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2E046" w14:textId="249E43F1"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 xml:space="preserve">Watershed and oceanic controls on </w:t>
      </w:r>
      <w:r w:rsidR="00EC6B3C" w:rsidRPr="006B1631">
        <w:rPr>
          <w:rFonts w:ascii="Times New Roman" w:hAnsi="Times New Roman" w:cs="Times New Roman"/>
        </w:rPr>
        <w:t xml:space="preserve">net and gross </w:t>
      </w:r>
      <w:r w:rsidRPr="006B1631">
        <w:rPr>
          <w:rFonts w:ascii="Times New Roman" w:hAnsi="Times New Roman" w:cs="Times New Roman"/>
        </w:rPr>
        <w:t xml:space="preserve">sediment </w:t>
      </w:r>
      <w:r w:rsidR="007A6854" w:rsidRPr="006B1631">
        <w:rPr>
          <w:rFonts w:ascii="Times New Roman" w:hAnsi="Times New Roman" w:cs="Times New Roman"/>
        </w:rPr>
        <w:t>accumulation</w:t>
      </w:r>
      <w:r w:rsidRPr="006B1631">
        <w:rPr>
          <w:rFonts w:ascii="Times New Roman" w:hAnsi="Times New Roman" w:cs="Times New Roman"/>
        </w:rPr>
        <w:t xml:space="preserve"> in </w:t>
      </w:r>
      <w:r w:rsidR="00C61D2F" w:rsidRPr="006B1631">
        <w:rPr>
          <w:rFonts w:ascii="Times New Roman" w:hAnsi="Times New Roman" w:cs="Times New Roman"/>
        </w:rPr>
        <w:t xml:space="preserve">a </w:t>
      </w:r>
      <w:r w:rsidRPr="006B1631">
        <w:rPr>
          <w:rFonts w:ascii="Times New Roman" w:hAnsi="Times New Roman" w:cs="Times New Roman"/>
        </w:rPr>
        <w:t>coral reef</w:t>
      </w:r>
      <w:r w:rsidR="006B1631" w:rsidRPr="006B1631">
        <w:rPr>
          <w:rFonts w:ascii="Times New Roman" w:hAnsi="Times New Roman" w:cs="Times New Roman"/>
        </w:rPr>
        <w:t xml:space="preserve"> em</w:t>
      </w:r>
      <w:r w:rsidR="00EC6B3C" w:rsidRPr="006B1631">
        <w:rPr>
          <w:rFonts w:ascii="Times New Roman" w:hAnsi="Times New Roman" w:cs="Times New Roman"/>
        </w:rPr>
        <w:t>b</w:t>
      </w:r>
      <w:r w:rsidR="006B1631" w:rsidRPr="006B1631">
        <w:rPr>
          <w:rFonts w:ascii="Times New Roman" w:hAnsi="Times New Roman" w:cs="Times New Roman"/>
        </w:rPr>
        <w:t>a</w:t>
      </w:r>
      <w:r w:rsidR="00EC6B3C" w:rsidRPr="006B1631">
        <w:rPr>
          <w:rFonts w:ascii="Times New Roman" w:hAnsi="Times New Roman" w:cs="Times New Roman"/>
        </w:rPr>
        <w:t>yment</w:t>
      </w:r>
      <w:r w:rsidRPr="006B1631">
        <w:rPr>
          <w:rFonts w:ascii="Times New Roman" w:hAnsi="Times New Roman" w:cs="Times New Roman"/>
        </w:rPr>
        <w:t xml:space="preserve">: </w:t>
      </w:r>
      <w:r w:rsidR="00EC6B3C" w:rsidRPr="006B1631">
        <w:rPr>
          <w:rFonts w:ascii="Times New Roman" w:hAnsi="Times New Roman" w:cs="Times New Roman"/>
        </w:rPr>
        <w:t>Insights from Faga’alu Bay, American Samoa</w:t>
      </w:r>
    </w:p>
    <w:p w14:paraId="5292D1A5" w14:textId="77777777" w:rsidR="008340DA" w:rsidRPr="006B1631" w:rsidRDefault="008340DA" w:rsidP="006B7B47">
      <w:pPr>
        <w:keepNext/>
        <w:spacing w:after="0"/>
        <w:jc w:val="center"/>
        <w:rPr>
          <w:rFonts w:ascii="Times New Roman" w:hAnsi="Times New Roman" w:cs="Times New Roman"/>
        </w:rPr>
      </w:pPr>
    </w:p>
    <w:p w14:paraId="6581764A" w14:textId="77777777" w:rsidR="008340DA" w:rsidRPr="006B1631" w:rsidRDefault="008340DA" w:rsidP="00822507">
      <w:pPr>
        <w:keepNext/>
        <w:spacing w:after="0"/>
        <w:jc w:val="center"/>
        <w:rPr>
          <w:rFonts w:ascii="Times New Roman" w:hAnsi="Times New Roman" w:cs="Times New Roman"/>
        </w:rPr>
      </w:pPr>
      <w:r w:rsidRPr="006B1631">
        <w:rPr>
          <w:rFonts w:ascii="Times New Roman" w:hAnsi="Times New Roman" w:cs="Times New Roman"/>
        </w:rPr>
        <w:t>by</w:t>
      </w:r>
    </w:p>
    <w:p w14:paraId="32A3DC6F" w14:textId="77777777" w:rsidR="008340DA" w:rsidRPr="006B1631" w:rsidRDefault="008340DA" w:rsidP="0043303D">
      <w:pPr>
        <w:keepNext/>
        <w:spacing w:after="0"/>
        <w:rPr>
          <w:rFonts w:ascii="Times New Roman" w:hAnsi="Times New Roman" w:cs="Times New Roman"/>
        </w:rPr>
      </w:pPr>
    </w:p>
    <w:p w14:paraId="534C6936" w14:textId="77777777" w:rsidR="008340DA" w:rsidRPr="006B1631" w:rsidRDefault="008340DA" w:rsidP="004C3887">
      <w:pPr>
        <w:keepNext/>
        <w:spacing w:after="0"/>
        <w:jc w:val="center"/>
        <w:rPr>
          <w:rFonts w:ascii="Times New Roman" w:hAnsi="Times New Roman" w:cs="Times New Roman"/>
          <w:vertAlign w:val="superscript"/>
        </w:rPr>
      </w:pPr>
      <w:r w:rsidRPr="006B1631">
        <w:rPr>
          <w:rFonts w:ascii="Times New Roman" w:hAnsi="Times New Roman" w:cs="Times New Roman"/>
        </w:rPr>
        <w:t>Messina, A.M.</w:t>
      </w:r>
      <w:r w:rsidRPr="006B1631">
        <w:rPr>
          <w:rFonts w:ascii="Times New Roman" w:hAnsi="Times New Roman" w:cs="Times New Roman"/>
          <w:vertAlign w:val="superscript"/>
        </w:rPr>
        <w:t>1*</w:t>
      </w:r>
      <w:r w:rsidRPr="006B1631">
        <w:rPr>
          <w:rFonts w:ascii="Times New Roman" w:hAnsi="Times New Roman" w:cs="Times New Roman"/>
        </w:rPr>
        <w:t>, Biggs, T.W.</w:t>
      </w:r>
      <w:r w:rsidRPr="006B1631">
        <w:rPr>
          <w:rFonts w:ascii="Times New Roman" w:hAnsi="Times New Roman" w:cs="Times New Roman"/>
          <w:vertAlign w:val="superscript"/>
        </w:rPr>
        <w:t>1</w:t>
      </w:r>
      <w:r w:rsidRPr="006B1631">
        <w:rPr>
          <w:rFonts w:ascii="Times New Roman" w:hAnsi="Times New Roman" w:cs="Times New Roman"/>
        </w:rPr>
        <w:t>, Storlazzi, C.D.</w:t>
      </w:r>
      <w:r w:rsidRPr="006B1631">
        <w:rPr>
          <w:rFonts w:ascii="Times New Roman" w:hAnsi="Times New Roman" w:cs="Times New Roman"/>
          <w:vertAlign w:val="superscript"/>
        </w:rPr>
        <w:t>2</w:t>
      </w:r>
    </w:p>
    <w:p w14:paraId="356D231F" w14:textId="77777777" w:rsidR="008340DA" w:rsidRPr="006B1631" w:rsidRDefault="008340DA" w:rsidP="00BA58F2">
      <w:pPr>
        <w:keepNext/>
        <w:spacing w:after="0"/>
        <w:jc w:val="center"/>
        <w:rPr>
          <w:rFonts w:ascii="Times New Roman" w:hAnsi="Times New Roman" w:cs="Times New Roman"/>
          <w:vertAlign w:val="superscript"/>
        </w:rPr>
      </w:pPr>
    </w:p>
    <w:p w14:paraId="36E92252" w14:textId="77777777" w:rsidR="008340DA" w:rsidRPr="006B1631" w:rsidRDefault="008340DA" w:rsidP="009C7F0B">
      <w:pPr>
        <w:keepNext/>
        <w:spacing w:after="0"/>
        <w:rPr>
          <w:rFonts w:ascii="Times New Roman" w:eastAsia="MS Mincho" w:hAnsi="Times New Roman" w:cs="Times New Roman"/>
        </w:rPr>
      </w:pPr>
      <w:r w:rsidRPr="006B1631">
        <w:rPr>
          <w:rFonts w:ascii="Times New Roman" w:eastAsia="MS Mincho" w:hAnsi="Times New Roman" w:cs="Times New Roman"/>
          <w:vertAlign w:val="superscript"/>
        </w:rPr>
        <w:t>1</w:t>
      </w:r>
      <w:r w:rsidRPr="006B1631">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6B1631" w:rsidRDefault="008340DA" w:rsidP="009C7F0B">
      <w:pPr>
        <w:keepNext/>
        <w:spacing w:after="0"/>
        <w:ind w:firstLine="720"/>
        <w:rPr>
          <w:rFonts w:ascii="Times New Roman" w:eastAsia="MS Mincho" w:hAnsi="Times New Roman" w:cs="Times New Roman"/>
        </w:rPr>
      </w:pPr>
    </w:p>
    <w:p w14:paraId="46AA0627" w14:textId="77777777" w:rsidR="008340DA" w:rsidRPr="006B1631" w:rsidRDefault="008340DA" w:rsidP="009C7F0B">
      <w:pPr>
        <w:keepNext/>
        <w:spacing w:after="0"/>
        <w:rPr>
          <w:rFonts w:ascii="Times New Roman" w:eastAsia="MS Mincho" w:hAnsi="Times New Roman" w:cs="Times New Roman"/>
        </w:rPr>
      </w:pPr>
      <w:proofErr w:type="gramStart"/>
      <w:r w:rsidRPr="006B1631">
        <w:rPr>
          <w:rFonts w:ascii="Times New Roman" w:eastAsia="MS Mincho" w:hAnsi="Times New Roman" w:cs="Times New Roman"/>
          <w:vertAlign w:val="superscript"/>
        </w:rPr>
        <w:t>2</w:t>
      </w:r>
      <w:r w:rsidRPr="006B1631">
        <w:rPr>
          <w:rFonts w:ascii="Times New Roman" w:eastAsia="MS Mincho" w:hAnsi="Times New Roman" w:cs="Times New Roman"/>
        </w:rPr>
        <w:t xml:space="preserve">  US</w:t>
      </w:r>
      <w:proofErr w:type="gramEnd"/>
      <w:r w:rsidRPr="006B1631">
        <w:rPr>
          <w:rFonts w:ascii="Times New Roman" w:eastAsia="MS Mincho" w:hAnsi="Times New Roman" w:cs="Times New Roman"/>
        </w:rPr>
        <w:t xml:space="preserve"> Geological Survey, Pacific Coastal and Marine Science Center, Santa Cruz, CA 95060, cstorlazzi@usgs.gov, +1-831-460-7521, </w:t>
      </w:r>
      <w:commentRangeStart w:id="0"/>
      <w:commentRangeStart w:id="1"/>
      <w:r w:rsidRPr="006B1631">
        <w:rPr>
          <w:rFonts w:ascii="Times New Roman" w:eastAsia="MS Mincho" w:hAnsi="Times New Roman" w:cs="Times New Roman"/>
        </w:rPr>
        <w:t>ocheriton@usgs.gov, +1-831-460-7579</w:t>
      </w:r>
      <w:commentRangeEnd w:id="0"/>
      <w:r w:rsidR="00F01968" w:rsidRPr="000A7C3D">
        <w:rPr>
          <w:rStyle w:val="CommentReference"/>
          <w:rFonts w:ascii="Times New Roman" w:hAnsi="Times New Roman" w:cs="Times New Roman"/>
        </w:rPr>
        <w:commentReference w:id="0"/>
      </w:r>
      <w:commentRangeEnd w:id="1"/>
      <w:r w:rsidR="00620F9B">
        <w:rPr>
          <w:rStyle w:val="CommentReference"/>
          <w:rFonts w:asciiTheme="minorHAnsi" w:hAnsiTheme="minorHAnsi"/>
        </w:rPr>
        <w:commentReference w:id="1"/>
      </w:r>
    </w:p>
    <w:p w14:paraId="011BE830" w14:textId="4596F94A" w:rsidR="00F876CA" w:rsidRPr="00620F9B" w:rsidRDefault="008340DA" w:rsidP="001D5A67">
      <w:pPr>
        <w:spacing w:after="0"/>
        <w:rPr>
          <w:rFonts w:ascii="Times New Roman" w:hAnsi="Times New Roman" w:cs="Times New Roman"/>
        </w:rPr>
      </w:pPr>
      <w:r w:rsidRPr="006B1631">
        <w:rPr>
          <w:rFonts w:ascii="Times New Roman" w:hAnsi="Times New Roman" w:cs="Times New Roman"/>
        </w:rPr>
        <w:br w:type="page"/>
      </w:r>
    </w:p>
    <w:p w14:paraId="33DFD683" w14:textId="77777777" w:rsidR="008340DA" w:rsidRPr="006B1631" w:rsidRDefault="008340DA" w:rsidP="009C7F0B">
      <w:pPr>
        <w:pStyle w:val="Heading1"/>
        <w:keepLines w:val="0"/>
        <w:spacing w:before="0" w:after="0"/>
        <w:jc w:val="center"/>
        <w:rPr>
          <w:rFonts w:ascii="Times New Roman" w:hAnsi="Times New Roman" w:cs="Times New Roman"/>
        </w:rPr>
      </w:pPr>
      <w:r w:rsidRPr="006B1631">
        <w:rPr>
          <w:rFonts w:ascii="Times New Roman" w:hAnsi="Times New Roman" w:cs="Times New Roman"/>
        </w:rPr>
        <w:lastRenderedPageBreak/>
        <w:t>Abstract</w:t>
      </w:r>
    </w:p>
    <w:p w14:paraId="1FFFCD17" w14:textId="3B70232B" w:rsidR="00772560" w:rsidRDefault="00AF012A" w:rsidP="009C7F0B">
      <w:pPr>
        <w:keepNext/>
        <w:spacing w:after="0"/>
        <w:ind w:firstLine="720"/>
        <w:rPr>
          <w:rFonts w:ascii="Times New Roman" w:hAnsi="Times New Roman" w:cs="Times New Roman"/>
        </w:rPr>
      </w:pPr>
      <w:r w:rsidRPr="006B1631">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5A33A9">
        <w:rPr>
          <w:rFonts w:ascii="Times New Roman" w:hAnsi="Times New Roman" w:cs="Times New Roman"/>
        </w:rPr>
        <w:t>S</w:t>
      </w:r>
      <w:commentRangeStart w:id="2"/>
      <w:r w:rsidR="008340DA" w:rsidRPr="006B1631">
        <w:rPr>
          <w:rFonts w:ascii="Times New Roman" w:hAnsi="Times New Roman" w:cs="Times New Roman"/>
        </w:rPr>
        <w:t xml:space="preserve">ediment accumulation </w:t>
      </w:r>
      <w:commentRangeEnd w:id="2"/>
      <w:r w:rsidR="00FA39A1" w:rsidRPr="00620F9B">
        <w:rPr>
          <w:rStyle w:val="CommentReference"/>
          <w:rFonts w:ascii="Times New Roman" w:hAnsi="Times New Roman" w:cs="Times New Roman"/>
        </w:rPr>
        <w:commentReference w:id="2"/>
      </w:r>
      <w:r w:rsidR="005A33A9" w:rsidRPr="005A33A9">
        <w:rPr>
          <w:rFonts w:ascii="Times New Roman" w:hAnsi="Times New Roman" w:cs="Times New Roman"/>
        </w:rPr>
        <w:t xml:space="preserve"> </w:t>
      </w:r>
      <w:r w:rsidR="00A61BF9">
        <w:rPr>
          <w:rFonts w:ascii="Times New Roman" w:hAnsi="Times New Roman" w:cs="Times New Roman"/>
        </w:rPr>
        <w:t xml:space="preserve">and composition </w:t>
      </w:r>
      <w:r w:rsidR="002C1F50">
        <w:rPr>
          <w:rFonts w:ascii="Times New Roman" w:hAnsi="Times New Roman" w:cs="Times New Roman"/>
        </w:rPr>
        <w:t xml:space="preserve">in cylindrical traps and flat-surfaced </w:t>
      </w:r>
      <w:proofErr w:type="spellStart"/>
      <w:r w:rsidR="002C1F50">
        <w:rPr>
          <w:rFonts w:ascii="Times New Roman" w:hAnsi="Times New Roman" w:cs="Times New Roman"/>
        </w:rPr>
        <w:t>SedPods</w:t>
      </w:r>
      <w:proofErr w:type="spellEnd"/>
      <w:r w:rsidR="002C1F50">
        <w:rPr>
          <w:rFonts w:ascii="Times New Roman" w:hAnsi="Times New Roman" w:cs="Times New Roman"/>
        </w:rPr>
        <w:t xml:space="preserve"> </w:t>
      </w:r>
      <w:r w:rsidR="008340DA" w:rsidRPr="006B1631">
        <w:rPr>
          <w:rFonts w:ascii="Times New Roman" w:hAnsi="Times New Roman" w:cs="Times New Roman"/>
        </w:rPr>
        <w:t>was monitored quasi-monthly</w:t>
      </w:r>
      <w:r w:rsidR="00DE096A" w:rsidRPr="006B1631">
        <w:rPr>
          <w:rFonts w:ascii="Times New Roman" w:hAnsi="Times New Roman" w:cs="Times New Roman"/>
        </w:rPr>
        <w:t xml:space="preserve"> for one year</w:t>
      </w:r>
      <w:r w:rsidR="008340DA" w:rsidRPr="006B1631">
        <w:rPr>
          <w:rFonts w:ascii="Times New Roman" w:hAnsi="Times New Roman" w:cs="Times New Roman"/>
        </w:rPr>
        <w:t xml:space="preserve"> </w:t>
      </w:r>
      <w:r w:rsidR="006B7B47" w:rsidRPr="006B1631">
        <w:rPr>
          <w:rFonts w:ascii="Times New Roman" w:hAnsi="Times New Roman" w:cs="Times New Roman"/>
        </w:rPr>
        <w:t xml:space="preserve">at </w:t>
      </w:r>
      <w:r w:rsidR="00CA6E93" w:rsidRPr="006B1631">
        <w:rPr>
          <w:rFonts w:ascii="Times New Roman" w:hAnsi="Times New Roman" w:cs="Times New Roman"/>
        </w:rPr>
        <w:t>nine</w:t>
      </w:r>
      <w:r w:rsidR="006B7B47" w:rsidRPr="006B1631">
        <w:rPr>
          <w:rFonts w:ascii="Times New Roman" w:hAnsi="Times New Roman" w:cs="Times New Roman"/>
        </w:rPr>
        <w:t xml:space="preserve"> sites </w:t>
      </w:r>
      <w:r w:rsidR="00832A69" w:rsidRPr="006B1631">
        <w:rPr>
          <w:rFonts w:ascii="Times New Roman" w:hAnsi="Times New Roman" w:cs="Times New Roman"/>
        </w:rPr>
        <w:t xml:space="preserve">in </w:t>
      </w:r>
      <w:r w:rsidR="005A33A9">
        <w:rPr>
          <w:rFonts w:ascii="Times New Roman" w:hAnsi="Times New Roman" w:cs="Times New Roman"/>
        </w:rPr>
        <w:t xml:space="preserve">a </w:t>
      </w:r>
      <w:r w:rsidR="00832A69" w:rsidRPr="006B1631">
        <w:rPr>
          <w:rFonts w:ascii="Times New Roman" w:hAnsi="Times New Roman" w:cs="Times New Roman"/>
        </w:rPr>
        <w:t>small, coral reef-fringed embayment</w:t>
      </w:r>
      <w:r w:rsidR="00832A69" w:rsidRPr="006B1631" w:rsidDel="00832A69">
        <w:rPr>
          <w:rFonts w:ascii="Times New Roman" w:hAnsi="Times New Roman" w:cs="Times New Roman"/>
        </w:rPr>
        <w:t xml:space="preserve"> </w:t>
      </w:r>
      <w:r w:rsidR="00832A69" w:rsidRPr="006B1631">
        <w:rPr>
          <w:rFonts w:ascii="Times New Roman" w:hAnsi="Times New Roman" w:cs="Times New Roman"/>
        </w:rPr>
        <w:t xml:space="preserve">in </w:t>
      </w:r>
      <w:r w:rsidR="006B7B47" w:rsidRPr="006B1631">
        <w:rPr>
          <w:rFonts w:ascii="Times New Roman" w:hAnsi="Times New Roman" w:cs="Times New Roman"/>
        </w:rPr>
        <w:t>American Samoa</w:t>
      </w:r>
      <w:r w:rsidR="00CA6E93" w:rsidRPr="006B1631">
        <w:rPr>
          <w:rFonts w:ascii="Times New Roman" w:hAnsi="Times New Roman" w:cs="Times New Roman"/>
        </w:rPr>
        <w:t xml:space="preserve">, where a quarry in the watershed has increased sediment load to the </w:t>
      </w:r>
      <w:r w:rsidR="00706FFA" w:rsidRPr="006B1631">
        <w:rPr>
          <w:rFonts w:ascii="Times New Roman" w:hAnsi="Times New Roman" w:cs="Times New Roman"/>
        </w:rPr>
        <w:t>coast</w:t>
      </w:r>
      <w:r w:rsidR="00CA6E93" w:rsidRPr="006B1631">
        <w:rPr>
          <w:rFonts w:ascii="Times New Roman" w:hAnsi="Times New Roman" w:cs="Times New Roman"/>
        </w:rPr>
        <w:t xml:space="preserve"> for decades</w:t>
      </w:r>
      <w:r w:rsidR="00832A69" w:rsidRPr="006B1631">
        <w:rPr>
          <w:rFonts w:ascii="Times New Roman" w:hAnsi="Times New Roman" w:cs="Times New Roman"/>
        </w:rPr>
        <w:t>.</w:t>
      </w:r>
      <w:r w:rsidR="008340DA" w:rsidRPr="006B1631">
        <w:rPr>
          <w:rFonts w:ascii="Times New Roman" w:hAnsi="Times New Roman" w:cs="Times New Roman"/>
        </w:rPr>
        <w:t xml:space="preserve"> </w:t>
      </w:r>
      <w:commentRangeStart w:id="3"/>
      <w:r w:rsidR="002C1F50">
        <w:rPr>
          <w:rFonts w:ascii="Times New Roman" w:hAnsi="Times New Roman" w:cs="Times New Roman"/>
        </w:rPr>
        <w:t xml:space="preserve">“Gross” sediment accumulation rates in </w:t>
      </w:r>
      <w:r w:rsidR="00A61BF9" w:rsidRPr="006B1631">
        <w:rPr>
          <w:rFonts w:ascii="Times New Roman" w:hAnsi="Times New Roman" w:cs="Times New Roman"/>
        </w:rPr>
        <w:t xml:space="preserve">traps </w:t>
      </w:r>
      <w:r w:rsidR="002C1F50">
        <w:rPr>
          <w:rFonts w:ascii="Times New Roman" w:hAnsi="Times New Roman" w:cs="Times New Roman"/>
        </w:rPr>
        <w:t xml:space="preserve">and “net” sediment </w:t>
      </w:r>
      <w:commentRangeEnd w:id="3"/>
      <w:r w:rsidR="00113737">
        <w:rPr>
          <w:rStyle w:val="CommentReference"/>
          <w:rFonts w:asciiTheme="minorHAnsi" w:hAnsiTheme="minorHAnsi"/>
        </w:rPr>
        <w:commentReference w:id="3"/>
      </w:r>
      <w:r w:rsidR="002C1F50">
        <w:rPr>
          <w:rFonts w:ascii="Times New Roman" w:hAnsi="Times New Roman" w:cs="Times New Roman"/>
        </w:rPr>
        <w:t>accumulation</w:t>
      </w:r>
      <w:r w:rsidR="00A61BF9">
        <w:rPr>
          <w:rFonts w:ascii="Times New Roman" w:hAnsi="Times New Roman" w:cs="Times New Roman"/>
        </w:rPr>
        <w:t xml:space="preserve"> </w:t>
      </w:r>
      <w:r w:rsidR="002C1F50">
        <w:rPr>
          <w:rFonts w:ascii="Times New Roman" w:hAnsi="Times New Roman" w:cs="Times New Roman"/>
        </w:rPr>
        <w:t>rates on pods</w:t>
      </w:r>
      <w:r w:rsidR="005A33A9">
        <w:rPr>
          <w:rFonts w:ascii="Times New Roman" w:hAnsi="Times New Roman" w:cs="Times New Roman"/>
        </w:rPr>
        <w:t xml:space="preserve"> </w:t>
      </w:r>
      <w:r w:rsidR="00832A69" w:rsidRPr="006B1631">
        <w:rPr>
          <w:rFonts w:ascii="Times New Roman" w:hAnsi="Times New Roman" w:cs="Times New Roman"/>
        </w:rPr>
        <w:t xml:space="preserve">were </w:t>
      </w:r>
      <w:r w:rsidR="00FA39A1" w:rsidRPr="006B1631">
        <w:rPr>
          <w:rFonts w:ascii="Times New Roman" w:hAnsi="Times New Roman" w:cs="Times New Roman"/>
        </w:rPr>
        <w:t>evaluated relative to</w:t>
      </w:r>
      <w:r w:rsidR="00832A69" w:rsidRPr="006B1631">
        <w:rPr>
          <w:rFonts w:ascii="Times New Roman" w:hAnsi="Times New Roman" w:cs="Times New Roman"/>
        </w:rPr>
        <w:t xml:space="preserve"> </w:t>
      </w:r>
      <w:r w:rsidR="008340DA" w:rsidRPr="006B1631">
        <w:rPr>
          <w:rFonts w:ascii="Times New Roman" w:hAnsi="Times New Roman" w:cs="Times New Roman"/>
        </w:rPr>
        <w:t xml:space="preserve">suspended sediment yield </w:t>
      </w:r>
      <w:r w:rsidR="00CA6E93" w:rsidRPr="006B1631">
        <w:rPr>
          <w:rFonts w:ascii="Times New Roman" w:hAnsi="Times New Roman" w:cs="Times New Roman"/>
        </w:rPr>
        <w:t xml:space="preserve">(SSY) </w:t>
      </w:r>
      <w:r w:rsidR="008340DA" w:rsidRPr="006B1631">
        <w:rPr>
          <w:rFonts w:ascii="Times New Roman" w:hAnsi="Times New Roman" w:cs="Times New Roman"/>
        </w:rPr>
        <w:t xml:space="preserve">from the watershed, </w:t>
      </w:r>
      <w:r w:rsidR="005A33A9">
        <w:rPr>
          <w:rFonts w:ascii="Times New Roman" w:hAnsi="Times New Roman" w:cs="Times New Roman"/>
        </w:rPr>
        <w:t xml:space="preserve">mean monthly </w:t>
      </w:r>
      <w:r w:rsidR="008340DA" w:rsidRPr="006B1631">
        <w:rPr>
          <w:rFonts w:ascii="Times New Roman" w:hAnsi="Times New Roman" w:cs="Times New Roman"/>
        </w:rPr>
        <w:t>wave heig</w:t>
      </w:r>
      <w:r w:rsidR="00265673" w:rsidRPr="006B1631">
        <w:rPr>
          <w:rFonts w:ascii="Times New Roman" w:hAnsi="Times New Roman" w:cs="Times New Roman"/>
        </w:rPr>
        <w:t>ht</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benthic sediment composition, </w:t>
      </w:r>
      <w:r w:rsidR="008340DA" w:rsidRPr="006B1631">
        <w:rPr>
          <w:rFonts w:ascii="Times New Roman" w:hAnsi="Times New Roman" w:cs="Times New Roman"/>
        </w:rPr>
        <w:t xml:space="preserve">and </w:t>
      </w:r>
      <w:r w:rsidR="00265673" w:rsidRPr="006B1631">
        <w:rPr>
          <w:rFonts w:ascii="Times New Roman" w:hAnsi="Times New Roman" w:cs="Times New Roman"/>
        </w:rPr>
        <w:t xml:space="preserve">water </w:t>
      </w:r>
      <w:r w:rsidR="008340DA" w:rsidRPr="006B1631">
        <w:rPr>
          <w:rFonts w:ascii="Times New Roman" w:hAnsi="Times New Roman" w:cs="Times New Roman"/>
        </w:rPr>
        <w:t>circulation patterns</w:t>
      </w:r>
      <w:r w:rsidR="00832A69" w:rsidRPr="006B1631">
        <w:rPr>
          <w:rFonts w:ascii="Times New Roman" w:hAnsi="Times New Roman" w:cs="Times New Roman"/>
        </w:rPr>
        <w:t xml:space="preserve">. </w:t>
      </w:r>
      <w:r w:rsidR="00706FFA" w:rsidRPr="006B1631">
        <w:rPr>
          <w:rFonts w:ascii="Times New Roman" w:hAnsi="Times New Roman" w:cs="Times New Roman"/>
        </w:rPr>
        <w:t>Spatial patterns in accumulation w</w:t>
      </w:r>
      <w:r w:rsidR="00620F9B">
        <w:rPr>
          <w:rFonts w:ascii="Times New Roman" w:hAnsi="Times New Roman" w:cs="Times New Roman"/>
        </w:rPr>
        <w:t>ere</w:t>
      </w:r>
      <w:r w:rsidR="00706FFA" w:rsidRPr="006B1631">
        <w:rPr>
          <w:rFonts w:ascii="Times New Roman" w:hAnsi="Times New Roman" w:cs="Times New Roman"/>
        </w:rPr>
        <w:t xml:space="preserve"> driven by hydrodynamics, with more accumulation on the northern reef, where water residence times are </w:t>
      </w:r>
      <w:proofErr w:type="gramStart"/>
      <w:r w:rsidR="00706FFA" w:rsidRPr="006B1631">
        <w:rPr>
          <w:rFonts w:ascii="Times New Roman" w:hAnsi="Times New Roman" w:cs="Times New Roman"/>
        </w:rPr>
        <w:t>higher</w:t>
      </w:r>
      <w:proofErr w:type="gramEnd"/>
      <w:r w:rsidR="00706FFA" w:rsidRPr="006B1631">
        <w:rPr>
          <w:rFonts w:ascii="Times New Roman" w:hAnsi="Times New Roman" w:cs="Times New Roman"/>
        </w:rPr>
        <w:t xml:space="preserve"> and coral</w:t>
      </w:r>
      <w:r w:rsidR="00620F9B">
        <w:rPr>
          <w:rFonts w:ascii="Times New Roman" w:hAnsi="Times New Roman" w:cs="Times New Roman"/>
        </w:rPr>
        <w:t>s</w:t>
      </w:r>
      <w:r w:rsidR="00706FFA" w:rsidRPr="006B1631">
        <w:rPr>
          <w:rFonts w:ascii="Times New Roman" w:hAnsi="Times New Roman" w:cs="Times New Roman"/>
        </w:rPr>
        <w:t xml:space="preserve"> show signs of damage from sedimentation. </w:t>
      </w:r>
      <w:r w:rsidR="00265673" w:rsidRPr="006B1631">
        <w:rPr>
          <w:rFonts w:ascii="Times New Roman" w:hAnsi="Times New Roman" w:cs="Times New Roman"/>
        </w:rPr>
        <w:t>Sediment accumulated</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in traps </w:t>
      </w:r>
      <w:r w:rsidR="008340DA" w:rsidRPr="006B1631">
        <w:rPr>
          <w:rFonts w:ascii="Times New Roman" w:hAnsi="Times New Roman" w:cs="Times New Roman"/>
        </w:rPr>
        <w:t xml:space="preserve">was predominantly carbonate and </w:t>
      </w:r>
      <w:r w:rsidR="006B7B47" w:rsidRPr="006B1631">
        <w:rPr>
          <w:rFonts w:ascii="Times New Roman" w:hAnsi="Times New Roman" w:cs="Times New Roman"/>
        </w:rPr>
        <w:t xml:space="preserve">generally </w:t>
      </w:r>
      <w:r w:rsidR="008340DA" w:rsidRPr="006B1631">
        <w:rPr>
          <w:rFonts w:ascii="Times New Roman" w:hAnsi="Times New Roman" w:cs="Times New Roman"/>
        </w:rPr>
        <w:t>reflected the surrounding benthic sediment</w:t>
      </w:r>
      <w:r w:rsidR="002C1F50">
        <w:rPr>
          <w:rFonts w:ascii="Times New Roman" w:hAnsi="Times New Roman" w:cs="Times New Roman"/>
        </w:rPr>
        <w:t xml:space="preserve"> composition</w:t>
      </w:r>
      <w:r w:rsidR="008340DA" w:rsidRPr="006B1631">
        <w:rPr>
          <w:rFonts w:ascii="Times New Roman" w:hAnsi="Times New Roman" w:cs="Times New Roman"/>
        </w:rPr>
        <w:t xml:space="preserve">, </w:t>
      </w:r>
      <w:r w:rsidR="005A33A9">
        <w:rPr>
          <w:rFonts w:ascii="Times New Roman" w:hAnsi="Times New Roman" w:cs="Times New Roman"/>
        </w:rPr>
        <w:t>except</w:t>
      </w:r>
      <w:r w:rsidR="00706FFA" w:rsidRPr="006B1631">
        <w:rPr>
          <w:rFonts w:ascii="Times New Roman" w:hAnsi="Times New Roman" w:cs="Times New Roman"/>
        </w:rPr>
        <w:t xml:space="preserve"> on</w:t>
      </w:r>
      <w:r w:rsidRPr="006B1631">
        <w:rPr>
          <w:rFonts w:ascii="Times New Roman" w:hAnsi="Times New Roman" w:cs="Times New Roman"/>
        </w:rPr>
        <w:t xml:space="preserve"> the north</w:t>
      </w:r>
      <w:r w:rsidR="005A33A9">
        <w:rPr>
          <w:rFonts w:ascii="Times New Roman" w:hAnsi="Times New Roman" w:cs="Times New Roman"/>
        </w:rPr>
        <w:t>ern</w:t>
      </w:r>
      <w:r w:rsidRPr="006B1631">
        <w:rPr>
          <w:rFonts w:ascii="Times New Roman" w:hAnsi="Times New Roman" w:cs="Times New Roman"/>
        </w:rPr>
        <w:t xml:space="preserve"> reef</w:t>
      </w:r>
      <w:r w:rsidR="00706FFA" w:rsidRPr="006B1631">
        <w:rPr>
          <w:rFonts w:ascii="Times New Roman" w:hAnsi="Times New Roman" w:cs="Times New Roman"/>
        </w:rPr>
        <w:t xml:space="preserve"> </w:t>
      </w:r>
      <w:r w:rsidR="005A33A9">
        <w:rPr>
          <w:rFonts w:ascii="Times New Roman" w:hAnsi="Times New Roman" w:cs="Times New Roman"/>
        </w:rPr>
        <w:t>where</w:t>
      </w:r>
      <w:r w:rsidR="006B7B47" w:rsidRPr="006B1631">
        <w:rPr>
          <w:rFonts w:ascii="Times New Roman" w:hAnsi="Times New Roman" w:cs="Times New Roman"/>
        </w:rPr>
        <w:t xml:space="preserve"> </w:t>
      </w:r>
      <w:r w:rsidR="008340DA" w:rsidRPr="006B1631">
        <w:rPr>
          <w:rFonts w:ascii="Times New Roman" w:hAnsi="Times New Roman" w:cs="Times New Roman"/>
        </w:rPr>
        <w:t>terrigenous fraction</w:t>
      </w:r>
      <w:r w:rsidR="00A47431" w:rsidRPr="006B1631">
        <w:rPr>
          <w:rFonts w:ascii="Times New Roman" w:hAnsi="Times New Roman" w:cs="Times New Roman"/>
        </w:rPr>
        <w:t>s</w:t>
      </w:r>
      <w:r w:rsidR="005A33A9">
        <w:rPr>
          <w:rFonts w:ascii="Times New Roman" w:hAnsi="Times New Roman" w:cs="Times New Roman"/>
        </w:rPr>
        <w:t xml:space="preserve"> were higher</w:t>
      </w:r>
      <w:r w:rsidR="008340DA" w:rsidRPr="006B1631">
        <w:rPr>
          <w:rFonts w:ascii="Times New Roman" w:hAnsi="Times New Roman" w:cs="Times New Roman"/>
        </w:rPr>
        <w:t xml:space="preserve"> </w:t>
      </w:r>
      <w:r w:rsidR="00A47431" w:rsidRPr="006B1631">
        <w:rPr>
          <w:rFonts w:ascii="Times New Roman" w:hAnsi="Times New Roman" w:cs="Times New Roman"/>
        </w:rPr>
        <w:t>than</w:t>
      </w:r>
      <w:r w:rsidR="008340DA" w:rsidRPr="006B1631">
        <w:rPr>
          <w:rFonts w:ascii="Times New Roman" w:hAnsi="Times New Roman" w:cs="Times New Roman"/>
        </w:rPr>
        <w:t xml:space="preserve"> the surrounding </w:t>
      </w:r>
      <w:r w:rsidR="006B7B47" w:rsidRPr="006B1631">
        <w:rPr>
          <w:rFonts w:ascii="Times New Roman" w:hAnsi="Times New Roman" w:cs="Times New Roman"/>
        </w:rPr>
        <w:t>seab</w:t>
      </w:r>
      <w:r w:rsidR="00CA6E93" w:rsidRPr="006B1631">
        <w:rPr>
          <w:rFonts w:ascii="Times New Roman" w:hAnsi="Times New Roman" w:cs="Times New Roman"/>
        </w:rPr>
        <w:t>ed</w:t>
      </w:r>
      <w:r w:rsidR="008340DA" w:rsidRPr="006B1631">
        <w:rPr>
          <w:rFonts w:ascii="Times New Roman" w:hAnsi="Times New Roman" w:cs="Times New Roman"/>
        </w:rPr>
        <w:t xml:space="preserve">. </w:t>
      </w:r>
      <w:r w:rsidR="00832A69" w:rsidRPr="006B1631">
        <w:rPr>
          <w:rFonts w:ascii="Times New Roman" w:hAnsi="Times New Roman" w:cs="Times New Roman"/>
        </w:rPr>
        <w:t>A</w:t>
      </w:r>
      <w:r w:rsidR="006B7B47" w:rsidRPr="006B1631">
        <w:rPr>
          <w:rFonts w:ascii="Times New Roman" w:hAnsi="Times New Roman" w:cs="Times New Roman"/>
        </w:rPr>
        <w:t>ccumulatio</w:t>
      </w:r>
      <w:r w:rsidR="00706FFA" w:rsidRPr="006B1631">
        <w:rPr>
          <w:rFonts w:ascii="Times New Roman" w:hAnsi="Times New Roman" w:cs="Times New Roman"/>
        </w:rPr>
        <w:t>n</w:t>
      </w:r>
      <w:r w:rsidR="00832A69" w:rsidRPr="006B1631">
        <w:rPr>
          <w:rFonts w:ascii="Times New Roman" w:hAnsi="Times New Roman" w:cs="Times New Roman"/>
        </w:rPr>
        <w:t xml:space="preserve"> of terrigenous sediment</w:t>
      </w:r>
      <w:r w:rsidR="006B7B47" w:rsidRPr="006B1631">
        <w:rPr>
          <w:rFonts w:ascii="Times New Roman" w:hAnsi="Times New Roman" w:cs="Times New Roman"/>
        </w:rPr>
        <w:t xml:space="preserve"> in the trap</w:t>
      </w:r>
      <w:r w:rsidR="00832A69" w:rsidRPr="006B1631">
        <w:rPr>
          <w:rFonts w:ascii="Times New Roman" w:hAnsi="Times New Roman" w:cs="Times New Roman"/>
        </w:rPr>
        <w:t xml:space="preserve">s </w:t>
      </w:r>
      <w:r w:rsidR="006B7B47" w:rsidRPr="006B1631">
        <w:rPr>
          <w:rFonts w:ascii="Times New Roman" w:hAnsi="Times New Roman" w:cs="Times New Roman"/>
        </w:rPr>
        <w:t xml:space="preserve">correlated with </w:t>
      </w:r>
      <w:r w:rsidR="00CA6E93" w:rsidRPr="006B1631">
        <w:rPr>
          <w:rFonts w:ascii="Times New Roman" w:hAnsi="Times New Roman" w:cs="Times New Roman"/>
        </w:rPr>
        <w:t>SSY</w:t>
      </w:r>
      <w:r w:rsidR="00832A69" w:rsidRPr="006B1631">
        <w:rPr>
          <w:rFonts w:ascii="Times New Roman" w:hAnsi="Times New Roman" w:cs="Times New Roman"/>
        </w:rPr>
        <w:t xml:space="preserve"> at the site nearest the stream </w:t>
      </w:r>
      <w:r w:rsidR="00FA39A1" w:rsidRPr="006B1631">
        <w:rPr>
          <w:rFonts w:ascii="Times New Roman" w:hAnsi="Times New Roman" w:cs="Times New Roman"/>
        </w:rPr>
        <w:t>mouth</w:t>
      </w:r>
      <w:r w:rsidR="006B7B47" w:rsidRPr="006B1631">
        <w:rPr>
          <w:rFonts w:ascii="Times New Roman" w:hAnsi="Times New Roman" w:cs="Times New Roman"/>
        </w:rPr>
        <w:t xml:space="preserve">, but not at sites on the reef flat. </w:t>
      </w:r>
      <w:r w:rsidR="008340DA" w:rsidRPr="006B1631">
        <w:rPr>
          <w:rFonts w:ascii="Times New Roman" w:hAnsi="Times New Roman" w:cs="Times New Roman"/>
        </w:rPr>
        <w:t xml:space="preserve">Sediment accumulation in </w:t>
      </w:r>
      <w:r w:rsidR="00832A69" w:rsidRPr="006B1631">
        <w:rPr>
          <w:rFonts w:ascii="Times New Roman" w:hAnsi="Times New Roman" w:cs="Times New Roman"/>
        </w:rPr>
        <w:t>three</w:t>
      </w:r>
      <w:r w:rsidR="00265673" w:rsidRPr="006B1631">
        <w:rPr>
          <w:rFonts w:ascii="Times New Roman" w:hAnsi="Times New Roman" w:cs="Times New Roman"/>
        </w:rPr>
        <w:t xml:space="preserve"> traps</w:t>
      </w:r>
      <w:r w:rsidRPr="006B1631">
        <w:rPr>
          <w:rFonts w:ascii="Times New Roman" w:hAnsi="Times New Roman" w:cs="Times New Roman"/>
        </w:rPr>
        <w:t xml:space="preserve"> on the reef flat and fore</w:t>
      </w:r>
      <w:r w:rsidR="006B7B47" w:rsidRPr="006B1631">
        <w:rPr>
          <w:rFonts w:ascii="Times New Roman" w:hAnsi="Times New Roman" w:cs="Times New Roman"/>
        </w:rPr>
        <w:t xml:space="preserve"> </w:t>
      </w:r>
      <w:r w:rsidRPr="006B1631">
        <w:rPr>
          <w:rFonts w:ascii="Times New Roman" w:hAnsi="Times New Roman" w:cs="Times New Roman"/>
        </w:rPr>
        <w:t>reef</w:t>
      </w:r>
      <w:r w:rsidR="008340DA" w:rsidRPr="006B1631">
        <w:rPr>
          <w:rFonts w:ascii="Times New Roman" w:hAnsi="Times New Roman" w:cs="Times New Roman"/>
        </w:rPr>
        <w:t xml:space="preserve"> correlated with </w:t>
      </w:r>
      <w:r w:rsidR="00981208" w:rsidRPr="006B1631">
        <w:rPr>
          <w:rFonts w:ascii="Times New Roman" w:hAnsi="Times New Roman" w:cs="Times New Roman"/>
        </w:rPr>
        <w:t xml:space="preserve">mean </w:t>
      </w:r>
      <w:r w:rsidR="008340DA" w:rsidRPr="006B1631">
        <w:rPr>
          <w:rFonts w:ascii="Times New Roman" w:hAnsi="Times New Roman" w:cs="Times New Roman"/>
        </w:rPr>
        <w:t>wave heights</w:t>
      </w:r>
      <w:r w:rsidR="00CA6E93" w:rsidRPr="006B1631">
        <w:rPr>
          <w:rFonts w:ascii="Times New Roman" w:hAnsi="Times New Roman" w:cs="Times New Roman"/>
        </w:rPr>
        <w:t xml:space="preserve"> but not SSY</w:t>
      </w:r>
      <w:r w:rsidR="008340DA" w:rsidRPr="006B1631">
        <w:rPr>
          <w:rFonts w:ascii="Times New Roman" w:hAnsi="Times New Roman" w:cs="Times New Roman"/>
        </w:rPr>
        <w:t xml:space="preserve">, </w:t>
      </w:r>
      <w:r w:rsidR="00FA39A1" w:rsidRPr="006B1631">
        <w:rPr>
          <w:rFonts w:ascii="Times New Roman" w:hAnsi="Times New Roman" w:cs="Times New Roman"/>
        </w:rPr>
        <w:t xml:space="preserve">indicated </w:t>
      </w:r>
      <w:r w:rsidR="008340DA" w:rsidRPr="006B1631">
        <w:rPr>
          <w:rFonts w:ascii="Times New Roman" w:hAnsi="Times New Roman" w:cs="Times New Roman"/>
        </w:rPr>
        <w:t xml:space="preserve">wave-driven resuspension of reef-derived sediment </w:t>
      </w:r>
      <w:r w:rsidR="006B7B47" w:rsidRPr="006B1631">
        <w:rPr>
          <w:rFonts w:ascii="Times New Roman" w:hAnsi="Times New Roman" w:cs="Times New Roman"/>
        </w:rPr>
        <w:t xml:space="preserve">was </w:t>
      </w:r>
      <w:r w:rsidR="008340DA" w:rsidRPr="006B1631">
        <w:rPr>
          <w:rFonts w:ascii="Times New Roman" w:hAnsi="Times New Roman" w:cs="Times New Roman"/>
        </w:rPr>
        <w:t xml:space="preserve">the dominant </w:t>
      </w:r>
      <w:r w:rsidR="00832A69" w:rsidRPr="006B1631">
        <w:rPr>
          <w:rFonts w:ascii="Times New Roman" w:hAnsi="Times New Roman" w:cs="Times New Roman"/>
        </w:rPr>
        <w:t>driver</w:t>
      </w:r>
      <w:r w:rsidR="008340DA" w:rsidRPr="006B1631">
        <w:rPr>
          <w:rFonts w:ascii="Times New Roman" w:hAnsi="Times New Roman" w:cs="Times New Roman"/>
        </w:rPr>
        <w:t xml:space="preserve"> of sediment accumulation. Sediment accumulation on </w:t>
      </w:r>
      <w:r w:rsidR="00832A69" w:rsidRPr="006B1631">
        <w:rPr>
          <w:rFonts w:ascii="Times New Roman" w:hAnsi="Times New Roman" w:cs="Times New Roman"/>
        </w:rPr>
        <w:t xml:space="preserve">the </w:t>
      </w:r>
      <w:r w:rsidR="00265673" w:rsidRPr="006B1631">
        <w:rPr>
          <w:rFonts w:ascii="Times New Roman" w:hAnsi="Times New Roman" w:cs="Times New Roman"/>
        </w:rPr>
        <w:t>pods</w:t>
      </w:r>
      <w:r w:rsidR="006B7B47" w:rsidRPr="006B1631">
        <w:rPr>
          <w:rFonts w:ascii="Times New Roman" w:hAnsi="Times New Roman" w:cs="Times New Roman"/>
        </w:rPr>
        <w:t>, however,</w:t>
      </w:r>
      <w:r w:rsidR="008340DA" w:rsidRPr="006B1631">
        <w:rPr>
          <w:rFonts w:ascii="Times New Roman" w:hAnsi="Times New Roman" w:cs="Times New Roman"/>
        </w:rPr>
        <w:t xml:space="preserve"> correlated </w:t>
      </w:r>
      <w:r w:rsidR="00706FFA" w:rsidRPr="006B1631">
        <w:rPr>
          <w:rFonts w:ascii="Times New Roman" w:hAnsi="Times New Roman" w:cs="Times New Roman"/>
        </w:rPr>
        <w:t xml:space="preserve">negatively </w:t>
      </w:r>
      <w:r w:rsidR="008340DA" w:rsidRPr="006B1631">
        <w:rPr>
          <w:rFonts w:ascii="Times New Roman" w:hAnsi="Times New Roman" w:cs="Times New Roman"/>
        </w:rPr>
        <w:t xml:space="preserve">with </w:t>
      </w:r>
      <w:r w:rsidR="00113737">
        <w:rPr>
          <w:rFonts w:ascii="Times New Roman" w:hAnsi="Times New Roman" w:cs="Times New Roman"/>
        </w:rPr>
        <w:t xml:space="preserve">mean </w:t>
      </w:r>
      <w:r w:rsidR="008340DA" w:rsidRPr="006B1631">
        <w:rPr>
          <w:rFonts w:ascii="Times New Roman" w:hAnsi="Times New Roman" w:cs="Times New Roman"/>
        </w:rPr>
        <w:t xml:space="preserve">wave heights </w:t>
      </w:r>
      <w:r w:rsidR="00A47431" w:rsidRPr="006B1631">
        <w:rPr>
          <w:rFonts w:ascii="Times New Roman" w:hAnsi="Times New Roman" w:cs="Times New Roman"/>
        </w:rPr>
        <w:t>on the reef flat and fore</w:t>
      </w:r>
      <w:r w:rsidR="00FA39A1" w:rsidRPr="006B1631">
        <w:rPr>
          <w:rFonts w:ascii="Times New Roman" w:hAnsi="Times New Roman" w:cs="Times New Roman"/>
        </w:rPr>
        <w:t xml:space="preserve"> </w:t>
      </w:r>
      <w:r w:rsidR="00A47431" w:rsidRPr="006B1631">
        <w:rPr>
          <w:rFonts w:ascii="Times New Roman" w:hAnsi="Times New Roman" w:cs="Times New Roman"/>
        </w:rPr>
        <w:t>reef</w:t>
      </w:r>
      <w:r w:rsidR="008340DA" w:rsidRPr="006B1631">
        <w:rPr>
          <w:rFonts w:ascii="Times New Roman" w:hAnsi="Times New Roman" w:cs="Times New Roman"/>
        </w:rPr>
        <w:t xml:space="preserve">, </w:t>
      </w:r>
      <w:r w:rsidR="00FA39A1" w:rsidRPr="006B1631">
        <w:rPr>
          <w:rFonts w:ascii="Times New Roman" w:hAnsi="Times New Roman" w:cs="Times New Roman"/>
        </w:rPr>
        <w:t xml:space="preserve">indicating </w:t>
      </w:r>
      <w:r w:rsidR="00265673" w:rsidRPr="006B1631">
        <w:rPr>
          <w:rFonts w:ascii="Times New Roman" w:hAnsi="Times New Roman" w:cs="Times New Roman"/>
        </w:rPr>
        <w:t>any</w:t>
      </w:r>
      <w:r w:rsidR="008340DA" w:rsidRPr="006B1631">
        <w:rPr>
          <w:rFonts w:ascii="Times New Roman" w:hAnsi="Times New Roman" w:cs="Times New Roman"/>
        </w:rPr>
        <w:t xml:space="preserve"> accumulated sediment </w:t>
      </w:r>
      <w:r w:rsidR="00265673" w:rsidRPr="006B1631">
        <w:rPr>
          <w:rFonts w:ascii="Times New Roman" w:hAnsi="Times New Roman" w:cs="Times New Roman"/>
        </w:rPr>
        <w:t>from resuspension was removed</w:t>
      </w:r>
      <w:r w:rsidR="006B7B47" w:rsidRPr="006B1631">
        <w:rPr>
          <w:rFonts w:ascii="Times New Roman" w:hAnsi="Times New Roman" w:cs="Times New Roman"/>
        </w:rPr>
        <w:t xml:space="preserve"> by advection</w:t>
      </w:r>
      <w:r w:rsidR="005E311A" w:rsidRPr="006B1631">
        <w:rPr>
          <w:rFonts w:ascii="Times New Roman" w:hAnsi="Times New Roman" w:cs="Times New Roman"/>
        </w:rPr>
        <w:t xml:space="preserve"> and residence time </w:t>
      </w:r>
      <w:r w:rsidR="00706FFA" w:rsidRPr="006B1631">
        <w:rPr>
          <w:rFonts w:ascii="Times New Roman" w:hAnsi="Times New Roman" w:cs="Times New Roman"/>
        </w:rPr>
        <w:t xml:space="preserve">on the </w:t>
      </w:r>
      <w:commentRangeStart w:id="4"/>
      <w:r w:rsidR="00706FFA" w:rsidRPr="006B1631">
        <w:rPr>
          <w:rFonts w:ascii="Times New Roman" w:hAnsi="Times New Roman" w:cs="Times New Roman"/>
        </w:rPr>
        <w:t>seabed</w:t>
      </w:r>
      <w:commentRangeEnd w:id="4"/>
      <w:r w:rsidR="00FA39A1" w:rsidRPr="00620F9B">
        <w:rPr>
          <w:rStyle w:val="CommentReference"/>
          <w:rFonts w:ascii="Times New Roman" w:hAnsi="Times New Roman" w:cs="Times New Roman"/>
        </w:rPr>
        <w:commentReference w:id="4"/>
      </w:r>
      <w:r w:rsidR="00706FFA" w:rsidRPr="006B1631">
        <w:rPr>
          <w:rFonts w:ascii="Times New Roman" w:hAnsi="Times New Roman" w:cs="Times New Roman"/>
        </w:rPr>
        <w:t xml:space="preserve"> </w:t>
      </w:r>
      <w:r w:rsidR="005E311A" w:rsidRPr="006B1631">
        <w:rPr>
          <w:rFonts w:ascii="Times New Roman" w:hAnsi="Times New Roman" w:cs="Times New Roman"/>
        </w:rPr>
        <w:t>was low</w:t>
      </w:r>
      <w:r w:rsidRPr="006B1631">
        <w:rPr>
          <w:rFonts w:ascii="Times New Roman" w:hAnsi="Times New Roman" w:cs="Times New Roman"/>
        </w:rPr>
        <w:t>.</w:t>
      </w:r>
      <w:r w:rsidR="00C04F4F" w:rsidRPr="006B1631">
        <w:rPr>
          <w:rFonts w:ascii="Times New Roman" w:hAnsi="Times New Roman" w:cs="Times New Roman"/>
        </w:rPr>
        <w:t xml:space="preserve"> </w:t>
      </w:r>
      <w:r w:rsidR="00113737">
        <w:rPr>
          <w:rFonts w:ascii="Times New Roman" w:hAnsi="Times New Roman" w:cs="Times New Roman"/>
        </w:rPr>
        <w:t>Total sediment a</w:t>
      </w:r>
      <w:r w:rsidR="006B7B47" w:rsidRPr="006B1631">
        <w:rPr>
          <w:rFonts w:ascii="Times New Roman" w:hAnsi="Times New Roman" w:cs="Times New Roman"/>
        </w:rPr>
        <w:t xml:space="preserve">ccumulation </w:t>
      </w:r>
      <w:r w:rsidR="00C04F4F" w:rsidRPr="006B1631">
        <w:rPr>
          <w:rFonts w:ascii="Times New Roman" w:hAnsi="Times New Roman" w:cs="Times New Roman"/>
        </w:rPr>
        <w:t xml:space="preserve">rates </w:t>
      </w:r>
      <w:r w:rsidR="006B7B47" w:rsidRPr="006B1631">
        <w:rPr>
          <w:rFonts w:ascii="Times New Roman" w:hAnsi="Times New Roman" w:cs="Times New Roman"/>
        </w:rPr>
        <w:t xml:space="preserve">exceeded thresholds </w:t>
      </w:r>
      <w:r w:rsidR="00C04F4F" w:rsidRPr="006B1631">
        <w:rPr>
          <w:rFonts w:ascii="Times New Roman" w:hAnsi="Times New Roman" w:cs="Times New Roman"/>
        </w:rPr>
        <w:t xml:space="preserve">for impacts on coral health </w:t>
      </w:r>
      <w:r w:rsidR="006B7B47" w:rsidRPr="006B1631">
        <w:rPr>
          <w:rFonts w:ascii="Times New Roman" w:hAnsi="Times New Roman" w:cs="Times New Roman"/>
        </w:rPr>
        <w:t xml:space="preserve">in some collections near the stream </w:t>
      </w:r>
      <w:r w:rsidR="00B65B8B" w:rsidRPr="006B1631">
        <w:rPr>
          <w:rFonts w:ascii="Times New Roman" w:hAnsi="Times New Roman" w:cs="Times New Roman"/>
        </w:rPr>
        <w:t>mouth</w:t>
      </w:r>
      <w:r w:rsidR="006B7B47" w:rsidRPr="006B1631">
        <w:rPr>
          <w:rFonts w:ascii="Times New Roman" w:hAnsi="Times New Roman" w:cs="Times New Roman"/>
        </w:rPr>
        <w:t>, over the more quiescent northern reef, and in deep areas on the fore reef near the channel</w:t>
      </w:r>
      <w:commentRangeStart w:id="5"/>
      <w:commentRangeEnd w:id="5"/>
      <w:r w:rsidR="00832A69" w:rsidRPr="00620F9B">
        <w:rPr>
          <w:rStyle w:val="CommentReference"/>
          <w:rFonts w:ascii="Times New Roman" w:hAnsi="Times New Roman" w:cs="Times New Roman"/>
        </w:rPr>
        <w:commentReference w:id="5"/>
      </w:r>
      <w:r w:rsidR="006B7B47" w:rsidRPr="006B1631">
        <w:rPr>
          <w:rFonts w:ascii="Times New Roman" w:hAnsi="Times New Roman" w:cs="Times New Roman"/>
        </w:rPr>
        <w:t xml:space="preserve">. </w:t>
      </w:r>
      <w:r w:rsidR="00310D80" w:rsidRPr="006B1631">
        <w:rPr>
          <w:rFonts w:ascii="Times New Roman" w:hAnsi="Times New Roman" w:cs="Times New Roman"/>
        </w:rPr>
        <w:t xml:space="preserve">The results </w:t>
      </w:r>
      <w:r w:rsidR="00B65B8B" w:rsidRPr="006B1631">
        <w:rPr>
          <w:rFonts w:ascii="Times New Roman" w:hAnsi="Times New Roman" w:cs="Times New Roman"/>
        </w:rPr>
        <w:t>indicate</w:t>
      </w:r>
      <w:r w:rsidR="00310D80" w:rsidRPr="006B1631">
        <w:rPr>
          <w:rFonts w:ascii="Times New Roman" w:hAnsi="Times New Roman" w:cs="Times New Roman"/>
        </w:rPr>
        <w:t xml:space="preserve"> that episodic terrigenous sediment inputs during storm events could have chronic impacts on reefs through repeated resuspension during periods with high wave </w:t>
      </w:r>
      <w:commentRangeStart w:id="6"/>
      <w:r w:rsidR="00310D80" w:rsidRPr="006B1631">
        <w:rPr>
          <w:rFonts w:ascii="Times New Roman" w:hAnsi="Times New Roman" w:cs="Times New Roman"/>
        </w:rPr>
        <w:t>energy</w:t>
      </w:r>
      <w:commentRangeEnd w:id="6"/>
      <w:r w:rsidR="006C49BF">
        <w:rPr>
          <w:rStyle w:val="CommentReference"/>
          <w:rFonts w:asciiTheme="minorHAnsi" w:hAnsiTheme="minorHAnsi"/>
        </w:rPr>
        <w:commentReference w:id="6"/>
      </w:r>
      <w:r w:rsidR="00310D80" w:rsidRPr="006B1631">
        <w:rPr>
          <w:rFonts w:ascii="Times New Roman" w:hAnsi="Times New Roman" w:cs="Times New Roman"/>
        </w:rPr>
        <w:t xml:space="preserve">. </w:t>
      </w:r>
      <w:r w:rsidR="006C49BF">
        <w:rPr>
          <w:rFonts w:ascii="Times New Roman" w:hAnsi="Times New Roman" w:cs="Times New Roman"/>
        </w:rPr>
        <w:t>Hydrodynamic forcing, watershed sediment yield, and sediment dynamics over the reef operate on shorter timescales than the monthly sediment accumulation data</w:t>
      </w:r>
      <w:r w:rsidR="00930BAE">
        <w:rPr>
          <w:rFonts w:ascii="Times New Roman" w:hAnsi="Times New Roman" w:cs="Times New Roman"/>
        </w:rPr>
        <w:t xml:space="preserve">, </w:t>
      </w:r>
      <w:r w:rsidR="006C49BF">
        <w:rPr>
          <w:rFonts w:ascii="Times New Roman" w:hAnsi="Times New Roman" w:cs="Times New Roman"/>
        </w:rPr>
        <w:t xml:space="preserve">but the approach outlined here was useful for providing general insight on the </w:t>
      </w:r>
      <w:r w:rsidR="00930BAE">
        <w:rPr>
          <w:rFonts w:ascii="Times New Roman" w:hAnsi="Times New Roman" w:cs="Times New Roman"/>
        </w:rPr>
        <w:t xml:space="preserve">major controlling factors and </w:t>
      </w:r>
      <w:r w:rsidR="006C49BF">
        <w:rPr>
          <w:rFonts w:ascii="Times New Roman" w:hAnsi="Times New Roman" w:cs="Times New Roman"/>
        </w:rPr>
        <w:t xml:space="preserve">spatial patterns </w:t>
      </w:r>
      <w:r w:rsidR="00930BAE">
        <w:rPr>
          <w:rFonts w:ascii="Times New Roman" w:hAnsi="Times New Roman" w:cs="Times New Roman"/>
        </w:rPr>
        <w:t>of</w:t>
      </w:r>
      <w:r w:rsidR="006C49BF">
        <w:rPr>
          <w:rFonts w:ascii="Times New Roman" w:hAnsi="Times New Roman" w:cs="Times New Roman"/>
        </w:rPr>
        <w:t xml:space="preserve"> sediment accumulation over the reef. </w:t>
      </w:r>
      <w:r w:rsidR="00930BAE">
        <w:rPr>
          <w:rFonts w:ascii="Times New Roman" w:hAnsi="Times New Roman" w:cs="Times New Roman"/>
        </w:rPr>
        <w:t>These data illustrate the stark difference in terrigenous sediment impacts</w:t>
      </w:r>
      <w:r w:rsidR="00F37FE6">
        <w:rPr>
          <w:rFonts w:ascii="Times New Roman" w:hAnsi="Times New Roman" w:cs="Times New Roman"/>
        </w:rPr>
        <w:t xml:space="preserve"> on coral health</w:t>
      </w:r>
      <w:r w:rsidR="00930BAE">
        <w:rPr>
          <w:rFonts w:ascii="Times New Roman" w:hAnsi="Times New Roman" w:cs="Times New Roman"/>
        </w:rPr>
        <w:t xml:space="preserve"> between the northern and southern reef </w:t>
      </w:r>
      <w:proofErr w:type="gramStart"/>
      <w:r w:rsidR="00930BAE">
        <w:rPr>
          <w:rFonts w:ascii="Times New Roman" w:hAnsi="Times New Roman" w:cs="Times New Roman"/>
        </w:rPr>
        <w:t>flats, and</w:t>
      </w:r>
      <w:proofErr w:type="gramEnd"/>
      <w:r w:rsidR="00930BAE">
        <w:rPr>
          <w:rFonts w:ascii="Times New Roman" w:hAnsi="Times New Roman" w:cs="Times New Roman"/>
        </w:rPr>
        <w:t xml:space="preserve"> provide a basis for understanding potential coral recovery following local management actions to reduce sediment loads from the watershed.</w:t>
      </w:r>
    </w:p>
    <w:p w14:paraId="237E5D92" w14:textId="298CA031" w:rsidR="006C49BF" w:rsidRDefault="006C49BF" w:rsidP="009C7F0B">
      <w:pPr>
        <w:keepNext/>
        <w:spacing w:after="0"/>
        <w:ind w:firstLine="720"/>
        <w:rPr>
          <w:rFonts w:ascii="Times New Roman" w:hAnsi="Times New Roman" w:cs="Times New Roman"/>
        </w:rPr>
      </w:pPr>
    </w:p>
    <w:p w14:paraId="12EA510B" w14:textId="77777777" w:rsidR="006C49BF" w:rsidRDefault="006C49BF" w:rsidP="009C7F0B">
      <w:pPr>
        <w:keepNext/>
        <w:spacing w:after="0"/>
        <w:ind w:firstLine="720"/>
        <w:rPr>
          <w:rFonts w:ascii="Times New Roman" w:hAnsi="Times New Roman" w:cs="Times New Roman"/>
        </w:rPr>
      </w:pPr>
    </w:p>
    <w:p w14:paraId="44BE0142" w14:textId="7F1D7149" w:rsidR="00393634" w:rsidRDefault="00096167" w:rsidP="00096167">
      <w:pPr>
        <w:keepNext/>
        <w:spacing w:after="0"/>
        <w:rPr>
          <w:rFonts w:ascii="Times New Roman" w:hAnsi="Times New Roman" w:cs="Times New Roman"/>
        </w:rPr>
      </w:pPr>
      <w:r>
        <w:rPr>
          <w:rFonts w:ascii="Times New Roman" w:hAnsi="Times New Roman" w:cs="Times New Roman"/>
        </w:rPr>
        <w:t>Main conclusions from the results:</w:t>
      </w:r>
    </w:p>
    <w:p w14:paraId="5B215E5C" w14:textId="2C1B0234" w:rsidR="00393634" w:rsidRDefault="00393634" w:rsidP="00393634">
      <w:pPr>
        <w:pStyle w:val="ListParagraph"/>
        <w:keepNext/>
        <w:numPr>
          <w:ilvl w:val="0"/>
          <w:numId w:val="4"/>
        </w:numPr>
        <w:spacing w:after="0"/>
        <w:rPr>
          <w:rFonts w:ascii="Times New Roman" w:hAnsi="Times New Roman" w:cs="Times New Roman"/>
        </w:rPr>
      </w:pPr>
      <w:r w:rsidRPr="00393634">
        <w:rPr>
          <w:rFonts w:ascii="Times New Roman" w:hAnsi="Times New Roman" w:cs="Times New Roman"/>
        </w:rPr>
        <w:t>S</w:t>
      </w:r>
      <w:r w:rsidR="00407F7F">
        <w:rPr>
          <w:rFonts w:ascii="Times New Roman" w:hAnsi="Times New Roman" w:cs="Times New Roman"/>
        </w:rPr>
        <w:t xml:space="preserve">edimentation </w:t>
      </w:r>
      <w:r w:rsidR="00772560">
        <w:rPr>
          <w:rFonts w:ascii="Times New Roman" w:hAnsi="Times New Roman" w:cs="Times New Roman"/>
        </w:rPr>
        <w:t>s</w:t>
      </w:r>
      <w:r w:rsidRPr="00393634">
        <w:rPr>
          <w:rFonts w:ascii="Times New Roman" w:hAnsi="Times New Roman" w:cs="Times New Roman"/>
        </w:rPr>
        <w:t>patial patterns were mostly driven by hydrodynamics (higher in slow moving water</w:t>
      </w:r>
      <w:r w:rsidR="00407F7F">
        <w:rPr>
          <w:rFonts w:ascii="Times New Roman" w:hAnsi="Times New Roman" w:cs="Times New Roman"/>
        </w:rPr>
        <w:t>, north reef</w:t>
      </w:r>
      <w:r w:rsidRPr="00393634">
        <w:rPr>
          <w:rFonts w:ascii="Times New Roman" w:hAnsi="Times New Roman" w:cs="Times New Roman"/>
        </w:rPr>
        <w:t>)</w:t>
      </w:r>
    </w:p>
    <w:p w14:paraId="5C7C2B70" w14:textId="0C098712" w:rsidR="00407F7F" w:rsidRDefault="00407F7F" w:rsidP="00393634">
      <w:pPr>
        <w:pStyle w:val="ListParagraph"/>
        <w:keepNext/>
        <w:numPr>
          <w:ilvl w:val="0"/>
          <w:numId w:val="4"/>
        </w:numPr>
        <w:spacing w:after="0"/>
        <w:rPr>
          <w:rFonts w:ascii="Times New Roman" w:hAnsi="Times New Roman" w:cs="Times New Roman"/>
        </w:rPr>
      </w:pPr>
      <w:r>
        <w:rPr>
          <w:rFonts w:ascii="Times New Roman" w:hAnsi="Times New Roman" w:cs="Times New Roman"/>
        </w:rPr>
        <w:t>Sediment in traps mostly surrounding benthic, except north reef (more terrigenous)</w:t>
      </w:r>
    </w:p>
    <w:p w14:paraId="648F6B78" w14:textId="6899E26F" w:rsidR="00407F7F" w:rsidRDefault="00407F7F" w:rsidP="00407F7F">
      <w:pPr>
        <w:pStyle w:val="ListParagraph"/>
        <w:keepNext/>
        <w:numPr>
          <w:ilvl w:val="1"/>
          <w:numId w:val="4"/>
        </w:numPr>
        <w:spacing w:after="0"/>
        <w:rPr>
          <w:rFonts w:ascii="Times New Roman" w:hAnsi="Times New Roman" w:cs="Times New Roman"/>
        </w:rPr>
      </w:pPr>
      <w:proofErr w:type="gramStart"/>
      <w:r>
        <w:rPr>
          <w:rFonts w:ascii="Times New Roman" w:hAnsi="Times New Roman" w:cs="Times New Roman"/>
        </w:rPr>
        <w:t>So</w:t>
      </w:r>
      <w:proofErr w:type="gramEnd"/>
      <w:r>
        <w:rPr>
          <w:rFonts w:ascii="Times New Roman" w:hAnsi="Times New Roman" w:cs="Times New Roman"/>
        </w:rPr>
        <w:t xml:space="preserve"> resuspension</w:t>
      </w:r>
      <w:r w:rsidR="00772560">
        <w:rPr>
          <w:rFonts w:ascii="Times New Roman" w:hAnsi="Times New Roman" w:cs="Times New Roman"/>
        </w:rPr>
        <w:t xml:space="preserve"> of surrounding sediment</w:t>
      </w:r>
      <w:r>
        <w:rPr>
          <w:rFonts w:ascii="Times New Roman" w:hAnsi="Times New Roman" w:cs="Times New Roman"/>
        </w:rPr>
        <w:t xml:space="preserve"> is happening</w:t>
      </w:r>
    </w:p>
    <w:p w14:paraId="32C036C2" w14:textId="7AE18079" w:rsidR="00407F7F" w:rsidRDefault="00407F7F" w:rsidP="00407F7F">
      <w:pPr>
        <w:pStyle w:val="ListParagraph"/>
        <w:keepNext/>
        <w:numPr>
          <w:ilvl w:val="1"/>
          <w:numId w:val="4"/>
        </w:numPr>
        <w:spacing w:after="0"/>
        <w:rPr>
          <w:rFonts w:ascii="Times New Roman" w:hAnsi="Times New Roman" w:cs="Times New Roman"/>
        </w:rPr>
      </w:pPr>
      <w:r>
        <w:rPr>
          <w:rFonts w:ascii="Times New Roman" w:hAnsi="Times New Roman" w:cs="Times New Roman"/>
        </w:rPr>
        <w:t>On north reef sediment is enriched with terrigenous from stream SSY</w:t>
      </w:r>
    </w:p>
    <w:p w14:paraId="5DFAEB44" w14:textId="635A7B6A" w:rsidR="00393634" w:rsidRDefault="00407F7F" w:rsidP="00393634">
      <w:pPr>
        <w:pStyle w:val="ListParagraph"/>
        <w:keepNext/>
        <w:numPr>
          <w:ilvl w:val="0"/>
          <w:numId w:val="4"/>
        </w:numPr>
        <w:spacing w:after="0"/>
        <w:rPr>
          <w:rFonts w:ascii="Times New Roman" w:hAnsi="Times New Roman" w:cs="Times New Roman"/>
        </w:rPr>
      </w:pPr>
      <w:r>
        <w:rPr>
          <w:rFonts w:ascii="Times New Roman" w:hAnsi="Times New Roman" w:cs="Times New Roman"/>
        </w:rPr>
        <w:t>Sediment in traps only correlated with SSY from watershed near stream mouth (hydrodynamics obscured correlation elsewhere)</w:t>
      </w:r>
    </w:p>
    <w:p w14:paraId="213D795C" w14:textId="4B1ED472" w:rsidR="00407F7F" w:rsidRDefault="00772560" w:rsidP="00393634">
      <w:pPr>
        <w:pStyle w:val="ListParagraph"/>
        <w:keepNext/>
        <w:numPr>
          <w:ilvl w:val="0"/>
          <w:numId w:val="4"/>
        </w:numPr>
        <w:spacing w:after="0"/>
        <w:rPr>
          <w:rFonts w:ascii="Times New Roman" w:hAnsi="Times New Roman" w:cs="Times New Roman"/>
        </w:rPr>
      </w:pPr>
      <w:r>
        <w:rPr>
          <w:rFonts w:ascii="Times New Roman" w:hAnsi="Times New Roman" w:cs="Times New Roman"/>
        </w:rPr>
        <w:t>Sediment in traps on the forereef and reef flat correlated with waves (but not SSY) showing hydrodynamic resuspension was dominant there</w:t>
      </w:r>
    </w:p>
    <w:p w14:paraId="78C8ECA8" w14:textId="40D701F2" w:rsidR="00772560" w:rsidRDefault="00772560" w:rsidP="00393634">
      <w:pPr>
        <w:pStyle w:val="ListParagraph"/>
        <w:keepNext/>
        <w:numPr>
          <w:ilvl w:val="0"/>
          <w:numId w:val="4"/>
        </w:numPr>
        <w:spacing w:after="0"/>
        <w:rPr>
          <w:rFonts w:ascii="Times New Roman" w:hAnsi="Times New Roman" w:cs="Times New Roman"/>
        </w:rPr>
      </w:pPr>
      <w:r>
        <w:rPr>
          <w:rFonts w:ascii="Times New Roman" w:hAnsi="Times New Roman" w:cs="Times New Roman"/>
        </w:rPr>
        <w:t xml:space="preserve">Sediment in traps was positively correlated with waves but on pods was negatively correlated. </w:t>
      </w:r>
      <w:proofErr w:type="gramStart"/>
      <w:r>
        <w:rPr>
          <w:rFonts w:ascii="Times New Roman" w:hAnsi="Times New Roman" w:cs="Times New Roman"/>
        </w:rPr>
        <w:t>So</w:t>
      </w:r>
      <w:proofErr w:type="gramEnd"/>
      <w:r>
        <w:rPr>
          <w:rFonts w:ascii="Times New Roman" w:hAnsi="Times New Roman" w:cs="Times New Roman"/>
        </w:rPr>
        <w:t xml:space="preserve"> waves cause resuspension that was trapped but moved past the pods</w:t>
      </w:r>
    </w:p>
    <w:p w14:paraId="1372877F" w14:textId="1CB6F969" w:rsidR="00772560" w:rsidRDefault="00772560" w:rsidP="00393634">
      <w:pPr>
        <w:pStyle w:val="ListParagraph"/>
        <w:keepNext/>
        <w:numPr>
          <w:ilvl w:val="0"/>
          <w:numId w:val="4"/>
        </w:numPr>
        <w:spacing w:after="0"/>
        <w:rPr>
          <w:rFonts w:ascii="Times New Roman" w:hAnsi="Times New Roman" w:cs="Times New Roman"/>
        </w:rPr>
      </w:pPr>
      <w:r>
        <w:rPr>
          <w:rFonts w:ascii="Times New Roman" w:hAnsi="Times New Roman" w:cs="Times New Roman"/>
        </w:rPr>
        <w:lastRenderedPageBreak/>
        <w:t xml:space="preserve">Coral health thresholds were exceeded near stream mouth and north reef </w:t>
      </w:r>
    </w:p>
    <w:p w14:paraId="3CFDC2DB" w14:textId="77777777" w:rsidR="00393634" w:rsidRPr="006B1631" w:rsidRDefault="00393634" w:rsidP="009C7F0B">
      <w:pPr>
        <w:keepNext/>
        <w:spacing w:after="0"/>
        <w:ind w:firstLine="720"/>
        <w:rPr>
          <w:rFonts w:ascii="Times New Roman" w:hAnsi="Times New Roman" w:cs="Times New Roman"/>
        </w:rPr>
      </w:pPr>
    </w:p>
    <w:p w14:paraId="6AAA4801" w14:textId="77777777" w:rsidR="008340DA" w:rsidRPr="006B1631" w:rsidRDefault="008340DA" w:rsidP="009C7F0B">
      <w:pPr>
        <w:keepNext/>
        <w:spacing w:after="0"/>
        <w:rPr>
          <w:rFonts w:ascii="Times New Roman" w:hAnsi="Times New Roman" w:cs="Times New Roman"/>
        </w:rPr>
      </w:pPr>
      <w:r w:rsidRPr="006B1631">
        <w:rPr>
          <w:rFonts w:ascii="Times New Roman" w:hAnsi="Times New Roman" w:cs="Times New Roman"/>
        </w:rPr>
        <w:t xml:space="preserve"> </w:t>
      </w:r>
    </w:p>
    <w:p w14:paraId="21994FD7" w14:textId="77777777"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Keywords:</w:t>
      </w:r>
    </w:p>
    <w:p w14:paraId="1198C027" w14:textId="30FBA566" w:rsidR="008340DA" w:rsidRPr="006B1631" w:rsidRDefault="008340DA" w:rsidP="006B7B47">
      <w:pPr>
        <w:keepNext/>
        <w:spacing w:after="0"/>
        <w:rPr>
          <w:rFonts w:ascii="Times New Roman" w:hAnsi="Times New Roman" w:cs="Times New Roman"/>
        </w:rPr>
      </w:pPr>
      <w:r w:rsidRPr="006B1631">
        <w:rPr>
          <w:rFonts w:ascii="Times New Roman" w:hAnsi="Times New Roman" w:cs="Times New Roman"/>
        </w:rPr>
        <w:t xml:space="preserve">coral reefs, sediment accumulation, </w:t>
      </w:r>
      <w:r w:rsidR="00D365F0" w:rsidRPr="006B1631">
        <w:rPr>
          <w:rFonts w:ascii="Times New Roman" w:hAnsi="Times New Roman" w:cs="Times New Roman"/>
        </w:rPr>
        <w:t>sediment pod</w:t>
      </w:r>
      <w:r w:rsidRPr="006B1631">
        <w:rPr>
          <w:rFonts w:ascii="Times New Roman" w:hAnsi="Times New Roman" w:cs="Times New Roman"/>
        </w:rPr>
        <w:t>s, sediment traps, American Samoa</w:t>
      </w:r>
    </w:p>
    <w:p w14:paraId="2C1051DD" w14:textId="77777777" w:rsidR="008340DA" w:rsidRPr="006B1631" w:rsidRDefault="008340DA" w:rsidP="009C7F0B">
      <w:pPr>
        <w:spacing w:after="0"/>
        <w:rPr>
          <w:rFonts w:ascii="Times New Roman" w:hAnsi="Times New Roman" w:cs="Times New Roman"/>
        </w:rPr>
      </w:pPr>
      <w:r w:rsidRPr="006B1631">
        <w:rPr>
          <w:rFonts w:ascii="Times New Roman" w:hAnsi="Times New Roman" w:cs="Times New Roman"/>
        </w:rPr>
        <w:br w:type="page"/>
      </w:r>
    </w:p>
    <w:p w14:paraId="09215FE2" w14:textId="77777777" w:rsidR="00F660C4" w:rsidRPr="006B1631" w:rsidRDefault="008340DA" w:rsidP="009C7F0B">
      <w:pPr>
        <w:pStyle w:val="Heading1"/>
        <w:keepNext w:val="0"/>
        <w:keepLines w:val="0"/>
        <w:spacing w:before="0" w:after="0"/>
        <w:rPr>
          <w:rFonts w:ascii="Times New Roman" w:hAnsi="Times New Roman" w:cs="Times New Roman"/>
        </w:rPr>
      </w:pPr>
      <w:r w:rsidRPr="006B1631">
        <w:rPr>
          <w:rFonts w:ascii="Times New Roman" w:hAnsi="Times New Roman" w:cs="Times New Roman"/>
        </w:rPr>
        <w:lastRenderedPageBreak/>
        <w:t>1. Introduction</w:t>
      </w:r>
    </w:p>
    <w:p w14:paraId="14549EA8" w14:textId="70138F00" w:rsidR="008340DA" w:rsidRPr="006B1631" w:rsidRDefault="008340DA" w:rsidP="009C7F0B">
      <w:pPr>
        <w:spacing w:after="0"/>
        <w:ind w:firstLine="720"/>
        <w:rPr>
          <w:rFonts w:ascii="Times New Roman" w:hAnsi="Times New Roman" w:cs="Times New Roman"/>
        </w:rPr>
      </w:pPr>
      <w:r w:rsidRPr="006B1631">
        <w:rPr>
          <w:rFonts w:ascii="Times New Roman" w:hAnsi="Times New Roman" w:cs="Times New Roman"/>
        </w:rPr>
        <w:t>Coral reefs adjacent steep, mountainous watersheds are exposed to both reef-derived carbonate sediment and watershed-derived terrigenous sediment</w:t>
      </w:r>
      <w:r w:rsidR="00F177DB" w:rsidRPr="006B1631">
        <w:rPr>
          <w:rFonts w:ascii="Times New Roman" w:hAnsi="Times New Roman" w:cs="Times New Roman"/>
        </w:rPr>
        <w:t>,</w:t>
      </w:r>
      <w:r w:rsidRPr="006B1631">
        <w:rPr>
          <w:rFonts w:ascii="Times New Roman" w:hAnsi="Times New Roman" w:cs="Times New Roman"/>
        </w:rPr>
        <w:t xml:space="preserve"> </w:t>
      </w:r>
      <w:r w:rsidR="00F177DB" w:rsidRPr="006B1631">
        <w:rPr>
          <w:rFonts w:ascii="Times New Roman" w:hAnsi="Times New Roman" w:cs="Times New Roman"/>
        </w:rPr>
        <w:t xml:space="preserve">the loading rates of </w:t>
      </w:r>
      <w:r w:rsidRPr="006B1631">
        <w:rPr>
          <w:rFonts w:ascii="Times New Roman" w:hAnsi="Times New Roman" w:cs="Times New Roman"/>
        </w:rPr>
        <w:t xml:space="preserve">which </w:t>
      </w:r>
      <w:r w:rsidR="00F177DB" w:rsidRPr="006B1631">
        <w:rPr>
          <w:rFonts w:ascii="Times New Roman" w:hAnsi="Times New Roman" w:cs="Times New Roman"/>
        </w:rPr>
        <w:t>are</w:t>
      </w:r>
      <w:r w:rsidRPr="006B1631">
        <w:rPr>
          <w:rFonts w:ascii="Times New Roman" w:hAnsi="Times New Roman" w:cs="Times New Roman"/>
        </w:rPr>
        <w:t xml:space="preserve"> increasing from anthropogenic disturbance on many </w:t>
      </w:r>
      <w:r w:rsidR="0074336C" w:rsidRPr="006B1631">
        <w:rPr>
          <w:rFonts w:ascii="Times New Roman" w:hAnsi="Times New Roman" w:cs="Times New Roman"/>
        </w:rPr>
        <w:t xml:space="preserve">tropical </w:t>
      </w:r>
      <w:r w:rsidRPr="006B1631">
        <w:rPr>
          <w:rFonts w:ascii="Times New Roman" w:hAnsi="Times New Roman" w:cs="Times New Roman"/>
        </w:rPr>
        <w:t xml:space="preserve">islands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and Biggs, 2016; Ramos-Scharrón and Macdonald, 2007)","plainTextFormattedCitation":"(Bégin et al., 2014; Hettler et al., 1997; Messina and Biggs, 2016; Ramos-Scharrón and Macdonald, 2007)","previouslyFormattedCitation":"(Bégin et al., 2014; Hettler et al., 1997; Messina &amp; Biggs, 2016; Ramos-Scharrón &amp; Macdonald, 2007)"},"properties":{"noteIndex":0},"schema":"https://github.com/citation-style-language/schema/raw/master/csl-citation.json"}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(Bégin et al., 2014; Hettler et al., 1997; Messina and Biggs, 2016; Ramos-Scharrón and Macdonald, 2007)</w:t>
      </w:r>
      <w:r w:rsidRPr="006B1631">
        <w:rPr>
          <w:rFonts w:ascii="Times New Roman" w:hAnsi="Times New Roman" w:cs="Times New Roman"/>
        </w:rPr>
        <w:fldChar w:fldCharType="end"/>
      </w:r>
      <w:r w:rsidRPr="006B1631">
        <w:rPr>
          <w:rFonts w:ascii="Times New Roman" w:hAnsi="Times New Roman" w:cs="Times New Roman"/>
        </w:rPr>
        <w:t xml:space="preserv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concentrations (SSC) can reduce coral health by attenuating photosynthetically active radiation (PAR)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2015)","previouslyFormattedCitation":"(Curt D. Storlazzi et al., 2015)"},"properties":{"noteIndex":0},"schema":"https://github.com/citation-style-language/schema/raw/master/csl-citation.json"}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(Storlazzi et al., 2015)</w:t>
      </w:r>
      <w:r w:rsidRPr="006B1631">
        <w:rPr>
          <w:rFonts w:ascii="Times New Roman" w:hAnsi="Times New Roman" w:cs="Times New Roman"/>
        </w:rPr>
        <w:fldChar w:fldCharType="end"/>
      </w:r>
      <w:r w:rsidRPr="006B1631">
        <w:rPr>
          <w:rFonts w:ascii="Times New Roman" w:hAnsi="Times New Roman" w:cs="Times New Roman"/>
        </w:rPr>
        <w:t xml:space="preserve"> and interfering with coral spawning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w:t>
      </w:r>
      <w:r w:rsidRPr="006B1631">
        <w:rPr>
          <w:rFonts w:ascii="Times New Roman" w:hAnsi="Times New Roman" w:cs="Times New Roman"/>
        </w:rPr>
        <w:fldChar w:fldCharType="end"/>
      </w:r>
      <w:r w:rsidRPr="006B1631">
        <w:rPr>
          <w:rFonts w:ascii="Times New Roman" w:hAnsi="Times New Roman" w:cs="Times New Roman"/>
        </w:rPr>
        <w:t xml:space="preserve">. </w:t>
      </w:r>
      <w:r w:rsidR="00F177DB" w:rsidRPr="006B1631">
        <w:rPr>
          <w:rFonts w:ascii="Times New Roman" w:hAnsi="Times New Roman" w:cs="Times New Roman"/>
        </w:rPr>
        <w:t>S</w:t>
      </w:r>
      <w:r w:rsidRPr="006B1631">
        <w:rPr>
          <w:rFonts w:ascii="Times New Roman" w:hAnsi="Times New Roman" w:cs="Times New Roman"/>
        </w:rPr>
        <w:t xml:space="preserve">ediment deposition and accumulation </w:t>
      </w:r>
      <w:r w:rsidR="00F177DB" w:rsidRPr="006B1631">
        <w:rPr>
          <w:rFonts w:ascii="Times New Roman" w:hAnsi="Times New Roman" w:cs="Times New Roman"/>
        </w:rPr>
        <w:t xml:space="preserve">directly on coral </w:t>
      </w:r>
      <w:r w:rsidRPr="006B1631">
        <w:rPr>
          <w:rFonts w:ascii="Times New Roman" w:hAnsi="Times New Roman" w:cs="Times New Roman"/>
        </w:rPr>
        <w:t xml:space="preserve">can block all light for photosynthesis, </w:t>
      </w:r>
      <w:r w:rsidR="00F177DB" w:rsidRPr="006B1631">
        <w:rPr>
          <w:rFonts w:ascii="Times New Roman" w:hAnsi="Times New Roman" w:cs="Times New Roman"/>
        </w:rPr>
        <w:t xml:space="preserve">damage </w:t>
      </w:r>
      <w:r w:rsidRPr="006B1631">
        <w:rPr>
          <w:rFonts w:ascii="Times New Roman" w:hAnsi="Times New Roman" w:cs="Times New Roman"/>
        </w:rPr>
        <w:t>tissu</w:t>
      </w:r>
      <w:r w:rsidR="00F177DB" w:rsidRPr="006B1631">
        <w:rPr>
          <w:rFonts w:ascii="Times New Roman" w:hAnsi="Times New Roman" w:cs="Times New Roman"/>
        </w:rPr>
        <w:t>e</w:t>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(Weber et al., 2012)</w:t>
      </w:r>
      <w:r w:rsidRPr="006B1631">
        <w:rPr>
          <w:rFonts w:ascii="Times New Roman" w:hAnsi="Times New Roman" w:cs="Times New Roman"/>
        </w:rPr>
        <w:fldChar w:fldCharType="end"/>
      </w:r>
      <w:r w:rsidRPr="006B1631">
        <w:rPr>
          <w:rFonts w:ascii="Times New Roman" w:hAnsi="Times New Roman" w:cs="Times New Roman"/>
        </w:rPr>
        <w:t>, requir</w:t>
      </w:r>
      <w:r w:rsidR="00F177DB" w:rsidRPr="006B1631">
        <w:rPr>
          <w:rFonts w:ascii="Times New Roman" w:hAnsi="Times New Roman" w:cs="Times New Roman"/>
        </w:rPr>
        <w:t>e</w:t>
      </w:r>
      <w:r w:rsidRPr="006B1631">
        <w:rPr>
          <w:rFonts w:ascii="Times New Roman" w:hAnsi="Times New Roman" w:cs="Times New Roman"/>
        </w:rPr>
        <w:t xml:space="preserve"> energy for self-cleaning, and block larval recruitment sites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Jokiel et al., 2014)</w:t>
      </w:r>
      <w:r w:rsidRPr="006B1631">
        <w:rPr>
          <w:rFonts w:ascii="Times New Roman" w:hAnsi="Times New Roman" w:cs="Times New Roman"/>
        </w:rPr>
        <w:fldChar w:fldCharType="end"/>
      </w:r>
      <w:r w:rsidRPr="006B1631">
        <w:rPr>
          <w:rFonts w:ascii="Times New Roman" w:hAnsi="Times New Roman" w:cs="Times New Roman"/>
        </w:rPr>
        <w:t>. Increased sedimentation also decreases</w:t>
      </w:r>
      <w:r w:rsidR="00F177DB" w:rsidRPr="006B1631">
        <w:rPr>
          <w:rFonts w:ascii="Times New Roman" w:hAnsi="Times New Roman" w:cs="Times New Roman"/>
        </w:rPr>
        <w:t xml:space="preserve"> </w:t>
      </w:r>
      <w:r w:rsidRPr="006B1631">
        <w:rPr>
          <w:rFonts w:ascii="Times New Roman" w:hAnsi="Times New Roman" w:cs="Times New Roman"/>
        </w:rPr>
        <w:t>fish</w:t>
      </w:r>
      <w:r w:rsidR="00F177DB" w:rsidRPr="006B1631">
        <w:rPr>
          <w:rFonts w:ascii="Times New Roman" w:hAnsi="Times New Roman" w:cs="Times New Roman"/>
        </w:rPr>
        <w:t xml:space="preserve"> populations</w:t>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and </w:t>
      </w:r>
      <w:r w:rsidR="0074336C" w:rsidRPr="006B1631">
        <w:rPr>
          <w:rFonts w:ascii="Times New Roman" w:hAnsi="Times New Roman" w:cs="Times New Roman"/>
        </w:rPr>
        <w:t xml:space="preserve">thus </w:t>
      </w:r>
      <w:r w:rsidRPr="006B1631">
        <w:rPr>
          <w:rFonts w:ascii="Times New Roman" w:hAnsi="Times New Roman" w:cs="Times New Roman"/>
        </w:rPr>
        <w:t xml:space="preserve">herbivory of algal turf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and Fulton, 2008)","plainTextFormattedCitation":"(Bellwood and Fulton, 2008)","previouslyFormattedCitation":"(Bellwood &amp; Fulton, 2008)"},"properties":{"noteIndex":0},"schema":"https://github.com/citation-style-language/schema/raw/master/csl-citation.json"}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(Bellwood and Fulton, 2008)</w:t>
      </w:r>
      <w:r w:rsidRPr="006B1631">
        <w:rPr>
          <w:rFonts w:ascii="Times New Roman" w:hAnsi="Times New Roman" w:cs="Times New Roman"/>
        </w:rPr>
        <w:fldChar w:fldCharType="end"/>
      </w:r>
      <w:r w:rsidR="00F177DB" w:rsidRPr="006B1631">
        <w:rPr>
          <w:rFonts w:ascii="Times New Roman" w:hAnsi="Times New Roman" w:cs="Times New Roman"/>
        </w:rPr>
        <w:t>.  Increased a</w:t>
      </w:r>
      <w:r w:rsidRPr="006B1631">
        <w:rPr>
          <w:rFonts w:ascii="Times New Roman" w:hAnsi="Times New Roman" w:cs="Times New Roman"/>
        </w:rPr>
        <w:t>lgal height can further increase sediment trapping</w:t>
      </w:r>
      <w:r w:rsidR="00620F9B">
        <w:rPr>
          <w:rFonts w:ascii="Times New Roman" w:hAnsi="Times New Roman" w:cs="Times New Roman"/>
        </w:rPr>
        <w:t xml:space="preserve"> </w:t>
      </w:r>
      <w:r w:rsidR="00620F9B">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{"citationItems":[{"id":"ITEM-1","itemData":{"DOI":"10.1016/j.ecss.2005.08.010","ISSN":"02727714","abstract":"Reef researchers studying community shifts in the balance between corals and fleshy macroalgae have noted that algae are often covered with sediment. This study characterizes sediment trapping by macroalgae within a Hawaiian reef habitat and constrains the controls on this process. Sediment-laden macroalgae were sampled and macroalgal cover was assessed on a wide (</w:instrText>
      </w:r>
      <w:r w:rsidR="007F7DA9">
        <w:rPr>
          <w:rFonts w:ascii="Cambria Math" w:hAnsi="Cambria Math" w:cs="Cambria Math"/>
        </w:rPr>
        <w:instrText>∼</w:instrText>
      </w:r>
      <w:r w:rsidR="007F7DA9">
        <w:rPr>
          <w:rFonts w:ascii="Times New Roman" w:hAnsi="Times New Roman" w:cs="Times New Roman"/>
        </w:rPr>
        <w:instrText>1 km) reef flat off south-central Molokai. Macroalgae trapped a mean of 1.26 (±0.91 SD) grams of sediment per gram of dry weight biomass and that sediment was dominantly terrigenous mud (59% by weight). It was determined that biomass, as a proxy for algal size, and morphology were not strict controls on the sediment trapping process. Over 300 metric tons of sediment were estimated to be retained by macroalgae across 5.75 km2 of reef flat (54 g m-2), suggesting that this process is an important component of sediment budgets. In addition, understanding the character of sediment trapped by macroalgae may help constrain suspended sediment flux and has implications for nutrient dynamics in reef flat environments. © 2005 Elsevier Ltd. All rights reserved.","author":[{"dropping-particle":"","family":"Stamski","given":"Rebecca E.","non-dropping-particle":"","parse-names":false,"suffix":""},{"dropping-particle":"","family":"Field","given":"Michael E.","non-dropping-particle":"","parse-names":false,"suffix":""}],"container-title":"Estuarine, Coastal and Shelf Science","id":"ITEM-1","issue":"1-2","issued":{"date-parts":[["2006","1","1"]]},"page":"211-216","publisher":"Academic Press","title":"Characterization of sediment trapped by macroalgae on a Hawaiian reef flat","type":"article-journal","volume":"66"},"uris":["http://www.mendeley.com/documents/?uuid=212e0008-065d-33a7-9b4b-a9278ccbf45d"]}],"mendeley":{"formattedCitation":"(Stamski and Field, 2006)","plainTextFormattedCitation":"(Stamski and Field, 2006)","previouslyFormattedCitation":"(Stamski &amp; Field, 2006)"},"properties":{"noteIndex":0},"schema":"https://github.com/citation-style-language/schema/raw/master/csl-citation.json"}</w:instrText>
      </w:r>
      <w:r w:rsidR="00620F9B">
        <w:rPr>
          <w:rFonts w:ascii="Times New Roman" w:hAnsi="Times New Roman" w:cs="Times New Roman"/>
        </w:rPr>
        <w:fldChar w:fldCharType="separate"/>
      </w:r>
      <w:r w:rsidR="007F7DA9" w:rsidRPr="007F7DA9">
        <w:rPr>
          <w:rFonts w:ascii="Times New Roman" w:hAnsi="Times New Roman" w:cs="Times New Roman"/>
          <w:noProof/>
        </w:rPr>
        <w:t>(Stamski and Field, 2006)</w:t>
      </w:r>
      <w:r w:rsidR="00620F9B">
        <w:rPr>
          <w:rFonts w:ascii="Times New Roman" w:hAnsi="Times New Roman" w:cs="Times New Roman"/>
        </w:rPr>
        <w:fldChar w:fldCharType="end"/>
      </w:r>
      <w:r w:rsidRPr="006B1631">
        <w:rPr>
          <w:rFonts w:ascii="Times New Roman" w:hAnsi="Times New Roman" w:cs="Times New Roman"/>
        </w:rPr>
        <w:t>. Reduced herbivory of turf algae stabilizes a phase shift to an algae-dominated system and reduces fish biomass, for many fish prefer to graze on algae free of sediment</w:t>
      </w:r>
      <w:r w:rsidR="00CD4D59" w:rsidRPr="006B1631">
        <w:rPr>
          <w:rFonts w:ascii="Times New Roman" w:hAnsi="Times New Roman" w:cs="Times New Roman"/>
        </w:rPr>
        <w:t xml:space="preserve"> </w:t>
      </w:r>
      <w:r w:rsidR="00CD4D59" w:rsidRPr="006B1631">
        <w:rPr>
          <w:rFonts w:ascii="Times New Roman" w:hAnsi="Times New Roman" w:cs="Times New Roman"/>
        </w:rPr>
        <w:fldChar w:fldCharType="begin" w:fldLock="1"/>
      </w:r>
      <w:r w:rsidR="00C06B38" w:rsidRPr="006B1631">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sidRPr="006B1631">
        <w:rPr>
          <w:rFonts w:ascii="Times New Roman" w:hAnsi="Times New Roman" w:cs="Times New Roman"/>
        </w:rPr>
        <w:fldChar w:fldCharType="separate"/>
      </w:r>
      <w:r w:rsidR="00CD4D59" w:rsidRPr="006B1631">
        <w:rPr>
          <w:rFonts w:ascii="Times New Roman" w:hAnsi="Times New Roman" w:cs="Times New Roman"/>
          <w:noProof/>
        </w:rPr>
        <w:t>(Tebbett et al., 2017)</w:t>
      </w:r>
      <w:r w:rsidR="00CD4D59" w:rsidRPr="006B1631">
        <w:rPr>
          <w:rFonts w:ascii="Times New Roman" w:hAnsi="Times New Roman" w:cs="Times New Roman"/>
        </w:rPr>
        <w:fldChar w:fldCharType="end"/>
      </w:r>
      <w:r w:rsidRPr="006B1631">
        <w:rPr>
          <w:rFonts w:ascii="Times New Roman" w:hAnsi="Times New Roman" w:cs="Times New Roman"/>
        </w:rPr>
        <w:t>.</w:t>
      </w:r>
    </w:p>
    <w:p w14:paraId="6753C82D" w14:textId="66A8A56A" w:rsidR="008340DA" w:rsidRPr="006B1631" w:rsidRDefault="009122BE" w:rsidP="009C7F0B">
      <w:pPr>
        <w:spacing w:after="0"/>
        <w:ind w:firstLine="720"/>
        <w:rPr>
          <w:rFonts w:ascii="Times New Roman" w:hAnsi="Times New Roman" w:cs="Times New Roman"/>
        </w:rPr>
      </w:pPr>
      <w:r>
        <w:rPr>
          <w:rFonts w:ascii="Times New Roman" w:hAnsi="Times New Roman" w:cs="Times New Roman"/>
        </w:rPr>
        <w:t>Coral reef</w:t>
      </w:r>
      <w:r w:rsidR="008340DA" w:rsidRPr="006B1631">
        <w:rPr>
          <w:rFonts w:ascii="Times New Roman" w:hAnsi="Times New Roman" w:cs="Times New Roman"/>
        </w:rPr>
        <w:t xml:space="preserve"> managers </w:t>
      </w:r>
      <w:r w:rsidR="000A3755" w:rsidRPr="006B1631">
        <w:rPr>
          <w:rFonts w:ascii="Times New Roman" w:hAnsi="Times New Roman" w:cs="Times New Roman"/>
        </w:rPr>
        <w:t>need to</w:t>
      </w:r>
      <w:r w:rsidR="008340DA" w:rsidRPr="006B1631">
        <w:rPr>
          <w:rFonts w:ascii="Times New Roman" w:hAnsi="Times New Roman" w:cs="Times New Roman"/>
        </w:rPr>
        <w:t xml:space="preserve"> determin</w:t>
      </w:r>
      <w:r w:rsidR="000A3755" w:rsidRPr="006B1631">
        <w:rPr>
          <w:rFonts w:ascii="Times New Roman" w:hAnsi="Times New Roman" w:cs="Times New Roman"/>
        </w:rPr>
        <w:t>e</w:t>
      </w:r>
      <w:r w:rsidR="008340DA" w:rsidRPr="006B1631">
        <w:rPr>
          <w:rFonts w:ascii="Times New Roman" w:hAnsi="Times New Roman" w:cs="Times New Roman"/>
        </w:rPr>
        <w:t xml:space="preserve"> the location and severity of terrigenous sediment impacts on coral </w:t>
      </w:r>
      <w:proofErr w:type="gramStart"/>
      <w:r w:rsidR="008340DA" w:rsidRPr="006B1631">
        <w:rPr>
          <w:rFonts w:ascii="Times New Roman" w:hAnsi="Times New Roman" w:cs="Times New Roman"/>
        </w:rPr>
        <w:t>health, but</w:t>
      </w:r>
      <w:proofErr w:type="gramEnd"/>
      <w:r w:rsidR="008340DA" w:rsidRPr="006B1631">
        <w:rPr>
          <w:rFonts w:ascii="Times New Roman" w:hAnsi="Times New Roman" w:cs="Times New Roman"/>
        </w:rPr>
        <w:t xml:space="preserve"> developing a measure of sediment impact has proven difficult. SSC in the water column </w:t>
      </w:r>
      <w:r w:rsidR="00AF0855" w:rsidRPr="006B1631">
        <w:rPr>
          <w:rFonts w:ascii="Times New Roman" w:hAnsi="Times New Roman" w:cs="Times New Roman"/>
        </w:rPr>
        <w:t>provides a metric of</w:t>
      </w:r>
      <w:r w:rsidR="00FC2DC9" w:rsidRPr="006B1631">
        <w:rPr>
          <w:rFonts w:ascii="Times New Roman" w:hAnsi="Times New Roman" w:cs="Times New Roman"/>
        </w:rPr>
        <w:t xml:space="preserve"> stress </w:t>
      </w:r>
      <w:r w:rsidR="008340DA"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(Fabricius et al., 2012; Wolanski et al., 2003)</w:t>
      </w:r>
      <w:r w:rsidR="008340DA" w:rsidRPr="006B1631">
        <w:rPr>
          <w:rFonts w:ascii="Times New Roman" w:hAnsi="Times New Roman" w:cs="Times New Roman"/>
        </w:rPr>
        <w:fldChar w:fldCharType="end"/>
      </w:r>
      <w:r w:rsidR="000A3755" w:rsidRPr="006B1631">
        <w:rPr>
          <w:rFonts w:ascii="Times New Roman" w:hAnsi="Times New Roman" w:cs="Times New Roman"/>
        </w:rPr>
        <w:t xml:space="preserve"> but</w:t>
      </w:r>
      <w:r w:rsidR="008340DA" w:rsidRPr="006B1631">
        <w:rPr>
          <w:rFonts w:ascii="Times New Roman" w:hAnsi="Times New Roman" w:cs="Times New Roman"/>
        </w:rPr>
        <w:t xml:space="preserve"> do</w:t>
      </w:r>
      <w:r w:rsidR="000A3755" w:rsidRPr="006B1631">
        <w:rPr>
          <w:rFonts w:ascii="Times New Roman" w:hAnsi="Times New Roman" w:cs="Times New Roman"/>
        </w:rPr>
        <w:t>es</w:t>
      </w:r>
      <w:r w:rsidR="008340DA" w:rsidRPr="006B1631">
        <w:rPr>
          <w:rFonts w:ascii="Times New Roman" w:hAnsi="Times New Roman" w:cs="Times New Roman"/>
        </w:rPr>
        <w:t xml:space="preserve"> not </w:t>
      </w:r>
      <w:r w:rsidR="00AF0855" w:rsidRPr="006B1631">
        <w:rPr>
          <w:rFonts w:ascii="Times New Roman" w:hAnsi="Times New Roman" w:cs="Times New Roman"/>
        </w:rPr>
        <w:t>quantify</w:t>
      </w:r>
      <w:r w:rsidR="008340DA" w:rsidRPr="006B1631">
        <w:rPr>
          <w:rFonts w:ascii="Times New Roman" w:hAnsi="Times New Roman" w:cs="Times New Roman"/>
        </w:rPr>
        <w:t xml:space="preserve"> sediment accumulating on the coral, </w:t>
      </w:r>
      <w:r w:rsidR="00AF0855" w:rsidRPr="006B1631">
        <w:rPr>
          <w:rFonts w:ascii="Times New Roman" w:hAnsi="Times New Roman" w:cs="Times New Roman"/>
        </w:rPr>
        <w:t xml:space="preserve">or the </w:t>
      </w:r>
      <w:r w:rsidR="008340DA" w:rsidRPr="006B1631">
        <w:rPr>
          <w:rFonts w:ascii="Times New Roman" w:hAnsi="Times New Roman" w:cs="Times New Roman"/>
        </w:rPr>
        <w:t>residence time</w:t>
      </w:r>
      <w:r w:rsidR="008340DA" w:rsidRPr="00D56866">
        <w:rPr>
          <w:rFonts w:ascii="Times New Roman" w:hAnsi="Times New Roman" w:cs="Times New Roman"/>
        </w:rPr>
        <w:t xml:space="preserve"> or</w:t>
      </w:r>
      <w:r w:rsidR="00AF0855" w:rsidRPr="00D56866">
        <w:rPr>
          <w:rFonts w:ascii="Times New Roman" w:hAnsi="Times New Roman" w:cs="Times New Roman"/>
        </w:rPr>
        <w:t xml:space="preserve"> </w:t>
      </w:r>
      <w:r w:rsidR="008340DA" w:rsidRPr="00D56866">
        <w:rPr>
          <w:rFonts w:ascii="Times New Roman" w:hAnsi="Times New Roman" w:cs="Times New Roman"/>
        </w:rPr>
        <w:t xml:space="preserve"> composition of the sediment, </w:t>
      </w:r>
      <w:r w:rsidR="000A3755" w:rsidRPr="00D56866">
        <w:rPr>
          <w:rFonts w:ascii="Times New Roman" w:hAnsi="Times New Roman" w:cs="Times New Roman"/>
        </w:rPr>
        <w:t xml:space="preserve">all of </w:t>
      </w:r>
      <w:r w:rsidR="008340DA" w:rsidRPr="00D56866">
        <w:rPr>
          <w:rFonts w:ascii="Times New Roman" w:hAnsi="Times New Roman" w:cs="Times New Roman"/>
        </w:rPr>
        <w:t xml:space="preserve">which are important for overall impact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 Weber et al., 2012)</w:t>
      </w:r>
      <w:r w:rsidR="008340DA" w:rsidRPr="006B1631">
        <w:rPr>
          <w:rFonts w:ascii="Times New Roman" w:hAnsi="Times New Roman" w:cs="Times New Roman"/>
        </w:rPr>
        <w:fldChar w:fldCharType="end"/>
      </w:r>
      <w:r w:rsidR="008340DA" w:rsidRPr="006B1631">
        <w:rPr>
          <w:rFonts w:ascii="Times New Roman" w:hAnsi="Times New Roman" w:cs="Times New Roman"/>
        </w:rPr>
        <w:t xml:space="preserve">. Thus, direct measurements of net sediment accumulation and composition are preferred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008340DA" w:rsidRPr="006B1631">
        <w:rPr>
          <w:rFonts w:ascii="Times New Roman" w:hAnsi="Times New Roman" w:cs="Times New Roman"/>
        </w:rPr>
        <w:fldChar w:fldCharType="end"/>
      </w:r>
      <w:r w:rsidR="008340DA" w:rsidRPr="006B1631">
        <w:rPr>
          <w:rFonts w:ascii="Times New Roman" w:hAnsi="Times New Roman" w:cs="Times New Roman"/>
        </w:rPr>
        <w:t>.</w:t>
      </w:r>
    </w:p>
    <w:p w14:paraId="14335D90" w14:textId="209E6360" w:rsidR="008340DA" w:rsidRPr="00D56866" w:rsidRDefault="008340DA" w:rsidP="009C7F0B">
      <w:pPr>
        <w:spacing w:after="0"/>
        <w:ind w:firstLine="720"/>
        <w:rPr>
          <w:rFonts w:ascii="Times New Roman" w:hAnsi="Times New Roman" w:cs="Times New Roman"/>
        </w:rPr>
      </w:pPr>
      <w:r w:rsidRPr="006B1631">
        <w:rPr>
          <w:rFonts w:ascii="Times New Roman" w:hAnsi="Times New Roman" w:cs="Times New Roman"/>
        </w:rPr>
        <w:t>Tub</w:t>
      </w:r>
      <w:r w:rsidR="00D365F0" w:rsidRPr="00D56866">
        <w:rPr>
          <w:rFonts w:ascii="Times New Roman" w:hAnsi="Times New Roman" w:cs="Times New Roman"/>
        </w:rPr>
        <w:t>ular sediment</w:t>
      </w:r>
      <w:r w:rsidRPr="00D56866">
        <w:rPr>
          <w:rFonts w:ascii="Times New Roman" w:hAnsi="Times New Roman" w:cs="Times New Roman"/>
        </w:rPr>
        <w:t xml:space="preserve"> traps are the most common method for directly measuring sediment accumulation in shallow coral reef environments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but it is difficult to determine if these are ecologically meaningful indicators of coral stress. </w:t>
      </w:r>
      <w:r w:rsidR="00D365F0" w:rsidRPr="006B1631">
        <w:rPr>
          <w:rFonts w:ascii="Times New Roman" w:hAnsi="Times New Roman" w:cs="Times New Roman"/>
        </w:rPr>
        <w:t>Sediment</w:t>
      </w:r>
      <w:r w:rsidRPr="00D56866">
        <w:rPr>
          <w:rFonts w:ascii="Times New Roman" w:hAnsi="Times New Roman" w:cs="Times New Roman"/>
        </w:rPr>
        <w:t xml:space="preserve"> traps overestimate deposition and do not allow for sediment resuspension, making it impossible to evaluate the residence time of deposited sediment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Storlazzi et al., 2011)","manualFormatting":"(Browne et al., 2012; Storlazzi et al., 2011)","plainTextFormattedCitation":"(Browne et al., 2012; Storlazzi et al., 2011)","previouslyFormattedCitation":"(Browne et al., 2012; Curt D. 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(Browne et al., 2012; Storlazzi et al., 2011)</w:t>
      </w:r>
      <w:r w:rsidRPr="006B1631">
        <w:rPr>
          <w:rFonts w:ascii="Times New Roman" w:hAnsi="Times New Roman" w:cs="Times New Roman"/>
        </w:rPr>
        <w:fldChar w:fldCharType="end"/>
      </w:r>
      <w:r w:rsidRPr="006B1631">
        <w:rPr>
          <w:rFonts w:ascii="Times New Roman" w:hAnsi="Times New Roman" w:cs="Times New Roman"/>
        </w:rPr>
        <w:t>. To more accurately quantify net se</w:t>
      </w:r>
      <w:r w:rsidRPr="00D56866">
        <w:rPr>
          <w:rFonts w:ascii="Times New Roman" w:hAnsi="Times New Roman" w:cs="Times New Roman"/>
        </w:rPr>
        <w:t xml:space="preserve">diment accumulation,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proposed the use of sediment pods</w:t>
      </w:r>
      <w:r w:rsidR="00FC2DC9" w:rsidRPr="006B1631">
        <w:rPr>
          <w:rFonts w:ascii="Times New Roman" w:hAnsi="Times New Roman" w:cs="Times New Roman"/>
        </w:rPr>
        <w:t>,</w:t>
      </w:r>
      <w:r w:rsidRPr="006B1631">
        <w:rPr>
          <w:rFonts w:ascii="Times New Roman" w:hAnsi="Times New Roman" w:cs="Times New Roman"/>
        </w:rPr>
        <w:t xml:space="preserve"> or </w:t>
      </w:r>
      <w:proofErr w:type="spellStart"/>
      <w:r w:rsidRPr="006B1631">
        <w:rPr>
          <w:rFonts w:ascii="Times New Roman" w:hAnsi="Times New Roman" w:cs="Times New Roman"/>
        </w:rPr>
        <w:t>SedPods</w:t>
      </w:r>
      <w:proofErr w:type="spellEnd"/>
      <w:r w:rsidR="00FC2DC9" w:rsidRPr="00D56866">
        <w:rPr>
          <w:rFonts w:ascii="Times New Roman" w:hAnsi="Times New Roman" w:cs="Times New Roman"/>
        </w:rPr>
        <w:t>,</w:t>
      </w:r>
      <w:r w:rsidRPr="00D56866">
        <w:rPr>
          <w:rFonts w:ascii="Times New Roman" w:hAnsi="Times New Roman" w:cs="Times New Roman"/>
        </w:rPr>
        <w:t xml:space="preserve"> where a flat surface allows for resuspension, similar to the surrounding benthic substrate</w:t>
      </w:r>
      <w:r w:rsidR="00FC2DC9" w:rsidRPr="00D56866">
        <w:rPr>
          <w:rFonts w:ascii="Times New Roman" w:hAnsi="Times New Roman" w:cs="Times New Roman"/>
        </w:rPr>
        <w:t>,</w:t>
      </w:r>
      <w:r w:rsidRPr="00D56866">
        <w:rPr>
          <w:rFonts w:ascii="Times New Roman" w:hAnsi="Times New Roman" w:cs="Times New Roman"/>
        </w:rPr>
        <w:t xml:space="preserve"> but few examples of this approach exist in the literature. Deploying a sediment trap in conjunction with a </w:t>
      </w:r>
      <w:r w:rsidR="00FC2DC9" w:rsidRPr="00D56866">
        <w:rPr>
          <w:rFonts w:ascii="Times New Roman" w:hAnsi="Times New Roman" w:cs="Times New Roman"/>
        </w:rPr>
        <w:t>s</w:t>
      </w:r>
      <w:r w:rsidR="00D365F0" w:rsidRPr="00D56866">
        <w:rPr>
          <w:rFonts w:ascii="Times New Roman" w:hAnsi="Times New Roman" w:cs="Times New Roman"/>
        </w:rPr>
        <w:t>ediment pod</w:t>
      </w:r>
      <w:r w:rsidRPr="00D56866">
        <w:rPr>
          <w:rFonts w:ascii="Times New Roman" w:hAnsi="Times New Roman" w:cs="Times New Roman"/>
        </w:rPr>
        <w:t xml:space="preserve"> allows comparison of gross and net sediment accumulation</w:t>
      </w:r>
      <w:r w:rsidR="00FC2DC9" w:rsidRPr="00D56866">
        <w:rPr>
          <w:rFonts w:ascii="Times New Roman" w:hAnsi="Times New Roman" w:cs="Times New Roman"/>
        </w:rPr>
        <w:t xml:space="preserve"> </w:t>
      </w:r>
      <w:r w:rsidRPr="00D56866">
        <w:rPr>
          <w:rFonts w:ascii="Times New Roman" w:hAnsi="Times New Roman" w:cs="Times New Roman"/>
        </w:rPr>
        <w:t xml:space="preserve">and </w:t>
      </w:r>
      <w:r w:rsidR="00FC2DC9" w:rsidRPr="00D56866">
        <w:rPr>
          <w:rFonts w:ascii="Times New Roman" w:hAnsi="Times New Roman" w:cs="Times New Roman"/>
        </w:rPr>
        <w:t xml:space="preserve">can </w:t>
      </w:r>
      <w:r w:rsidRPr="00D56866">
        <w:rPr>
          <w:rFonts w:ascii="Times New Roman" w:hAnsi="Times New Roman" w:cs="Times New Roman"/>
        </w:rPr>
        <w:t>assess the interaction of terrigenous sediment inputs and transport at time scales relevant to coral mortality and management.</w:t>
      </w:r>
    </w:p>
    <w:p w14:paraId="79BDCC05" w14:textId="786A6C8B" w:rsidR="008340DA" w:rsidRPr="00D56866"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Storlazzi et al., 2009)","manualFormatting":"(Draut et al., 2009; Storlazzi et al., 2009)","plainTextFormattedCitation":"(Draut et al., 2009; Storlazzi et al., 2009)","previouslyFormattedCitation":"(Draut et al., 2009; Curt D.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(Draut et al., 2009; Storlazzi et al., 2009)</w:t>
      </w:r>
      <w:r w:rsidRPr="006B1631">
        <w:rPr>
          <w:rFonts w:ascii="Times New Roman" w:hAnsi="Times New Roman" w:cs="Times New Roman"/>
        </w:rPr>
        <w:fldChar w:fldCharType="end"/>
      </w:r>
      <w:r w:rsidR="00C06B38" w:rsidRPr="006B1631">
        <w:rPr>
          <w:rFonts w:ascii="Times New Roman" w:hAnsi="Times New Roman" w:cs="Times New Roman"/>
        </w:rPr>
        <w:t xml:space="preserve"> and impacts on coral health depen</w:t>
      </w:r>
      <w:r w:rsidR="00523ED7" w:rsidRPr="006B1631">
        <w:rPr>
          <w:rFonts w:ascii="Times New Roman" w:hAnsi="Times New Roman" w:cs="Times New Roman"/>
        </w:rPr>
        <w:t>d</w:t>
      </w:r>
      <w:r w:rsidR="00C06B38" w:rsidRPr="006B1631">
        <w:rPr>
          <w:rFonts w:ascii="Times New Roman" w:hAnsi="Times New Roman" w:cs="Times New Roman"/>
        </w:rPr>
        <w:t xml:space="preserve"> on species and </w:t>
      </w:r>
      <w:r w:rsidR="00523ED7" w:rsidRPr="006B1631">
        <w:rPr>
          <w:rFonts w:ascii="Times New Roman" w:hAnsi="Times New Roman" w:cs="Times New Roman"/>
        </w:rPr>
        <w:t xml:space="preserve">coral </w:t>
      </w:r>
      <w:r w:rsidR="00C06B38" w:rsidRPr="00D56866">
        <w:rPr>
          <w:rFonts w:ascii="Times New Roman" w:hAnsi="Times New Roman" w:cs="Times New Roman"/>
        </w:rPr>
        <w:t xml:space="preserve">morphology </w:t>
      </w:r>
      <w:r w:rsidR="00C06B38"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sidRPr="006B1631">
        <w:rPr>
          <w:rFonts w:ascii="Times New Roman" w:hAnsi="Times New Roman" w:cs="Times New Roman"/>
        </w:rPr>
        <w:fldChar w:fldCharType="separate"/>
      </w:r>
      <w:r w:rsidR="00C06B38" w:rsidRPr="006B1631">
        <w:rPr>
          <w:rFonts w:ascii="Times New Roman" w:hAnsi="Times New Roman" w:cs="Times New Roman"/>
          <w:noProof/>
        </w:rPr>
        <w:t>(Duckworth et al., 2017)</w:t>
      </w:r>
      <w:r w:rsidR="00C06B38" w:rsidRPr="006B1631">
        <w:rPr>
          <w:rFonts w:ascii="Times New Roman" w:hAnsi="Times New Roman" w:cs="Times New Roman"/>
        </w:rPr>
        <w:fldChar w:fldCharType="end"/>
      </w:r>
      <w:r w:rsidRPr="006B1631">
        <w:rPr>
          <w:rFonts w:ascii="Times New Roman" w:hAnsi="Times New Roman" w:cs="Times New Roman"/>
        </w:rPr>
        <w:t xml:space="preserve">. Some studies correlate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yield </w:t>
      </w:r>
      <w:r w:rsidR="00822507" w:rsidRPr="006B1631">
        <w:rPr>
          <w:rFonts w:ascii="Times New Roman" w:hAnsi="Times New Roman" w:cs="Times New Roman"/>
        </w:rPr>
        <w:t>(</w:t>
      </w:r>
      <w:r w:rsidR="00822507" w:rsidRPr="00E24ACC">
        <w:rPr>
          <w:rFonts w:ascii="Times New Roman" w:hAnsi="Times New Roman" w:cs="Times New Roman"/>
        </w:rPr>
        <w:t>SSY</w:t>
      </w:r>
      <w:r w:rsidR="00822507" w:rsidRPr="006B1631">
        <w:rPr>
          <w:rFonts w:ascii="Times New Roman" w:hAnsi="Times New Roman" w:cs="Times New Roman"/>
        </w:rPr>
        <w:t xml:space="preserve">) </w:t>
      </w:r>
      <w:r w:rsidRPr="006B1631">
        <w:rPr>
          <w:rFonts w:ascii="Times New Roman" w:hAnsi="Times New Roman" w:cs="Times New Roman"/>
        </w:rPr>
        <w:t xml:space="preserve">from the watershed with </w:t>
      </w:r>
      <w:r w:rsidR="009A0B2E" w:rsidRPr="006B1631">
        <w:rPr>
          <w:rFonts w:ascii="Times New Roman" w:hAnsi="Times New Roman" w:cs="Times New Roman"/>
        </w:rPr>
        <w:t>long term sediment accumulation</w:t>
      </w:r>
      <w:r w:rsidRPr="006B1631">
        <w:rPr>
          <w:rFonts w:ascii="Times New Roman" w:hAnsi="Times New Roman" w:cs="Times New Roman"/>
        </w:rPr>
        <w:t xml:space="preserve"> and</w:t>
      </w:r>
      <w:r w:rsidR="009A0B2E" w:rsidRPr="006B1631">
        <w:rPr>
          <w:rFonts w:ascii="Times New Roman" w:hAnsi="Times New Roman" w:cs="Times New Roman"/>
        </w:rPr>
        <w:t>,</w:t>
      </w:r>
      <w:r w:rsidRPr="00D56866">
        <w:rPr>
          <w:rFonts w:ascii="Times New Roman" w:hAnsi="Times New Roman" w:cs="Times New Roman"/>
        </w:rPr>
        <w:t xml:space="preserve"> by extension</w:t>
      </w:r>
      <w:r w:rsidR="009A0B2E" w:rsidRPr="00D56866">
        <w:rPr>
          <w:rFonts w:ascii="Times New Roman" w:hAnsi="Times New Roman" w:cs="Times New Roman"/>
        </w:rPr>
        <w:t>,</w:t>
      </w:r>
      <w:r w:rsidRPr="00D56866">
        <w:rPr>
          <w:rFonts w:ascii="Times New Roman" w:hAnsi="Times New Roman" w:cs="Times New Roman"/>
        </w:rPr>
        <w:t xml:space="preserve"> decreased coral health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(Brooks et al., 2007; DeMartini et al., 2013; Ryan et al., 2008)</w:t>
      </w:r>
      <w:r w:rsidRPr="006B1631">
        <w:rPr>
          <w:rFonts w:ascii="Times New Roman" w:hAnsi="Times New Roman" w:cs="Times New Roman"/>
        </w:rPr>
        <w:fldChar w:fldCharType="end"/>
      </w:r>
      <w:r w:rsidRPr="006B1631">
        <w:rPr>
          <w:rFonts w:ascii="Times New Roman" w:hAnsi="Times New Roman" w:cs="Times New Roman"/>
        </w:rPr>
        <w:t xml:space="preserve">. Rainfall is often used as a proxy for storm-supplied terrigenous sediment because it is most readily available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(Meng et al., 2008)</w:t>
      </w:r>
      <w:r w:rsidRPr="006B1631">
        <w:rPr>
          <w:rFonts w:ascii="Times New Roman" w:hAnsi="Times New Roman" w:cs="Times New Roman"/>
        </w:rPr>
        <w:fldChar w:fldCharType="end"/>
      </w:r>
      <w:r w:rsidRPr="006B1631">
        <w:rPr>
          <w:rFonts w:ascii="Times New Roman" w:hAnsi="Times New Roman" w:cs="Times New Roman"/>
        </w:rPr>
        <w:t xml:space="preserve">, but several studies have found weak or no correlation between sediment trap accumulation and rainfall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(Bothner et al., 2006; Victor et al., 2006)</w:t>
      </w:r>
      <w:r w:rsidRPr="006B1631">
        <w:rPr>
          <w:rFonts w:ascii="Times New Roman" w:hAnsi="Times New Roman" w:cs="Times New Roman"/>
        </w:rPr>
        <w:fldChar w:fldCharType="end"/>
      </w:r>
      <w:r w:rsidRPr="006B1631">
        <w:rPr>
          <w:rFonts w:ascii="Times New Roman" w:hAnsi="Times New Roman" w:cs="Times New Roman"/>
        </w:rPr>
        <w:t xml:space="preserve">. </w:t>
      </w:r>
      <w:r w:rsidR="00822507" w:rsidRPr="006B1631">
        <w:rPr>
          <w:rFonts w:ascii="Times New Roman" w:hAnsi="Times New Roman" w:cs="Times New Roman"/>
          <w:i/>
          <w:iCs/>
        </w:rPr>
        <w:t>SSY</w:t>
      </w:r>
      <w:r w:rsidR="00822507" w:rsidRPr="006B1631" w:rsidDel="00822507">
        <w:rPr>
          <w:rFonts w:ascii="Times New Roman" w:hAnsi="Times New Roman" w:cs="Times New Roman"/>
        </w:rPr>
        <w:t xml:space="preserve"> </w:t>
      </w:r>
      <w:r w:rsidRPr="006B1631">
        <w:rPr>
          <w:rFonts w:ascii="Times New Roman" w:hAnsi="Times New Roman" w:cs="Times New Roman"/>
        </w:rPr>
        <w:t xml:space="preserve">from small, mountainous watersheds can be poorly correlated with precipitation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(Basher et al., 2011; Duvert et al., 2012)</w:t>
      </w:r>
      <w:r w:rsidRPr="006B1631">
        <w:rPr>
          <w:rFonts w:ascii="Times New Roman" w:hAnsi="Times New Roman" w:cs="Times New Roman"/>
        </w:rPr>
        <w:fldChar w:fldCharType="end"/>
      </w:r>
      <w:r w:rsidRPr="006B1631">
        <w:rPr>
          <w:rFonts w:ascii="Times New Roman" w:hAnsi="Times New Roman" w:cs="Times New Roman"/>
        </w:rPr>
        <w:t>, and hydrodynamic resuspension of previously deposited terrigenous sediment can increase accumulation rates</w:t>
      </w:r>
      <w:r w:rsidR="00E24ACC">
        <w:rPr>
          <w:rFonts w:ascii="Times New Roman" w:hAnsi="Times New Roman" w:cs="Times New Roman"/>
        </w:rPr>
        <w:t xml:space="preserve"> </w:t>
      </w:r>
      <w:r w:rsidR="00E24ACC">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Scaridae)","type":"article-journal","volume":"17"},"uris":["http://www.mendeley.com/documents/?uuid=cd5ef868-f2b1-4e76-bd64-f246ed30b0c1"]}],"mendeley":{"formattedCitation":"(Bothner et al., 2006; DeMartini et al., 2013)","plainTextFormattedCitation":"(Bothner et al., 2006; DeMartini et al., 2013)","previouslyFormattedCitation":"(Bothner et al., 2006; DeMartini et al., 2013)"},"properties":{"noteIndex":0},"schema":"https://github.com/citation-style-language/schema/raw/master/csl-citation.json"}</w:instrText>
      </w:r>
      <w:r w:rsidR="00E24ACC">
        <w:rPr>
          <w:rFonts w:ascii="Times New Roman" w:hAnsi="Times New Roman" w:cs="Times New Roman"/>
        </w:rPr>
        <w:fldChar w:fldCharType="separate"/>
      </w:r>
      <w:r w:rsidR="00E24ACC" w:rsidRPr="00E24ACC">
        <w:rPr>
          <w:rFonts w:ascii="Times New Roman" w:hAnsi="Times New Roman" w:cs="Times New Roman"/>
          <w:noProof/>
        </w:rPr>
        <w:t>(Bothner et al., 2006; DeMartini et al., 2013)</w:t>
      </w:r>
      <w:r w:rsidR="00E24ACC">
        <w:rPr>
          <w:rFonts w:ascii="Times New Roman" w:hAnsi="Times New Roman" w:cs="Times New Roman"/>
        </w:rPr>
        <w:fldChar w:fldCharType="end"/>
      </w:r>
      <w:r w:rsidRPr="006B1631">
        <w:rPr>
          <w:rFonts w:ascii="Times New Roman" w:hAnsi="Times New Roman" w:cs="Times New Roman"/>
        </w:rPr>
        <w:t xml:space="preserve">. </w:t>
      </w:r>
      <w:r w:rsidR="00523ED7" w:rsidRPr="006B1631">
        <w:rPr>
          <w:rFonts w:ascii="Times New Roman" w:hAnsi="Times New Roman" w:cs="Times New Roman"/>
        </w:rPr>
        <w:t>M</w:t>
      </w:r>
      <w:r w:rsidRPr="006B1631">
        <w:rPr>
          <w:rFonts w:ascii="Times New Roman" w:hAnsi="Times New Roman" w:cs="Times New Roman"/>
        </w:rPr>
        <w:t xml:space="preserve">anagement activities </w:t>
      </w:r>
      <w:r w:rsidR="00523ED7" w:rsidRPr="006B1631">
        <w:rPr>
          <w:rFonts w:ascii="Times New Roman" w:hAnsi="Times New Roman" w:cs="Times New Roman"/>
        </w:rPr>
        <w:lastRenderedPageBreak/>
        <w:t xml:space="preserve">or disturbance in the watershed can also </w:t>
      </w:r>
      <w:r w:rsidR="00523ED7" w:rsidRPr="00D56866">
        <w:rPr>
          <w:rFonts w:ascii="Times New Roman" w:hAnsi="Times New Roman" w:cs="Times New Roman"/>
        </w:rPr>
        <w:t>change the relationship between rainfall and SSY, complicating the use of rainfall as an indicator of watershed input.</w:t>
      </w:r>
    </w:p>
    <w:p w14:paraId="0148CE89" w14:textId="000072AF" w:rsidR="008340DA" w:rsidRPr="006B1631"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Sediment stress on corals increases linearly with the severity and duration of exposure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(Fabricius, 2005)</w:t>
      </w:r>
      <w:r w:rsidRPr="006B1631">
        <w:rPr>
          <w:rFonts w:ascii="Times New Roman" w:hAnsi="Times New Roman" w:cs="Times New Roman"/>
        </w:rPr>
        <w:fldChar w:fldCharType="end"/>
      </w:r>
      <w:r w:rsidRPr="006B1631">
        <w:rPr>
          <w:rFonts w:ascii="Times New Roman" w:hAnsi="Times New Roman" w:cs="Times New Roman"/>
        </w:rPr>
        <w:t xml:space="preserve">, but hydrodynamics </w:t>
      </w:r>
      <w:r w:rsidR="00523ED7" w:rsidRPr="006B1631">
        <w:rPr>
          <w:rFonts w:ascii="Times New Roman" w:hAnsi="Times New Roman" w:cs="Times New Roman"/>
        </w:rPr>
        <w:t>impact</w:t>
      </w:r>
      <w:r w:rsidRPr="006B1631">
        <w:rPr>
          <w:rFonts w:ascii="Times New Roman" w:hAnsi="Times New Roman" w:cs="Times New Roman"/>
        </w:rPr>
        <w:t xml:space="preserve"> sediment residence time in two ways: 1) flushing and preventing deposition of suspended sediment, and 2) resuspending and removing deposited sediment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and Hoekstra, 2003)","plainTextFormattedCitation":"(Browne et al., 2012; Hoitink and Hoekstra, 2003)","previouslyFormattedCitation":"(Browne et al., 2012; Hoitink &amp; Hoekstra, 2003)"},"properties":{"noteIndex":0},"schema":"https://github.com/citation-style-language/schema/raw/master/csl-citation.json"}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(Browne et al., 2012; Hoitink and Hoekstra, 2003)</w:t>
      </w:r>
      <w:r w:rsidRPr="006B1631">
        <w:rPr>
          <w:rFonts w:ascii="Times New Roman" w:hAnsi="Times New Roman" w:cs="Times New Roman"/>
        </w:rPr>
        <w:fldChar w:fldCharType="end"/>
      </w:r>
      <w:r w:rsidRPr="006B1631">
        <w:rPr>
          <w:rFonts w:ascii="Times New Roman" w:hAnsi="Times New Roman" w:cs="Times New Roman"/>
        </w:rPr>
        <w:t xml:space="preserve">. In contrast to many temperate coastal regions where fluvial discharge and wave energy commonly coincide during “oceanic storms”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(Bever et al., 2011; Warrick et al., 2004)</w:t>
      </w:r>
      <w:r w:rsidRPr="006B1631">
        <w:rPr>
          <w:rFonts w:ascii="Times New Roman" w:hAnsi="Times New Roman" w:cs="Times New Roman"/>
        </w:rPr>
        <w:fldChar w:fldCharType="end"/>
      </w:r>
      <w:r w:rsidRPr="006B1631">
        <w:rPr>
          <w:rFonts w:ascii="Times New Roman" w:hAnsi="Times New Roman" w:cs="Times New Roman"/>
        </w:rPr>
        <w:t xml:space="preserve">, input, deposition, and reworking of terrigenous sediment are often decoupled on tropical islands, causing high deposition rates and residence times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Storlazzi et al., 2009)","plainTextFormattedCitation":"(Draut et al., 2009; Storlazzi et al., 2009)","previouslyFormattedCitation":"(Draut et al., 2009; Curt D. Storlazzi et al., 2009)"},"properties":{"noteIndex":0},"schema":"https://github.com/citation-style-language/schema/raw/master/csl-citation.json"}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(Draut et al., 2009; Storlazzi et al., 2009)</w:t>
      </w:r>
      <w:r w:rsidRPr="006B1631">
        <w:rPr>
          <w:rFonts w:ascii="Times New Roman" w:hAnsi="Times New Roman" w:cs="Times New Roman"/>
        </w:rPr>
        <w:fldChar w:fldCharType="end"/>
      </w:r>
      <w:r w:rsidRPr="006B1631">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sidRPr="006B1631">
        <w:rPr>
          <w:rFonts w:ascii="Times New Roman" w:hAnsi="Times New Roman" w:cs="Times New Roman"/>
        </w:rPr>
        <w:t xml:space="preserve"> </w:t>
      </w:r>
      <w:r w:rsidR="00057DF1"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and Hoekstra, 2003; Muzuka et al., 2010; Storlazzi and Jaffe, 2008)","plainTextFormattedCitation":"(Hoitink and Hoekstra, 2003; Muzuka et al., 2010; Storlazzi and Jaffe, 2008)","previouslyFormattedCitation":"(Hoitink &amp; Hoekstra, 2003; Muzuka et al., 2010; Curt D. Storlazzi &amp; Jaffe, 2008)"},"properties":{"noteIndex":0},"schema":"https://github.com/citation-style-language/schema/raw/master/csl-citation.json"}</w:instrText>
      </w:r>
      <w:r w:rsidR="00057DF1" w:rsidRPr="006B1631">
        <w:rPr>
          <w:rFonts w:ascii="Times New Roman" w:hAnsi="Times New Roman" w:cs="Times New Roman"/>
        </w:rPr>
        <w:fldChar w:fldCharType="separate"/>
      </w:r>
      <w:r w:rsidR="007F7DA9" w:rsidRPr="007F7DA9">
        <w:rPr>
          <w:rFonts w:ascii="Times New Roman" w:hAnsi="Times New Roman" w:cs="Times New Roman"/>
          <w:noProof/>
        </w:rPr>
        <w:t>(Hoitink and Hoekstra, 2003; Muzuka et al., 2010; Storlazzi and Jaffe, 2008)</w:t>
      </w:r>
      <w:r w:rsidR="00057DF1" w:rsidRPr="006B1631">
        <w:rPr>
          <w:rFonts w:ascii="Times New Roman" w:hAnsi="Times New Roman" w:cs="Times New Roman"/>
        </w:rPr>
        <w:fldChar w:fldCharType="end"/>
      </w:r>
      <w:r w:rsidR="00057DF1" w:rsidRPr="006B1631">
        <w:rPr>
          <w:rFonts w:ascii="Times New Roman" w:hAnsi="Times New Roman" w:cs="Times New Roman"/>
        </w:rPr>
        <w:t xml:space="preserve">. </w:t>
      </w:r>
      <w:r w:rsidRPr="006B1631">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6B1631">
        <w:rPr>
          <w:rFonts w:ascii="Times New Roman" w:hAnsi="Times New Roman" w:cs="Times New Roman"/>
        </w:rPr>
        <w:t xml:space="preserve">with </w:t>
      </w:r>
      <w:r w:rsidRPr="006B1631">
        <w:rPr>
          <w:rFonts w:ascii="Times New Roman" w:hAnsi="Times New Roman" w:cs="Times New Roman"/>
        </w:rPr>
        <w:t>hydrodynamic conditions like wave-driven currents over the reef</w:t>
      </w:r>
    </w:p>
    <w:p w14:paraId="54629FC7" w14:textId="769212C7" w:rsidR="008340DA" w:rsidRPr="006B1631" w:rsidRDefault="008340DA" w:rsidP="003B287B">
      <w:pPr>
        <w:spacing w:after="0"/>
        <w:ind w:firstLine="720"/>
        <w:rPr>
          <w:rFonts w:ascii="Times New Roman" w:hAnsi="Times New Roman" w:cs="Times New Roman"/>
        </w:rPr>
      </w:pPr>
      <w:r w:rsidRPr="00D56866">
        <w:rPr>
          <w:rFonts w:ascii="Times New Roman" w:hAnsi="Times New Roman" w:cs="Times New Roman"/>
        </w:rPr>
        <w:t xml:space="preserve">Determining the effectiveness of land-based watershed restoration </w:t>
      </w:r>
      <w:r w:rsidR="000C389A" w:rsidRPr="00D56866">
        <w:rPr>
          <w:rFonts w:ascii="Times New Roman" w:hAnsi="Times New Roman" w:cs="Times New Roman"/>
        </w:rPr>
        <w:t xml:space="preserve">to mitigate sediment loads </w:t>
      </w:r>
      <w:r w:rsidRPr="00D56866">
        <w:rPr>
          <w:rFonts w:ascii="Times New Roman" w:hAnsi="Times New Roman" w:cs="Times New Roman"/>
        </w:rPr>
        <w:t>requires understanding</w:t>
      </w:r>
      <w:r w:rsidR="000C389A" w:rsidRPr="00D56866">
        <w:rPr>
          <w:rFonts w:ascii="Times New Roman" w:hAnsi="Times New Roman" w:cs="Times New Roman"/>
        </w:rPr>
        <w:t xml:space="preserve"> of the spatial distribution</w:t>
      </w:r>
      <w:r w:rsidRPr="00D56866">
        <w:rPr>
          <w:rFonts w:ascii="Times New Roman" w:hAnsi="Times New Roman" w:cs="Times New Roman"/>
        </w:rPr>
        <w:t xml:space="preserve"> of ter</w:t>
      </w:r>
      <w:r w:rsidR="000E29D6" w:rsidRPr="00D56866">
        <w:rPr>
          <w:rFonts w:ascii="Times New Roman" w:hAnsi="Times New Roman" w:cs="Times New Roman"/>
        </w:rPr>
        <w:t>rigenous sediment input</w:t>
      </w:r>
      <w:r w:rsidR="000C389A" w:rsidRPr="00D56866">
        <w:rPr>
          <w:rFonts w:ascii="Times New Roman" w:hAnsi="Times New Roman" w:cs="Times New Roman"/>
        </w:rPr>
        <w:t>s</w:t>
      </w:r>
      <w:r w:rsidR="000E29D6" w:rsidRPr="00D56866">
        <w:rPr>
          <w:rFonts w:ascii="Times New Roman" w:hAnsi="Times New Roman" w:cs="Times New Roman"/>
        </w:rPr>
        <w:t xml:space="preserve"> and </w:t>
      </w:r>
      <w:r w:rsidR="000C389A" w:rsidRPr="00D56866">
        <w:rPr>
          <w:rFonts w:ascii="Times New Roman" w:hAnsi="Times New Roman" w:cs="Times New Roman"/>
        </w:rPr>
        <w:t xml:space="preserve">of the </w:t>
      </w:r>
      <w:r w:rsidR="000E29D6" w:rsidRPr="00D56866">
        <w:rPr>
          <w:rFonts w:ascii="Times New Roman" w:hAnsi="Times New Roman" w:cs="Times New Roman"/>
        </w:rPr>
        <w:t xml:space="preserve">hydrodynamics </w:t>
      </w:r>
      <w:r w:rsidR="000C389A" w:rsidRPr="00D56866">
        <w:rPr>
          <w:rFonts w:ascii="Times New Roman" w:hAnsi="Times New Roman" w:cs="Times New Roman"/>
        </w:rPr>
        <w:t>that</w:t>
      </w:r>
      <w:r w:rsidR="000E29D6" w:rsidRPr="00D56866">
        <w:rPr>
          <w:rFonts w:ascii="Times New Roman" w:hAnsi="Times New Roman" w:cs="Times New Roman"/>
        </w:rPr>
        <w:t xml:space="preserve"> control sediment transport, </w:t>
      </w:r>
      <w:r w:rsidRPr="00D56866">
        <w:rPr>
          <w:rFonts w:ascii="Times New Roman" w:hAnsi="Times New Roman" w:cs="Times New Roman"/>
        </w:rPr>
        <w:t xml:space="preserve">deposition, resuspension, and advection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2015)</w:t>
      </w:r>
      <w:r w:rsidRPr="006B1631">
        <w:rPr>
          <w:rFonts w:ascii="Times New Roman" w:hAnsi="Times New Roman" w:cs="Times New Roman"/>
        </w:rPr>
        <w:fldChar w:fldCharType="end"/>
      </w:r>
      <w:r w:rsidRPr="006B1631">
        <w:rPr>
          <w:rFonts w:ascii="Times New Roman" w:hAnsi="Times New Roman" w:cs="Times New Roman"/>
        </w:rPr>
        <w:t xml:space="preserve">. Many conservation planning studies use </w:t>
      </w:r>
      <w:r w:rsidR="003242D3" w:rsidRPr="006B1631">
        <w:rPr>
          <w:rFonts w:ascii="Times New Roman" w:hAnsi="Times New Roman" w:cs="Times New Roman"/>
        </w:rPr>
        <w:t>rough</w:t>
      </w:r>
      <w:r w:rsidRPr="006B1631">
        <w:rPr>
          <w:rFonts w:ascii="Times New Roman" w:hAnsi="Times New Roman" w:cs="Times New Roman"/>
        </w:rPr>
        <w:t xml:space="preserve"> estimates of pollutant </w:t>
      </w:r>
      <w:r w:rsidR="003242D3" w:rsidRPr="006B1631">
        <w:rPr>
          <w:rFonts w:ascii="Times New Roman" w:hAnsi="Times New Roman" w:cs="Times New Roman"/>
        </w:rPr>
        <w:t xml:space="preserve">loading </w:t>
      </w:r>
      <w:r w:rsidRPr="006B1631">
        <w:rPr>
          <w:rFonts w:ascii="Times New Roman" w:hAnsi="Times New Roman" w:cs="Times New Roman"/>
        </w:rPr>
        <w:t xml:space="preserve">coupled with distance-based plume models that assume symmetry in flow fields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(Klein et al., 2012; Teneva et al., 2016)</w:t>
      </w:r>
      <w:r w:rsidRPr="006B1631">
        <w:rPr>
          <w:rFonts w:ascii="Times New Roman" w:hAnsi="Times New Roman" w:cs="Times New Roman"/>
        </w:rPr>
        <w:fldChar w:fldCharType="end"/>
      </w:r>
      <w:r w:rsidRPr="006B1631">
        <w:rPr>
          <w:rFonts w:ascii="Times New Roman" w:hAnsi="Times New Roman" w:cs="Times New Roman"/>
        </w:rPr>
        <w:t xml:space="preserve">. </w:t>
      </w:r>
      <w:r w:rsidR="003242D3" w:rsidRPr="006B1631">
        <w:rPr>
          <w:rFonts w:ascii="Times New Roman" w:hAnsi="Times New Roman" w:cs="Times New Roman"/>
        </w:rPr>
        <w:t>S</w:t>
      </w:r>
      <w:r w:rsidRPr="006B1631">
        <w:rPr>
          <w:rFonts w:ascii="Times New Roman" w:hAnsi="Times New Roman" w:cs="Times New Roman"/>
        </w:rPr>
        <w:t xml:space="preserve">ediment traps </w:t>
      </w:r>
      <w:r w:rsidR="003242D3" w:rsidRPr="006B1631">
        <w:rPr>
          <w:rFonts w:ascii="Times New Roman" w:hAnsi="Times New Roman" w:cs="Times New Roman"/>
        </w:rPr>
        <w:t>are often deployed</w:t>
      </w:r>
      <w:r w:rsidRPr="006B1631">
        <w:rPr>
          <w:rFonts w:ascii="Times New Roman" w:hAnsi="Times New Roman" w:cs="Times New Roman"/>
        </w:rPr>
        <w:t xml:space="preserve"> near the </w:t>
      </w:r>
      <w:r w:rsidR="00113C0B" w:rsidRPr="00D56866">
        <w:rPr>
          <w:rFonts w:ascii="Times New Roman" w:hAnsi="Times New Roman" w:cs="Times New Roman"/>
        </w:rPr>
        <w:t xml:space="preserve">fluvial </w:t>
      </w:r>
      <w:r w:rsidRPr="00D56866">
        <w:rPr>
          <w:rFonts w:ascii="Times New Roman" w:hAnsi="Times New Roman" w:cs="Times New Roman"/>
        </w:rPr>
        <w:t xml:space="preserve">outlet or haphazardly over the reef, but sediment accumulation can vary with </w:t>
      </w:r>
      <w:r w:rsidR="003242D3" w:rsidRPr="00D56866">
        <w:rPr>
          <w:rFonts w:ascii="Times New Roman" w:hAnsi="Times New Roman" w:cs="Times New Roman"/>
        </w:rPr>
        <w:t xml:space="preserve">water </w:t>
      </w:r>
      <w:r w:rsidRPr="00D56866">
        <w:rPr>
          <w:rFonts w:ascii="Times New Roman" w:hAnsi="Times New Roman" w:cs="Times New Roman"/>
        </w:rPr>
        <w:t xml:space="preserve">depth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(Wolanski et al., 2005)</w:t>
      </w:r>
      <w:r w:rsidRPr="006B1631">
        <w:rPr>
          <w:rFonts w:ascii="Times New Roman" w:hAnsi="Times New Roman" w:cs="Times New Roman"/>
        </w:rPr>
        <w:fldChar w:fldCharType="end"/>
      </w:r>
      <w:r w:rsidRPr="006B1631">
        <w:rPr>
          <w:rFonts w:ascii="Times New Roman" w:hAnsi="Times New Roman" w:cs="Times New Roman"/>
        </w:rPr>
        <w:t xml:space="preserve">, distance from the sediment source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w:t>
      </w:r>
      <w:r w:rsidR="003242D3" w:rsidRPr="006B1631">
        <w:rPr>
          <w:rFonts w:ascii="Times New Roman" w:hAnsi="Times New Roman" w:cs="Times New Roman"/>
        </w:rPr>
        <w:t xml:space="preserve">and </w:t>
      </w:r>
      <w:r w:rsidRPr="006B1631">
        <w:rPr>
          <w:rFonts w:ascii="Times New Roman" w:hAnsi="Times New Roman" w:cs="Times New Roman"/>
        </w:rPr>
        <w:t xml:space="preserve">water circulation patterns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and Hoekstra, 2003)","plainTextFormattedCitation":"(Bothner et al., 2006; Hoitink and Hoekstra, 2003)","previouslyFormattedCitation":"(Bothner et al., 2006; Hoitink &amp; Hoekstra, 2003)"},"properties":{"noteIndex":0},"schema":"https://github.com/citation-style-language/schema/raw/master/csl-citation.json"}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(Bothner et al., 2006; Hoitink and Hoekstra, 2003)</w:t>
      </w:r>
      <w:r w:rsidRPr="006B1631">
        <w:rPr>
          <w:rFonts w:ascii="Times New Roman" w:hAnsi="Times New Roman" w:cs="Times New Roman"/>
        </w:rPr>
        <w:fldChar w:fldCharType="end"/>
      </w:r>
      <w:r w:rsidRPr="006B1631">
        <w:rPr>
          <w:rFonts w:ascii="Times New Roman" w:hAnsi="Times New Roman" w:cs="Times New Roman"/>
        </w:rPr>
        <w:t>, so it is uncertain how those observations relate to the spatial patterns of sediment accumulatio</w:t>
      </w:r>
      <w:r w:rsidR="003242D3" w:rsidRPr="006B1631">
        <w:rPr>
          <w:rFonts w:ascii="Times New Roman" w:hAnsi="Times New Roman" w:cs="Times New Roman"/>
        </w:rPr>
        <w:t>n</w:t>
      </w:r>
      <w:r w:rsidRPr="006B1631">
        <w:rPr>
          <w:rFonts w:ascii="Times New Roman" w:hAnsi="Times New Roman" w:cs="Times New Roman"/>
        </w:rPr>
        <w:t xml:space="preserve">. </w:t>
      </w:r>
    </w:p>
    <w:p w14:paraId="057CC7F4" w14:textId="21007E36" w:rsidR="0043303D" w:rsidRPr="00D56866" w:rsidRDefault="009C7F0B" w:rsidP="0043303D">
      <w:pPr>
        <w:spacing w:after="0"/>
        <w:ind w:firstLine="720"/>
        <w:rPr>
          <w:rFonts w:ascii="Times New Roman" w:hAnsi="Times New Roman" w:cs="Times New Roman"/>
        </w:rPr>
      </w:pPr>
      <w:r w:rsidRPr="006B1631">
        <w:rPr>
          <w:rFonts w:ascii="Times New Roman" w:hAnsi="Times New Roman" w:cs="Times New Roman"/>
        </w:rPr>
        <w:t>H</w:t>
      </w:r>
      <w:r w:rsidR="0043303D" w:rsidRPr="006B1631">
        <w:rPr>
          <w:rFonts w:ascii="Times New Roman" w:hAnsi="Times New Roman" w:cs="Times New Roman"/>
        </w:rPr>
        <w:t>ere we</w:t>
      </w:r>
      <w:r w:rsidR="003242D3" w:rsidRPr="00D56866">
        <w:rPr>
          <w:rFonts w:ascii="Times New Roman" w:hAnsi="Times New Roman" w:cs="Times New Roman"/>
        </w:rPr>
        <w:t xml:space="preserve"> document and</w:t>
      </w:r>
      <w:r w:rsidR="00E609B8" w:rsidRPr="00D56866">
        <w:rPr>
          <w:rFonts w:ascii="Times New Roman" w:hAnsi="Times New Roman" w:cs="Times New Roman"/>
        </w:rPr>
        <w:t xml:space="preserve"> interpret spatial and temporal</w:t>
      </w:r>
      <w:r w:rsidR="000E29D6" w:rsidRPr="00D56866">
        <w:rPr>
          <w:rFonts w:ascii="Times New Roman" w:hAnsi="Times New Roman" w:cs="Times New Roman"/>
        </w:rPr>
        <w:t xml:space="preserve"> </w:t>
      </w:r>
      <w:r w:rsidR="003242D3" w:rsidRPr="00D56866">
        <w:rPr>
          <w:rFonts w:ascii="Times New Roman" w:hAnsi="Times New Roman" w:cs="Times New Roman"/>
        </w:rPr>
        <w:t xml:space="preserve">patterns in </w:t>
      </w:r>
      <w:r w:rsidR="000E29D6" w:rsidRPr="00D56866">
        <w:rPr>
          <w:rFonts w:ascii="Times New Roman" w:hAnsi="Times New Roman" w:cs="Times New Roman"/>
        </w:rPr>
        <w:t>sediment accumulation</w:t>
      </w:r>
      <w:r w:rsidR="00E609B8" w:rsidRPr="00D56866">
        <w:rPr>
          <w:rFonts w:ascii="Times New Roman" w:hAnsi="Times New Roman" w:cs="Times New Roman"/>
        </w:rPr>
        <w:t xml:space="preserve"> </w:t>
      </w:r>
      <w:r w:rsidR="0043303D" w:rsidRPr="00D56866">
        <w:rPr>
          <w:rFonts w:ascii="Times New Roman" w:hAnsi="Times New Roman" w:cs="Times New Roman"/>
        </w:rPr>
        <w:t>in a coral reef-lined embayment</w:t>
      </w:r>
      <w:r w:rsidR="003242D3" w:rsidRPr="00D56866">
        <w:rPr>
          <w:rFonts w:ascii="Times New Roman" w:hAnsi="Times New Roman" w:cs="Times New Roman"/>
        </w:rPr>
        <w:t xml:space="preserve"> that has been impacted by anthropogenic sediment loading.  Both </w:t>
      </w:r>
      <w:r w:rsidR="00113C0B" w:rsidRPr="00D56866">
        <w:rPr>
          <w:rFonts w:ascii="Times New Roman" w:hAnsi="Times New Roman" w:cs="Times New Roman"/>
        </w:rPr>
        <w:t xml:space="preserve">net and </w:t>
      </w:r>
      <w:r w:rsidR="003242D3" w:rsidRPr="00D56866">
        <w:rPr>
          <w:rFonts w:ascii="Times New Roman" w:hAnsi="Times New Roman" w:cs="Times New Roman"/>
        </w:rPr>
        <w:t xml:space="preserve">gross accumulation </w:t>
      </w:r>
      <w:r w:rsidR="00113C0B" w:rsidRPr="00D56866">
        <w:rPr>
          <w:rFonts w:ascii="Times New Roman" w:hAnsi="Times New Roman" w:cs="Times New Roman"/>
        </w:rPr>
        <w:t xml:space="preserve">evaluated </w:t>
      </w:r>
      <w:proofErr w:type="gramStart"/>
      <w:r w:rsidR="00113C0B" w:rsidRPr="00D56866">
        <w:rPr>
          <w:rFonts w:ascii="Times New Roman" w:hAnsi="Times New Roman" w:cs="Times New Roman"/>
        </w:rPr>
        <w:t>in light of</w:t>
      </w:r>
      <w:proofErr w:type="gramEnd"/>
      <w:r w:rsidR="00E609B8" w:rsidRPr="00D56866">
        <w:rPr>
          <w:rFonts w:ascii="Times New Roman" w:hAnsi="Times New Roman" w:cs="Times New Roman"/>
        </w:rPr>
        <w:t xml:space="preserve"> </w:t>
      </w:r>
      <w:r w:rsidR="008340DA" w:rsidRPr="00D56866">
        <w:rPr>
          <w:rFonts w:ascii="Times New Roman" w:hAnsi="Times New Roman" w:cs="Times New Roman"/>
        </w:rPr>
        <w:t>event</w:t>
      </w:r>
      <w:r w:rsidR="003242D3" w:rsidRPr="00D56866">
        <w:rPr>
          <w:rFonts w:ascii="Times New Roman" w:hAnsi="Times New Roman" w:cs="Times New Roman"/>
        </w:rPr>
        <w:t>-wise</w:t>
      </w:r>
      <w:r w:rsidR="008340DA" w:rsidRPr="00D56866">
        <w:rPr>
          <w:rFonts w:ascii="Times New Roman" w:hAnsi="Times New Roman" w:cs="Times New Roman"/>
        </w:rPr>
        <w:t xml:space="preserve"> suspended sediment yield (</w:t>
      </w:r>
      <w:r w:rsidR="008340DA" w:rsidRPr="00A926A7">
        <w:rPr>
          <w:rFonts w:ascii="Times New Roman" w:hAnsi="Times New Roman" w:cs="Times New Roman"/>
        </w:rPr>
        <w:t>SSY)</w:t>
      </w:r>
      <w:r w:rsidR="008340DA" w:rsidRPr="00D56866">
        <w:rPr>
          <w:rFonts w:ascii="Times New Roman" w:hAnsi="Times New Roman" w:cs="Times New Roman"/>
        </w:rPr>
        <w:t xml:space="preserve"> from the watershed, modeled wave conditions</w:t>
      </w:r>
      <w:r w:rsidR="0074336C" w:rsidRPr="00D56866">
        <w:rPr>
          <w:rFonts w:ascii="Times New Roman" w:hAnsi="Times New Roman" w:cs="Times New Roman"/>
        </w:rPr>
        <w:t>,</w:t>
      </w:r>
      <w:r w:rsidR="0043303D" w:rsidRPr="00D56866">
        <w:rPr>
          <w:rFonts w:ascii="Times New Roman" w:hAnsi="Times New Roman" w:cs="Times New Roman"/>
        </w:rPr>
        <w:t xml:space="preserve"> </w:t>
      </w:r>
      <w:r w:rsidR="003242D3" w:rsidRPr="00D56866">
        <w:rPr>
          <w:rFonts w:ascii="Times New Roman" w:hAnsi="Times New Roman" w:cs="Times New Roman"/>
        </w:rPr>
        <w:t xml:space="preserve">and </w:t>
      </w:r>
      <w:r w:rsidR="0043303D" w:rsidRPr="00D56866">
        <w:rPr>
          <w:rFonts w:ascii="Times New Roman" w:hAnsi="Times New Roman" w:cs="Times New Roman"/>
        </w:rPr>
        <w:t>circulation patterns</w:t>
      </w:r>
      <w:r w:rsidR="008340DA" w:rsidRPr="00D56866">
        <w:rPr>
          <w:rFonts w:ascii="Times New Roman" w:hAnsi="Times New Roman" w:cs="Times New Roman"/>
        </w:rPr>
        <w:t xml:space="preserve">. </w:t>
      </w:r>
      <w:r w:rsidR="0043303D" w:rsidRPr="00D56866">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D56866">
        <w:rPr>
          <w:rFonts w:ascii="Times New Roman" w:hAnsi="Times New Roman" w:cs="Times New Roman"/>
        </w:rPr>
        <w:t xml:space="preserve"> in a reef-lined embayment impacted by excessive terrestrial sediment loading, and its resulting impact on coral health</w:t>
      </w:r>
      <w:r w:rsidR="0043303D" w:rsidRPr="00D56866">
        <w:rPr>
          <w:rFonts w:ascii="Times New Roman" w:hAnsi="Times New Roman" w:cs="Times New Roman"/>
        </w:rPr>
        <w:t>.</w:t>
      </w:r>
    </w:p>
    <w:p w14:paraId="1292B5EA" w14:textId="77777777" w:rsidR="000E29D6" w:rsidRPr="00D56866" w:rsidRDefault="000E29D6" w:rsidP="009C7F0B">
      <w:pPr>
        <w:spacing w:after="0"/>
        <w:rPr>
          <w:rFonts w:ascii="Times New Roman" w:hAnsi="Times New Roman" w:cs="Times New Roman"/>
        </w:rPr>
      </w:pPr>
    </w:p>
    <w:p w14:paraId="43ADE5B8" w14:textId="23275F88" w:rsidR="005E5BF6" w:rsidRPr="00D56866" w:rsidRDefault="005E5BF6" w:rsidP="009C7F0B">
      <w:pPr>
        <w:pStyle w:val="Heading1"/>
        <w:keepNext w:val="0"/>
        <w:keepLines w:val="0"/>
        <w:spacing w:before="0" w:after="0"/>
        <w:rPr>
          <w:rFonts w:ascii="Times New Roman" w:hAnsi="Times New Roman" w:cs="Times New Roman"/>
        </w:rPr>
      </w:pPr>
      <w:r w:rsidRPr="00D56866">
        <w:rPr>
          <w:rFonts w:ascii="Times New Roman" w:hAnsi="Times New Roman" w:cs="Times New Roman"/>
        </w:rPr>
        <w:t>2. Materials and Methods</w:t>
      </w:r>
    </w:p>
    <w:p w14:paraId="4952778C" w14:textId="77777777" w:rsidR="002903D1" w:rsidRPr="00D56866" w:rsidRDefault="002903D1" w:rsidP="009C7F0B">
      <w:pPr>
        <w:spacing w:after="0"/>
        <w:rPr>
          <w:rFonts w:ascii="Times New Roman" w:hAnsi="Times New Roman" w:cs="Times New Roman"/>
        </w:rPr>
      </w:pPr>
    </w:p>
    <w:p w14:paraId="01528DBA" w14:textId="77777777" w:rsidR="005E5BF6" w:rsidRPr="00D56866" w:rsidRDefault="005E5BF6"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2.1 Study Area</w:t>
      </w:r>
    </w:p>
    <w:p w14:paraId="328792D7" w14:textId="77777777" w:rsidR="005E5BF6" w:rsidRPr="00D56866" w:rsidRDefault="005E5BF6" w:rsidP="009C7F0B">
      <w:pPr>
        <w:spacing w:after="0"/>
        <w:rPr>
          <w:rFonts w:ascii="Times New Roman" w:hAnsi="Times New Roman" w:cs="Times New Roman"/>
        </w:rPr>
      </w:pPr>
    </w:p>
    <w:p w14:paraId="76B5A3B3" w14:textId="5A742763" w:rsidR="005E5BF6" w:rsidRPr="00D56866" w:rsidRDefault="005E5BF6" w:rsidP="009C7F0B">
      <w:pPr>
        <w:pStyle w:val="Heading3"/>
        <w:keepNext w:val="0"/>
        <w:keepLines w:val="0"/>
        <w:spacing w:before="0"/>
        <w:rPr>
          <w:rFonts w:ascii="Times New Roman" w:hAnsi="Times New Roman" w:cs="Times New Roman"/>
        </w:rPr>
      </w:pPr>
      <w:r w:rsidRPr="00D56866">
        <w:rPr>
          <w:rFonts w:ascii="Times New Roman" w:hAnsi="Times New Roman" w:cs="Times New Roman"/>
        </w:rPr>
        <w:t xml:space="preserve">2.1.1 </w:t>
      </w:r>
      <w:r w:rsidR="003B7453" w:rsidRPr="00D56866">
        <w:rPr>
          <w:rFonts w:ascii="Times New Roman" w:hAnsi="Times New Roman" w:cs="Times New Roman"/>
        </w:rPr>
        <w:t>Geography and Geology</w:t>
      </w:r>
    </w:p>
    <w:p w14:paraId="315605A9" w14:textId="1B9EA719" w:rsidR="005E5BF6" w:rsidRPr="006B1631" w:rsidRDefault="00560B45" w:rsidP="006B7B47">
      <w:pPr>
        <w:spacing w:after="0"/>
        <w:ind w:firstLine="720"/>
        <w:rPr>
          <w:rFonts w:ascii="Times New Roman" w:hAnsi="Times New Roman" w:cs="Times New Roman"/>
        </w:rPr>
      </w:pPr>
      <w:r w:rsidRPr="00D56866">
        <w:rPr>
          <w:rFonts w:ascii="Times New Roman" w:hAnsi="Times New Roman" w:cs="Times New Roman"/>
        </w:rPr>
        <w:t xml:space="preserve">Faga'alu Bay is a v-shaped, fringing-reef embayment situated on the western side of Pago Pago Bay, on the island of Tutuila, American Samoa (14.290˚ S, 170.677˚ </w:t>
      </w:r>
      <w:proofErr w:type="gramStart"/>
      <w:r w:rsidRPr="00D56866">
        <w:rPr>
          <w:rFonts w:ascii="Times New Roman" w:hAnsi="Times New Roman" w:cs="Times New Roman"/>
        </w:rPr>
        <w:t>W;</w:t>
      </w:r>
      <w:proofErr w:type="gramEnd"/>
      <w:r w:rsidRPr="00D56866">
        <w:rPr>
          <w:rFonts w:ascii="Times New Roman" w:hAnsi="Times New Roman" w:cs="Times New Roman"/>
        </w:rPr>
        <w:t xml:space="preserve"> Figure 1). </w:t>
      </w:r>
      <w:r w:rsidR="005E5BF6" w:rsidRPr="00D56866">
        <w:rPr>
          <w:rFonts w:ascii="Times New Roman" w:hAnsi="Times New Roman" w:cs="Times New Roman"/>
        </w:rPr>
        <w:t>Faga'alu Bay is adjacent to a small (2.48 km</w:t>
      </w:r>
      <w:r w:rsidR="005E5BF6" w:rsidRPr="00D56866">
        <w:rPr>
          <w:rFonts w:ascii="Times New Roman" w:hAnsi="Times New Roman" w:cs="Times New Roman"/>
          <w:vertAlign w:val="superscript"/>
        </w:rPr>
        <w:t>2</w:t>
      </w:r>
      <w:r w:rsidR="00946B83" w:rsidRPr="00D56866">
        <w:rPr>
          <w:rFonts w:ascii="Times New Roman" w:hAnsi="Times New Roman" w:cs="Times New Roman"/>
        </w:rPr>
        <w:t xml:space="preserve">) </w:t>
      </w:r>
      <w:r w:rsidR="005E5BF6" w:rsidRPr="00D56866">
        <w:rPr>
          <w:rFonts w:ascii="Times New Roman" w:hAnsi="Times New Roman" w:cs="Times New Roman"/>
        </w:rPr>
        <w:t>watershed</w:t>
      </w:r>
      <w:r w:rsidR="00946B83" w:rsidRPr="00D56866">
        <w:rPr>
          <w:rFonts w:ascii="Times New Roman" w:hAnsi="Times New Roman" w:cs="Times New Roman"/>
        </w:rPr>
        <w:t xml:space="preserve"> that is covered primarily with undisturbed </w:t>
      </w:r>
      <w:r w:rsidR="00414440" w:rsidRPr="00D56866">
        <w:rPr>
          <w:rFonts w:ascii="Times New Roman" w:hAnsi="Times New Roman" w:cs="Times New Roman"/>
        </w:rPr>
        <w:t xml:space="preserve">vegetation </w:t>
      </w:r>
      <w:r w:rsidR="003242D3" w:rsidRPr="00D56866">
        <w:rPr>
          <w:rFonts w:ascii="Times New Roman" w:hAnsi="Times New Roman" w:cs="Times New Roman"/>
        </w:rPr>
        <w:t>(82% of the watershed area)</w:t>
      </w:r>
      <w:r w:rsidR="00946B83" w:rsidRPr="00D56866">
        <w:rPr>
          <w:rFonts w:ascii="Times New Roman" w:hAnsi="Times New Roman" w:cs="Times New Roman"/>
        </w:rPr>
        <w:t>, with a small village on the flatter lowlands</w:t>
      </w:r>
      <w:r w:rsidR="00414440" w:rsidRPr="00D56866">
        <w:rPr>
          <w:rFonts w:ascii="Times New Roman" w:hAnsi="Times New Roman" w:cs="Times New Roman"/>
        </w:rPr>
        <w:t xml:space="preserve"> (7%) and an aggregate quarry (1%)</w:t>
      </w:r>
      <w:r w:rsidR="00946B83" w:rsidRPr="00D56866">
        <w:rPr>
          <w:rFonts w:ascii="Times New Roman" w:hAnsi="Times New Roman" w:cs="Times New Roman"/>
        </w:rPr>
        <w:t xml:space="preserve">. Total </w:t>
      </w:r>
      <w:r w:rsidR="00DF4708" w:rsidRPr="00D56866">
        <w:rPr>
          <w:rFonts w:ascii="Times New Roman" w:hAnsi="Times New Roman" w:cs="Times New Roman"/>
        </w:rPr>
        <w:t xml:space="preserve">relief </w:t>
      </w:r>
      <w:r w:rsidR="00946B83" w:rsidRPr="00D56866">
        <w:rPr>
          <w:rFonts w:ascii="Times New Roman" w:hAnsi="Times New Roman" w:cs="Times New Roman"/>
        </w:rPr>
        <w:t>of the watershed is</w:t>
      </w:r>
      <w:r w:rsidR="00DF4708" w:rsidRPr="00D56866">
        <w:rPr>
          <w:rFonts w:ascii="Times New Roman" w:hAnsi="Times New Roman" w:cs="Times New Roman"/>
        </w:rPr>
        <w:t xml:space="preserve"> 653 </w:t>
      </w:r>
      <w:proofErr w:type="gramStart"/>
      <w:r w:rsidR="00DF4708" w:rsidRPr="00D56866">
        <w:rPr>
          <w:rFonts w:ascii="Times New Roman" w:hAnsi="Times New Roman" w:cs="Times New Roman"/>
        </w:rPr>
        <w:t>m</w:t>
      </w:r>
      <w:proofErr w:type="gramEnd"/>
      <w:r w:rsidR="00DF4708" w:rsidRPr="00D56866">
        <w:rPr>
          <w:rFonts w:ascii="Times New Roman" w:hAnsi="Times New Roman" w:cs="Times New Roman"/>
        </w:rPr>
        <w:t xml:space="preserve"> </w:t>
      </w:r>
      <w:r w:rsidR="00946B83" w:rsidRPr="00D56866">
        <w:rPr>
          <w:rFonts w:ascii="Times New Roman" w:hAnsi="Times New Roman" w:cs="Times New Roman"/>
        </w:rPr>
        <w:t xml:space="preserve">and </w:t>
      </w:r>
      <w:r w:rsidR="00D56866">
        <w:rPr>
          <w:rFonts w:ascii="Times New Roman" w:hAnsi="Times New Roman" w:cs="Times New Roman"/>
        </w:rPr>
        <w:t xml:space="preserve">it has a </w:t>
      </w:r>
      <w:r w:rsidR="00946B83" w:rsidRPr="00D56866">
        <w:rPr>
          <w:rFonts w:ascii="Times New Roman" w:hAnsi="Times New Roman" w:cs="Times New Roman"/>
        </w:rPr>
        <w:t xml:space="preserve">mean slope </w:t>
      </w:r>
      <w:r w:rsidR="00D56866">
        <w:rPr>
          <w:rFonts w:ascii="Times New Roman" w:hAnsi="Times New Roman" w:cs="Times New Roman"/>
        </w:rPr>
        <w:t>of</w:t>
      </w:r>
      <w:r w:rsidR="00D56866" w:rsidRPr="00D56866">
        <w:rPr>
          <w:rFonts w:ascii="Times New Roman" w:hAnsi="Times New Roman" w:cs="Times New Roman"/>
        </w:rPr>
        <w:t xml:space="preserve"> </w:t>
      </w:r>
      <w:r w:rsidR="00DF4708" w:rsidRPr="00D56866">
        <w:rPr>
          <w:rFonts w:ascii="Times New Roman" w:hAnsi="Times New Roman" w:cs="Times New Roman"/>
        </w:rPr>
        <w:t>0.53 m/m</w:t>
      </w:r>
      <w:r w:rsidR="00946B83" w:rsidRPr="00D56866">
        <w:rPr>
          <w:rFonts w:ascii="Times New Roman" w:hAnsi="Times New Roman" w:cs="Times New Roman"/>
        </w:rPr>
        <w:t xml:space="preserve">. </w:t>
      </w:r>
      <w:r w:rsidR="00414440" w:rsidRPr="00D56866">
        <w:rPr>
          <w:rFonts w:ascii="Times New Roman" w:hAnsi="Times New Roman" w:cs="Times New Roman"/>
        </w:rPr>
        <w:t xml:space="preserve">The perennial </w:t>
      </w:r>
      <w:r w:rsidR="00946B83" w:rsidRPr="00D56866">
        <w:rPr>
          <w:rFonts w:ascii="Times New Roman" w:hAnsi="Times New Roman" w:cs="Times New Roman"/>
        </w:rPr>
        <w:t>Faga’</w:t>
      </w:r>
      <w:r w:rsidR="00414440" w:rsidRPr="00D56866">
        <w:rPr>
          <w:rFonts w:ascii="Times New Roman" w:hAnsi="Times New Roman" w:cs="Times New Roman"/>
        </w:rPr>
        <w:t>alu Stream drains 1.78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of the watershed into the west corner of the bay, and the remaining 0.78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drains directly to the bay in several surrounding ephemeral </w:t>
      </w:r>
      <w:r w:rsidR="00414440" w:rsidRPr="00D56866">
        <w:rPr>
          <w:rFonts w:ascii="Times New Roman" w:hAnsi="Times New Roman" w:cs="Times New Roman"/>
        </w:rPr>
        <w:lastRenderedPageBreak/>
        <w:t>streams</w:t>
      </w:r>
      <w:r w:rsidR="005E5BF6" w:rsidRPr="00D56866">
        <w:rPr>
          <w:rFonts w:ascii="Times New Roman" w:hAnsi="Times New Roman" w:cs="Times New Roman"/>
        </w:rPr>
        <w:t xml:space="preserve"> </w:t>
      </w:r>
      <w:r w:rsidR="005E5BF6"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&amp; Biggs, 2016)"},"properties":{"noteIndex":0},"schema":"https://github.com/citation-style-language/schema/raw/master/csl-citation.json"}</w:instrText>
      </w:r>
      <w:r w:rsidR="005E5BF6" w:rsidRPr="006B1631">
        <w:rPr>
          <w:rFonts w:ascii="Times New Roman" w:hAnsi="Times New Roman" w:cs="Times New Roman"/>
        </w:rPr>
        <w:fldChar w:fldCharType="separate"/>
      </w:r>
      <w:r w:rsidR="005E5BF6" w:rsidRPr="006B1631">
        <w:rPr>
          <w:rFonts w:ascii="Times New Roman" w:hAnsi="Times New Roman" w:cs="Times New Roman"/>
          <w:noProof/>
        </w:rPr>
        <w:t>(Messina and Biggs, 2016)</w:t>
      </w:r>
      <w:r w:rsidR="005E5BF6" w:rsidRPr="006B1631">
        <w:rPr>
          <w:rFonts w:ascii="Times New Roman" w:hAnsi="Times New Roman" w:cs="Times New Roman"/>
        </w:rPr>
        <w:fldChar w:fldCharType="end"/>
      </w:r>
      <w:r w:rsidR="00615A91" w:rsidRPr="006B1631">
        <w:rPr>
          <w:rFonts w:ascii="Times New Roman" w:hAnsi="Times New Roman" w:cs="Times New Roman"/>
        </w:rPr>
        <w:t xml:space="preserve">. </w:t>
      </w:r>
      <w:r w:rsidR="00B7336D" w:rsidRPr="000A7C3D">
        <w:rPr>
          <w:rFonts w:ascii="Times New Roman" w:hAnsi="Times New Roman" w:cs="Times New Roman"/>
        </w:rPr>
        <w:t xml:space="preserve">Soil types in the steep uplands are rock outcrops (15% of the watershed area) and well-drained silty clay to clay loams </w:t>
      </w:r>
      <w:r w:rsidR="00B7336D" w:rsidRPr="000A7C3D">
        <w:rPr>
          <w:rFonts w:ascii="Times New Roman" w:hAnsi="Times New Roman" w:cs="Times New Roman"/>
        </w:rPr>
        <w:fldChar w:fldCharType="begin" w:fldLock="1"/>
      </w:r>
      <w:r w:rsidR="00CD4D59" w:rsidRPr="000A7C3D">
        <w:rPr>
          <w:rFonts w:ascii="Times New Roman" w:hAnsi="Times New Roman" w:cs="Times New Roman"/>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0A7C3D">
        <w:rPr>
          <w:rFonts w:ascii="Times New Roman" w:hAnsi="Times New Roman" w:cs="Times New Roman"/>
        </w:rPr>
        <w:fldChar w:fldCharType="separate"/>
      </w:r>
      <w:r w:rsidR="00CD4D59" w:rsidRPr="000A7C3D">
        <w:rPr>
          <w:rFonts w:ascii="Times New Roman" w:hAnsi="Times New Roman" w:cs="Times New Roman"/>
          <w:noProof/>
        </w:rPr>
        <w:t>(Nakamura, 1984)</w:t>
      </w:r>
      <w:r w:rsidR="00B7336D" w:rsidRPr="000A7C3D">
        <w:rPr>
          <w:rFonts w:ascii="Times New Roman" w:hAnsi="Times New Roman" w:cs="Times New Roman"/>
        </w:rPr>
        <w:fldChar w:fldCharType="end"/>
      </w:r>
      <w:r w:rsidR="003242D3" w:rsidRPr="000A7C3D">
        <w:rPr>
          <w:rFonts w:ascii="Times New Roman" w:hAnsi="Times New Roman" w:cs="Times New Roman"/>
        </w:rPr>
        <w:t>.  S</w:t>
      </w:r>
      <w:r w:rsidR="00B7336D" w:rsidRPr="000A7C3D">
        <w:rPr>
          <w:rFonts w:ascii="Times New Roman" w:hAnsi="Times New Roman" w:cs="Times New Roman"/>
        </w:rPr>
        <w:t xml:space="preserve">oils in the lowlands </w:t>
      </w:r>
      <w:r w:rsidR="0074336C" w:rsidRPr="000A7C3D">
        <w:rPr>
          <w:rFonts w:ascii="Times New Roman" w:hAnsi="Times New Roman" w:cs="Times New Roman"/>
        </w:rPr>
        <w:t xml:space="preserve">are </w:t>
      </w:r>
      <w:r w:rsidR="00B7336D" w:rsidRPr="000A7C3D">
        <w:rPr>
          <w:rFonts w:ascii="Times New Roman" w:hAnsi="Times New Roman" w:cs="Times New Roman"/>
        </w:rPr>
        <w:t xml:space="preserve">a mix </w:t>
      </w:r>
      <w:r w:rsidR="00057DF1" w:rsidRPr="000A7C3D">
        <w:rPr>
          <w:rFonts w:ascii="Times New Roman" w:hAnsi="Times New Roman" w:cs="Times New Roman"/>
        </w:rPr>
        <w:t xml:space="preserve">of </w:t>
      </w:r>
      <w:r w:rsidR="00D56866" w:rsidRPr="000A7C3D">
        <w:rPr>
          <w:rFonts w:ascii="Times New Roman" w:hAnsi="Times New Roman" w:cs="Times New Roman"/>
        </w:rPr>
        <w:t>well</w:t>
      </w:r>
      <w:r w:rsidR="00D56866">
        <w:rPr>
          <w:rFonts w:ascii="Times New Roman" w:hAnsi="Times New Roman" w:cs="Times New Roman"/>
        </w:rPr>
        <w:t>-</w:t>
      </w:r>
      <w:r w:rsidR="00B7336D" w:rsidRPr="000A7C3D">
        <w:rPr>
          <w:rFonts w:ascii="Times New Roman" w:hAnsi="Times New Roman" w:cs="Times New Roman"/>
        </w:rPr>
        <w:t>drained very stony silty clay loams and poorly drained silty clay to fine sandy loam along valley bottoms.</w:t>
      </w:r>
    </w:p>
    <w:p w14:paraId="6BC03358" w14:textId="2BCDCF3E" w:rsidR="00560B45" w:rsidRPr="00D56866" w:rsidRDefault="00560B45" w:rsidP="009C7F0B">
      <w:pPr>
        <w:spacing w:after="0"/>
        <w:ind w:firstLine="720"/>
        <w:rPr>
          <w:rFonts w:ascii="Times New Roman" w:hAnsi="Times New Roman" w:cs="Times New Roman"/>
        </w:rPr>
      </w:pPr>
      <w:r w:rsidRPr="006B1631">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Cochran et al. (2016)</w:t>
      </w:r>
      <w:r w:rsidRPr="006B1631">
        <w:rPr>
          <w:rFonts w:ascii="Times New Roman" w:hAnsi="Times New Roman" w:cs="Times New Roman"/>
        </w:rPr>
        <w:fldChar w:fldCharType="end"/>
      </w:r>
      <w:r w:rsidRPr="006B1631">
        <w:rPr>
          <w:rFonts w:ascii="Times New Roman" w:hAnsi="Times New Roman" w:cs="Times New Roman"/>
        </w:rPr>
        <w:t xml:space="preserve"> for a detailed description of the bathymetry</w:t>
      </w:r>
      <w:r w:rsidR="004D075D" w:rsidRPr="006B1631">
        <w:rPr>
          <w:rFonts w:ascii="Times New Roman" w:hAnsi="Times New Roman" w:cs="Times New Roman"/>
        </w:rPr>
        <w:t xml:space="preserve"> and benthic cover</w:t>
      </w:r>
      <w:r w:rsidRPr="006B1631">
        <w:rPr>
          <w:rFonts w:ascii="Times New Roman" w:hAnsi="Times New Roman" w:cs="Times New Roman"/>
        </w:rPr>
        <w:t>. An anthropogenically-altered, vertical-w</w:t>
      </w:r>
      <w:r w:rsidRPr="00D56866">
        <w:rPr>
          <w:rFonts w:ascii="Times New Roman" w:hAnsi="Times New Roman" w:cs="Times New Roman"/>
        </w:rPr>
        <w:t xml:space="preserve">alled, 5-15 m deep </w:t>
      </w:r>
      <w:proofErr w:type="spellStart"/>
      <w:r w:rsidRPr="00D56866">
        <w:rPr>
          <w:rFonts w:ascii="Times New Roman" w:hAnsi="Times New Roman" w:cs="Times New Roman"/>
        </w:rPr>
        <w:t>paleostream</w:t>
      </w:r>
      <w:proofErr w:type="spellEnd"/>
      <w:r w:rsidRPr="00D56866">
        <w:rPr>
          <w:rFonts w:ascii="Times New Roman" w:hAnsi="Times New Roman" w:cs="Times New Roman"/>
        </w:rPr>
        <w:t xml:space="preserve"> channel (“channel”) (Figure 1c) extends from the outlet of Faga'alu Stream in the northwest corner, eastward to Pago Pago Bay. This channel divides the reef into a larger,</w:t>
      </w:r>
      <w:r w:rsidR="006E0918" w:rsidRPr="00D56866">
        <w:rPr>
          <w:rFonts w:ascii="Times New Roman" w:hAnsi="Times New Roman" w:cs="Times New Roman"/>
        </w:rPr>
        <w:t xml:space="preserve"> </w:t>
      </w:r>
      <w:r w:rsidRPr="00D56866">
        <w:rPr>
          <w:rFonts w:ascii="Times New Roman" w:hAnsi="Times New Roman" w:cs="Times New Roman"/>
        </w:rPr>
        <w:t>southern section</w:t>
      </w:r>
      <w:r w:rsidR="006E0918" w:rsidRPr="00D56866">
        <w:rPr>
          <w:rFonts w:ascii="Times New Roman" w:hAnsi="Times New Roman" w:cs="Times New Roman"/>
        </w:rPr>
        <w:t xml:space="preserve"> exposed to ocean swell</w:t>
      </w:r>
      <w:r w:rsidRPr="00D56866">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w:t>
      </w:r>
      <w:proofErr w:type="spellStart"/>
      <w:r w:rsidRPr="00D56866">
        <w:rPr>
          <w:rFonts w:ascii="Times New Roman" w:hAnsi="Times New Roman" w:cs="Times New Roman"/>
        </w:rPr>
        <w:t>bommies</w:t>
      </w:r>
      <w:proofErr w:type="spellEnd"/>
      <w:r w:rsidRPr="00D56866">
        <w:rPr>
          <w:rFonts w:ascii="Times New Roman" w:hAnsi="Times New Roman" w:cs="Times New Roman"/>
        </w:rPr>
        <w:t xml:space="preserve"> (“back-reef pools” in Figure 1).</w:t>
      </w:r>
    </w:p>
    <w:p w14:paraId="006E1C04" w14:textId="00C6FD8D" w:rsidR="00560B45" w:rsidRPr="006B1631" w:rsidRDefault="00560B45" w:rsidP="009C7F0B">
      <w:pPr>
        <w:spacing w:after="0"/>
        <w:ind w:firstLine="720"/>
        <w:rPr>
          <w:rFonts w:ascii="Times New Roman" w:hAnsi="Times New Roman" w:cs="Times New Roman"/>
        </w:rPr>
      </w:pPr>
      <w:r w:rsidRPr="00D56866">
        <w:rPr>
          <w:rFonts w:ascii="Times New Roman" w:hAnsi="Times New Roman" w:cs="Times New Roman"/>
        </w:rPr>
        <w:t xml:space="preserve">Near the reef crest, the reef flat is primarily cemented reef pavement, but within a few 10s of m, transitions into thickets of primarily </w:t>
      </w:r>
      <w:r w:rsidRPr="00D56866">
        <w:rPr>
          <w:rFonts w:ascii="Times New Roman" w:hAnsi="Times New Roman" w:cs="Times New Roman"/>
          <w:i/>
        </w:rPr>
        <w:t xml:space="preserve">Acropora </w:t>
      </w:r>
      <w:r w:rsidR="003242D3" w:rsidRPr="00D56866">
        <w:rPr>
          <w:rFonts w:ascii="Times New Roman" w:hAnsi="Times New Roman" w:cs="Times New Roman"/>
        </w:rPr>
        <w:t>species</w:t>
      </w:r>
      <w:r w:rsidRPr="00D56866">
        <w:rPr>
          <w:rFonts w:ascii="Times New Roman" w:hAnsi="Times New Roman" w:cs="Times New Roman"/>
          <w:i/>
        </w:rPr>
        <w:t>.</w:t>
      </w:r>
      <w:r w:rsidRPr="00D56866">
        <w:rPr>
          <w:rFonts w:ascii="Times New Roman" w:hAnsi="Times New Roman" w:cs="Times New Roman"/>
        </w:rPr>
        <w:t xml:space="preserve"> </w:t>
      </w:r>
      <w:r w:rsidR="003242D3" w:rsidRPr="00D56866">
        <w:rPr>
          <w:rFonts w:ascii="Times New Roman" w:hAnsi="Times New Roman" w:cs="Times New Roman"/>
        </w:rPr>
        <w:t>C</w:t>
      </w:r>
      <w:r w:rsidRPr="00D56866">
        <w:rPr>
          <w:rFonts w:ascii="Times New Roman" w:hAnsi="Times New Roman" w:cs="Times New Roman"/>
        </w:rPr>
        <w:t>oral coverage varie</w:t>
      </w:r>
      <w:r w:rsidR="003242D3" w:rsidRPr="00D56866">
        <w:rPr>
          <w:rFonts w:ascii="Times New Roman" w:hAnsi="Times New Roman" w:cs="Times New Roman"/>
        </w:rPr>
        <w:t>s</w:t>
      </w:r>
      <w:r w:rsidRPr="00D56866">
        <w:rPr>
          <w:rFonts w:ascii="Times New Roman" w:hAnsi="Times New Roman" w:cs="Times New Roman"/>
        </w:rPr>
        <w:t xml:space="preserve"> from less than 10% over the degraded northern area, to more than 50% on the more intact southern area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(Cochran et al., 2016; Holst-Rice et al., 2016)</w:t>
      </w:r>
      <w:r w:rsidRPr="006B1631">
        <w:rPr>
          <w:rFonts w:ascii="Times New Roman" w:hAnsi="Times New Roman" w:cs="Times New Roman"/>
        </w:rPr>
        <w:fldChar w:fldCharType="end"/>
      </w:r>
      <w:r w:rsidRPr="006B1631">
        <w:rPr>
          <w:rFonts w:ascii="Times New Roman" w:hAnsi="Times New Roman" w:cs="Times New Roman"/>
        </w:rPr>
        <w:t xml:space="preserve">. Sediment availability is relatively low on the reef flats near the reef crest, though there are some patches of accumulated carbonate sediment. Near the stream </w:t>
      </w:r>
      <w:r w:rsidR="00030B2D">
        <w:rPr>
          <w:rFonts w:ascii="Times New Roman" w:hAnsi="Times New Roman" w:cs="Times New Roman"/>
        </w:rPr>
        <w:t>mouth</w:t>
      </w:r>
      <w:r w:rsidRPr="006B1631">
        <w:rPr>
          <w:rFonts w:ascii="Times New Roman" w:hAnsi="Times New Roman" w:cs="Times New Roman"/>
        </w:rPr>
        <w:t xml:space="preserve">, the benthic surface is primarily sand and fine silt. </w:t>
      </w:r>
    </w:p>
    <w:p w14:paraId="7BDF7D5E" w14:textId="77777777" w:rsidR="00560B45" w:rsidRPr="006B1631" w:rsidRDefault="00560B45" w:rsidP="009C7F0B">
      <w:pPr>
        <w:spacing w:after="0"/>
        <w:rPr>
          <w:rFonts w:ascii="Times New Roman" w:hAnsi="Times New Roman" w:cs="Times New Roman"/>
        </w:rPr>
      </w:pPr>
    </w:p>
    <w:p w14:paraId="09CC1E6D" w14:textId="6BDC667C" w:rsidR="00560B45" w:rsidRPr="00D56866" w:rsidRDefault="00560B45" w:rsidP="009C7F0B">
      <w:pPr>
        <w:pStyle w:val="Heading3"/>
        <w:keepNext w:val="0"/>
        <w:keepLines w:val="0"/>
        <w:spacing w:before="0"/>
        <w:rPr>
          <w:rFonts w:ascii="Times New Roman" w:hAnsi="Times New Roman" w:cs="Times New Roman"/>
        </w:rPr>
      </w:pPr>
      <w:r w:rsidRPr="006B1631">
        <w:rPr>
          <w:rFonts w:ascii="Times New Roman" w:hAnsi="Times New Roman" w:cs="Times New Roman"/>
        </w:rPr>
        <w:t>2.</w:t>
      </w:r>
      <w:r w:rsidR="00946B83" w:rsidRPr="00D56866">
        <w:rPr>
          <w:rFonts w:ascii="Times New Roman" w:hAnsi="Times New Roman" w:cs="Times New Roman"/>
        </w:rPr>
        <w:t>1.2</w:t>
      </w:r>
      <w:r w:rsidR="003B7453" w:rsidRPr="00D56866">
        <w:rPr>
          <w:rFonts w:ascii="Times New Roman" w:hAnsi="Times New Roman" w:cs="Times New Roman"/>
        </w:rPr>
        <w:t xml:space="preserve"> Meteorology, stream flow, </w:t>
      </w:r>
      <w:r w:rsidR="0074336C" w:rsidRPr="00D56866">
        <w:rPr>
          <w:rFonts w:ascii="Times New Roman" w:hAnsi="Times New Roman" w:cs="Times New Roman"/>
        </w:rPr>
        <w:t xml:space="preserve">and </w:t>
      </w:r>
      <w:r w:rsidR="003B7453" w:rsidRPr="00D56866">
        <w:rPr>
          <w:rFonts w:ascii="Times New Roman" w:hAnsi="Times New Roman" w:cs="Times New Roman"/>
        </w:rPr>
        <w:t>oceanography</w:t>
      </w:r>
    </w:p>
    <w:p w14:paraId="0301C8BD" w14:textId="253BAD56" w:rsidR="00B7336D" w:rsidRPr="00A926A7" w:rsidRDefault="00B7336D" w:rsidP="00B7336D">
      <w:pPr>
        <w:ind w:firstLine="720"/>
        <w:rPr>
          <w:rFonts w:ascii="Times New Roman" w:hAnsi="Times New Roman" w:cs="Times New Roman"/>
        </w:rPr>
      </w:pPr>
      <w:r w:rsidRPr="00A926A7">
        <w:rPr>
          <w:rFonts w:ascii="Times New Roman" w:hAnsi="Times New Roman" w:cs="Times New Roman"/>
        </w:rPr>
        <w:t>Annual precipitation (</w:t>
      </w:r>
      <w:r w:rsidRPr="00A926A7">
        <w:rPr>
          <w:rFonts w:ascii="Times New Roman" w:hAnsi="Times New Roman" w:cs="Times New Roman"/>
          <w:i/>
          <w:iCs/>
        </w:rPr>
        <w:t>P</w:t>
      </w:r>
      <w:r w:rsidRPr="00A926A7">
        <w:rPr>
          <w:rFonts w:ascii="Times New Roman" w:hAnsi="Times New Roman" w:cs="Times New Roman"/>
        </w:rPr>
        <w:t xml:space="preserve">) in Faga'alu watershed varies with elevation from 6,350 mm at </w:t>
      </w:r>
      <w:proofErr w:type="spellStart"/>
      <w:r w:rsidRPr="00A926A7">
        <w:rPr>
          <w:rFonts w:ascii="Times New Roman" w:hAnsi="Times New Roman" w:cs="Times New Roman"/>
        </w:rPr>
        <w:t>Matafao</w:t>
      </w:r>
      <w:proofErr w:type="spellEnd"/>
      <w:r w:rsidRPr="00A926A7">
        <w:rPr>
          <w:rFonts w:ascii="Times New Roman" w:hAnsi="Times New Roman" w:cs="Times New Roman"/>
        </w:rPr>
        <w:t xml:space="preserve"> Mtn. (653 m </w:t>
      </w:r>
      <w:r w:rsidR="0074336C" w:rsidRPr="00A926A7">
        <w:rPr>
          <w:rFonts w:ascii="Times New Roman" w:hAnsi="Times New Roman" w:cs="Times New Roman"/>
        </w:rPr>
        <w:t>elevation</w:t>
      </w:r>
      <w:r w:rsidRPr="00A926A7">
        <w:rPr>
          <w:rFonts w:ascii="Times New Roman" w:hAnsi="Times New Roman" w:cs="Times New Roman"/>
        </w:rPr>
        <w:t xml:space="preserve">) to 3,800 mm on the coastal plain </w:t>
      </w:r>
      <w:r w:rsidRPr="00A926A7">
        <w:rPr>
          <w:rFonts w:ascii="Times New Roman" w:hAnsi="Times New Roman" w:cs="Times New Roman"/>
        </w:rPr>
        <w:fldChar w:fldCharType="begin" w:fldLock="1"/>
      </w:r>
      <w:r w:rsidR="00CD4D59" w:rsidRPr="00A926A7">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A926A7">
        <w:rPr>
          <w:rFonts w:ascii="Times New Roman" w:hAnsi="Times New Roman" w:cs="Times New Roman"/>
        </w:rPr>
        <w:fldChar w:fldCharType="separate"/>
      </w:r>
      <w:r w:rsidR="00CD4D59" w:rsidRPr="00A926A7">
        <w:rPr>
          <w:rFonts w:ascii="Times New Roman" w:hAnsi="Times New Roman" w:cs="Times New Roman"/>
          <w:noProof/>
        </w:rPr>
        <w:t>(Craig, 2009; Dames &amp; Moore, 1981; Perreault, 2010; Tonkin &amp; Taylor International Ltd., 1989; Wong, 1996)</w:t>
      </w:r>
      <w:r w:rsidRPr="00A926A7">
        <w:rPr>
          <w:rFonts w:ascii="Times New Roman" w:hAnsi="Times New Roman" w:cs="Times New Roman"/>
        </w:rPr>
        <w:fldChar w:fldCharType="end"/>
      </w:r>
      <w:r w:rsidRPr="00A926A7">
        <w:rPr>
          <w:rFonts w:ascii="Times New Roman" w:hAnsi="Times New Roman" w:cs="Times New Roman"/>
        </w:rPr>
        <w:t xml:space="preserve">. There are two rainfall seasons: a drier winter from June through September accounts for 25% of annual </w:t>
      </w:r>
      <w:r w:rsidRPr="00A926A7">
        <w:rPr>
          <w:rFonts w:ascii="Times New Roman" w:hAnsi="Times New Roman" w:cs="Times New Roman"/>
          <w:i/>
          <w:iCs/>
        </w:rPr>
        <w:t>P</w:t>
      </w:r>
      <w:r w:rsidRPr="00A926A7">
        <w:rPr>
          <w:rFonts w:ascii="Times New Roman" w:hAnsi="Times New Roman" w:cs="Times New Roman"/>
        </w:rPr>
        <w:t xml:space="preserve">, and a wetter summer from October through May accounts for 75% of annual </w:t>
      </w:r>
      <w:r w:rsidRPr="00A926A7">
        <w:rPr>
          <w:rFonts w:ascii="Times New Roman" w:hAnsi="Times New Roman" w:cs="Times New Roman"/>
          <w:i/>
        </w:rPr>
        <w:t xml:space="preserve">P </w:t>
      </w:r>
      <w:r w:rsidRPr="00A926A7">
        <w:rPr>
          <w:rFonts w:ascii="Times New Roman" w:hAnsi="Times New Roman" w:cs="Times New Roman"/>
        </w:rPr>
        <w:fldChar w:fldCharType="begin" w:fldLock="1"/>
      </w:r>
      <w:r w:rsidR="00CD4D59" w:rsidRPr="00A926A7">
        <w:rPr>
          <w:rFonts w:ascii="Times New Roman" w:hAnsi="Times New Roman" w:cs="Times New Roman"/>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A926A7">
        <w:rPr>
          <w:rFonts w:ascii="Times New Roman" w:hAnsi="Times New Roman" w:cs="Times New Roman"/>
        </w:rPr>
        <w:fldChar w:fldCharType="separate"/>
      </w:r>
      <w:r w:rsidR="00CD4D59" w:rsidRPr="00A926A7">
        <w:rPr>
          <w:rFonts w:ascii="Times New Roman" w:hAnsi="Times New Roman" w:cs="Times New Roman"/>
          <w:noProof/>
        </w:rPr>
        <w:t>(Craig, 2009; Perreault, 2010)</w:t>
      </w:r>
      <w:r w:rsidRPr="00A926A7">
        <w:rPr>
          <w:rFonts w:ascii="Times New Roman" w:hAnsi="Times New Roman" w:cs="Times New Roman"/>
        </w:rPr>
        <w:fldChar w:fldCharType="end"/>
      </w:r>
      <w:r w:rsidRPr="00A926A7">
        <w:rPr>
          <w:rFonts w:ascii="Times New Roman" w:hAnsi="Times New Roman" w:cs="Times New Roman"/>
        </w:rPr>
        <w:t xml:space="preserve">. </w:t>
      </w:r>
    </w:p>
    <w:p w14:paraId="214B0928" w14:textId="56562946" w:rsidR="0074336C" w:rsidRPr="00A926A7" w:rsidRDefault="0074336C">
      <w:pPr>
        <w:ind w:firstLine="720"/>
        <w:rPr>
          <w:rFonts w:ascii="Times New Roman" w:hAnsi="Times New Roman" w:cs="Times New Roman"/>
        </w:rPr>
        <w:pPrChange w:id="7" w:author="Geography" w:date="2020-12-10T09:35:00Z">
          <w:pPr>
            <w:spacing w:after="0"/>
            <w:ind w:firstLine="720"/>
          </w:pPr>
        </w:pPrChange>
      </w:pPr>
      <w:r w:rsidRPr="006B1631">
        <w:rPr>
          <w:rFonts w:ascii="Times New Roman" w:hAnsi="Times New Roman" w:cs="Times New Roman"/>
        </w:rPr>
        <w:t xml:space="preserve">Storms occur most frequently during the October-April wet season, but large storms can occur throughout the year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 Wong, 1996)","plainTextFormattedCitation":"(Messina and Biggs, 2016; Wong, 1996)","previouslyFormattedCitation":"(Messina &amp; Biggs, 2016; Wong, 1996)"},"properties":{"noteIndex":0},"schema":"https://github.com/citation-style-language/schema/raw/master/csl-citation.json"}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(Messina and Biggs, 2016; Wong, 1996)</w:t>
      </w:r>
      <w:r w:rsidRPr="006B1631">
        <w:rPr>
          <w:rFonts w:ascii="Times New Roman" w:hAnsi="Times New Roman" w:cs="Times New Roman"/>
        </w:rPr>
        <w:fldChar w:fldCharType="end"/>
      </w:r>
      <w:r w:rsidR="003242D3" w:rsidRPr="000A7C3D">
        <w:rPr>
          <w:rFonts w:ascii="Times New Roman" w:hAnsi="Times New Roman" w:cs="Times New Roman"/>
        </w:rPr>
        <w:t>: at 11 stream gages on the island, 35</w:t>
      </w:r>
      <w:r w:rsidR="003242D3" w:rsidRPr="00A926A7">
        <w:rPr>
          <w:rFonts w:ascii="Times New Roman" w:hAnsi="Times New Roman" w:cs="Times New Roman"/>
        </w:rPr>
        <w:t xml:space="preserve">% of annual peak flows occurred during the drier season (1959-1990) </w:t>
      </w:r>
      <w:r w:rsidR="003242D3" w:rsidRPr="00A926A7">
        <w:rPr>
          <w:rFonts w:ascii="Times New Roman" w:hAnsi="Times New Roman" w:cs="Times New Roman"/>
        </w:rPr>
        <w:fldChar w:fldCharType="begin" w:fldLock="1"/>
      </w:r>
      <w:r w:rsidR="003242D3" w:rsidRPr="00A926A7">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003242D3" w:rsidRPr="00A926A7">
        <w:rPr>
          <w:rFonts w:ascii="Times New Roman" w:hAnsi="Times New Roman" w:cs="Times New Roman"/>
        </w:rPr>
        <w:fldChar w:fldCharType="separate"/>
      </w:r>
      <w:r w:rsidR="003242D3" w:rsidRPr="00A926A7">
        <w:rPr>
          <w:rFonts w:ascii="Times New Roman" w:hAnsi="Times New Roman" w:cs="Times New Roman"/>
          <w:noProof/>
        </w:rPr>
        <w:t>(Wong, 1996)</w:t>
      </w:r>
      <w:r w:rsidR="003242D3" w:rsidRPr="00A926A7">
        <w:rPr>
          <w:rFonts w:ascii="Times New Roman" w:hAnsi="Times New Roman" w:cs="Times New Roman"/>
        </w:rPr>
        <w:fldChar w:fldCharType="end"/>
      </w:r>
      <w:r w:rsidR="003242D3" w:rsidRPr="00A926A7">
        <w:rPr>
          <w:rFonts w:ascii="Times New Roman" w:hAnsi="Times New Roman" w:cs="Times New Roman"/>
        </w:rPr>
        <w:t>.</w:t>
      </w:r>
      <w:r w:rsidR="003242D3" w:rsidRPr="006B1631">
        <w:rPr>
          <w:rFonts w:ascii="Times New Roman" w:hAnsi="Times New Roman" w:cs="Times New Roman"/>
        </w:rPr>
        <w:t xml:space="preserve"> </w:t>
      </w:r>
      <w:r w:rsidRPr="006B1631">
        <w:rPr>
          <w:rFonts w:ascii="Times New Roman" w:hAnsi="Times New Roman" w:cs="Times New Roman"/>
        </w:rPr>
        <w:t xml:space="preserve">Storms generate an estimated </w:t>
      </w:r>
      <w:r w:rsidRPr="00A926A7">
        <w:rPr>
          <w:rFonts w:ascii="Times New Roman" w:hAnsi="Times New Roman" w:cs="Times New Roman"/>
        </w:rPr>
        <w:t>241-368 tons</w:t>
      </w:r>
      <w:r w:rsidR="003242D3" w:rsidRPr="00A926A7">
        <w:rPr>
          <w:rFonts w:ascii="Times New Roman" w:hAnsi="Times New Roman" w:cs="Times New Roman"/>
        </w:rPr>
        <w:t xml:space="preserve"> </w:t>
      </w:r>
      <w:r w:rsidRPr="00A926A7">
        <w:rPr>
          <w:rFonts w:ascii="Times New Roman" w:hAnsi="Times New Roman" w:cs="Times New Roman"/>
        </w:rPr>
        <w:t>km</w:t>
      </w:r>
      <w:r w:rsidR="003242D3" w:rsidRPr="00A926A7">
        <w:rPr>
          <w:rFonts w:ascii="Times New Roman" w:hAnsi="Times New Roman" w:cs="Times New Roman"/>
          <w:vertAlign w:val="superscript"/>
        </w:rPr>
        <w:t>-2</w:t>
      </w:r>
      <w:r w:rsidR="003242D3" w:rsidRPr="00A926A7">
        <w:rPr>
          <w:rFonts w:ascii="Times New Roman" w:hAnsi="Times New Roman" w:cs="Times New Roman"/>
        </w:rPr>
        <w:t xml:space="preserve"> </w:t>
      </w:r>
      <w:r w:rsidRPr="00A926A7">
        <w:rPr>
          <w:rFonts w:ascii="Times New Roman" w:hAnsi="Times New Roman" w:cs="Times New Roman"/>
        </w:rPr>
        <w:t>y</w:t>
      </w:r>
      <w:r w:rsidR="003242D3" w:rsidRPr="00A926A7">
        <w:rPr>
          <w:rFonts w:ascii="Times New Roman" w:hAnsi="Times New Roman" w:cs="Times New Roman"/>
          <w:vertAlign w:val="superscript"/>
        </w:rPr>
        <w:t>-1</w:t>
      </w:r>
      <w:r w:rsidRPr="006B1631">
        <w:rPr>
          <w:rFonts w:ascii="Times New Roman" w:hAnsi="Times New Roman" w:cs="Times New Roman"/>
        </w:rPr>
        <w:t xml:space="preserve"> of suspended sediment yield</w:t>
      </w:r>
      <w:r w:rsidR="00CE0924" w:rsidRPr="006B1631">
        <w:rPr>
          <w:rFonts w:ascii="Times New Roman" w:hAnsi="Times New Roman" w:cs="Times New Roman"/>
        </w:rPr>
        <w:t xml:space="preserve"> (</w:t>
      </w:r>
      <w:r w:rsidR="00CE0924" w:rsidRPr="006B1631">
        <w:rPr>
          <w:rFonts w:ascii="Times New Roman" w:hAnsi="Times New Roman" w:cs="Times New Roman"/>
          <w:i/>
        </w:rPr>
        <w:t>SSY</w:t>
      </w:r>
      <w:r w:rsidR="00CE0924" w:rsidRPr="006B1631">
        <w:rPr>
          <w:rFonts w:ascii="Times New Roman" w:hAnsi="Times New Roman" w:cs="Times New Roman"/>
        </w:rPr>
        <w:t>)</w:t>
      </w:r>
      <w:r w:rsidRPr="006B1631">
        <w:rPr>
          <w:rFonts w:ascii="Times New Roman" w:hAnsi="Times New Roman" w:cs="Times New Roman"/>
        </w:rPr>
        <w:t xml:space="preserve"> to the bay from undisturbed, forested areas in the uplands (13% of total </w:t>
      </w:r>
      <w:r w:rsidRPr="006B1631">
        <w:rPr>
          <w:rFonts w:ascii="Times New Roman" w:hAnsi="Times New Roman" w:cs="Times New Roman"/>
          <w:i/>
          <w:iCs/>
        </w:rPr>
        <w:t>SSY</w:t>
      </w:r>
      <w:r w:rsidRPr="00D56866">
        <w:rPr>
          <w:rFonts w:ascii="Times New Roman" w:hAnsi="Times New Roman" w:cs="Times New Roman"/>
        </w:rPr>
        <w:t xml:space="preserve">), and anthropogenically disturbed open-pit aggregate quarry and village areas in the lowlands (87% of total </w:t>
      </w:r>
      <w:r w:rsidRPr="00D56866">
        <w:rPr>
          <w:rFonts w:ascii="Times New Roman" w:hAnsi="Times New Roman" w:cs="Times New Roman"/>
          <w:i/>
          <w:iCs/>
        </w:rPr>
        <w:t>SSY</w:t>
      </w:r>
      <w:r w:rsidRPr="00D56866">
        <w:rPr>
          <w:rFonts w:ascii="Times New Roman" w:hAnsi="Times New Roman" w:cs="Times New Roman"/>
        </w:rPr>
        <w:t xml:space="preserve">). The significant sediment contribution from the quarry prompted mitigation efforts including revegetation, covering road surfaces, and groundwater diversion in 2013, and retention ponds in October 2014, which significantly reduced sediment runoff into Faga'alu Stream and </w:t>
      </w:r>
      <w:r w:rsidRPr="00D56866">
        <w:rPr>
          <w:rFonts w:ascii="Times New Roman" w:hAnsi="Times New Roman" w:cs="Times New Roman"/>
          <w:i/>
          <w:iCs/>
        </w:rPr>
        <w:t>SSY</w:t>
      </w:r>
      <w:r w:rsidRPr="00D56866">
        <w:rPr>
          <w:rFonts w:ascii="Times New Roman" w:hAnsi="Times New Roman" w:cs="Times New Roman"/>
        </w:rPr>
        <w:t xml:space="preserve"> into the Bay.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Holst-Rice et al. (2016)</w:t>
      </w:r>
      <w:r w:rsidRPr="006B1631">
        <w:rPr>
          <w:rFonts w:ascii="Times New Roman" w:hAnsi="Times New Roman" w:cs="Times New Roman"/>
        </w:rPr>
        <w:fldChar w:fldCharType="end"/>
      </w:r>
      <w:r w:rsidRPr="006B1631">
        <w:rPr>
          <w:rFonts w:ascii="Times New Roman" w:hAnsi="Times New Roman" w:cs="Times New Roman"/>
        </w:rPr>
        <w:t xml:space="preserve"> for a full description of sediment mitigation at the quarry. </w:t>
      </w:r>
    </w:p>
    <w:p w14:paraId="73C74D2C" w14:textId="2C9EF9AE" w:rsidR="00560B45" w:rsidRPr="006B1631" w:rsidRDefault="00560B45" w:rsidP="009C7F0B">
      <w:pPr>
        <w:spacing w:after="0"/>
        <w:ind w:firstLine="720"/>
        <w:rPr>
          <w:rFonts w:ascii="Times New Roman" w:hAnsi="Times New Roman" w:cs="Times New Roman"/>
        </w:rPr>
      </w:pPr>
      <w:r w:rsidRPr="006B1631">
        <w:rPr>
          <w:rFonts w:ascii="Times New Roman" w:hAnsi="Times New Roman" w:cs="Times New Roman"/>
        </w:rPr>
        <w:t xml:space="preserve">Faga'alu Bay is surrounded by high topography that blocks wet-season northerly </w:t>
      </w:r>
      <w:proofErr w:type="gramStart"/>
      <w:r w:rsidRPr="006B1631">
        <w:rPr>
          <w:rFonts w:ascii="Times New Roman" w:hAnsi="Times New Roman" w:cs="Times New Roman"/>
        </w:rPr>
        <w:t>winds, but</w:t>
      </w:r>
      <w:proofErr w:type="gramEnd"/>
      <w:r w:rsidRPr="006B1631">
        <w:rPr>
          <w:rFonts w:ascii="Times New Roman" w:hAnsi="Times New Roman" w:cs="Times New Roman"/>
        </w:rPr>
        <w:t xml:space="preserve"> is exposed to dry-season southeasterly trade winds and accompanying short-period waves. Trade winds are typically most prevalent and strongest </w:t>
      </w:r>
      <w:r w:rsidR="00B7336D" w:rsidRPr="006B1631">
        <w:rPr>
          <w:rFonts w:ascii="Times New Roman" w:hAnsi="Times New Roman" w:cs="Times New Roman"/>
        </w:rPr>
        <w:t>during the dry season</w:t>
      </w:r>
      <w:r w:rsidRPr="006B1631">
        <w:rPr>
          <w:rFonts w:ascii="Times New Roman" w:hAnsi="Times New Roman" w:cs="Times New Roman"/>
        </w:rPr>
        <w:t xml:space="preserve">, but are common </w:t>
      </w:r>
      <w:r w:rsidRPr="00D56866">
        <w:rPr>
          <w:rFonts w:ascii="Times New Roman" w:hAnsi="Times New Roman" w:cs="Times New Roman"/>
        </w:rPr>
        <w:t xml:space="preserve">throughout the year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Tropical cyclones typically occur in the South Pacific from November to April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(Militello et al., 2003)</w:t>
      </w:r>
      <w:r w:rsidRPr="006B1631">
        <w:rPr>
          <w:rFonts w:ascii="Times New Roman" w:hAnsi="Times New Roman" w:cs="Times New Roman"/>
        </w:rPr>
        <w:fldChar w:fldCharType="end"/>
      </w:r>
      <w:r w:rsidRPr="006B1631">
        <w:rPr>
          <w:rFonts w:ascii="Times New Roman" w:hAnsi="Times New Roman" w:cs="Times New Roman"/>
        </w:rPr>
        <w:t>, making landfall over American Samoa every 1-13 years since 1981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though </w:t>
      </w:r>
      <w:proofErr w:type="spellStart"/>
      <w:r w:rsidRPr="006B1631">
        <w:rPr>
          <w:rFonts w:ascii="Times New Roman" w:hAnsi="Times New Roman" w:cs="Times New Roman"/>
        </w:rPr>
        <w:t>cyclogenic</w:t>
      </w:r>
      <w:proofErr w:type="spellEnd"/>
      <w:r w:rsidRPr="006B1631">
        <w:rPr>
          <w:rFonts w:ascii="Times New Roman" w:hAnsi="Times New Roman" w:cs="Times New Roman"/>
        </w:rPr>
        <w:t xml:space="preserve"> waves impact the reefs more frequently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(Feagaimaalii-Luamanu, 2016)</w:t>
      </w:r>
      <w:r w:rsidRPr="006B1631">
        <w:rPr>
          <w:rFonts w:ascii="Times New Roman" w:hAnsi="Times New Roman" w:cs="Times New Roman"/>
        </w:rPr>
        <w:fldChar w:fldCharType="end"/>
      </w:r>
      <w:r w:rsidRPr="006B1631">
        <w:rPr>
          <w:rFonts w:ascii="Times New Roman" w:hAnsi="Times New Roman" w:cs="Times New Roman"/>
        </w:rPr>
        <w:t xml:space="preserve">. Faga'alu Bay is only open to south to southeast swell directions, and the more southerly angled swell must refract to the west, resulting in a reduction of wave </w:t>
      </w:r>
      <w:r w:rsidRPr="006B1631">
        <w:rPr>
          <w:rFonts w:ascii="Times New Roman" w:hAnsi="Times New Roman" w:cs="Times New Roman"/>
        </w:rPr>
        <w:lastRenderedPageBreak/>
        <w:t xml:space="preserve">energy. Offshore significant wave heights are generally less than 2.5 m and rarely exceed 3.0 m. Peak wave periods are generally about 9 s or less, rarely exceed 13 s, but occasionally reach 25 s during austral winter storms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and Demirbilek, 2002)","plainTextFormattedCitation":"(Thompson and Demirbilek, 2002)","previouslyFormattedCitation":"(Thompson &amp; Demirbilek, 2002)"},"properties":{"noteIndex":0},"schema":"https://github.com/citation-style-language/schema/raw/master/csl-citation.json"}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(Thompson and Demirbilek, 2002)</w:t>
      </w:r>
      <w:r w:rsidRPr="006B1631">
        <w:rPr>
          <w:rFonts w:ascii="Times New Roman" w:hAnsi="Times New Roman" w:cs="Times New Roman"/>
        </w:rPr>
        <w:fldChar w:fldCharType="end"/>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Vetter (unpublished data)</w:t>
      </w:r>
      <w:r w:rsidRPr="006B1631">
        <w:rPr>
          <w:rFonts w:ascii="Times New Roman" w:hAnsi="Times New Roman" w:cs="Times New Roman"/>
        </w:rPr>
        <w:fldChar w:fldCharType="end"/>
      </w:r>
      <w:r w:rsidRPr="006B1631">
        <w:rPr>
          <w:rFonts w:ascii="Times New Roman" w:hAnsi="Times New Roman" w:cs="Times New Roman"/>
        </w:rPr>
        <w:t xml:space="preserve"> recorded </w:t>
      </w:r>
      <w:r w:rsidR="0074336C" w:rsidRPr="006B1631">
        <w:rPr>
          <w:rFonts w:ascii="Times New Roman" w:hAnsi="Times New Roman" w:cs="Times New Roman"/>
        </w:rPr>
        <w:t xml:space="preserve">significant wave heights </w:t>
      </w:r>
      <w:r w:rsidRPr="00D56866">
        <w:rPr>
          <w:rFonts w:ascii="Times New Roman" w:hAnsi="Times New Roman" w:cs="Times New Roman"/>
        </w:rPr>
        <w:t xml:space="preserve">up to 1.7 m on the fore reef in Faga'alu, but </w:t>
      </w:r>
      <w:r w:rsidR="0074336C" w:rsidRPr="00D56866">
        <w:rPr>
          <w:rFonts w:ascii="Times New Roman" w:hAnsi="Times New Roman" w:cs="Times New Roman"/>
        </w:rPr>
        <w:t xml:space="preserve">significant wave heights </w:t>
      </w:r>
      <w:r w:rsidRPr="00D56866">
        <w:rPr>
          <w:rFonts w:ascii="Times New Roman" w:hAnsi="Times New Roman" w:cs="Times New Roman"/>
        </w:rPr>
        <w:t>greater than 1.0 m were infrequent.</w:t>
      </w:r>
      <w:r w:rsidR="007E3E41" w:rsidRPr="00D56866">
        <w:rPr>
          <w:rFonts w:ascii="Times New Roman" w:hAnsi="Times New Roman" w:cs="Times New Roman"/>
        </w:rPr>
        <w:t xml:space="preserve"> A semi-diurnal, microtidal regime exposes parts of the shallow reef crest and reef flat at extreme low tides, and water circulation increases with tidal height</w:t>
      </w:r>
      <w:r w:rsidR="00CE0924" w:rsidRPr="00D56866">
        <w:rPr>
          <w:rFonts w:ascii="Times New Roman" w:hAnsi="Times New Roman" w:cs="Times New Roman"/>
        </w:rPr>
        <w:t xml:space="preserve"> </w:t>
      </w:r>
      <w:r w:rsidR="00CE0924"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(Storlazzi et al., 2018)</w:t>
      </w:r>
      <w:r w:rsidR="00CE0924" w:rsidRPr="006B1631">
        <w:rPr>
          <w:rFonts w:ascii="Times New Roman" w:hAnsi="Times New Roman" w:cs="Times New Roman"/>
        </w:rPr>
        <w:fldChar w:fldCharType="end"/>
      </w:r>
      <w:r w:rsidR="007E3E41" w:rsidRPr="006B1631">
        <w:rPr>
          <w:rFonts w:ascii="Times New Roman" w:hAnsi="Times New Roman" w:cs="Times New Roman"/>
        </w:rPr>
        <w:t>.</w:t>
      </w:r>
    </w:p>
    <w:p w14:paraId="29863BB7" w14:textId="2E659DB1" w:rsidR="006932A1" w:rsidRPr="00D56866" w:rsidRDefault="007E3E41" w:rsidP="00B7336D">
      <w:pPr>
        <w:spacing w:after="0"/>
        <w:ind w:firstLine="720"/>
        <w:rPr>
          <w:rFonts w:ascii="Times New Roman" w:hAnsi="Times New Roman" w:cs="Times New Roman"/>
        </w:rPr>
      </w:pPr>
      <w:r w:rsidRPr="006B1631">
        <w:rPr>
          <w:rFonts w:ascii="Times New Roman" w:hAnsi="Times New Roman" w:cs="Times New Roman"/>
        </w:rPr>
        <w:t xml:space="preserve">GPS-logging drifter and acoustic current </w:t>
      </w:r>
      <w:r w:rsidRPr="00D56866">
        <w:rPr>
          <w:rFonts w:ascii="Times New Roman" w:hAnsi="Times New Roman" w:cs="Times New Roman"/>
        </w:rPr>
        <w:t xml:space="preserve">meter deployments </w:t>
      </w:r>
      <w:r w:rsidR="000716F9">
        <w:rPr>
          <w:rFonts w:ascii="Times New Roman" w:hAnsi="Times New Roman" w:cs="Times New Roman"/>
        </w:rPr>
        <w:t>de</w:t>
      </w:r>
      <w:r w:rsidR="00736D3D">
        <w:rPr>
          <w:rFonts w:ascii="Times New Roman" w:hAnsi="Times New Roman" w:cs="Times New Roman"/>
        </w:rPr>
        <w:t>m</w:t>
      </w:r>
      <w:r w:rsidR="000716F9">
        <w:rPr>
          <w:rFonts w:ascii="Times New Roman" w:hAnsi="Times New Roman" w:cs="Times New Roman"/>
        </w:rPr>
        <w:t>onstrated</w:t>
      </w:r>
      <w:r w:rsidRPr="00D56866">
        <w:rPr>
          <w:rFonts w:ascii="Times New Roman" w:hAnsi="Times New Roman" w:cs="Times New Roman"/>
        </w:rPr>
        <w:t xml:space="preserve"> mean flow speeds (residence times) over the reef flat</w:t>
      </w:r>
      <w:r w:rsidR="00615A91" w:rsidRPr="00D56866">
        <w:rPr>
          <w:rFonts w:ascii="Times New Roman" w:hAnsi="Times New Roman" w:cs="Times New Roman"/>
        </w:rPr>
        <w:t xml:space="preserve"> varied widely</w:t>
      </w:r>
      <w:r w:rsidRPr="00D56866">
        <w:rPr>
          <w:rFonts w:ascii="Times New Roman" w:hAnsi="Times New Roman" w:cs="Times New Roman"/>
        </w:rPr>
        <w:t xml:space="preserve">, from </w:t>
      </w:r>
      <w:r w:rsidR="00736D3D" w:rsidRPr="00D56866">
        <w:rPr>
          <w:rFonts w:ascii="Times New Roman" w:hAnsi="Times New Roman" w:cs="Times New Roman"/>
        </w:rPr>
        <w:t>1-19 cm s</w:t>
      </w:r>
      <w:r w:rsidR="00736D3D" w:rsidRPr="00D56866">
        <w:rPr>
          <w:rFonts w:ascii="Times New Roman" w:hAnsi="Times New Roman" w:cs="Times New Roman"/>
          <w:vertAlign w:val="superscript"/>
        </w:rPr>
        <w:t>-1</w:t>
      </w:r>
      <w:r w:rsidR="00736D3D" w:rsidRPr="00D56866">
        <w:rPr>
          <w:rFonts w:ascii="Times New Roman" w:hAnsi="Times New Roman" w:cs="Times New Roman"/>
        </w:rPr>
        <w:t xml:space="preserve"> (2.8-0.15 h), </w:t>
      </w:r>
      <w:r w:rsidRPr="00D56866">
        <w:rPr>
          <w:rFonts w:ascii="Times New Roman" w:hAnsi="Times New Roman" w:cs="Times New Roman"/>
        </w:rPr>
        <w:t>1-20 cm s</w:t>
      </w:r>
      <w:r w:rsidRPr="00D56866">
        <w:rPr>
          <w:rFonts w:ascii="Times New Roman" w:hAnsi="Times New Roman" w:cs="Times New Roman"/>
          <w:vertAlign w:val="superscript"/>
        </w:rPr>
        <w:t>-1</w:t>
      </w:r>
      <w:r w:rsidRPr="00D56866">
        <w:rPr>
          <w:rFonts w:ascii="Times New Roman" w:hAnsi="Times New Roman" w:cs="Times New Roman"/>
        </w:rPr>
        <w:t xml:space="preserve"> (2.8-0.14 h), and 1-36 cm s</w:t>
      </w:r>
      <w:r w:rsidRPr="00D56866">
        <w:rPr>
          <w:rFonts w:ascii="Times New Roman" w:hAnsi="Times New Roman" w:cs="Times New Roman"/>
          <w:vertAlign w:val="superscript"/>
        </w:rPr>
        <w:t>-1</w:t>
      </w:r>
      <w:r w:rsidRPr="00D56866">
        <w:rPr>
          <w:rFonts w:ascii="Times New Roman" w:hAnsi="Times New Roman" w:cs="Times New Roman"/>
        </w:rPr>
        <w:t xml:space="preserve"> (2.8-0.08 h) under strong </w:t>
      </w:r>
      <w:r w:rsidR="00736D3D" w:rsidRPr="00D56866">
        <w:rPr>
          <w:rFonts w:ascii="Times New Roman" w:hAnsi="Times New Roman" w:cs="Times New Roman"/>
        </w:rPr>
        <w:t xml:space="preserve">tidal, </w:t>
      </w:r>
      <w:r w:rsidRPr="00D56866">
        <w:rPr>
          <w:rFonts w:ascii="Times New Roman" w:hAnsi="Times New Roman" w:cs="Times New Roman"/>
        </w:rPr>
        <w:t xml:space="preserve">wind, and large wave forcing, respectively </w:t>
      </w:r>
      <w:r w:rsidR="00CE0924"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(Storlazzi</w:t>
      </w:r>
      <w:r w:rsidR="00CE0924" w:rsidRPr="00D56866">
        <w:rPr>
          <w:rFonts w:ascii="Times New Roman" w:hAnsi="Times New Roman" w:cs="Times New Roman"/>
          <w:noProof/>
        </w:rPr>
        <w:t xml:space="preserve"> et al., 2018)</w:t>
      </w:r>
      <w:r w:rsidR="00CE0924" w:rsidRPr="006B1631">
        <w:rPr>
          <w:rFonts w:ascii="Times New Roman" w:hAnsi="Times New Roman" w:cs="Times New Roman"/>
        </w:rPr>
        <w:fldChar w:fldCharType="end"/>
      </w:r>
      <w:r w:rsidR="00CE0924" w:rsidRPr="006B1631">
        <w:rPr>
          <w:rFonts w:ascii="Times New Roman" w:hAnsi="Times New Roman" w:cs="Times New Roman"/>
        </w:rPr>
        <w:t xml:space="preserve">. </w:t>
      </w:r>
      <w:r w:rsidRPr="006B1631">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w:t>
      </w:r>
      <w:r w:rsidRPr="00D56866">
        <w:rPr>
          <w:rFonts w:ascii="Times New Roman" w:hAnsi="Times New Roman" w:cs="Times New Roman"/>
        </w:rPr>
        <w:t>to the embayment. Under large wave forcing, flows followed a clockwise spatial pattern: onshore over the exposed southern reef, onto the sheltered northern reef, and out to sea through the channel and over the fore</w:t>
      </w:r>
      <w:r w:rsidR="005D3171" w:rsidRPr="00D56866">
        <w:rPr>
          <w:rFonts w:ascii="Times New Roman" w:hAnsi="Times New Roman" w:cs="Times New Roman"/>
        </w:rPr>
        <w:t xml:space="preserve"> </w:t>
      </w:r>
      <w:r w:rsidRPr="00D56866">
        <w:rPr>
          <w:rFonts w:ascii="Times New Roman" w:hAnsi="Times New Roman" w:cs="Times New Roman"/>
        </w:rPr>
        <w:t>reef.</w:t>
      </w:r>
    </w:p>
    <w:p w14:paraId="5C1A7DDC" w14:textId="77777777" w:rsidR="006932A1" w:rsidRPr="00D56866" w:rsidRDefault="006932A1" w:rsidP="006B7B47">
      <w:pPr>
        <w:spacing w:after="0"/>
        <w:ind w:firstLine="720"/>
        <w:rPr>
          <w:rFonts w:ascii="Times New Roman" w:hAnsi="Times New Roman" w:cs="Times New Roman"/>
        </w:rPr>
      </w:pPr>
    </w:p>
    <w:p w14:paraId="4F404DDE" w14:textId="4C5375EA" w:rsidR="006932A1" w:rsidRPr="000A7C3D" w:rsidRDefault="006932A1" w:rsidP="006932A1">
      <w:pPr>
        <w:pStyle w:val="Heading2"/>
        <w:rPr>
          <w:rFonts w:ascii="Times New Roman" w:hAnsi="Times New Roman" w:cs="Times New Roman"/>
        </w:rPr>
      </w:pPr>
      <w:r w:rsidRPr="000A7C3D">
        <w:rPr>
          <w:rFonts w:ascii="Times New Roman" w:hAnsi="Times New Roman" w:cs="Times New Roman"/>
        </w:rPr>
        <w:t>2.2 Methods</w:t>
      </w:r>
      <w:r w:rsidR="00946B83" w:rsidRPr="000A7C3D">
        <w:rPr>
          <w:rFonts w:ascii="Times New Roman" w:hAnsi="Times New Roman" w:cs="Times New Roman"/>
        </w:rPr>
        <w:t xml:space="preserve"> </w:t>
      </w:r>
    </w:p>
    <w:p w14:paraId="7846EFEA" w14:textId="77777777" w:rsidR="00DF4708" w:rsidRPr="006B1631" w:rsidRDefault="00DF4708" w:rsidP="00DF4708">
      <w:pPr>
        <w:spacing w:after="0"/>
        <w:rPr>
          <w:rFonts w:ascii="Times New Roman" w:hAnsi="Times New Roman" w:cs="Times New Roman"/>
        </w:rPr>
      </w:pPr>
    </w:p>
    <w:p w14:paraId="1A1325DC" w14:textId="4DF88206" w:rsidR="00DF4708" w:rsidRPr="000A7C3D" w:rsidRDefault="006932A1" w:rsidP="006932A1">
      <w:pPr>
        <w:pStyle w:val="Heading3"/>
        <w:rPr>
          <w:rFonts w:ascii="Times New Roman" w:hAnsi="Times New Roman" w:cs="Times New Roman"/>
        </w:rPr>
      </w:pPr>
      <w:r w:rsidRPr="000A7C3D">
        <w:rPr>
          <w:rFonts w:ascii="Times New Roman" w:hAnsi="Times New Roman" w:cs="Times New Roman"/>
        </w:rPr>
        <w:t>2.2.1 Terrigenous suspended-sediment yield (</w:t>
      </w:r>
      <w:r w:rsidRPr="000A7C3D">
        <w:rPr>
          <w:rFonts w:ascii="Times New Roman" w:hAnsi="Times New Roman" w:cs="Times New Roman"/>
          <w:i/>
          <w:iCs/>
        </w:rPr>
        <w:t>SSY</w:t>
      </w:r>
      <w:r w:rsidRPr="000A7C3D">
        <w:rPr>
          <w:rFonts w:ascii="Times New Roman" w:hAnsi="Times New Roman" w:cs="Times New Roman"/>
        </w:rPr>
        <w:t>)</w:t>
      </w:r>
    </w:p>
    <w:p w14:paraId="7812F15D" w14:textId="6EF20DA5" w:rsidR="00DF4708" w:rsidRPr="00D56866" w:rsidRDefault="001C1294" w:rsidP="00DF4708">
      <w:pPr>
        <w:spacing w:after="0"/>
        <w:ind w:firstLine="720"/>
        <w:rPr>
          <w:rFonts w:ascii="Times New Roman" w:hAnsi="Times New Roman" w:cs="Times New Roman"/>
        </w:rPr>
      </w:pPr>
      <w:r>
        <w:rPr>
          <w:rFonts w:ascii="Times New Roman" w:hAnsi="Times New Roman" w:cs="Times New Roman"/>
        </w:rPr>
        <w:t>D</w:t>
      </w:r>
      <w:r w:rsidR="005D3171" w:rsidRPr="006B1631">
        <w:rPr>
          <w:rFonts w:ascii="Times New Roman" w:hAnsi="Times New Roman" w:cs="Times New Roman"/>
        </w:rPr>
        <w:t xml:space="preserve">ischarge </w:t>
      </w:r>
      <w:r w:rsidR="00A926A7">
        <w:rPr>
          <w:rFonts w:ascii="Times New Roman" w:hAnsi="Times New Roman" w:cs="Times New Roman"/>
        </w:rPr>
        <w:t>from</w:t>
      </w:r>
      <w:r w:rsidR="005D3171" w:rsidRPr="006B1631">
        <w:rPr>
          <w:rFonts w:ascii="Times New Roman" w:hAnsi="Times New Roman" w:cs="Times New Roman"/>
        </w:rPr>
        <w:t xml:space="preserve"> Faga'alu</w:t>
      </w:r>
      <w:r w:rsidR="00A926A7">
        <w:rPr>
          <w:rFonts w:ascii="Times New Roman" w:hAnsi="Times New Roman" w:cs="Times New Roman"/>
        </w:rPr>
        <w:t xml:space="preserve"> Stream</w:t>
      </w:r>
      <w:r w:rsidR="005D3171" w:rsidRPr="006B1631">
        <w:rPr>
          <w:rFonts w:ascii="Times New Roman" w:hAnsi="Times New Roman" w:cs="Times New Roman"/>
        </w:rPr>
        <w:t xml:space="preserve"> was recorded at 10</w:t>
      </w:r>
      <w:r w:rsidR="00736D3D">
        <w:rPr>
          <w:rFonts w:ascii="Times New Roman" w:hAnsi="Times New Roman" w:cs="Times New Roman"/>
        </w:rPr>
        <w:t>-</w:t>
      </w:r>
      <w:r w:rsidR="005D3171" w:rsidRPr="006B1631">
        <w:rPr>
          <w:rFonts w:ascii="Times New Roman" w:hAnsi="Times New Roman" w:cs="Times New Roman"/>
        </w:rPr>
        <w:t>min intervals in</w:t>
      </w:r>
      <w:r w:rsidR="005D3171" w:rsidRPr="00D56866">
        <w:rPr>
          <w:rFonts w:ascii="Times New Roman" w:hAnsi="Times New Roman" w:cs="Times New Roman"/>
        </w:rPr>
        <w:t xml:space="preserve"> several peri</w:t>
      </w:r>
      <w:r w:rsidR="00434115" w:rsidRPr="00D56866">
        <w:rPr>
          <w:rFonts w:ascii="Times New Roman" w:hAnsi="Times New Roman" w:cs="Times New Roman"/>
        </w:rPr>
        <w:t>ods in</w:t>
      </w:r>
      <w:r w:rsidR="005D3171" w:rsidRPr="00D56866">
        <w:rPr>
          <w:rFonts w:ascii="Times New Roman" w:hAnsi="Times New Roman" w:cs="Times New Roman"/>
        </w:rPr>
        <w:t xml:space="preserve"> 2014 and 2015 (Messina and Biggs, 2016).  Water samples were collected</w:t>
      </w:r>
      <w:r w:rsidR="00A926A7">
        <w:rPr>
          <w:rFonts w:ascii="Times New Roman" w:hAnsi="Times New Roman" w:cs="Times New Roman"/>
        </w:rPr>
        <w:t xml:space="preserve"> during</w:t>
      </w:r>
      <w:r w:rsidR="005D3171" w:rsidRPr="00D56866">
        <w:rPr>
          <w:rFonts w:ascii="Times New Roman" w:hAnsi="Times New Roman" w:cs="Times New Roman"/>
        </w:rPr>
        <w:t xml:space="preserve"> storms and analyzed for suspended</w:t>
      </w:r>
      <w:r w:rsidR="00736D3D">
        <w:rPr>
          <w:rFonts w:ascii="Times New Roman" w:hAnsi="Times New Roman" w:cs="Times New Roman"/>
        </w:rPr>
        <w:t>-</w:t>
      </w:r>
      <w:r w:rsidR="005D3171" w:rsidRPr="00D56866">
        <w:rPr>
          <w:rFonts w:ascii="Times New Roman" w:hAnsi="Times New Roman" w:cs="Times New Roman"/>
        </w:rPr>
        <w:t xml:space="preserve">sediment concentration (SSC).  </w:t>
      </w:r>
      <w:r w:rsidR="00925499" w:rsidRPr="00D56866">
        <w:rPr>
          <w:rFonts w:ascii="Times New Roman" w:hAnsi="Times New Roman" w:cs="Times New Roman"/>
        </w:rPr>
        <w:t xml:space="preserve">A time-series of </w:t>
      </w:r>
      <w:proofErr w:type="gramStart"/>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 xml:space="preserve">EV </w:t>
      </w:r>
      <w:r w:rsidR="005D3171" w:rsidRPr="00D56866">
        <w:rPr>
          <w:rFonts w:ascii="Times New Roman" w:hAnsi="Times New Roman" w:cs="Times New Roman"/>
          <w:i/>
          <w:iCs/>
          <w:vertAlign w:val="subscript"/>
        </w:rPr>
        <w:t xml:space="preserve"> </w:t>
      </w:r>
      <w:r w:rsidR="005D3171" w:rsidRPr="00D56866">
        <w:rPr>
          <w:rFonts w:ascii="Times New Roman" w:hAnsi="Times New Roman" w:cs="Times New Roman"/>
          <w:iCs/>
        </w:rPr>
        <w:t>(</w:t>
      </w:r>
      <w:proofErr w:type="gramEnd"/>
      <w:r w:rsidR="005D3171" w:rsidRPr="00D56866">
        <w:rPr>
          <w:rFonts w:ascii="Times New Roman" w:hAnsi="Times New Roman" w:cs="Times New Roman"/>
          <w:iCs/>
        </w:rPr>
        <w:t xml:space="preserve">tons) </w:t>
      </w:r>
      <w:r w:rsidR="00925499" w:rsidRPr="00D56866">
        <w:rPr>
          <w:rFonts w:ascii="Times New Roman" w:hAnsi="Times New Roman" w:cs="Times New Roman"/>
        </w:rPr>
        <w:t xml:space="preserve">to </w:t>
      </w:r>
      <w:r w:rsidR="00F03C79">
        <w:rPr>
          <w:rFonts w:ascii="Times New Roman" w:hAnsi="Times New Roman" w:cs="Times New Roman"/>
        </w:rPr>
        <w:t>Faga’alu B</w:t>
      </w:r>
      <w:r w:rsidR="00736D3D" w:rsidRPr="00D56866">
        <w:rPr>
          <w:rFonts w:ascii="Times New Roman" w:hAnsi="Times New Roman" w:cs="Times New Roman"/>
        </w:rPr>
        <w:t xml:space="preserve">ay </w:t>
      </w:r>
      <w:r w:rsidR="00925499" w:rsidRPr="00D56866">
        <w:rPr>
          <w:rFonts w:ascii="Times New Roman" w:hAnsi="Times New Roman" w:cs="Times New Roman"/>
        </w:rPr>
        <w:t xml:space="preserve">during the study period was developed from measured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when both water discharge (</w:t>
      </w:r>
      <w:r w:rsidR="00925499" w:rsidRPr="00D56866">
        <w:rPr>
          <w:rFonts w:ascii="Times New Roman" w:hAnsi="Times New Roman" w:cs="Times New Roman"/>
          <w:i/>
          <w:iCs/>
        </w:rPr>
        <w:t>Q</w:t>
      </w:r>
      <w:r w:rsidR="00925499" w:rsidRPr="00D56866">
        <w:rPr>
          <w:rFonts w:ascii="Times New Roman" w:hAnsi="Times New Roman" w:cs="Times New Roman"/>
        </w:rPr>
        <w:t>) and suspended sediment concentration (</w:t>
      </w:r>
      <w:r w:rsidR="00925499" w:rsidRPr="00D56866">
        <w:rPr>
          <w:rFonts w:ascii="Times New Roman" w:hAnsi="Times New Roman" w:cs="Times New Roman"/>
          <w:i/>
          <w:iCs/>
        </w:rPr>
        <w:t>SSC</w:t>
      </w:r>
      <w:r w:rsidR="00925499" w:rsidRPr="00D56866">
        <w:rPr>
          <w:rFonts w:ascii="Times New Roman" w:hAnsi="Times New Roman" w:cs="Times New Roman"/>
        </w:rPr>
        <w:t>) data were available</w:t>
      </w:r>
      <w:r w:rsidR="005D3171" w:rsidRPr="00D56866">
        <w:rPr>
          <w:rFonts w:ascii="Times New Roman" w:hAnsi="Times New Roman" w:cs="Times New Roman"/>
        </w:rPr>
        <w:t>. W</w:t>
      </w:r>
      <w:r w:rsidR="00925499" w:rsidRPr="00D56866">
        <w:rPr>
          <w:rFonts w:ascii="Times New Roman" w:hAnsi="Times New Roman" w:cs="Times New Roman"/>
        </w:rPr>
        <w:t xml:space="preserve">hen only </w:t>
      </w:r>
      <w:r w:rsidR="00925499" w:rsidRPr="00D56866">
        <w:rPr>
          <w:rFonts w:ascii="Times New Roman" w:hAnsi="Times New Roman" w:cs="Times New Roman"/>
          <w:i/>
          <w:iCs/>
        </w:rPr>
        <w:t>Q</w:t>
      </w:r>
      <w:r w:rsidR="00925499" w:rsidRPr="00D56866">
        <w:rPr>
          <w:rFonts w:ascii="Times New Roman" w:hAnsi="Times New Roman" w:cs="Times New Roman"/>
        </w:rPr>
        <w:t xml:space="preserve"> data were available,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was predicted from </w:t>
      </w:r>
      <w:r w:rsidR="005D3171" w:rsidRPr="00D56866">
        <w:rPr>
          <w:rFonts w:ascii="Times New Roman" w:hAnsi="Times New Roman" w:cs="Times New Roman"/>
        </w:rPr>
        <w:t xml:space="preserve">regression </w:t>
      </w:r>
      <w:r w:rsidR="00925499" w:rsidRPr="00D56866">
        <w:rPr>
          <w:rFonts w:ascii="Times New Roman" w:hAnsi="Times New Roman" w:cs="Times New Roman"/>
        </w:rPr>
        <w:t xml:space="preserve">models </w:t>
      </w:r>
      <w:r w:rsidR="005D3171" w:rsidRPr="00D56866">
        <w:rPr>
          <w:rFonts w:ascii="Times New Roman" w:hAnsi="Times New Roman" w:cs="Times New Roman"/>
        </w:rPr>
        <w:t xml:space="preserve">that relate </w:t>
      </w:r>
      <w:r w:rsidR="005D3171" w:rsidRPr="00F03C79">
        <w:rPr>
          <w:rFonts w:ascii="Times New Roman" w:hAnsi="Times New Roman" w:cs="Times New Roman"/>
          <w:i/>
          <w:iCs/>
        </w:rPr>
        <w:t>SSY</w:t>
      </w:r>
      <w:r w:rsidR="005D3171" w:rsidRPr="00F03C79">
        <w:rPr>
          <w:rFonts w:ascii="Times New Roman" w:hAnsi="Times New Roman" w:cs="Times New Roman"/>
          <w:i/>
          <w:iCs/>
          <w:vertAlign w:val="subscript"/>
        </w:rPr>
        <w:t>EV</w:t>
      </w:r>
      <w:r w:rsidR="005D3171" w:rsidRPr="006B1631">
        <w:rPr>
          <w:rFonts w:ascii="Times New Roman" w:hAnsi="Times New Roman" w:cs="Times New Roman"/>
        </w:rPr>
        <w:t xml:space="preserve"> to the maximum discharge recorded during a storm (</w:t>
      </w:r>
      <w:proofErr w:type="spellStart"/>
      <w:r w:rsidR="005D3171" w:rsidRPr="000A7C3D">
        <w:rPr>
          <w:rFonts w:ascii="Times New Roman" w:hAnsi="Times New Roman" w:cs="Times New Roman"/>
          <w:i/>
        </w:rPr>
        <w:t>Qmax</w:t>
      </w:r>
      <w:proofErr w:type="spellEnd"/>
      <w:r w:rsidR="005D3171" w:rsidRPr="006B1631">
        <w:rPr>
          <w:rFonts w:ascii="Times New Roman" w:hAnsi="Times New Roman" w:cs="Times New Roman"/>
        </w:rPr>
        <w:t>) (</w:t>
      </w:r>
      <w:r w:rsidR="00925499"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&amp; Biggs, 2016)"},"properties":{"noteIndex":0},"schema":"https://github.com/citation-style-language/schema/raw/master/csl-citation.json"}</w:instrText>
      </w:r>
      <w:r w:rsidR="00925499" w:rsidRPr="006B1631">
        <w:rPr>
          <w:rFonts w:ascii="Times New Roman" w:hAnsi="Times New Roman" w:cs="Times New Roman"/>
        </w:rPr>
        <w:fldChar w:fldCharType="separate"/>
      </w:r>
      <w:r w:rsidR="00925499" w:rsidRPr="006B1631">
        <w:rPr>
          <w:rFonts w:ascii="Times New Roman" w:hAnsi="Times New Roman" w:cs="Times New Roman"/>
          <w:noProof/>
        </w:rPr>
        <w:t>Messina and Biggs</w:t>
      </w:r>
      <w:r w:rsidR="005D3171" w:rsidRPr="006B1631">
        <w:rPr>
          <w:rFonts w:ascii="Times New Roman" w:hAnsi="Times New Roman" w:cs="Times New Roman"/>
          <w:noProof/>
        </w:rPr>
        <w:t xml:space="preserve">, </w:t>
      </w:r>
      <w:r w:rsidR="00925499" w:rsidRPr="00D56866">
        <w:rPr>
          <w:rFonts w:ascii="Times New Roman" w:hAnsi="Times New Roman" w:cs="Times New Roman"/>
          <w:noProof/>
        </w:rPr>
        <w:t>2016)</w:t>
      </w:r>
      <w:r w:rsidR="00925499" w:rsidRPr="006B1631">
        <w:rPr>
          <w:rFonts w:ascii="Times New Roman" w:hAnsi="Times New Roman" w:cs="Times New Roman"/>
        </w:rPr>
        <w:fldChar w:fldCharType="end"/>
      </w:r>
      <w:r w:rsidR="00925499" w:rsidRPr="006B1631">
        <w:rPr>
          <w:rFonts w:ascii="Times New Roman" w:hAnsi="Times New Roman" w:cs="Times New Roman"/>
        </w:rPr>
        <w:t xml:space="preserve">. </w:t>
      </w:r>
      <w:r w:rsidR="005F0DC1" w:rsidRPr="006B1631">
        <w:rPr>
          <w:rFonts w:ascii="Times New Roman" w:hAnsi="Times New Roman" w:cs="Times New Roman"/>
        </w:rPr>
        <w:t xml:space="preserve">A second </w:t>
      </w:r>
      <w:proofErr w:type="spellStart"/>
      <w:r w:rsidR="005F0DC1" w:rsidRPr="006B1631">
        <w:rPr>
          <w:rFonts w:ascii="Times New Roman" w:hAnsi="Times New Roman" w:cs="Times New Roman"/>
          <w:i/>
          <w:iCs/>
        </w:rPr>
        <w:t>Qmax</w:t>
      </w:r>
      <w:proofErr w:type="spellEnd"/>
      <w:r w:rsidR="005F0DC1" w:rsidRPr="006B1631">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rPr>
        <w:t xml:space="preserve"> model was calibrated for the time period following the </w:t>
      </w:r>
      <w:r w:rsidR="007907F6">
        <w:rPr>
          <w:rFonts w:ascii="Times New Roman" w:hAnsi="Times New Roman" w:cs="Times New Roman"/>
        </w:rPr>
        <w:t xml:space="preserve">terrestrial </w:t>
      </w:r>
      <w:r w:rsidR="005F0DC1" w:rsidRPr="00D56866">
        <w:rPr>
          <w:rFonts w:ascii="Times New Roman" w:hAnsi="Times New Roman" w:cs="Times New Roman"/>
        </w:rPr>
        <w:t xml:space="preserve">sediment mitigation </w:t>
      </w:r>
      <w:r w:rsidR="007907F6">
        <w:rPr>
          <w:rFonts w:ascii="Times New Roman" w:hAnsi="Times New Roman" w:cs="Times New Roman"/>
        </w:rPr>
        <w:t xml:space="preserve">in the quarry </w:t>
      </w:r>
      <w:r w:rsidR="005F0DC1" w:rsidRPr="00D56866">
        <w:rPr>
          <w:rFonts w:ascii="Times New Roman" w:hAnsi="Times New Roman" w:cs="Times New Roman"/>
        </w:rPr>
        <w:t xml:space="preserve">(October 2014-April 2015) to reflect the reduction in </w:t>
      </w:r>
      <w:r w:rsidR="005F0DC1" w:rsidRPr="00D56866">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i/>
          <w:iCs/>
        </w:rPr>
        <w:t xml:space="preserve"> </w:t>
      </w:r>
      <w:r w:rsidR="005F0DC1" w:rsidRPr="00D56866">
        <w:rPr>
          <w:rFonts w:ascii="Times New Roman" w:hAnsi="Times New Roman" w:cs="Times New Roman"/>
        </w:rPr>
        <w:t xml:space="preserve">from the same magnitude </w:t>
      </w:r>
      <w:proofErr w:type="spellStart"/>
      <w:r w:rsidR="005F0DC1" w:rsidRPr="00D56866">
        <w:rPr>
          <w:rFonts w:ascii="Times New Roman" w:hAnsi="Times New Roman" w:cs="Times New Roman"/>
          <w:i/>
          <w:iCs/>
        </w:rPr>
        <w:t>Qmax</w:t>
      </w:r>
      <w:proofErr w:type="spellEnd"/>
      <w:r w:rsidR="005F0DC1" w:rsidRPr="00D56866">
        <w:rPr>
          <w:rFonts w:ascii="Times New Roman" w:hAnsi="Times New Roman" w:cs="Times New Roman"/>
        </w:rPr>
        <w:t xml:space="preserve"> (unpublished).</w:t>
      </w:r>
      <w:r w:rsidR="00DF4708" w:rsidRPr="00D56866">
        <w:rPr>
          <w:rFonts w:ascii="Times New Roman" w:hAnsi="Times New Roman" w:cs="Times New Roman"/>
        </w:rPr>
        <w:t xml:space="preserve"> Additional </w:t>
      </w:r>
      <w:r w:rsidR="00351E78" w:rsidRPr="00D56866">
        <w:rPr>
          <w:rFonts w:ascii="Times New Roman" w:hAnsi="Times New Roman" w:cs="Times New Roman"/>
        </w:rPr>
        <w:t>terrigenous sediment yield</w:t>
      </w:r>
      <w:r w:rsidR="00DF4708" w:rsidRPr="00D56866">
        <w:rPr>
          <w:rFonts w:ascii="Times New Roman" w:hAnsi="Times New Roman" w:cs="Times New Roman"/>
        </w:rPr>
        <w:t xml:space="preserve"> to the </w:t>
      </w:r>
      <w:r w:rsidR="00351E78" w:rsidRPr="00D56866">
        <w:rPr>
          <w:rFonts w:ascii="Times New Roman" w:hAnsi="Times New Roman" w:cs="Times New Roman"/>
        </w:rPr>
        <w:t>b</w:t>
      </w:r>
      <w:r w:rsidR="00DF4708" w:rsidRPr="00D56866">
        <w:rPr>
          <w:rFonts w:ascii="Times New Roman" w:hAnsi="Times New Roman" w:cs="Times New Roman"/>
        </w:rPr>
        <w:t xml:space="preserve">ay from ephemeral streams was not </w:t>
      </w:r>
      <w:proofErr w:type="gramStart"/>
      <w:r w:rsidR="00DF4708" w:rsidRPr="00D56866">
        <w:rPr>
          <w:rFonts w:ascii="Times New Roman" w:hAnsi="Times New Roman" w:cs="Times New Roman"/>
        </w:rPr>
        <w:t>measured,</w:t>
      </w:r>
      <w:r w:rsidR="00F03C79">
        <w:rPr>
          <w:rFonts w:ascii="Times New Roman" w:hAnsi="Times New Roman" w:cs="Times New Roman"/>
        </w:rPr>
        <w:t xml:space="preserve"> </w:t>
      </w:r>
      <w:r w:rsidR="00925499" w:rsidRPr="00D56866">
        <w:rPr>
          <w:rFonts w:ascii="Times New Roman" w:hAnsi="Times New Roman" w:cs="Times New Roman"/>
        </w:rPr>
        <w:t>but</w:t>
      </w:r>
      <w:proofErr w:type="gramEnd"/>
      <w:r w:rsidR="00DF4708" w:rsidRPr="00D56866">
        <w:rPr>
          <w:rFonts w:ascii="Times New Roman" w:hAnsi="Times New Roman" w:cs="Times New Roman"/>
        </w:rPr>
        <w:t xml:space="preserve"> assumed to be correlated with </w:t>
      </w:r>
      <w:r w:rsidR="00DF4708" w:rsidRPr="00D56866">
        <w:rPr>
          <w:rFonts w:ascii="Times New Roman" w:hAnsi="Times New Roman" w:cs="Times New Roman"/>
          <w:i/>
          <w:iCs/>
        </w:rPr>
        <w:t>SSY</w:t>
      </w:r>
      <w:r w:rsidR="00DF4708" w:rsidRPr="00D56866">
        <w:rPr>
          <w:rFonts w:ascii="Times New Roman" w:hAnsi="Times New Roman" w:cs="Times New Roman"/>
          <w:i/>
          <w:iCs/>
          <w:vertAlign w:val="subscript"/>
        </w:rPr>
        <w:t>EV</w:t>
      </w:r>
      <w:r w:rsidR="00DF4708" w:rsidRPr="00D56866">
        <w:rPr>
          <w:rFonts w:ascii="Times New Roman" w:hAnsi="Times New Roman" w:cs="Times New Roman"/>
        </w:rPr>
        <w:t xml:space="preserve"> from </w:t>
      </w:r>
      <w:commentRangeStart w:id="8"/>
      <w:r w:rsidR="00434115" w:rsidRPr="00D56866">
        <w:rPr>
          <w:rFonts w:ascii="Times New Roman" w:hAnsi="Times New Roman" w:cs="Times New Roman"/>
        </w:rPr>
        <w:t>Faga'alu</w:t>
      </w:r>
      <w:r w:rsidR="00DF4708" w:rsidRPr="00D56866">
        <w:rPr>
          <w:rFonts w:ascii="Times New Roman" w:hAnsi="Times New Roman" w:cs="Times New Roman"/>
        </w:rPr>
        <w:t xml:space="preserve"> </w:t>
      </w:r>
      <w:r w:rsidR="00736D3D">
        <w:rPr>
          <w:rFonts w:ascii="Times New Roman" w:hAnsi="Times New Roman" w:cs="Times New Roman"/>
        </w:rPr>
        <w:t>S</w:t>
      </w:r>
      <w:r w:rsidR="00DF4708" w:rsidRPr="00D56866">
        <w:rPr>
          <w:rFonts w:ascii="Times New Roman" w:hAnsi="Times New Roman" w:cs="Times New Roman"/>
        </w:rPr>
        <w:t>tream</w:t>
      </w:r>
      <w:commentRangeEnd w:id="8"/>
      <w:r w:rsidR="00736D3D">
        <w:rPr>
          <w:rStyle w:val="CommentReference"/>
          <w:rFonts w:asciiTheme="minorHAnsi" w:hAnsiTheme="minorHAnsi"/>
        </w:rPr>
        <w:commentReference w:id="8"/>
      </w:r>
      <w:r w:rsidR="00DF4708" w:rsidRPr="00D56866">
        <w:rPr>
          <w:rFonts w:ascii="Times New Roman" w:hAnsi="Times New Roman" w:cs="Times New Roman"/>
        </w:rPr>
        <w:t>.</w:t>
      </w:r>
    </w:p>
    <w:p w14:paraId="0448B03C" w14:textId="77777777" w:rsidR="003B7453" w:rsidRPr="00D56866" w:rsidRDefault="003B7453" w:rsidP="00DF4708">
      <w:pPr>
        <w:spacing w:after="0"/>
        <w:rPr>
          <w:rFonts w:ascii="Times New Roman" w:hAnsi="Times New Roman" w:cs="Times New Roman"/>
        </w:rPr>
      </w:pPr>
    </w:p>
    <w:p w14:paraId="28D072F2" w14:textId="3027C39F" w:rsidR="00DF4708" w:rsidRPr="000A7C3D" w:rsidRDefault="00DF4708" w:rsidP="006932A1">
      <w:pPr>
        <w:pStyle w:val="Heading3"/>
        <w:rPr>
          <w:rFonts w:ascii="Times New Roman" w:hAnsi="Times New Roman" w:cs="Times New Roman"/>
        </w:rPr>
      </w:pPr>
      <w:r w:rsidRPr="000A7C3D">
        <w:rPr>
          <w:rFonts w:ascii="Times New Roman" w:hAnsi="Times New Roman" w:cs="Times New Roman"/>
        </w:rPr>
        <w:t>2.</w:t>
      </w:r>
      <w:r w:rsidR="006932A1" w:rsidRPr="000A7C3D">
        <w:rPr>
          <w:rFonts w:ascii="Times New Roman" w:hAnsi="Times New Roman" w:cs="Times New Roman"/>
        </w:rPr>
        <w:t>2.2</w:t>
      </w:r>
      <w:r w:rsidRPr="000A7C3D">
        <w:rPr>
          <w:rFonts w:ascii="Times New Roman" w:hAnsi="Times New Roman" w:cs="Times New Roman"/>
        </w:rPr>
        <w:t xml:space="preserve"> </w:t>
      </w:r>
      <w:r w:rsidR="006932A1" w:rsidRPr="000A7C3D">
        <w:rPr>
          <w:rFonts w:ascii="Times New Roman" w:hAnsi="Times New Roman" w:cs="Times New Roman"/>
        </w:rPr>
        <w:t>Marine s</w:t>
      </w:r>
      <w:r w:rsidRPr="000A7C3D">
        <w:rPr>
          <w:rFonts w:ascii="Times New Roman" w:hAnsi="Times New Roman" w:cs="Times New Roman"/>
        </w:rPr>
        <w:t>ediment collection and composition</w:t>
      </w:r>
    </w:p>
    <w:p w14:paraId="50F04D4F" w14:textId="60368160" w:rsidR="00DF4708" w:rsidRPr="00D56866" w:rsidRDefault="00DF4708" w:rsidP="00B7336D">
      <w:pPr>
        <w:spacing w:after="0"/>
        <w:ind w:firstLine="720"/>
        <w:rPr>
          <w:rFonts w:ascii="Times New Roman" w:hAnsi="Times New Roman" w:cs="Times New Roman"/>
        </w:rPr>
      </w:pPr>
      <w:r w:rsidRPr="006B1631">
        <w:rPr>
          <w:rFonts w:ascii="Times New Roman" w:hAnsi="Times New Roman" w:cs="Times New Roman"/>
        </w:rPr>
        <w:t>Two types of sediment accumulation sampling devices were used:</w:t>
      </w:r>
      <w:r w:rsidR="00925499" w:rsidRPr="006B1631">
        <w:rPr>
          <w:rFonts w:ascii="Times New Roman" w:hAnsi="Times New Roman" w:cs="Times New Roman"/>
        </w:rPr>
        <w:t xml:space="preserve"> 1)</w:t>
      </w:r>
      <w:r w:rsidRPr="006B1631">
        <w:rPr>
          <w:rFonts w:ascii="Times New Roman" w:hAnsi="Times New Roman" w:cs="Times New Roman"/>
        </w:rPr>
        <w:t xml:space="preserve"> flat-surfaced sediment pods</w:t>
      </w:r>
      <w:r w:rsidR="00925499" w:rsidRPr="006B1631">
        <w:rPr>
          <w:rFonts w:ascii="Times New Roman" w:hAnsi="Times New Roman" w:cs="Times New Roman"/>
        </w:rPr>
        <w:t xml:space="preserve"> (</w:t>
      </w:r>
      <w:proofErr w:type="spellStart"/>
      <w:r w:rsidR="00925499" w:rsidRPr="006B1631">
        <w:rPr>
          <w:rFonts w:ascii="Times New Roman" w:hAnsi="Times New Roman" w:cs="Times New Roman"/>
        </w:rPr>
        <w:t>SedPods</w:t>
      </w:r>
      <w:proofErr w:type="spellEnd"/>
      <w:r w:rsidR="00925499" w:rsidRPr="006B1631">
        <w:rPr>
          <w:rFonts w:ascii="Times New Roman" w:hAnsi="Times New Roman" w:cs="Times New Roman"/>
        </w:rPr>
        <w:t>)</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and </w:t>
      </w:r>
      <w:r w:rsidR="00925499" w:rsidRPr="006B1631">
        <w:rPr>
          <w:rFonts w:ascii="Times New Roman" w:hAnsi="Times New Roman" w:cs="Times New Roman"/>
        </w:rPr>
        <w:t xml:space="preserve">2) </w:t>
      </w:r>
      <w:r w:rsidR="001C1294">
        <w:rPr>
          <w:rFonts w:ascii="Times New Roman" w:hAnsi="Times New Roman" w:cs="Times New Roman"/>
        </w:rPr>
        <w:t>cylindrical</w:t>
      </w:r>
      <w:r w:rsidR="001C1294" w:rsidRPr="006B1631">
        <w:rPr>
          <w:rFonts w:ascii="Times New Roman" w:hAnsi="Times New Roman" w:cs="Times New Roman"/>
        </w:rPr>
        <w:t xml:space="preserve"> </w:t>
      </w:r>
      <w:r w:rsidRPr="006B1631">
        <w:rPr>
          <w:rFonts w:ascii="Times New Roman" w:hAnsi="Times New Roman" w:cs="Times New Roman"/>
        </w:rPr>
        <w:t>sediment traps</w:t>
      </w:r>
      <w:r w:rsidR="00925499" w:rsidRPr="006B1631">
        <w:rPr>
          <w:rFonts w:ascii="Times New Roman" w:hAnsi="Times New Roman" w:cs="Times New Roman"/>
        </w:rPr>
        <w:t xml:space="preserve">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Kauai","type":"article-journal","volume":"264"},"uris":["http://www.mendeley.com/documents/?uuid=09f49c2c-69ad-4993-b204-8d205613525d"]}],"mendeley":{"formattedCitation":"(Storlazzi et al., 2011, 2009)","manualFormatting":"(Storlazzi et al., 2009, 2011)","plainTextFormattedCitation":"(Storlazzi et al., 2011, 2009)","previouslyFormattedCitation":"(Curt D. Storlazzi et al., 2009,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w:t>
      </w:r>
      <w:r w:rsidR="00CE0924" w:rsidRPr="00D56866">
        <w:rPr>
          <w:rFonts w:ascii="Times New Roman" w:hAnsi="Times New Roman" w:cs="Times New Roman"/>
          <w:noProof/>
        </w:rPr>
        <w:t>azzi et al., 2009, 2011)</w:t>
      </w:r>
      <w:r w:rsidRPr="006B1631">
        <w:rPr>
          <w:rFonts w:ascii="Times New Roman" w:hAnsi="Times New Roman" w:cs="Times New Roman"/>
        </w:rPr>
        <w:fldChar w:fldCharType="end"/>
      </w:r>
      <w:r w:rsidRPr="006B1631">
        <w:rPr>
          <w:rFonts w:ascii="Times New Roman" w:hAnsi="Times New Roman" w:cs="Times New Roman"/>
        </w:rPr>
        <w:t xml:space="preserve">. </w:t>
      </w:r>
      <w:r w:rsidR="007C4084">
        <w:rPr>
          <w:rFonts w:ascii="Times New Roman" w:hAnsi="Times New Roman" w:cs="Times New Roman"/>
        </w:rPr>
        <w:t>Pods</w:t>
      </w:r>
      <w:r w:rsidR="007C4084" w:rsidRPr="006B1631">
        <w:rPr>
          <w:rFonts w:ascii="Times New Roman" w:hAnsi="Times New Roman" w:cs="Times New Roman"/>
        </w:rPr>
        <w:t xml:space="preserve"> </w:t>
      </w:r>
      <w:r w:rsidR="00925499" w:rsidRPr="006B1631">
        <w:rPr>
          <w:rFonts w:ascii="Times New Roman" w:hAnsi="Times New Roman" w:cs="Times New Roman"/>
        </w:rPr>
        <w:t>and traps</w:t>
      </w:r>
      <w:r w:rsidRPr="006B1631">
        <w:rPr>
          <w:rFonts w:ascii="Times New Roman" w:hAnsi="Times New Roman" w:cs="Times New Roman"/>
        </w:rPr>
        <w:t xml:space="preserve"> were located to sample sediment accumulation across gradients in distance from the stream outlet, hydrodynamic forcing, and depth. At each of 9 sites in Faga'alu Bay</w:t>
      </w:r>
      <w:r w:rsidR="00434115" w:rsidRPr="006B1631">
        <w:rPr>
          <w:rFonts w:ascii="Times New Roman" w:hAnsi="Times New Roman" w:cs="Times New Roman"/>
        </w:rPr>
        <w:t>,</w:t>
      </w:r>
      <w:r w:rsidRPr="00D56866">
        <w:rPr>
          <w:rFonts w:ascii="Times New Roman" w:hAnsi="Times New Roman" w:cs="Times New Roman"/>
        </w:rPr>
        <w:t xml:space="preserve"> a </w:t>
      </w:r>
      <w:r w:rsidR="007C4084">
        <w:rPr>
          <w:rFonts w:ascii="Times New Roman" w:hAnsi="Times New Roman" w:cs="Times New Roman"/>
        </w:rPr>
        <w:t>p</w:t>
      </w:r>
      <w:r w:rsidR="007C4084" w:rsidRPr="00D56866">
        <w:rPr>
          <w:rFonts w:ascii="Times New Roman" w:hAnsi="Times New Roman" w:cs="Times New Roman"/>
        </w:rPr>
        <w:t xml:space="preserve">od </w:t>
      </w:r>
      <w:r w:rsidRPr="00D56866">
        <w:rPr>
          <w:rFonts w:ascii="Times New Roman" w:hAnsi="Times New Roman" w:cs="Times New Roman"/>
        </w:rPr>
        <w:t xml:space="preserve">was attached </w:t>
      </w:r>
      <w:r w:rsidR="005F0DC1" w:rsidRPr="00D56866">
        <w:rPr>
          <w:rFonts w:ascii="Times New Roman" w:hAnsi="Times New Roman" w:cs="Times New Roman"/>
        </w:rPr>
        <w:t>to the</w:t>
      </w:r>
      <w:r w:rsidRPr="00D56866">
        <w:rPr>
          <w:rFonts w:ascii="Times New Roman" w:hAnsi="Times New Roman" w:cs="Times New Roman"/>
        </w:rPr>
        <w:t xml:space="preserve"> top</w:t>
      </w:r>
      <w:r w:rsidR="00CE0924" w:rsidRPr="00D56866">
        <w:rPr>
          <w:rFonts w:ascii="Times New Roman" w:hAnsi="Times New Roman" w:cs="Times New Roman"/>
        </w:rPr>
        <w:t>,</w:t>
      </w:r>
      <w:r w:rsidRPr="00D56866">
        <w:rPr>
          <w:rFonts w:ascii="Times New Roman" w:hAnsi="Times New Roman" w:cs="Times New Roman"/>
        </w:rPr>
        <w:t xml:space="preserve"> and a sediment trap was attached to the side of the same</w:t>
      </w:r>
      <w:r w:rsidR="00CE0924" w:rsidRPr="00D56866">
        <w:rPr>
          <w:rFonts w:ascii="Times New Roman" w:hAnsi="Times New Roman" w:cs="Times New Roman"/>
        </w:rPr>
        <w:t xml:space="preserve"> cement</w:t>
      </w:r>
      <w:r w:rsidRPr="00D56866">
        <w:rPr>
          <w:rFonts w:ascii="Times New Roman" w:hAnsi="Times New Roman" w:cs="Times New Roman"/>
        </w:rPr>
        <w:t xml:space="preserve"> block (</w:t>
      </w:r>
      <w:r w:rsidRPr="006B1631">
        <w:rPr>
          <w:rFonts w:ascii="Times New Roman" w:hAnsi="Times New Roman" w:cs="Times New Roman"/>
        </w:rPr>
        <w:fldChar w:fldCharType="begin"/>
      </w:r>
      <w:r w:rsidRPr="00D56866">
        <w:rPr>
          <w:rFonts w:ascii="Times New Roman" w:hAnsi="Times New Roman" w:cs="Times New Roman"/>
        </w:rPr>
        <w:instrText xml:space="preserve"> REF _Ref446590596 \h </w:instrText>
      </w:r>
      <w:r w:rsidRPr="006B1631">
        <w:rPr>
          <w:rFonts w:ascii="Times New Roman" w:hAnsi="Times New Roman" w:cs="Times New Roman"/>
        </w:rPr>
      </w:r>
      <w:r w:rsidRPr="006B1631">
        <w:rPr>
          <w:rFonts w:ascii="Times New Roman" w:hAnsi="Times New Roman" w:cs="Times New Roman"/>
        </w:rPr>
        <w:fldChar w:fldCharType="separate"/>
      </w:r>
      <w:r w:rsidRPr="006B1631">
        <w:rPr>
          <w:rFonts w:ascii="Times New Roman" w:hAnsi="Times New Roman" w:cs="Times New Roman"/>
        </w:rPr>
        <w:t xml:space="preserve">Figure </w:t>
      </w:r>
      <w:r w:rsidRPr="006B1631">
        <w:rPr>
          <w:rFonts w:ascii="Times New Roman" w:hAnsi="Times New Roman" w:cs="Times New Roman"/>
          <w:noProof/>
        </w:rPr>
        <w:t>2</w:t>
      </w:r>
      <w:r w:rsidRPr="006B1631">
        <w:rPr>
          <w:rFonts w:ascii="Times New Roman" w:hAnsi="Times New Roman" w:cs="Times New Roman"/>
        </w:rPr>
        <w:fldChar w:fldCharType="end"/>
      </w:r>
      <w:r w:rsidRPr="006B1631">
        <w:rPr>
          <w:rFonts w:ascii="Times New Roman" w:hAnsi="Times New Roman" w:cs="Times New Roman"/>
        </w:rPr>
        <w:t>). Six sites were on the reef flat (water depth 1-2 m) and three sites were on the fore</w:t>
      </w:r>
      <w:r w:rsidR="00294701" w:rsidRPr="006B1631">
        <w:rPr>
          <w:rFonts w:ascii="Times New Roman" w:hAnsi="Times New Roman" w:cs="Times New Roman"/>
        </w:rPr>
        <w:t xml:space="preserve"> </w:t>
      </w:r>
      <w:r w:rsidRPr="00D56866">
        <w:rPr>
          <w:rFonts w:ascii="Times New Roman" w:hAnsi="Times New Roman" w:cs="Times New Roman"/>
        </w:rPr>
        <w:t xml:space="preserve">reef (10-15 m) (Figure 1, Table 1). </w:t>
      </w:r>
      <w:r w:rsidR="00B7336D" w:rsidRPr="00D56866">
        <w:rPr>
          <w:rFonts w:ascii="Times New Roman" w:hAnsi="Times New Roman" w:cs="Times New Roman"/>
        </w:rPr>
        <w:t>Where possible, benthic sediment samples were collected to characterize surface sediment near the sediment traps</w:t>
      </w:r>
      <w:r w:rsidR="00925499" w:rsidRPr="00D56866">
        <w:rPr>
          <w:rFonts w:ascii="Times New Roman" w:hAnsi="Times New Roman" w:cs="Times New Roman"/>
        </w:rPr>
        <w:t xml:space="preserve"> and across the reef flat</w:t>
      </w:r>
      <w:r w:rsidR="00B7336D" w:rsidRPr="00D56866">
        <w:rPr>
          <w:rFonts w:ascii="Times New Roman" w:hAnsi="Times New Roman" w:cs="Times New Roman"/>
        </w:rPr>
        <w:t>. Surface sediment (top 2</w:t>
      </w:r>
      <w:r w:rsidR="00294701" w:rsidRPr="00D56866">
        <w:rPr>
          <w:rFonts w:ascii="Times New Roman" w:hAnsi="Times New Roman" w:cs="Times New Roman"/>
        </w:rPr>
        <w:t xml:space="preserve"> </w:t>
      </w:r>
      <w:r w:rsidR="00B7336D" w:rsidRPr="00D56866">
        <w:rPr>
          <w:rFonts w:ascii="Times New Roman" w:hAnsi="Times New Roman" w:cs="Times New Roman"/>
        </w:rPr>
        <w:t xml:space="preserve">cm) was </w:t>
      </w:r>
      <w:r w:rsidR="00434115" w:rsidRPr="00D56866">
        <w:rPr>
          <w:rFonts w:ascii="Times New Roman" w:hAnsi="Times New Roman" w:cs="Times New Roman"/>
        </w:rPr>
        <w:t>collected in</w:t>
      </w:r>
      <w:r w:rsidR="00B7336D" w:rsidRPr="00D56866">
        <w:rPr>
          <w:rFonts w:ascii="Times New Roman" w:hAnsi="Times New Roman" w:cs="Times New Roman"/>
        </w:rPr>
        <w:t xml:space="preserve"> 50 mL HDPE centrifuge tubes.</w:t>
      </w:r>
    </w:p>
    <w:p w14:paraId="2DD2B0CF" w14:textId="5AD1AA89" w:rsidR="00DF4708" w:rsidRPr="006B1631" w:rsidRDefault="00925499" w:rsidP="00DF4708">
      <w:pPr>
        <w:spacing w:after="0"/>
        <w:ind w:firstLine="720"/>
        <w:rPr>
          <w:rFonts w:ascii="Times New Roman" w:hAnsi="Times New Roman" w:cs="Times New Roman"/>
        </w:rPr>
      </w:pPr>
      <w:r w:rsidRPr="00D56866">
        <w:rPr>
          <w:rFonts w:ascii="Times New Roman" w:hAnsi="Times New Roman" w:cs="Times New Roman"/>
        </w:rPr>
        <w:t xml:space="preserve">Pods and traps were deployed over a 12-month period from March 2014 to April 2015. </w:t>
      </w:r>
      <w:r w:rsidR="00DF4708" w:rsidRPr="00D56866">
        <w:rPr>
          <w:rFonts w:ascii="Times New Roman" w:hAnsi="Times New Roman" w:cs="Times New Roman"/>
        </w:rPr>
        <w:t xml:space="preserve">A monthly time interval for </w:t>
      </w:r>
      <w:r w:rsidR="00B7336D" w:rsidRPr="00D56866">
        <w:rPr>
          <w:rFonts w:ascii="Times New Roman" w:hAnsi="Times New Roman" w:cs="Times New Roman"/>
        </w:rPr>
        <w:t xml:space="preserve">collecting </w:t>
      </w:r>
      <w:r w:rsidR="00DF4708" w:rsidRPr="00D56866">
        <w:rPr>
          <w:rFonts w:ascii="Times New Roman" w:hAnsi="Times New Roman" w:cs="Times New Roman"/>
        </w:rPr>
        <w:t xml:space="preserve">sediment </w:t>
      </w:r>
      <w:r w:rsidR="00B7336D" w:rsidRPr="00D56866">
        <w:rPr>
          <w:rFonts w:ascii="Times New Roman" w:hAnsi="Times New Roman" w:cs="Times New Roman"/>
        </w:rPr>
        <w:t>accumulation</w:t>
      </w:r>
      <w:r w:rsidR="00DF4708" w:rsidRPr="00D56866">
        <w:rPr>
          <w:rFonts w:ascii="Times New Roman" w:hAnsi="Times New Roman" w:cs="Times New Roman"/>
        </w:rPr>
        <w:t xml:space="preserve"> was chosen </w:t>
      </w:r>
      <w:r w:rsidR="00DF4708"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6B1631">
        <w:rPr>
          <w:rFonts w:ascii="Times New Roman" w:hAnsi="Times New Roman" w:cs="Times New Roman"/>
        </w:rPr>
        <w:fldChar w:fldCharType="separate"/>
      </w:r>
      <w:r w:rsidR="00CD4D59" w:rsidRPr="006B1631">
        <w:rPr>
          <w:rFonts w:ascii="Times New Roman" w:hAnsi="Times New Roman" w:cs="Times New Roman"/>
          <w:noProof/>
        </w:rPr>
        <w:t xml:space="preserve">(Muzuka et al., 2010; </w:t>
      </w:r>
      <w:r w:rsidR="00CD4D59" w:rsidRPr="006B1631">
        <w:rPr>
          <w:rFonts w:ascii="Times New Roman" w:hAnsi="Times New Roman" w:cs="Times New Roman"/>
          <w:noProof/>
        </w:rPr>
        <w:lastRenderedPageBreak/>
        <w:t>Victor et al., 2006)</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 to collect enough sediment for laboratory analysis and for </w:t>
      </w:r>
      <w:r w:rsidR="00294701" w:rsidRPr="006B1631">
        <w:rPr>
          <w:rFonts w:ascii="Times New Roman" w:hAnsi="Times New Roman" w:cs="Times New Roman"/>
        </w:rPr>
        <w:t xml:space="preserve">field </w:t>
      </w:r>
      <w:r w:rsidR="00DF4708" w:rsidRPr="00D56866">
        <w:rPr>
          <w:rFonts w:ascii="Times New Roman" w:hAnsi="Times New Roman" w:cs="Times New Roman"/>
        </w:rPr>
        <w:t xml:space="preserve">logistical reasons. </w:t>
      </w:r>
      <w:r w:rsidRPr="00D56866">
        <w:rPr>
          <w:rFonts w:ascii="Times New Roman" w:hAnsi="Times New Roman" w:cs="Times New Roman"/>
        </w:rPr>
        <w:t>Actual deployment periods</w:t>
      </w:r>
      <w:r w:rsidR="00DF4708" w:rsidRPr="00D56866">
        <w:rPr>
          <w:rFonts w:ascii="Times New Roman" w:hAnsi="Times New Roman" w:cs="Times New Roman"/>
        </w:rPr>
        <w:t xml:space="preserve"> varied due to </w:t>
      </w:r>
      <w:r w:rsidR="00294701" w:rsidRPr="00D56866">
        <w:rPr>
          <w:rFonts w:ascii="Times New Roman" w:hAnsi="Times New Roman" w:cs="Times New Roman"/>
        </w:rPr>
        <w:t xml:space="preserve">operational </w:t>
      </w:r>
      <w:r w:rsidR="00DF4708" w:rsidRPr="00D56866">
        <w:rPr>
          <w:rFonts w:ascii="Times New Roman" w:hAnsi="Times New Roman" w:cs="Times New Roman"/>
        </w:rPr>
        <w:t xml:space="preserve">safety concerns </w:t>
      </w:r>
      <w:r w:rsidRPr="00D56866">
        <w:rPr>
          <w:rFonts w:ascii="Times New Roman" w:hAnsi="Times New Roman" w:cs="Times New Roman"/>
        </w:rPr>
        <w:t xml:space="preserve">during collections </w:t>
      </w:r>
      <w:r w:rsidR="00DF4708" w:rsidRPr="00D56866">
        <w:rPr>
          <w:rFonts w:ascii="Times New Roman" w:hAnsi="Times New Roman" w:cs="Times New Roman"/>
        </w:rPr>
        <w:t>on the fore</w:t>
      </w:r>
      <w:r w:rsidR="00294701" w:rsidRPr="00D56866">
        <w:rPr>
          <w:rFonts w:ascii="Times New Roman" w:hAnsi="Times New Roman" w:cs="Times New Roman"/>
        </w:rPr>
        <w:t xml:space="preserve"> </w:t>
      </w:r>
      <w:r w:rsidR="00DF4708" w:rsidRPr="00D56866">
        <w:rPr>
          <w:rFonts w:ascii="Times New Roman" w:hAnsi="Times New Roman" w:cs="Times New Roman"/>
        </w:rPr>
        <w:t>reef; deployments varied from 24 d to 53 d, with a mean deployment of 36 d (</w:t>
      </w:r>
      <w:r w:rsidR="00DF4708" w:rsidRPr="006B1631">
        <w:rPr>
          <w:rFonts w:ascii="Times New Roman" w:hAnsi="Times New Roman" w:cs="Times New Roman"/>
        </w:rPr>
        <w:fldChar w:fldCharType="begin"/>
      </w:r>
      <w:r w:rsidR="00DF4708" w:rsidRPr="00D56866">
        <w:rPr>
          <w:rFonts w:ascii="Times New Roman" w:hAnsi="Times New Roman" w:cs="Times New Roman"/>
        </w:rPr>
        <w:instrText xml:space="preserve"> REF _Ref446330860 \h </w:instrText>
      </w:r>
      <w:r w:rsidR="00DF4708" w:rsidRPr="006B1631">
        <w:rPr>
          <w:rFonts w:ascii="Times New Roman" w:hAnsi="Times New Roman" w:cs="Times New Roman"/>
        </w:rPr>
      </w:r>
      <w:r w:rsidR="00DF4708" w:rsidRPr="006B1631">
        <w:rPr>
          <w:rFonts w:ascii="Times New Roman" w:hAnsi="Times New Roman" w:cs="Times New Roman"/>
        </w:rPr>
        <w:fldChar w:fldCharType="separate"/>
      </w:r>
      <w:r w:rsidR="00DF4708" w:rsidRPr="006B1631">
        <w:rPr>
          <w:rFonts w:ascii="Times New Roman" w:hAnsi="Times New Roman" w:cs="Times New Roman"/>
        </w:rPr>
        <w:t xml:space="preserve">Figure </w:t>
      </w:r>
      <w:r w:rsidR="00DF4708" w:rsidRPr="006B1631">
        <w:rPr>
          <w:rFonts w:ascii="Times New Roman" w:hAnsi="Times New Roman" w:cs="Times New Roman"/>
          <w:noProof/>
        </w:rPr>
        <w:t>3</w:t>
      </w:r>
      <w:r w:rsidR="00DF4708" w:rsidRPr="006B1631">
        <w:rPr>
          <w:rFonts w:ascii="Times New Roman" w:hAnsi="Times New Roman" w:cs="Times New Roman"/>
        </w:rPr>
        <w:fldChar w:fldCharType="end"/>
      </w:r>
      <w:r w:rsidR="00DF4708" w:rsidRPr="006B1631">
        <w:rPr>
          <w:rFonts w:ascii="Times New Roman" w:hAnsi="Times New Roman" w:cs="Times New Roman"/>
        </w:rPr>
        <w:t>c, dotted lines).</w:t>
      </w:r>
    </w:p>
    <w:p w14:paraId="06D5B844" w14:textId="144284E8" w:rsidR="00DF4708" w:rsidRPr="006B1631" w:rsidRDefault="00DF4708" w:rsidP="00DF4708">
      <w:pPr>
        <w:spacing w:after="0"/>
        <w:ind w:firstLine="720"/>
        <w:rPr>
          <w:rFonts w:ascii="Times New Roman" w:hAnsi="Times New Roman" w:cs="Times New Roman"/>
        </w:rPr>
      </w:pPr>
      <w:r w:rsidRPr="006B1631">
        <w:rPr>
          <w:rFonts w:ascii="Times New Roman" w:hAnsi="Times New Roman" w:cs="Times New Roman"/>
        </w:rPr>
        <w:t xml:space="preserve">Sediment traps were made from 5 cm internal diameter PVC pipe, approximately 30 cm tall, </w:t>
      </w:r>
      <w:r w:rsidR="00925499" w:rsidRPr="00D56866">
        <w:rPr>
          <w:rFonts w:ascii="Times New Roman" w:hAnsi="Times New Roman" w:cs="Times New Roman"/>
        </w:rPr>
        <w:t xml:space="preserve">with a height-to-diameter ratio of 6, </w:t>
      </w:r>
      <w:r w:rsidR="00D25830" w:rsidRPr="00D56866">
        <w:rPr>
          <w:rFonts w:ascii="Times New Roman" w:hAnsi="Times New Roman" w:cs="Times New Roman"/>
        </w:rPr>
        <w:t>per</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recommend</w:t>
      </w:r>
      <w:r w:rsidR="00925499" w:rsidRPr="006B1631">
        <w:rPr>
          <w:rFonts w:ascii="Times New Roman" w:hAnsi="Times New Roman" w:cs="Times New Roman"/>
        </w:rPr>
        <w:t>ation</w:t>
      </w:r>
      <w:r w:rsidR="00D25830" w:rsidRPr="006B1631">
        <w:rPr>
          <w:rFonts w:ascii="Times New Roman" w:hAnsi="Times New Roman" w:cs="Times New Roman"/>
        </w:rPr>
        <w:t xml:space="preserve"> </w:t>
      </w:r>
      <w:r w:rsidR="00925499" w:rsidRPr="00D56866">
        <w:rPr>
          <w:rFonts w:ascii="Times New Roman" w:hAnsi="Times New Roman" w:cs="Times New Roman"/>
        </w:rPr>
        <w:t>of</w:t>
      </w:r>
      <w:r w:rsidRPr="00D56866">
        <w:rPr>
          <w:rFonts w:ascii="Times New Roman" w:hAnsi="Times New Roman" w:cs="Times New Roman"/>
        </w:rPr>
        <w:t xml:space="preserve"> height-to-diameter ratio of </w:t>
      </w:r>
      <w:r w:rsidR="00925499" w:rsidRPr="00D56866">
        <w:rPr>
          <w:rFonts w:ascii="Times New Roman" w:hAnsi="Times New Roman" w:cs="Times New Roman"/>
        </w:rPr>
        <w:t>5-7</w:t>
      </w:r>
      <w:r w:rsidRPr="00D56866">
        <w:rPr>
          <w:rFonts w:ascii="Times New Roman" w:hAnsi="Times New Roman" w:cs="Times New Roman"/>
        </w:rPr>
        <w:t xml:space="preserve">. </w:t>
      </w:r>
      <w:r w:rsidR="00531D4A" w:rsidRPr="00D56866">
        <w:rPr>
          <w:rFonts w:ascii="Times New Roman" w:hAnsi="Times New Roman" w:cs="Times New Roman"/>
        </w:rPr>
        <w:t>Following deployment, t</w:t>
      </w:r>
      <w:r w:rsidR="00D25830" w:rsidRPr="00D56866">
        <w:rPr>
          <w:rFonts w:ascii="Times New Roman" w:hAnsi="Times New Roman" w:cs="Times New Roman"/>
        </w:rPr>
        <w:t>raps were capped and transported to the lab for sediment analysis</w:t>
      </w:r>
      <w:r w:rsidR="00531D4A" w:rsidRPr="00D56866">
        <w:rPr>
          <w:rFonts w:ascii="Times New Roman" w:hAnsi="Times New Roman" w:cs="Times New Roman"/>
        </w:rPr>
        <w:t>, and</w:t>
      </w:r>
      <w:r w:rsidRPr="00D56866">
        <w:rPr>
          <w:rFonts w:ascii="Times New Roman" w:hAnsi="Times New Roman" w:cs="Times New Roman"/>
        </w:rPr>
        <w:t xml:space="preserve"> an empty sediment tra</w:t>
      </w:r>
      <w:r w:rsidR="00531D4A" w:rsidRPr="00D56866">
        <w:rPr>
          <w:rFonts w:ascii="Times New Roman" w:hAnsi="Times New Roman" w:cs="Times New Roman"/>
        </w:rPr>
        <w:t>p</w:t>
      </w:r>
      <w:r w:rsidR="00D25830" w:rsidRPr="00D56866">
        <w:rPr>
          <w:rFonts w:ascii="Times New Roman" w:hAnsi="Times New Roman" w:cs="Times New Roman"/>
        </w:rPr>
        <w:t xml:space="preserve"> installed</w:t>
      </w:r>
      <w:r w:rsidRPr="00D56866">
        <w:rPr>
          <w:rFonts w:ascii="Times New Roman" w:hAnsi="Times New Roman" w:cs="Times New Roman"/>
        </w:rPr>
        <w:t xml:space="preserve"> for the next</w:t>
      </w:r>
      <w:r w:rsidR="00531D4A" w:rsidRPr="00D56866">
        <w:rPr>
          <w:rFonts w:ascii="Times New Roman" w:hAnsi="Times New Roman" w:cs="Times New Roman"/>
        </w:rPr>
        <w:t xml:space="preserve"> collection</w:t>
      </w:r>
      <w:r w:rsidRPr="00D56866">
        <w:rPr>
          <w:rFonts w:ascii="Times New Roman" w:hAnsi="Times New Roman" w:cs="Times New Roman"/>
        </w:rPr>
        <w:t xml:space="preserve">. Some studies deploy multiple sediment traps at each site to determine an average accumulation rate, and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Bothner et al. (2006)</w:t>
      </w:r>
      <w:r w:rsidRPr="006B1631">
        <w:rPr>
          <w:rFonts w:ascii="Times New Roman" w:hAnsi="Times New Roman" w:cs="Times New Roman"/>
        </w:rPr>
        <w:fldChar w:fldCharType="end"/>
      </w:r>
      <w:r w:rsidRPr="006B1631">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2011)","previouslyFormattedCitation":"(Curt D. 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w:t>
      </w:r>
    </w:p>
    <w:p w14:paraId="500AAB9E" w14:textId="19BAC584" w:rsidR="00DF4708" w:rsidRPr="00D56866" w:rsidRDefault="00D25830" w:rsidP="00DF4708">
      <w:pPr>
        <w:spacing w:after="0"/>
        <w:ind w:firstLine="720"/>
        <w:rPr>
          <w:rFonts w:ascii="Times New Roman" w:hAnsi="Times New Roman" w:cs="Times New Roman"/>
        </w:rPr>
      </w:pPr>
      <w:r w:rsidRPr="006B1631">
        <w:rPr>
          <w:rFonts w:ascii="Times New Roman" w:hAnsi="Times New Roman" w:cs="Times New Roman"/>
        </w:rPr>
        <w:t>Pods</w:t>
      </w:r>
      <w:r w:rsidR="00DF4708" w:rsidRPr="00D56866">
        <w:rPr>
          <w:rFonts w:ascii="Times New Roman" w:hAnsi="Times New Roman" w:cs="Times New Roman"/>
        </w:rPr>
        <w:t xml:space="preserve"> were made from 15 cm diameter PVC pipe, approximately 12 cm tall</w:t>
      </w:r>
      <w:r w:rsidR="00531D4A" w:rsidRPr="00D56866">
        <w:rPr>
          <w:rFonts w:ascii="Times New Roman" w:hAnsi="Times New Roman" w:cs="Times New Roman"/>
        </w:rPr>
        <w:t>,</w:t>
      </w:r>
      <w:r w:rsidR="00DF4708" w:rsidRPr="00D56866">
        <w:rPr>
          <w:rFonts w:ascii="Times New Roman" w:hAnsi="Times New Roman" w:cs="Times New Roman"/>
        </w:rPr>
        <w:t xml:space="preserve"> filled with cement</w:t>
      </w:r>
      <w:r w:rsidRPr="00D56866">
        <w:rPr>
          <w:rFonts w:ascii="Times New Roman" w:hAnsi="Times New Roman" w:cs="Times New Roman"/>
        </w:rPr>
        <w:t xml:space="preserve"> </w:t>
      </w:r>
      <w:r w:rsidR="00DF4708" w:rsidRPr="00D56866">
        <w:rPr>
          <w:rFonts w:ascii="Times New Roman" w:hAnsi="Times New Roman" w:cs="Times New Roman"/>
        </w:rPr>
        <w:t xml:space="preserve">poured on a rough piece of plywood to give it a slight texture approximating </w:t>
      </w:r>
      <w:r w:rsidR="00294701" w:rsidRPr="00D56866">
        <w:rPr>
          <w:rFonts w:ascii="Times New Roman" w:hAnsi="Times New Roman" w:cs="Times New Roman"/>
        </w:rPr>
        <w:t xml:space="preserve">a coral surface </w:t>
      </w:r>
      <w:r w:rsidR="00DF4708"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DF4708"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 To collect sediment </w:t>
      </w:r>
      <w:r w:rsidR="00531D4A" w:rsidRPr="006B1631">
        <w:rPr>
          <w:rFonts w:ascii="Times New Roman" w:hAnsi="Times New Roman" w:cs="Times New Roman"/>
        </w:rPr>
        <w:t xml:space="preserve">that </w:t>
      </w:r>
      <w:r w:rsidR="001B73EA">
        <w:rPr>
          <w:rFonts w:ascii="Times New Roman" w:hAnsi="Times New Roman" w:cs="Times New Roman"/>
        </w:rPr>
        <w:t>settled</w:t>
      </w:r>
      <w:r w:rsidR="00531D4A" w:rsidRPr="006B1631">
        <w:rPr>
          <w:rFonts w:ascii="Times New Roman" w:hAnsi="Times New Roman" w:cs="Times New Roman"/>
        </w:rPr>
        <w:t xml:space="preserve"> on</w:t>
      </w:r>
      <w:r w:rsidR="00DF4708" w:rsidRPr="00D56866">
        <w:rPr>
          <w:rFonts w:ascii="Times New Roman" w:hAnsi="Times New Roman" w:cs="Times New Roman"/>
        </w:rPr>
        <w:t xml:space="preserve"> </w:t>
      </w:r>
      <w:r w:rsidR="007C4084">
        <w:rPr>
          <w:rFonts w:ascii="Times New Roman" w:hAnsi="Times New Roman" w:cs="Times New Roman"/>
        </w:rPr>
        <w:t>p</w:t>
      </w:r>
      <w:r w:rsidR="007C4084" w:rsidRPr="00D56866">
        <w:rPr>
          <w:rFonts w:ascii="Times New Roman" w:hAnsi="Times New Roman" w:cs="Times New Roman"/>
        </w:rPr>
        <w:t>ods</w:t>
      </w:r>
      <w:r w:rsidR="00DF4708" w:rsidRPr="00D56866">
        <w:rPr>
          <w:rFonts w:ascii="Times New Roman" w:hAnsi="Times New Roman" w:cs="Times New Roman"/>
        </w:rPr>
        <w:t>, a rubber cap was carefully slipped over and clamp</w:t>
      </w:r>
      <w:r w:rsidRPr="00D56866">
        <w:rPr>
          <w:rFonts w:ascii="Times New Roman" w:hAnsi="Times New Roman" w:cs="Times New Roman"/>
        </w:rPr>
        <w:t>ed</w:t>
      </w:r>
      <w:r w:rsidR="00DF4708" w:rsidRPr="00D56866">
        <w:rPr>
          <w:rFonts w:ascii="Times New Roman" w:hAnsi="Times New Roman" w:cs="Times New Roman"/>
        </w:rPr>
        <w:t xml:space="preserve"> to prevent sediment </w:t>
      </w:r>
      <w:r w:rsidRPr="00D56866">
        <w:rPr>
          <w:rFonts w:ascii="Times New Roman" w:hAnsi="Times New Roman" w:cs="Times New Roman"/>
        </w:rPr>
        <w:t>loss</w:t>
      </w:r>
      <w:r w:rsidR="00DF4708" w:rsidRPr="00D56866">
        <w:rPr>
          <w:rFonts w:ascii="Times New Roman" w:hAnsi="Times New Roman" w:cs="Times New Roman"/>
        </w:rPr>
        <w:t xml:space="preserve"> during transport to the lab (</w:t>
      </w:r>
      <w:r w:rsidR="00DF4708" w:rsidRPr="006B1631">
        <w:rPr>
          <w:rFonts w:ascii="Times New Roman" w:hAnsi="Times New Roman" w:cs="Times New Roman"/>
        </w:rPr>
        <w:fldChar w:fldCharType="begin"/>
      </w:r>
      <w:r w:rsidR="00DF4708" w:rsidRPr="00D56866">
        <w:rPr>
          <w:rFonts w:ascii="Times New Roman" w:hAnsi="Times New Roman" w:cs="Times New Roman"/>
        </w:rPr>
        <w:instrText xml:space="preserve"> REF _Ref446590596 \h </w:instrText>
      </w:r>
      <w:r w:rsidR="00DF4708" w:rsidRPr="006B1631">
        <w:rPr>
          <w:rFonts w:ascii="Times New Roman" w:hAnsi="Times New Roman" w:cs="Times New Roman"/>
        </w:rPr>
      </w:r>
      <w:r w:rsidR="00DF4708" w:rsidRPr="006B1631">
        <w:rPr>
          <w:rFonts w:ascii="Times New Roman" w:hAnsi="Times New Roman" w:cs="Times New Roman"/>
        </w:rPr>
        <w:fldChar w:fldCharType="separate"/>
      </w:r>
      <w:r w:rsidR="00DF4708" w:rsidRPr="006B1631">
        <w:rPr>
          <w:rFonts w:ascii="Times New Roman" w:hAnsi="Times New Roman" w:cs="Times New Roman"/>
        </w:rPr>
        <w:t xml:space="preserve">Figure </w:t>
      </w:r>
      <w:r w:rsidR="00DF4708" w:rsidRPr="006B1631">
        <w:rPr>
          <w:rFonts w:ascii="Times New Roman" w:hAnsi="Times New Roman" w:cs="Times New Roman"/>
          <w:noProof/>
        </w:rPr>
        <w:t>2</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c). In the lab, </w:t>
      </w:r>
      <w:r w:rsidRPr="006B1631">
        <w:rPr>
          <w:rFonts w:ascii="Times New Roman" w:hAnsi="Times New Roman" w:cs="Times New Roman"/>
        </w:rPr>
        <w:t xml:space="preserve">sediment was rinsed from </w:t>
      </w:r>
      <w:r w:rsidR="00DF4708" w:rsidRPr="006B1631">
        <w:rPr>
          <w:rFonts w:ascii="Times New Roman" w:hAnsi="Times New Roman" w:cs="Times New Roman"/>
        </w:rPr>
        <w:t>the rubber cap and the</w:t>
      </w:r>
      <w:r w:rsidRPr="00D56866">
        <w:rPr>
          <w:rFonts w:ascii="Times New Roman" w:hAnsi="Times New Roman" w:cs="Times New Roman"/>
        </w:rPr>
        <w:t xml:space="preserve"> </w:t>
      </w:r>
      <w:r w:rsidR="007C4084">
        <w:rPr>
          <w:rFonts w:ascii="Times New Roman" w:hAnsi="Times New Roman" w:cs="Times New Roman"/>
        </w:rPr>
        <w:t>p</w:t>
      </w:r>
      <w:r w:rsidR="007C4084" w:rsidRPr="00D56866">
        <w:rPr>
          <w:rFonts w:ascii="Times New Roman" w:hAnsi="Times New Roman" w:cs="Times New Roman"/>
        </w:rPr>
        <w:t>od</w:t>
      </w:r>
      <w:r w:rsidR="00DF4708" w:rsidRPr="00D56866">
        <w:rPr>
          <w:rFonts w:ascii="Times New Roman" w:hAnsi="Times New Roman" w:cs="Times New Roman"/>
        </w:rPr>
        <w:t xml:space="preserve">. In many instances there was significant algal growth on the </w:t>
      </w:r>
      <w:r w:rsidR="007C4084">
        <w:rPr>
          <w:rFonts w:ascii="Times New Roman" w:hAnsi="Times New Roman" w:cs="Times New Roman"/>
        </w:rPr>
        <w:t>p</w:t>
      </w:r>
      <w:r w:rsidR="007C4084" w:rsidRPr="00D56866">
        <w:rPr>
          <w:rFonts w:ascii="Times New Roman" w:hAnsi="Times New Roman" w:cs="Times New Roman"/>
        </w:rPr>
        <w:t xml:space="preserve">od </w:t>
      </w:r>
      <w:r w:rsidR="00DF4708" w:rsidRPr="00D56866">
        <w:rPr>
          <w:rFonts w:ascii="Times New Roman" w:hAnsi="Times New Roman" w:cs="Times New Roman"/>
        </w:rPr>
        <w:t>surface, so sediment was manually scrubbed from this algae layer and included in the analysis.</w:t>
      </w:r>
    </w:p>
    <w:p w14:paraId="77691FA8" w14:textId="4BD7E323" w:rsidR="00DF4708" w:rsidRPr="00D56866" w:rsidRDefault="00DF4708" w:rsidP="00414440">
      <w:pPr>
        <w:spacing w:after="0"/>
        <w:ind w:firstLine="720"/>
        <w:rPr>
          <w:rFonts w:ascii="Times New Roman" w:hAnsi="Times New Roman" w:cs="Times New Roman"/>
        </w:rPr>
      </w:pPr>
      <w:r w:rsidRPr="00D56866">
        <w:rPr>
          <w:rFonts w:ascii="Times New Roman" w:hAnsi="Times New Roman" w:cs="Times New Roman"/>
        </w:rPr>
        <w:t>Sediment</w:t>
      </w:r>
      <w:r w:rsidR="00D25830" w:rsidRPr="00D56866">
        <w:rPr>
          <w:rFonts w:ascii="Times New Roman" w:hAnsi="Times New Roman" w:cs="Times New Roman"/>
        </w:rPr>
        <w:t xml:space="preserve"> collected by both </w:t>
      </w:r>
      <w:r w:rsidR="007C4084">
        <w:rPr>
          <w:rFonts w:ascii="Times New Roman" w:hAnsi="Times New Roman" w:cs="Times New Roman"/>
        </w:rPr>
        <w:t>p</w:t>
      </w:r>
      <w:r w:rsidR="007C4084" w:rsidRPr="00D56866">
        <w:rPr>
          <w:rFonts w:ascii="Times New Roman" w:hAnsi="Times New Roman" w:cs="Times New Roman"/>
        </w:rPr>
        <w:t xml:space="preserve">ods </w:t>
      </w:r>
      <w:r w:rsidR="00D25830" w:rsidRPr="00D56866">
        <w:rPr>
          <w:rFonts w:ascii="Times New Roman" w:hAnsi="Times New Roman" w:cs="Times New Roman"/>
        </w:rPr>
        <w:t>and traps</w:t>
      </w:r>
      <w:r w:rsidR="007A5A40">
        <w:rPr>
          <w:rFonts w:ascii="Times New Roman" w:hAnsi="Times New Roman" w:cs="Times New Roman"/>
        </w:rPr>
        <w:t xml:space="preserve">, and </w:t>
      </w:r>
      <w:r w:rsidR="00C12EFE">
        <w:rPr>
          <w:rFonts w:ascii="Times New Roman" w:hAnsi="Times New Roman" w:cs="Times New Roman"/>
        </w:rPr>
        <w:t xml:space="preserve">surrounding </w:t>
      </w:r>
      <w:r w:rsidR="007A5A40">
        <w:rPr>
          <w:rFonts w:ascii="Times New Roman" w:hAnsi="Times New Roman" w:cs="Times New Roman"/>
        </w:rPr>
        <w:t xml:space="preserve">benthic </w:t>
      </w:r>
      <w:r w:rsidR="00C12EFE">
        <w:rPr>
          <w:rFonts w:ascii="Times New Roman" w:hAnsi="Times New Roman" w:cs="Times New Roman"/>
        </w:rPr>
        <w:t>samples</w:t>
      </w:r>
      <w:r w:rsidR="007A5A40">
        <w:rPr>
          <w:rFonts w:ascii="Times New Roman" w:hAnsi="Times New Roman" w:cs="Times New Roman"/>
        </w:rPr>
        <w:t>,</w:t>
      </w:r>
      <w:r w:rsidR="00D25830" w:rsidRPr="00D56866">
        <w:rPr>
          <w:rFonts w:ascii="Times New Roman" w:hAnsi="Times New Roman" w:cs="Times New Roman"/>
        </w:rPr>
        <w:t xml:space="preserve"> w</w:t>
      </w:r>
      <w:r w:rsidR="00C12EFE">
        <w:rPr>
          <w:rFonts w:ascii="Times New Roman" w:hAnsi="Times New Roman" w:cs="Times New Roman"/>
        </w:rPr>
        <w:t>ere</w:t>
      </w:r>
      <w:r w:rsidR="00D25830" w:rsidRPr="00D56866">
        <w:rPr>
          <w:rFonts w:ascii="Times New Roman" w:hAnsi="Times New Roman" w:cs="Times New Roman"/>
        </w:rPr>
        <w:t xml:space="preserve"> analyzed for</w:t>
      </w:r>
      <w:r w:rsidR="00414440" w:rsidRPr="00D56866">
        <w:rPr>
          <w:rFonts w:ascii="Times New Roman" w:hAnsi="Times New Roman" w:cs="Times New Roman"/>
        </w:rPr>
        <w:t xml:space="preserve"> </w:t>
      </w:r>
      <w:r w:rsidR="009F4D07" w:rsidRPr="00D56866">
        <w:rPr>
          <w:rFonts w:ascii="Times New Roman" w:hAnsi="Times New Roman" w:cs="Times New Roman"/>
        </w:rPr>
        <w:t xml:space="preserve">weight and </w:t>
      </w:r>
      <w:r w:rsidR="00414440" w:rsidRPr="00D56866">
        <w:rPr>
          <w:rFonts w:ascii="Times New Roman" w:hAnsi="Times New Roman" w:cs="Times New Roman"/>
        </w:rPr>
        <w:t>grain size by</w:t>
      </w:r>
      <w:r w:rsidRPr="00D56866">
        <w:rPr>
          <w:rFonts w:ascii="Times New Roman" w:hAnsi="Times New Roman" w:cs="Times New Roman"/>
        </w:rPr>
        <w:t xml:space="preserve"> wet siev</w:t>
      </w:r>
      <w:r w:rsidR="00414440" w:rsidRPr="00D56866">
        <w:rPr>
          <w:rFonts w:ascii="Times New Roman" w:hAnsi="Times New Roman" w:cs="Times New Roman"/>
        </w:rPr>
        <w:t>ing</w:t>
      </w:r>
      <w:r w:rsidR="009F4D07" w:rsidRPr="00D56866">
        <w:rPr>
          <w:rFonts w:ascii="Times New Roman" w:hAnsi="Times New Roman" w:cs="Times New Roman"/>
        </w:rPr>
        <w:t>,</w:t>
      </w:r>
      <w:r w:rsidR="00414440" w:rsidRPr="00D56866">
        <w:rPr>
          <w:rFonts w:ascii="Times New Roman" w:hAnsi="Times New Roman" w:cs="Times New Roman"/>
        </w:rPr>
        <w:t xml:space="preserve"> and</w:t>
      </w:r>
      <w:r w:rsidR="009F4D07" w:rsidRPr="00D56866">
        <w:rPr>
          <w:rFonts w:ascii="Times New Roman" w:hAnsi="Times New Roman" w:cs="Times New Roman"/>
        </w:rPr>
        <w:t xml:space="preserve"> composition was determined by</w:t>
      </w:r>
      <w:r w:rsidR="00414440" w:rsidRPr="00D56866">
        <w:rPr>
          <w:rFonts w:ascii="Times New Roman" w:hAnsi="Times New Roman" w:cs="Times New Roman"/>
        </w:rPr>
        <w:t xml:space="preserve"> the </w:t>
      </w:r>
      <w:r w:rsidR="009F4D07" w:rsidRPr="00D56866">
        <w:rPr>
          <w:rFonts w:ascii="Times New Roman" w:hAnsi="Times New Roman" w:cs="Times New Roman"/>
        </w:rPr>
        <w:t>Loss on Ignition (LOI) method.</w:t>
      </w:r>
      <w:r w:rsidR="00414440" w:rsidRPr="00D56866">
        <w:rPr>
          <w:rFonts w:ascii="Times New Roman" w:hAnsi="Times New Roman" w:cs="Times New Roman"/>
        </w:rPr>
        <w:t xml:space="preserve"> G</w:t>
      </w:r>
      <w:r w:rsidRPr="00D56866">
        <w:rPr>
          <w:rFonts w:ascii="Times New Roman" w:hAnsi="Times New Roman" w:cs="Times New Roman"/>
        </w:rPr>
        <w:t xml:space="preserve">ravel-size shells and organisms (&gt;2 mm) </w:t>
      </w:r>
      <w:r w:rsidR="00414440" w:rsidRPr="00D56866">
        <w:rPr>
          <w:rFonts w:ascii="Times New Roman" w:hAnsi="Times New Roman" w:cs="Times New Roman"/>
        </w:rPr>
        <w:t xml:space="preserve">were sieved and removed </w:t>
      </w:r>
      <w:r w:rsidRPr="00D56866">
        <w:rPr>
          <w:rFonts w:ascii="Times New Roman" w:hAnsi="Times New Roman" w:cs="Times New Roman"/>
        </w:rPr>
        <w:t xml:space="preserve">from analysis, </w:t>
      </w:r>
      <w:r w:rsidR="00414440" w:rsidRPr="00D56866">
        <w:rPr>
          <w:rFonts w:ascii="Times New Roman" w:hAnsi="Times New Roman" w:cs="Times New Roman"/>
        </w:rPr>
        <w:t>then</w:t>
      </w:r>
      <w:r w:rsidRPr="00D56866">
        <w:rPr>
          <w:rFonts w:ascii="Times New Roman" w:hAnsi="Times New Roman" w:cs="Times New Roman"/>
        </w:rPr>
        <w:t xml:space="preserve"> the </w:t>
      </w:r>
      <w:proofErr w:type="gramStart"/>
      <w:r w:rsidRPr="00D56866">
        <w:rPr>
          <w:rFonts w:ascii="Times New Roman" w:hAnsi="Times New Roman" w:cs="Times New Roman"/>
        </w:rPr>
        <w:t>coarse</w:t>
      </w:r>
      <w:proofErr w:type="gramEnd"/>
      <w:r w:rsidRPr="00D56866">
        <w:rPr>
          <w:rFonts w:ascii="Times New Roman" w:hAnsi="Times New Roman" w:cs="Times New Roman"/>
        </w:rPr>
        <w:t xml:space="preserve"> (2 mm – 63 </w:t>
      </w:r>
      <w:proofErr w:type="spellStart"/>
      <w:r w:rsidRPr="006B1631">
        <w:rPr>
          <w:rFonts w:ascii="Times New Roman" w:hAnsi="Times New Roman" w:cs="Times New Roman"/>
        </w:rPr>
        <w:t>μm</w:t>
      </w:r>
      <w:proofErr w:type="spellEnd"/>
      <w:r w:rsidRPr="006B1631">
        <w:rPr>
          <w:rFonts w:ascii="Times New Roman" w:hAnsi="Times New Roman" w:cs="Times New Roman"/>
        </w:rPr>
        <w:t xml:space="preserve">) and fine fractions (63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 xml:space="preserve"> - 2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w:t>
      </w:r>
      <w:r w:rsidR="00414440" w:rsidRPr="006B1631">
        <w:rPr>
          <w:rFonts w:ascii="Times New Roman" w:hAnsi="Times New Roman" w:cs="Times New Roman"/>
        </w:rPr>
        <w:t xml:space="preserve"> were separated by wet sieving</w:t>
      </w:r>
      <w:r w:rsidRPr="006B1631">
        <w:rPr>
          <w:rFonts w:ascii="Times New Roman" w:hAnsi="Times New Roman" w:cs="Times New Roman"/>
        </w:rPr>
        <w:t>. The fine fraction was collected on pre-weighed 15-cm diameter, 2-</w:t>
      </w:r>
      <w:r w:rsidRPr="00D56866">
        <w:rPr>
          <w:rFonts w:ascii="Times New Roman" w:hAnsi="Times New Roman" w:cs="Times New Roman"/>
        </w:rPr>
        <w:t>μ</w:t>
      </w:r>
      <w:r w:rsidRPr="006B1631">
        <w:rPr>
          <w:rFonts w:ascii="Times New Roman" w:hAnsi="Times New Roman" w:cs="Times New Roman"/>
        </w:rPr>
        <w:t xml:space="preserve">m nominal pore size glass fiber filters. To remove salts, the coarse fraction was rinsed in the sieve </w:t>
      </w:r>
      <w:r w:rsidR="00D25830" w:rsidRPr="006B1631">
        <w:rPr>
          <w:rFonts w:ascii="Times New Roman" w:hAnsi="Times New Roman" w:cs="Times New Roman"/>
        </w:rPr>
        <w:t>and</w:t>
      </w:r>
      <w:r w:rsidR="00294701" w:rsidRPr="00D56866">
        <w:rPr>
          <w:rFonts w:ascii="Times New Roman" w:hAnsi="Times New Roman" w:cs="Times New Roman"/>
        </w:rPr>
        <w:t xml:space="preserve"> </w:t>
      </w:r>
      <w:r w:rsidRPr="00D56866">
        <w:rPr>
          <w:rFonts w:ascii="Times New Roman" w:hAnsi="Times New Roman" w:cs="Times New Roman"/>
        </w:rPr>
        <w:t xml:space="preserve">the fine fraction was gravity filtered with distilled water. Coarse and fine fractions were dried at 100 C for 2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cooled, and weighed </w:t>
      </w:r>
      <w:r w:rsidR="00D25830" w:rsidRPr="00D56866">
        <w:rPr>
          <w:rFonts w:ascii="Times New Roman" w:hAnsi="Times New Roman" w:cs="Times New Roman"/>
        </w:rPr>
        <w:t xml:space="preserve">separately </w:t>
      </w:r>
      <w:r w:rsidRPr="00D56866">
        <w:rPr>
          <w:rFonts w:ascii="Times New Roman" w:hAnsi="Times New Roman" w:cs="Times New Roman"/>
        </w:rPr>
        <w:t xml:space="preserve">to determine the bulk sediment </w:t>
      </w:r>
      <w:r w:rsidR="00294701" w:rsidRPr="00D56866">
        <w:rPr>
          <w:rFonts w:ascii="Times New Roman" w:hAnsi="Times New Roman" w:cs="Times New Roman"/>
        </w:rPr>
        <w:t>mass</w:t>
      </w:r>
      <w:r w:rsidRPr="00D56866">
        <w:rPr>
          <w:rFonts w:ascii="Times New Roman" w:hAnsi="Times New Roman" w:cs="Times New Roman"/>
        </w:rPr>
        <w:t xml:space="preserve">. </w:t>
      </w:r>
      <w:r w:rsidR="00D25830" w:rsidRPr="00D56866">
        <w:rPr>
          <w:rFonts w:ascii="Times New Roman" w:hAnsi="Times New Roman" w:cs="Times New Roman"/>
        </w:rPr>
        <w:t>G</w:t>
      </w:r>
      <w:r w:rsidRPr="00D56866">
        <w:rPr>
          <w:rFonts w:ascii="Times New Roman" w:hAnsi="Times New Roman" w:cs="Times New Roman"/>
        </w:rPr>
        <w:t>eochemical comp</w:t>
      </w:r>
      <w:r w:rsidR="00414440" w:rsidRPr="00D56866">
        <w:rPr>
          <w:rFonts w:ascii="Times New Roman" w:hAnsi="Times New Roman" w:cs="Times New Roman"/>
        </w:rPr>
        <w:t>osition</w:t>
      </w:r>
      <w:r w:rsidR="00D25830" w:rsidRPr="00D56866">
        <w:rPr>
          <w:rFonts w:ascii="Times New Roman" w:hAnsi="Times New Roman" w:cs="Times New Roman"/>
        </w:rPr>
        <w:t xml:space="preserve"> of the coarse and fine fractions was analyzed by</w:t>
      </w:r>
      <w:r w:rsidR="00414440" w:rsidRPr="00D56866">
        <w:rPr>
          <w:rFonts w:ascii="Times New Roman" w:hAnsi="Times New Roman" w:cs="Times New Roman"/>
        </w:rPr>
        <w:t xml:space="preserve"> </w:t>
      </w:r>
      <w:r w:rsidRPr="00D56866">
        <w:rPr>
          <w:rFonts w:ascii="Times New Roman" w:hAnsi="Times New Roman" w:cs="Times New Roman"/>
        </w:rPr>
        <w:t xml:space="preserve">combusting </w:t>
      </w:r>
      <w:r w:rsidR="00531D4A" w:rsidRPr="00D56866">
        <w:rPr>
          <w:rFonts w:ascii="Times New Roman" w:hAnsi="Times New Roman" w:cs="Times New Roman"/>
        </w:rPr>
        <w:t xml:space="preserve">for </w:t>
      </w:r>
      <w:r w:rsidRPr="00D56866">
        <w:rPr>
          <w:rFonts w:ascii="Times New Roman" w:hAnsi="Times New Roman" w:cs="Times New Roman"/>
        </w:rPr>
        <w:t xml:space="preserve">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at 550 C </w:t>
      </w:r>
      <w:r w:rsidR="001B73EA">
        <w:rPr>
          <w:rFonts w:ascii="Times New Roman" w:hAnsi="Times New Roman" w:cs="Times New Roman"/>
        </w:rPr>
        <w:t>to burn off</w:t>
      </w:r>
      <w:r w:rsidRPr="00D56866">
        <w:rPr>
          <w:rFonts w:ascii="Times New Roman" w:hAnsi="Times New Roman" w:cs="Times New Roman"/>
        </w:rPr>
        <w:t xml:space="preserve"> organic</w:t>
      </w:r>
      <w:r w:rsidR="00294701" w:rsidRPr="00D56866">
        <w:rPr>
          <w:rFonts w:ascii="Times New Roman" w:hAnsi="Times New Roman" w:cs="Times New Roman"/>
        </w:rPr>
        <w:t xml:space="preserve"> and </w:t>
      </w:r>
      <w:r w:rsidRPr="00D56866">
        <w:rPr>
          <w:rFonts w:ascii="Times New Roman" w:hAnsi="Times New Roman" w:cs="Times New Roman"/>
        </w:rPr>
        <w:t xml:space="preserve">950 C for 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for carbonate</w:t>
      </w:r>
      <w:r w:rsidR="001B73EA">
        <w:rPr>
          <w:rFonts w:ascii="Times New Roman" w:hAnsi="Times New Roman" w:cs="Times New Roman"/>
        </w:rPr>
        <w:t>s</w:t>
      </w:r>
      <w:r w:rsidR="00294701" w:rsidRPr="00D56866">
        <w:rPr>
          <w:rFonts w:ascii="Times New Roman" w:hAnsi="Times New Roman" w:cs="Times New Roman"/>
        </w:rPr>
        <w:t>, respectively</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(Heiri et al., 2001; Santisteban et al., 2004)</w:t>
      </w:r>
      <w:r w:rsidRPr="006B1631">
        <w:rPr>
          <w:rFonts w:ascii="Times New Roman" w:hAnsi="Times New Roman" w:cs="Times New Roman"/>
        </w:rPr>
        <w:fldChar w:fldCharType="end"/>
      </w:r>
      <w:r w:rsidRPr="006B1631">
        <w:rPr>
          <w:rFonts w:ascii="Times New Roman" w:hAnsi="Times New Roman" w:cs="Times New Roman"/>
        </w:rPr>
        <w:t xml:space="preserve">. The proportion (%) of terrigenous sediment was then determined by subtraction from the </w:t>
      </w:r>
      <w:r w:rsidR="001B73EA">
        <w:rPr>
          <w:rFonts w:ascii="Times New Roman" w:hAnsi="Times New Roman" w:cs="Times New Roman"/>
        </w:rPr>
        <w:t>mass of</w:t>
      </w:r>
      <w:r w:rsidR="001B73EA" w:rsidRPr="006B1631">
        <w:rPr>
          <w:rFonts w:ascii="Times New Roman" w:hAnsi="Times New Roman" w:cs="Times New Roman"/>
        </w:rPr>
        <w:t xml:space="preserve"> </w:t>
      </w:r>
      <w:r w:rsidRPr="006B1631">
        <w:rPr>
          <w:rFonts w:ascii="Times New Roman" w:hAnsi="Times New Roman" w:cs="Times New Roman"/>
        </w:rPr>
        <w:t xml:space="preserve">organic and  carbonate </w:t>
      </w:r>
      <w:r w:rsidR="001B73EA">
        <w:rPr>
          <w:rFonts w:ascii="Times New Roman" w:hAnsi="Times New Roman" w:cs="Times New Roman"/>
        </w:rPr>
        <w:t xml:space="preserve">material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Gray et al., 2012)</w:t>
      </w:r>
      <w:r w:rsidRPr="006B1631">
        <w:rPr>
          <w:rFonts w:ascii="Times New Roman" w:hAnsi="Times New Roman" w:cs="Times New Roman"/>
        </w:rPr>
        <w:fldChar w:fldCharType="end"/>
      </w:r>
      <w:r w:rsidRPr="006B1631">
        <w:rPr>
          <w:rFonts w:ascii="Times New Roman" w:hAnsi="Times New Roman" w:cs="Times New Roman"/>
        </w:rPr>
        <w:t xml:space="preserve">. Sediment accumulation results were normalized for </w:t>
      </w:r>
      <w:r w:rsidR="005E2E0A" w:rsidRPr="006B1631">
        <w:rPr>
          <w:rFonts w:ascii="Times New Roman" w:hAnsi="Times New Roman" w:cs="Times New Roman"/>
        </w:rPr>
        <w:t>device</w:t>
      </w:r>
      <w:r w:rsidRPr="00D56866">
        <w:rPr>
          <w:rFonts w:ascii="Times New Roman" w:hAnsi="Times New Roman" w:cs="Times New Roman"/>
        </w:rPr>
        <w:t xml:space="preserve"> diameter and deployment time (g m</w:t>
      </w:r>
      <w:r w:rsidRPr="00D56866">
        <w:rPr>
          <w:rFonts w:ascii="Times New Roman" w:hAnsi="Times New Roman" w:cs="Times New Roman"/>
          <w:vertAlign w:val="superscript"/>
        </w:rPr>
        <w:t xml:space="preserve">-2 </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2009)","manualFormatting":"(Storlazzi et al., 2009)","plainTextFormattedCitation":"(Storlazzi et al., 2009)","previouslyFormattedCitation":"(Curt D.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2009)</w:t>
      </w:r>
      <w:r w:rsidRPr="006B1631">
        <w:rPr>
          <w:rFonts w:ascii="Times New Roman" w:hAnsi="Times New Roman" w:cs="Times New Roman"/>
        </w:rPr>
        <w:fldChar w:fldCharType="end"/>
      </w:r>
      <w:r w:rsidRPr="006B1631">
        <w:rPr>
          <w:rFonts w:ascii="Times New Roman" w:hAnsi="Times New Roman" w:cs="Times New Roman"/>
        </w:rPr>
        <w:t xml:space="preserve"> to compare </w:t>
      </w:r>
      <w:r w:rsidR="007F7DA9">
        <w:rPr>
          <w:rFonts w:ascii="Times New Roman" w:hAnsi="Times New Roman" w:cs="Times New Roman"/>
        </w:rPr>
        <w:t>pods</w:t>
      </w:r>
      <w:r w:rsidRPr="00D56866">
        <w:rPr>
          <w:rFonts w:ascii="Times New Roman" w:hAnsi="Times New Roman" w:cs="Times New Roman"/>
        </w:rPr>
        <w:t xml:space="preserve"> and traps </w:t>
      </w:r>
      <w:r w:rsidR="005E2E0A" w:rsidRPr="00D56866">
        <w:rPr>
          <w:rFonts w:ascii="Times New Roman" w:hAnsi="Times New Roman" w:cs="Times New Roman"/>
        </w:rPr>
        <w:t>over</w:t>
      </w:r>
      <w:r w:rsidRPr="00D56866">
        <w:rPr>
          <w:rFonts w:ascii="Times New Roman" w:hAnsi="Times New Roman" w:cs="Times New Roman"/>
        </w:rPr>
        <w:t xml:space="preserve"> variable deployment times.</w:t>
      </w:r>
    </w:p>
    <w:p w14:paraId="5B6447EC" w14:textId="77777777" w:rsidR="00DF4708" w:rsidRPr="00D56866" w:rsidRDefault="00DF4708" w:rsidP="00DF4708">
      <w:pPr>
        <w:spacing w:after="0"/>
        <w:rPr>
          <w:rFonts w:ascii="Times New Roman" w:hAnsi="Times New Roman" w:cs="Times New Roman"/>
        </w:rPr>
      </w:pPr>
    </w:p>
    <w:p w14:paraId="3139B54C" w14:textId="0DD88F4F" w:rsidR="00DF4708" w:rsidRPr="000A7C3D" w:rsidRDefault="00DF4708" w:rsidP="00351E78">
      <w:pPr>
        <w:pStyle w:val="Heading3"/>
        <w:rPr>
          <w:rFonts w:ascii="Times New Roman" w:hAnsi="Times New Roman" w:cs="Times New Roman"/>
        </w:rPr>
      </w:pPr>
      <w:r w:rsidRPr="000A7C3D">
        <w:rPr>
          <w:rFonts w:ascii="Times New Roman" w:hAnsi="Times New Roman" w:cs="Times New Roman"/>
        </w:rPr>
        <w:t>2.2</w:t>
      </w:r>
      <w:r w:rsidR="00351E78" w:rsidRPr="000A7C3D">
        <w:rPr>
          <w:rFonts w:ascii="Times New Roman" w:hAnsi="Times New Roman" w:cs="Times New Roman"/>
        </w:rPr>
        <w:t>.3</w:t>
      </w:r>
      <w:r w:rsidRPr="000A7C3D">
        <w:rPr>
          <w:rFonts w:ascii="Times New Roman" w:hAnsi="Times New Roman" w:cs="Times New Roman"/>
        </w:rPr>
        <w:t xml:space="preserve"> Time-lapse photography of </w:t>
      </w:r>
      <w:r w:rsidR="00351E78" w:rsidRPr="000A7C3D">
        <w:rPr>
          <w:rFonts w:ascii="Times New Roman" w:hAnsi="Times New Roman" w:cs="Times New Roman"/>
        </w:rPr>
        <w:t xml:space="preserve">terrigenous </w:t>
      </w:r>
      <w:r w:rsidRPr="000A7C3D">
        <w:rPr>
          <w:rFonts w:ascii="Times New Roman" w:hAnsi="Times New Roman" w:cs="Times New Roman"/>
        </w:rPr>
        <w:t>sediment plumes</w:t>
      </w:r>
    </w:p>
    <w:p w14:paraId="2ABF4749" w14:textId="799F726C" w:rsidR="00DF4708" w:rsidRPr="00D56866" w:rsidRDefault="00DF4708" w:rsidP="00946B83">
      <w:pPr>
        <w:spacing w:after="0"/>
        <w:ind w:firstLine="720"/>
        <w:rPr>
          <w:rFonts w:ascii="Times New Roman" w:hAnsi="Times New Roman" w:cs="Times New Roman"/>
        </w:rPr>
      </w:pPr>
      <w:r w:rsidRPr="006B1631">
        <w:rPr>
          <w:rFonts w:ascii="Times New Roman" w:hAnsi="Times New Roman" w:cs="Times New Roman"/>
        </w:rPr>
        <w:t xml:space="preserve">A Moultrie </w:t>
      </w:r>
      <w:proofErr w:type="spellStart"/>
      <w:r w:rsidRPr="006B1631">
        <w:rPr>
          <w:rFonts w:ascii="Times New Roman" w:hAnsi="Times New Roman" w:cs="Times New Roman"/>
        </w:rPr>
        <w:t>GameSpy</w:t>
      </w:r>
      <w:proofErr w:type="spellEnd"/>
      <w:r w:rsidRPr="006B1631">
        <w:rPr>
          <w:rFonts w:ascii="Times New Roman" w:hAnsi="Times New Roman" w:cs="Times New Roman"/>
        </w:rPr>
        <w:t xml:space="preserve"> I-35 t</w:t>
      </w:r>
      <w:r w:rsidR="005E2E0A" w:rsidRPr="006B1631">
        <w:rPr>
          <w:rFonts w:ascii="Times New Roman" w:hAnsi="Times New Roman" w:cs="Times New Roman"/>
        </w:rPr>
        <w:t>ime</w:t>
      </w:r>
      <w:r w:rsidR="007C4084">
        <w:rPr>
          <w:rFonts w:ascii="Times New Roman" w:hAnsi="Times New Roman" w:cs="Times New Roman"/>
        </w:rPr>
        <w:t>-</w:t>
      </w:r>
      <w:r w:rsidR="005E2E0A" w:rsidRPr="006B1631">
        <w:rPr>
          <w:rFonts w:ascii="Times New Roman" w:hAnsi="Times New Roman" w:cs="Times New Roman"/>
        </w:rPr>
        <w:t xml:space="preserve">lapse </w:t>
      </w:r>
      <w:r w:rsidRPr="006B1631">
        <w:rPr>
          <w:rFonts w:ascii="Times New Roman" w:hAnsi="Times New Roman" w:cs="Times New Roman"/>
        </w:rPr>
        <w:t xml:space="preserve">camera was installed in January and February 2014 to </w:t>
      </w:r>
      <w:r w:rsidR="00294701" w:rsidRPr="00D56866">
        <w:rPr>
          <w:rFonts w:ascii="Times New Roman" w:hAnsi="Times New Roman" w:cs="Times New Roman"/>
        </w:rPr>
        <w:t>characterize the variability of surface properties in the bay and image</w:t>
      </w:r>
      <w:r w:rsidRPr="00D56866">
        <w:rPr>
          <w:rFonts w:ascii="Times New Roman" w:hAnsi="Times New Roman" w:cs="Times New Roman"/>
        </w:rPr>
        <w:t xml:space="preserve"> sediment plumes</w:t>
      </w:r>
      <w:r w:rsidR="00A11978" w:rsidRPr="00D56866">
        <w:rPr>
          <w:rFonts w:ascii="Times New Roman" w:hAnsi="Times New Roman" w:cs="Times New Roman"/>
        </w:rPr>
        <w:t xml:space="preserve"> discharged from Faga’alu Stream</w:t>
      </w:r>
      <w:r w:rsidRPr="00D56866">
        <w:rPr>
          <w:rFonts w:ascii="Times New Roman" w:hAnsi="Times New Roman" w:cs="Times New Roman"/>
        </w:rPr>
        <w:t xml:space="preserve"> following storms. The camera was deployed </w:t>
      </w:r>
      <w:r w:rsidR="00A11978" w:rsidRPr="00D56866">
        <w:rPr>
          <w:rFonts w:ascii="Times New Roman" w:hAnsi="Times New Roman" w:cs="Times New Roman"/>
        </w:rPr>
        <w:t>on the south side of Faga'alu Bay (</w:t>
      </w:r>
      <w:r w:rsidR="00A11978" w:rsidRPr="006B1631">
        <w:rPr>
          <w:rFonts w:ascii="Times New Roman" w:hAnsi="Times New Roman" w:cs="Times New Roman"/>
        </w:rPr>
        <w:fldChar w:fldCharType="begin"/>
      </w:r>
      <w:r w:rsidR="00A11978" w:rsidRPr="00D56866">
        <w:rPr>
          <w:rFonts w:ascii="Times New Roman" w:hAnsi="Times New Roman" w:cs="Times New Roman"/>
        </w:rPr>
        <w:instrText xml:space="preserve"> REF _Ref447276231 \h </w:instrText>
      </w:r>
      <w:r w:rsidR="00A11978" w:rsidRPr="006B1631">
        <w:rPr>
          <w:rFonts w:ascii="Times New Roman" w:hAnsi="Times New Roman" w:cs="Times New Roman"/>
        </w:rPr>
      </w:r>
      <w:r w:rsidR="00A11978" w:rsidRPr="006B1631">
        <w:rPr>
          <w:rFonts w:ascii="Times New Roman" w:hAnsi="Times New Roman" w:cs="Times New Roman"/>
        </w:rPr>
        <w:fldChar w:fldCharType="separate"/>
      </w:r>
      <w:r w:rsidR="00A11978" w:rsidRPr="006B1631">
        <w:rPr>
          <w:rFonts w:ascii="Times New Roman" w:hAnsi="Times New Roman" w:cs="Times New Roman"/>
        </w:rPr>
        <w:t xml:space="preserve">Figure </w:t>
      </w:r>
      <w:r w:rsidR="00A11978" w:rsidRPr="006B1631">
        <w:rPr>
          <w:rFonts w:ascii="Times New Roman" w:hAnsi="Times New Roman" w:cs="Times New Roman"/>
          <w:noProof/>
        </w:rPr>
        <w:t>1</w:t>
      </w:r>
      <w:r w:rsidR="00A11978" w:rsidRPr="006B1631">
        <w:rPr>
          <w:rFonts w:ascii="Times New Roman" w:hAnsi="Times New Roman" w:cs="Times New Roman"/>
        </w:rPr>
        <w:fldChar w:fldCharType="end"/>
      </w:r>
      <w:r w:rsidR="00A11978" w:rsidRPr="006B1631">
        <w:rPr>
          <w:rFonts w:ascii="Times New Roman" w:hAnsi="Times New Roman" w:cs="Times New Roman"/>
        </w:rPr>
        <w:t xml:space="preserve">) </w:t>
      </w:r>
      <w:r w:rsidR="001B73EA">
        <w:rPr>
          <w:rFonts w:ascii="Times New Roman" w:hAnsi="Times New Roman" w:cs="Times New Roman"/>
        </w:rPr>
        <w:t>and acquired imagery every</w:t>
      </w:r>
      <w:r w:rsidR="001B73EA" w:rsidRPr="00D56866">
        <w:rPr>
          <w:rFonts w:ascii="Times New Roman" w:hAnsi="Times New Roman" w:cs="Times New Roman"/>
        </w:rPr>
        <w:t xml:space="preserve"> </w:t>
      </w:r>
      <w:r w:rsidRPr="00D56866">
        <w:rPr>
          <w:rFonts w:ascii="Times New Roman" w:hAnsi="Times New Roman" w:cs="Times New Roman"/>
        </w:rPr>
        <w:t xml:space="preserve">15-min </w:t>
      </w:r>
      <w:r w:rsidR="001B73EA">
        <w:rPr>
          <w:rFonts w:ascii="Times New Roman" w:hAnsi="Times New Roman" w:cs="Times New Roman"/>
        </w:rPr>
        <w:t>during daylight hours</w:t>
      </w:r>
      <w:r w:rsidRPr="00D56866">
        <w:rPr>
          <w:rFonts w:ascii="Times New Roman" w:hAnsi="Times New Roman" w:cs="Times New Roman"/>
        </w:rPr>
        <w:t xml:space="preserve">. Although </w:t>
      </w:r>
      <w:r w:rsidR="00A11978" w:rsidRPr="00D56866">
        <w:rPr>
          <w:rFonts w:ascii="Times New Roman" w:hAnsi="Times New Roman" w:cs="Times New Roman"/>
        </w:rPr>
        <w:t>suspended-</w:t>
      </w:r>
      <w:r w:rsidRPr="00D56866">
        <w:rPr>
          <w:rFonts w:ascii="Times New Roman" w:hAnsi="Times New Roman" w:cs="Times New Roman"/>
        </w:rPr>
        <w:t xml:space="preserve">sediment concentrations cannot be </w:t>
      </w:r>
      <w:r w:rsidR="005E2E0A" w:rsidRPr="00D56866">
        <w:rPr>
          <w:rFonts w:ascii="Times New Roman" w:hAnsi="Times New Roman" w:cs="Times New Roman"/>
        </w:rPr>
        <w:t>quantified</w:t>
      </w:r>
      <w:r w:rsidRPr="00D56866">
        <w:rPr>
          <w:rFonts w:ascii="Times New Roman" w:hAnsi="Times New Roman" w:cs="Times New Roman"/>
        </w:rPr>
        <w:t xml:space="preserve"> from the images, the brown-colored, terrigenous sediment was clearly visible in contrast to the normally </w:t>
      </w:r>
      <w:r w:rsidR="001B73EA">
        <w:rPr>
          <w:rFonts w:ascii="Times New Roman" w:hAnsi="Times New Roman" w:cs="Times New Roman"/>
        </w:rPr>
        <w:t>bluish-green</w:t>
      </w:r>
      <w:r w:rsidR="001B73EA" w:rsidRPr="00D56866">
        <w:rPr>
          <w:rFonts w:ascii="Times New Roman" w:hAnsi="Times New Roman" w:cs="Times New Roman"/>
        </w:rPr>
        <w:t xml:space="preserve"> </w:t>
      </w:r>
      <w:r w:rsidR="001B73EA">
        <w:rPr>
          <w:rFonts w:ascii="Times New Roman" w:hAnsi="Times New Roman" w:cs="Times New Roman"/>
        </w:rPr>
        <w:t>sea</w:t>
      </w:r>
      <w:r w:rsidRPr="00D56866">
        <w:rPr>
          <w:rFonts w:ascii="Times New Roman" w:hAnsi="Times New Roman" w:cs="Times New Roman"/>
        </w:rPr>
        <w:t xml:space="preserve">water, </w:t>
      </w:r>
      <w:r w:rsidR="005E2E0A" w:rsidRPr="00D56866">
        <w:rPr>
          <w:rFonts w:ascii="Times New Roman" w:hAnsi="Times New Roman" w:cs="Times New Roman"/>
        </w:rPr>
        <w:t>characterizing the spatial</w:t>
      </w:r>
      <w:r w:rsidRPr="00D56866">
        <w:rPr>
          <w:rFonts w:ascii="Times New Roman" w:hAnsi="Times New Roman" w:cs="Times New Roman"/>
        </w:rPr>
        <w:t xml:space="preserve"> pattern and</w:t>
      </w:r>
      <w:r w:rsidR="00946B83" w:rsidRPr="00D56866">
        <w:rPr>
          <w:rFonts w:ascii="Times New Roman" w:hAnsi="Times New Roman" w:cs="Times New Roman"/>
        </w:rPr>
        <w:t xml:space="preserve"> trajectory of the</w:t>
      </w:r>
      <w:r w:rsidR="005E2E0A" w:rsidRPr="00D56866">
        <w:rPr>
          <w:rFonts w:ascii="Times New Roman" w:hAnsi="Times New Roman" w:cs="Times New Roman"/>
        </w:rPr>
        <w:t xml:space="preserve"> sediment</w:t>
      </w:r>
      <w:r w:rsidR="00946B83" w:rsidRPr="00D56866">
        <w:rPr>
          <w:rFonts w:ascii="Times New Roman" w:hAnsi="Times New Roman" w:cs="Times New Roman"/>
        </w:rPr>
        <w:t xml:space="preserve"> plume.</w:t>
      </w:r>
    </w:p>
    <w:p w14:paraId="6D5251CD" w14:textId="77777777" w:rsidR="00DF4708" w:rsidRPr="00D56866" w:rsidRDefault="00DF4708" w:rsidP="00DF4708">
      <w:pPr>
        <w:spacing w:after="0"/>
        <w:rPr>
          <w:rFonts w:ascii="Times New Roman" w:hAnsi="Times New Roman" w:cs="Times New Roman"/>
        </w:rPr>
      </w:pPr>
    </w:p>
    <w:p w14:paraId="66DA5F6B" w14:textId="0B34BE21" w:rsidR="00DF4708" w:rsidRPr="000A7C3D" w:rsidRDefault="00351E78" w:rsidP="00A11978">
      <w:pPr>
        <w:pStyle w:val="Heading3"/>
        <w:rPr>
          <w:rFonts w:ascii="Times New Roman" w:hAnsi="Times New Roman" w:cs="Times New Roman"/>
        </w:rPr>
      </w:pPr>
      <w:r w:rsidRPr="000A7C3D">
        <w:rPr>
          <w:rFonts w:ascii="Times New Roman" w:hAnsi="Times New Roman" w:cs="Times New Roman"/>
        </w:rPr>
        <w:t>2.2.4 Oceanic</w:t>
      </w:r>
      <w:r w:rsidR="00DF4708" w:rsidRPr="000A7C3D">
        <w:rPr>
          <w:rFonts w:ascii="Times New Roman" w:hAnsi="Times New Roman" w:cs="Times New Roman"/>
        </w:rPr>
        <w:t xml:space="preserve"> </w:t>
      </w:r>
      <w:r w:rsidRPr="000A7C3D">
        <w:rPr>
          <w:rFonts w:ascii="Times New Roman" w:hAnsi="Times New Roman" w:cs="Times New Roman"/>
        </w:rPr>
        <w:t>f</w:t>
      </w:r>
      <w:r w:rsidR="00DF4708" w:rsidRPr="000A7C3D">
        <w:rPr>
          <w:rFonts w:ascii="Times New Roman" w:hAnsi="Times New Roman" w:cs="Times New Roman"/>
        </w:rPr>
        <w:t>orcing</w:t>
      </w:r>
    </w:p>
    <w:p w14:paraId="6E09BF9F" w14:textId="7844B96E" w:rsidR="007E3E41" w:rsidRPr="006B1631" w:rsidRDefault="007E3E41" w:rsidP="009C7F0B">
      <w:pPr>
        <w:spacing w:after="0"/>
        <w:ind w:firstLine="720"/>
        <w:rPr>
          <w:rFonts w:ascii="Times New Roman" w:hAnsi="Times New Roman" w:cs="Times New Roman"/>
        </w:rPr>
      </w:pPr>
      <w:r w:rsidRPr="006B1631">
        <w:rPr>
          <w:rFonts w:ascii="Times New Roman" w:hAnsi="Times New Roman" w:cs="Times New Roman"/>
        </w:rPr>
        <w:t xml:space="preserve">In situ </w:t>
      </w:r>
      <w:r w:rsidRPr="00D56866">
        <w:rPr>
          <w:rFonts w:ascii="Times New Roman" w:hAnsi="Times New Roman" w:cs="Times New Roman"/>
        </w:rPr>
        <w:t xml:space="preserve">wave data was not available at the study site during sediment trap deployments, but data from a wave gauge installed previously in </w:t>
      </w:r>
      <w:commentRangeStart w:id="9"/>
      <w:r w:rsidRPr="00D56866">
        <w:rPr>
          <w:rFonts w:ascii="Times New Roman" w:hAnsi="Times New Roman" w:cs="Times New Roman"/>
        </w:rPr>
        <w:t xml:space="preserve">Faga'alu </w:t>
      </w:r>
      <w:r w:rsidR="000E2F00">
        <w:rPr>
          <w:rFonts w:ascii="Times New Roman" w:hAnsi="Times New Roman" w:cs="Times New Roman"/>
        </w:rPr>
        <w:t xml:space="preserve">Bay </w:t>
      </w:r>
      <w:r w:rsidRPr="00D56866">
        <w:rPr>
          <w:rFonts w:ascii="Times New Roman" w:hAnsi="Times New Roman" w:cs="Times New Roman"/>
        </w:rPr>
        <w:t xml:space="preserve">for 2 months </w:t>
      </w:r>
      <w:r w:rsidR="00946B83" w:rsidRPr="00D56866">
        <w:rPr>
          <w:rFonts w:ascii="Times New Roman" w:hAnsi="Times New Roman" w:cs="Times New Roman"/>
        </w:rPr>
        <w:t xml:space="preserve">compared well </w:t>
      </w:r>
      <w:r w:rsidRPr="00D56866">
        <w:rPr>
          <w:rFonts w:ascii="Times New Roman" w:hAnsi="Times New Roman" w:cs="Times New Roman"/>
        </w:rPr>
        <w:lastRenderedPageBreak/>
        <w:t xml:space="preserve">with NOAA </w:t>
      </w:r>
      <w:proofErr w:type="spellStart"/>
      <w:r w:rsidRPr="00D56866">
        <w:rPr>
          <w:rFonts w:ascii="Times New Roman" w:hAnsi="Times New Roman" w:cs="Times New Roman"/>
        </w:rPr>
        <w:t>WaveWatch</w:t>
      </w:r>
      <w:proofErr w:type="spellEnd"/>
      <w:r w:rsidRPr="00D56866">
        <w:rPr>
          <w:rFonts w:ascii="Times New Roman" w:hAnsi="Times New Roman" w:cs="Times New Roman"/>
        </w:rPr>
        <w:t xml:space="preserve"> III Samoa Regional Wave Model (WW3) </w:t>
      </w:r>
      <w:commentRangeStart w:id="10"/>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Model","type":"webpage"},"uris":["http://www.mendeley.com/documents/?uuid=7cd04332-fefa-4998-a383-421505d244df"]},{"id":"ITEM-2","itemData":{"DOI":"10.1007/s00338-018-1671-4","ISSN":"07224028","abstract":"Water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Reefs","id":"ITEM-2","issued":{"date-parts":[["2018"]]},"title":"Meteorologic, oceanographic, and geomorphic controls on circulation and residence time in a coral reef-lined embayment: Faga’alu Bay, American Samoa","type":"article-journal"},"uris":["http://www.mendeley.com/documents/?uuid=6e6bf242-3701-41e5-bb60-bda0a1eb41f8"]}],"mendeley":{"formattedCitation":"(PACIOOS, 2016; Storlazzi et al., 2018)","manualFormatting":"(PACIOOS, 2016; Storlazzi et al., 2018)","plainTextFormattedCitation":"(PACIOOS, 2016; Storlazzi et al., 2018)","previouslyFormattedCitation":"(PACIOOS, 2016; C. D. Storlazzi et al., 2018)"},"properties":{"noteIndex":0},"schema":"https://github.com/citation-style-language/schema/raw/master/csl-citation.json"}</w:instrText>
      </w:r>
      <w:r w:rsidRPr="00D56866">
        <w:rPr>
          <w:rFonts w:ascii="Times New Roman" w:hAnsi="Times New Roman" w:cs="Times New Roman"/>
        </w:rPr>
        <w:fldChar w:fldCharType="separate"/>
      </w:r>
      <w:r w:rsidR="007F7DA9" w:rsidRPr="007F7DA9">
        <w:rPr>
          <w:rFonts w:ascii="Times New Roman" w:hAnsi="Times New Roman" w:cs="Times New Roman"/>
          <w:noProof/>
        </w:rPr>
        <w:t>(PACIOOS, 2016; Storlazzi et al., 2018)</w:t>
      </w:r>
      <w:r w:rsidRPr="00D56866">
        <w:rPr>
          <w:rFonts w:ascii="Times New Roman" w:hAnsi="Times New Roman" w:cs="Times New Roman"/>
        </w:rPr>
        <w:fldChar w:fldCharType="end"/>
      </w:r>
      <w:commentRangeEnd w:id="9"/>
      <w:commentRangeEnd w:id="10"/>
      <w:r w:rsidR="000E2F00">
        <w:rPr>
          <w:rStyle w:val="CommentReference"/>
          <w:rFonts w:asciiTheme="minorHAnsi" w:hAnsiTheme="minorHAnsi"/>
        </w:rPr>
        <w:commentReference w:id="10"/>
      </w:r>
      <w:r w:rsidR="00531D4A" w:rsidRPr="000A7C3D">
        <w:rPr>
          <w:rStyle w:val="CommentReference"/>
          <w:rFonts w:ascii="Times New Roman" w:hAnsi="Times New Roman" w:cs="Times New Roman"/>
        </w:rPr>
        <w:commentReference w:id="9"/>
      </w:r>
      <w:r w:rsidRPr="006B1631">
        <w:rPr>
          <w:rFonts w:ascii="Times New Roman" w:hAnsi="Times New Roman" w:cs="Times New Roman"/>
        </w:rPr>
        <w:t>. To characterize wave conditions during sediment trap deployments, mean wave height (</w:t>
      </w:r>
      <w:proofErr w:type="spellStart"/>
      <w:r w:rsidR="00F876CA" w:rsidRPr="00D56866">
        <w:rPr>
          <w:rFonts w:ascii="Times New Roman" w:hAnsi="Times New Roman" w:cs="Times New Roman"/>
          <w:i/>
        </w:rPr>
        <w:t>H</w:t>
      </w:r>
      <w:r w:rsidRPr="00D56866">
        <w:rPr>
          <w:rFonts w:ascii="Times New Roman" w:hAnsi="Times New Roman" w:cs="Times New Roman"/>
          <w:i/>
        </w:rPr>
        <w:t>m</w:t>
      </w:r>
      <w:r w:rsidR="00F876CA" w:rsidRPr="00D56866">
        <w:rPr>
          <w:rFonts w:ascii="Times New Roman" w:hAnsi="Times New Roman" w:cs="Times New Roman"/>
          <w:i/>
        </w:rPr>
        <w:t>ean</w:t>
      </w:r>
      <w:proofErr w:type="spellEnd"/>
      <w:r w:rsidR="00FC396F" w:rsidRPr="00D56866">
        <w:rPr>
          <w:rFonts w:ascii="Times New Roman" w:hAnsi="Times New Roman" w:cs="Times New Roman"/>
        </w:rPr>
        <w:t>, in m</w:t>
      </w:r>
      <w:r w:rsidRPr="00D56866">
        <w:rPr>
          <w:rFonts w:ascii="Times New Roman" w:hAnsi="Times New Roman" w:cs="Times New Roman"/>
        </w:rPr>
        <w:t xml:space="preserve">) was calculated from WW3 data on daily mean significant wave height during the </w:t>
      </w:r>
      <w:r w:rsidR="005E2E0A" w:rsidRPr="00D56866">
        <w:rPr>
          <w:rFonts w:ascii="Times New Roman" w:hAnsi="Times New Roman" w:cs="Times New Roman"/>
        </w:rPr>
        <w:t>trap deployments</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(Rangel-Buitrago et al., 2014; Seymour, 2011)</w:t>
      </w:r>
      <w:r w:rsidRPr="00D56866">
        <w:rPr>
          <w:rFonts w:ascii="Times New Roman" w:hAnsi="Times New Roman" w:cs="Times New Roman"/>
        </w:rPr>
        <w:fldChar w:fldCharType="end"/>
      </w:r>
      <w:r w:rsidRPr="006B1631">
        <w:rPr>
          <w:rFonts w:ascii="Times New Roman" w:hAnsi="Times New Roman" w:cs="Times New Roman"/>
        </w:rPr>
        <w:t>.</w:t>
      </w:r>
    </w:p>
    <w:p w14:paraId="68197CA1" w14:textId="0C19FA59" w:rsidR="007E3E41" w:rsidRPr="00D56866" w:rsidRDefault="007E3E41" w:rsidP="00946B83">
      <w:pPr>
        <w:spacing w:after="0"/>
        <w:ind w:firstLine="720"/>
        <w:rPr>
          <w:rFonts w:ascii="Times New Roman" w:hAnsi="Times New Roman" w:cs="Times New Roman"/>
        </w:rPr>
      </w:pPr>
      <w:r w:rsidRPr="00D56866">
        <w:rPr>
          <w:rFonts w:ascii="Times New Roman" w:hAnsi="Times New Roman" w:cs="Times New Roman"/>
        </w:rPr>
        <w:t>This analysis did not investigate the influence of winds directly, but wind waves generated by trade</w:t>
      </w:r>
      <w:r w:rsidR="004D30B4" w:rsidRPr="00D56866">
        <w:rPr>
          <w:rFonts w:ascii="Times New Roman" w:hAnsi="Times New Roman" w:cs="Times New Roman"/>
        </w:rPr>
        <w:t xml:space="preserve"> winds are included in the WW3 model output</w:t>
      </w:r>
      <w:r w:rsidRPr="00D56866">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D56866">
        <w:rPr>
          <w:rFonts w:ascii="Times New Roman" w:hAnsi="Times New Roman" w:cs="Times New Roman"/>
        </w:rPr>
        <w:t>ignificantly correlated with calculated mean wave height</w:t>
      </w:r>
      <w:r w:rsidR="00946B83" w:rsidRPr="00D56866">
        <w:rPr>
          <w:rFonts w:ascii="Times New Roman" w:hAnsi="Times New Roman" w:cs="Times New Roman"/>
        </w:rPr>
        <w:t>.</w:t>
      </w:r>
      <w:r w:rsidR="005E2E0A" w:rsidRPr="00D56866">
        <w:rPr>
          <w:rFonts w:ascii="Times New Roman" w:hAnsi="Times New Roman" w:cs="Times New Roman"/>
        </w:rPr>
        <w:t xml:space="preserve"> See </w:t>
      </w:r>
      <w:r w:rsidR="005E2E0A"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5E2E0A" w:rsidRPr="00D56866">
        <w:rPr>
          <w:rFonts w:ascii="Times New Roman" w:hAnsi="Times New Roman" w:cs="Times New Roman"/>
        </w:rPr>
        <w:fldChar w:fldCharType="separate"/>
      </w:r>
      <w:r w:rsidR="005E2E0A" w:rsidRPr="00D56866">
        <w:rPr>
          <w:rFonts w:ascii="Times New Roman" w:hAnsi="Times New Roman" w:cs="Times New Roman"/>
          <w:noProof/>
        </w:rPr>
        <w:t>Storlazzi et al., (2018)</w:t>
      </w:r>
      <w:r w:rsidR="005E2E0A" w:rsidRPr="00D56866">
        <w:rPr>
          <w:rFonts w:ascii="Times New Roman" w:hAnsi="Times New Roman" w:cs="Times New Roman"/>
        </w:rPr>
        <w:fldChar w:fldCharType="end"/>
      </w:r>
      <w:r w:rsidR="005E2E0A" w:rsidRPr="006B1631">
        <w:rPr>
          <w:rFonts w:ascii="Times New Roman" w:hAnsi="Times New Roman" w:cs="Times New Roman"/>
        </w:rPr>
        <w:t xml:space="preserve"> for a full description of meteorologic and oceanographic controls on flow speeds and directions in Faga’alu Bay</w:t>
      </w:r>
      <w:r w:rsidR="005E2E0A" w:rsidRPr="00D56866">
        <w:rPr>
          <w:rFonts w:ascii="Times New Roman" w:hAnsi="Times New Roman" w:cs="Times New Roman"/>
        </w:rPr>
        <w:t xml:space="preserve">. </w:t>
      </w:r>
    </w:p>
    <w:p w14:paraId="349AFD1C" w14:textId="77777777" w:rsidR="007E3E41" w:rsidRPr="00D56866" w:rsidRDefault="007E3E41" w:rsidP="009C7F0B">
      <w:pPr>
        <w:spacing w:after="0"/>
        <w:rPr>
          <w:rFonts w:ascii="Times New Roman" w:hAnsi="Times New Roman" w:cs="Times New Roman"/>
        </w:rPr>
      </w:pPr>
    </w:p>
    <w:p w14:paraId="4891890B" w14:textId="35DEF6AA" w:rsidR="002F494F" w:rsidRPr="000A7C3D" w:rsidRDefault="00946B83" w:rsidP="00946B83">
      <w:pPr>
        <w:pStyle w:val="Heading3"/>
        <w:rPr>
          <w:rFonts w:ascii="Times New Roman" w:hAnsi="Times New Roman" w:cs="Times New Roman"/>
        </w:rPr>
      </w:pPr>
      <w:r w:rsidRPr="000A7C3D">
        <w:rPr>
          <w:rFonts w:ascii="Times New Roman" w:hAnsi="Times New Roman" w:cs="Times New Roman"/>
        </w:rPr>
        <w:t xml:space="preserve">2.2.5 </w:t>
      </w:r>
      <w:r w:rsidR="00DF4708" w:rsidRPr="000A7C3D">
        <w:rPr>
          <w:rFonts w:ascii="Times New Roman" w:hAnsi="Times New Roman" w:cs="Times New Roman"/>
        </w:rPr>
        <w:t>Analytical Methods</w:t>
      </w:r>
    </w:p>
    <w:p w14:paraId="1FDBFF52" w14:textId="710E8D73" w:rsidR="009F4D07" w:rsidRPr="00D56866" w:rsidRDefault="009F4D07" w:rsidP="009C7F0B">
      <w:pPr>
        <w:spacing w:after="0"/>
        <w:ind w:firstLine="720"/>
        <w:rPr>
          <w:rFonts w:ascii="Times New Roman" w:hAnsi="Times New Roman" w:cs="Times New Roman"/>
        </w:rPr>
      </w:pPr>
      <w:r w:rsidRPr="006B1631">
        <w:rPr>
          <w:rFonts w:ascii="Times New Roman" w:hAnsi="Times New Roman" w:cs="Times New Roman"/>
        </w:rPr>
        <w:t>U</w:t>
      </w:r>
      <w:r w:rsidR="002F494F" w:rsidRPr="00D56866">
        <w:rPr>
          <w:rFonts w:ascii="Times New Roman" w:hAnsi="Times New Roman" w:cs="Times New Roman"/>
        </w:rPr>
        <w:t>nivariate and multi-variate linear regression models were used to determine how</w:t>
      </w:r>
      <w:r w:rsidR="00647015" w:rsidRPr="00D56866">
        <w:rPr>
          <w:rFonts w:ascii="Times New Roman" w:hAnsi="Times New Roman" w:cs="Times New Roman"/>
        </w:rPr>
        <w:t xml:space="preserve"> </w:t>
      </w:r>
      <w:r w:rsidR="00491DA3" w:rsidRPr="00D56866">
        <w:rPr>
          <w:rFonts w:ascii="Times New Roman" w:hAnsi="Times New Roman" w:cs="Times New Roman"/>
          <w:i/>
          <w:iCs/>
        </w:rPr>
        <w:t>SSY</w:t>
      </w:r>
      <w:r w:rsidR="00491DA3" w:rsidRPr="00D56866">
        <w:rPr>
          <w:rFonts w:ascii="Times New Roman" w:hAnsi="Times New Roman" w:cs="Times New Roman"/>
        </w:rPr>
        <w:t xml:space="preserve"> </w:t>
      </w:r>
      <w:r w:rsidR="002F494F" w:rsidRPr="00D56866">
        <w:rPr>
          <w:rFonts w:ascii="Times New Roman" w:hAnsi="Times New Roman" w:cs="Times New Roman"/>
        </w:rPr>
        <w:t xml:space="preserve">(tons) and </w:t>
      </w:r>
      <w:proofErr w:type="spellStart"/>
      <w:r w:rsidR="009D1407" w:rsidRPr="00D56866">
        <w:rPr>
          <w:rFonts w:ascii="Times New Roman" w:hAnsi="Times New Roman" w:cs="Times New Roman"/>
          <w:i/>
        </w:rPr>
        <w:t>Hmean</w:t>
      </w:r>
      <w:proofErr w:type="spellEnd"/>
      <w:r w:rsidR="00647015" w:rsidRPr="00D56866">
        <w:rPr>
          <w:rFonts w:ascii="Times New Roman" w:hAnsi="Times New Roman" w:cs="Times New Roman"/>
        </w:rPr>
        <w:t xml:space="preserve"> </w:t>
      </w:r>
      <w:r w:rsidR="009D1407" w:rsidRPr="00D56866">
        <w:rPr>
          <w:rFonts w:ascii="Times New Roman" w:hAnsi="Times New Roman" w:cs="Times New Roman"/>
        </w:rPr>
        <w:t xml:space="preserve">(m) </w:t>
      </w:r>
      <w:r w:rsidR="00647015" w:rsidRPr="00D56866">
        <w:rPr>
          <w:rFonts w:ascii="Times New Roman" w:hAnsi="Times New Roman" w:cs="Times New Roman"/>
        </w:rPr>
        <w:t>influence</w:t>
      </w:r>
      <w:r w:rsidRPr="00D56866">
        <w:rPr>
          <w:rFonts w:ascii="Times New Roman" w:hAnsi="Times New Roman" w:cs="Times New Roman"/>
        </w:rPr>
        <w:t xml:space="preserve"> temporal patterns of</w:t>
      </w:r>
      <w:r w:rsidR="00647015" w:rsidRPr="00D56866">
        <w:rPr>
          <w:rFonts w:ascii="Times New Roman" w:hAnsi="Times New Roman" w:cs="Times New Roman"/>
        </w:rPr>
        <w:t xml:space="preserve"> </w:t>
      </w:r>
      <w:r w:rsidR="002F494F" w:rsidRPr="00D56866">
        <w:rPr>
          <w:rFonts w:ascii="Times New Roman" w:hAnsi="Times New Roman" w:cs="Times New Roman"/>
        </w:rPr>
        <w:t xml:space="preserve">sediment accumulation rates in </w:t>
      </w:r>
      <w:r w:rsidR="00D365F0" w:rsidRPr="00D56866">
        <w:rPr>
          <w:rFonts w:ascii="Times New Roman" w:hAnsi="Times New Roman" w:cs="Times New Roman"/>
        </w:rPr>
        <w:t>sediment trap</w:t>
      </w:r>
      <w:r w:rsidR="002F494F" w:rsidRPr="00D56866">
        <w:rPr>
          <w:rFonts w:ascii="Times New Roman" w:hAnsi="Times New Roman" w:cs="Times New Roman"/>
        </w:rPr>
        <w:t xml:space="preserve">s and </w:t>
      </w:r>
      <w:r w:rsidR="00647015" w:rsidRPr="00D56866">
        <w:rPr>
          <w:rFonts w:ascii="Times New Roman" w:hAnsi="Times New Roman" w:cs="Times New Roman"/>
        </w:rPr>
        <w:t xml:space="preserve">on </w:t>
      </w:r>
      <w:r w:rsidR="00D365F0" w:rsidRPr="00D56866">
        <w:rPr>
          <w:rFonts w:ascii="Times New Roman" w:hAnsi="Times New Roman" w:cs="Times New Roman"/>
        </w:rPr>
        <w:t>sediment pod</w:t>
      </w:r>
      <w:r w:rsidR="002F494F" w:rsidRPr="00D56866">
        <w:rPr>
          <w:rFonts w:ascii="Times New Roman" w:hAnsi="Times New Roman" w:cs="Times New Roman"/>
        </w:rPr>
        <w:t>s</w:t>
      </w:r>
      <w:r w:rsidRPr="00D56866">
        <w:rPr>
          <w:rFonts w:ascii="Times New Roman" w:hAnsi="Times New Roman" w:cs="Times New Roman"/>
        </w:rPr>
        <w:t xml:space="preserve"> at each of the 9 sediment trap sites, as well as the mean accumulation of traps on the northern and southern reef</w:t>
      </w:r>
      <w:r w:rsidR="002F494F" w:rsidRPr="00D56866">
        <w:rPr>
          <w:rFonts w:ascii="Times New Roman" w:hAnsi="Times New Roman" w:cs="Times New Roman"/>
        </w:rPr>
        <w:t xml:space="preserve">. </w:t>
      </w:r>
      <w:r w:rsidRPr="00D56866">
        <w:rPr>
          <w:rFonts w:ascii="Times New Roman" w:hAnsi="Times New Roman" w:cs="Times New Roman"/>
          <w:noProof/>
        </w:rPr>
        <w:t xml:space="preserve">Sites 1A, 1B, 1C, 2A, and 2C were classified as the “northern reef” and sites 2B, 3A, 3B, and 3C as the “southern reef” (Table 1). </w:t>
      </w:r>
      <w:r w:rsidR="002F494F" w:rsidRPr="00D56866">
        <w:rPr>
          <w:rFonts w:ascii="Times New Roman" w:hAnsi="Times New Roman" w:cs="Times New Roman"/>
        </w:rPr>
        <w:t>The significance of the correlation between sediment accumulation and individual driving variables (</w:t>
      </w:r>
      <w:r w:rsidR="002F494F" w:rsidRPr="00D56866">
        <w:rPr>
          <w:rFonts w:ascii="Times New Roman" w:hAnsi="Times New Roman" w:cs="Times New Roman"/>
          <w:i/>
          <w:iCs/>
        </w:rPr>
        <w:t>SSY</w:t>
      </w:r>
      <w:r w:rsidR="002F494F" w:rsidRPr="00D56866">
        <w:rPr>
          <w:rFonts w:ascii="Times New Roman" w:hAnsi="Times New Roman" w:cs="Times New Roman"/>
        </w:rPr>
        <w:t xml:space="preserve"> or </w:t>
      </w:r>
      <w:proofErr w:type="spellStart"/>
      <w:r w:rsidR="009D1407" w:rsidRPr="00D56866">
        <w:rPr>
          <w:rFonts w:ascii="Times New Roman" w:hAnsi="Times New Roman" w:cs="Times New Roman"/>
          <w:i/>
        </w:rPr>
        <w:t>Hmean</w:t>
      </w:r>
      <w:proofErr w:type="spellEnd"/>
      <w:r w:rsidR="002F494F" w:rsidRPr="00D56866">
        <w:rPr>
          <w:rFonts w:ascii="Times New Roman" w:hAnsi="Times New Roman" w:cs="Times New Roman"/>
        </w:rPr>
        <w:t xml:space="preserve">) were tested with the Spearman correlation coefficient. </w:t>
      </w:r>
    </w:p>
    <w:p w14:paraId="73F01D9B" w14:textId="1B394315" w:rsidR="00667F1D" w:rsidRPr="00D56866" w:rsidRDefault="002F494F" w:rsidP="009F4D07">
      <w:pPr>
        <w:spacing w:after="0"/>
        <w:ind w:firstLine="720"/>
        <w:rPr>
          <w:rFonts w:ascii="Times New Roman" w:hAnsi="Times New Roman" w:cs="Times New Roman"/>
        </w:rPr>
      </w:pPr>
      <w:r w:rsidRPr="00D56866">
        <w:rPr>
          <w:rFonts w:ascii="Times New Roman" w:hAnsi="Times New Roman" w:cs="Times New Roman"/>
        </w:rPr>
        <w:t xml:space="preserve">A linear regression between </w:t>
      </w:r>
      <w:r w:rsidRPr="00D56866">
        <w:rPr>
          <w:rFonts w:ascii="Times New Roman" w:hAnsi="Times New Roman" w:cs="Times New Roman"/>
          <w:i/>
          <w:iCs/>
        </w:rPr>
        <w:t>SSY</w:t>
      </w:r>
      <w:r w:rsidRPr="00D56866">
        <w:rPr>
          <w:rFonts w:ascii="Times New Roman" w:hAnsi="Times New Roman" w:cs="Times New Roman"/>
        </w:rPr>
        <w:t xml:space="preserve"> and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 xml:space="preserve">confirmed they were not significantly </w:t>
      </w:r>
      <w:r w:rsidR="0077169E" w:rsidRPr="00D56866">
        <w:rPr>
          <w:rFonts w:ascii="Times New Roman" w:hAnsi="Times New Roman" w:cs="Times New Roman"/>
        </w:rPr>
        <w:t>cor</w:t>
      </w:r>
      <w:r w:rsidRPr="00D56866">
        <w:rPr>
          <w:rFonts w:ascii="Times New Roman" w:hAnsi="Times New Roman" w:cs="Times New Roman"/>
        </w:rPr>
        <w:t>related and</w:t>
      </w:r>
      <w:r w:rsidR="00667F1D" w:rsidRPr="00D56866">
        <w:rPr>
          <w:rFonts w:ascii="Times New Roman" w:hAnsi="Times New Roman" w:cs="Times New Roman"/>
        </w:rPr>
        <w:t xml:space="preserve"> so</w:t>
      </w:r>
      <w:r w:rsidRPr="00D56866">
        <w:rPr>
          <w:rFonts w:ascii="Times New Roman" w:hAnsi="Times New Roman" w:cs="Times New Roman"/>
        </w:rPr>
        <w:t xml:space="preserve"> could be treated as independent variables in the multiple regression. A multiple linear regression between sediment accumulation vs. </w:t>
      </w:r>
      <w:r w:rsidRPr="00D56866">
        <w:rPr>
          <w:rFonts w:ascii="Times New Roman" w:hAnsi="Times New Roman" w:cs="Times New Roman"/>
          <w:i/>
          <w:iCs/>
        </w:rPr>
        <w:t>SSY</w:t>
      </w:r>
      <w:r w:rsidRPr="00D56866">
        <w:rPr>
          <w:rFonts w:ascii="Times New Roman" w:hAnsi="Times New Roman" w:cs="Times New Roman"/>
        </w:rPr>
        <w:t xml:space="preserve"> and</w:t>
      </w:r>
      <w:r w:rsidR="009F4D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quantifies how well each predictor is correlated with sediment accumulation, while controlling for the influence of the secondary predictor.</w:t>
      </w:r>
      <w:r w:rsidR="009F4D07" w:rsidRPr="00D56866">
        <w:rPr>
          <w:rFonts w:ascii="Times New Roman" w:hAnsi="Times New Roman" w:cs="Times New Roman"/>
        </w:rPr>
        <w:t xml:space="preserve"> </w:t>
      </w:r>
    </w:p>
    <w:p w14:paraId="259E61F1" w14:textId="687A3F50" w:rsidR="005603E0" w:rsidRPr="00D56866" w:rsidRDefault="00531D4A" w:rsidP="009F4D07">
      <w:pPr>
        <w:spacing w:after="0"/>
        <w:ind w:firstLine="720"/>
        <w:rPr>
          <w:rFonts w:ascii="Times New Roman" w:hAnsi="Times New Roman" w:cs="Times New Roman"/>
        </w:rPr>
      </w:pPr>
      <w:r w:rsidRPr="00D56866">
        <w:rPr>
          <w:rFonts w:ascii="Times New Roman" w:hAnsi="Times New Roman" w:cs="Times New Roman"/>
        </w:rPr>
        <w:t>Our analysis</w:t>
      </w:r>
      <w:r w:rsidR="002F494F" w:rsidRPr="00D56866">
        <w:rPr>
          <w:rFonts w:ascii="Times New Roman" w:hAnsi="Times New Roman" w:cs="Times New Roman"/>
        </w:rPr>
        <w:t xml:space="preserve"> does not account for the phasing or sequencing of </w:t>
      </w:r>
      <w:r w:rsidR="00491DA3" w:rsidRPr="00D56866">
        <w:rPr>
          <w:rFonts w:ascii="Times New Roman" w:hAnsi="Times New Roman" w:cs="Times New Roman"/>
        </w:rPr>
        <w:t>large wave events</w:t>
      </w:r>
      <w:r w:rsidR="002F494F" w:rsidRPr="00D56866">
        <w:rPr>
          <w:rFonts w:ascii="Times New Roman" w:hAnsi="Times New Roman" w:cs="Times New Roman"/>
        </w:rPr>
        <w:t xml:space="preserve"> and SSY</w:t>
      </w:r>
      <w:r w:rsidR="00491DA3" w:rsidRPr="00D56866">
        <w:rPr>
          <w:rFonts w:ascii="Times New Roman" w:hAnsi="Times New Roman" w:cs="Times New Roman"/>
        </w:rPr>
        <w:t xml:space="preserve"> from storms</w:t>
      </w:r>
      <w:r w:rsidR="002F494F" w:rsidRPr="00D56866">
        <w:rPr>
          <w:rFonts w:ascii="Times New Roman" w:hAnsi="Times New Roman" w:cs="Times New Roman"/>
        </w:rPr>
        <w:t xml:space="preserve"> within deployment periods. For instance</w:t>
      </w:r>
      <w:r w:rsidR="007F54F5" w:rsidRPr="00D56866">
        <w:rPr>
          <w:rFonts w:ascii="Times New Roman" w:hAnsi="Times New Roman" w:cs="Times New Roman"/>
        </w:rPr>
        <w:t>,</w:t>
      </w:r>
      <w:r w:rsidR="002F494F" w:rsidRPr="00D56866">
        <w:rPr>
          <w:rFonts w:ascii="Times New Roman" w:hAnsi="Times New Roman" w:cs="Times New Roman"/>
        </w:rPr>
        <w:t xml:space="preserve"> if a large wave event occurred prior to a large </w:t>
      </w:r>
      <w:r w:rsidR="00491DA3" w:rsidRPr="00D56866">
        <w:rPr>
          <w:rFonts w:ascii="Times New Roman" w:hAnsi="Times New Roman" w:cs="Times New Roman"/>
        </w:rPr>
        <w:t>storm</w:t>
      </w:r>
      <w:r w:rsidR="002F494F" w:rsidRPr="00D56866">
        <w:rPr>
          <w:rFonts w:ascii="Times New Roman" w:hAnsi="Times New Roman" w:cs="Times New Roman"/>
        </w:rPr>
        <w:t xml:space="preserve"> event, we would not expect the wave event to affect sediment accumulation from that </w:t>
      </w:r>
      <w:r w:rsidR="00491DA3" w:rsidRPr="00D56866">
        <w:rPr>
          <w:rFonts w:ascii="Times New Roman" w:hAnsi="Times New Roman" w:cs="Times New Roman"/>
        </w:rPr>
        <w:t>storm-supplied sediment yield</w:t>
      </w:r>
      <w:r w:rsidR="002F494F" w:rsidRPr="00D56866">
        <w:rPr>
          <w:rFonts w:ascii="Times New Roman" w:hAnsi="Times New Roman" w:cs="Times New Roman"/>
        </w:rPr>
        <w:t xml:space="preserve">, but our </w:t>
      </w:r>
      <w:r w:rsidRPr="00D56866">
        <w:rPr>
          <w:rFonts w:ascii="Times New Roman" w:hAnsi="Times New Roman" w:cs="Times New Roman"/>
        </w:rPr>
        <w:t xml:space="preserve">monthly </w:t>
      </w:r>
      <w:r w:rsidR="002F494F" w:rsidRPr="00D56866">
        <w:rPr>
          <w:rFonts w:ascii="Times New Roman" w:hAnsi="Times New Roman" w:cs="Times New Roman"/>
        </w:rPr>
        <w:t xml:space="preserve">measurement interval cannot resolve the difference in phasing or sequence. </w:t>
      </w:r>
      <w:r w:rsidR="00667F1D" w:rsidRPr="00D56866">
        <w:rPr>
          <w:rFonts w:ascii="Times New Roman" w:hAnsi="Times New Roman" w:cs="Times New Roman"/>
        </w:rPr>
        <w:t xml:space="preserve">More sophisticated accumulation sensors could resolve accumulation </w:t>
      </w:r>
      <w:r w:rsidR="009A71B4" w:rsidRPr="00D56866">
        <w:rPr>
          <w:rFonts w:ascii="Times New Roman" w:hAnsi="Times New Roman" w:cs="Times New Roman"/>
        </w:rPr>
        <w:t>are higher frequency</w:t>
      </w:r>
      <w:r w:rsidR="00667F1D" w:rsidRPr="00D56866">
        <w:rPr>
          <w:rFonts w:ascii="Times New Roman" w:hAnsi="Times New Roman" w:cs="Times New Roman"/>
        </w:rPr>
        <w:t xml:space="preserve"> </w:t>
      </w:r>
      <w:r w:rsidR="00667F1D" w:rsidRPr="00D56866">
        <w:rPr>
          <w:rFonts w:ascii="Times New Roman" w:hAnsi="Times New Roman" w:cs="Times New Roman"/>
        </w:rPr>
        <w:fldChar w:fldCharType="begin" w:fldLock="1"/>
      </w:r>
      <w:r w:rsidR="006B7697" w:rsidRPr="00D56866">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sidRPr="00D56866">
        <w:rPr>
          <w:rFonts w:ascii="Times New Roman" w:hAnsi="Times New Roman" w:cs="Times New Roman"/>
        </w:rPr>
        <w:fldChar w:fldCharType="separate"/>
      </w:r>
      <w:r w:rsidR="00667F1D" w:rsidRPr="00D56866">
        <w:rPr>
          <w:rFonts w:ascii="Times New Roman" w:hAnsi="Times New Roman" w:cs="Times New Roman"/>
          <w:noProof/>
        </w:rPr>
        <w:t>(Whinney et al., 2017)</w:t>
      </w:r>
      <w:r w:rsidR="00667F1D" w:rsidRPr="00D56866">
        <w:rPr>
          <w:rFonts w:ascii="Times New Roman" w:hAnsi="Times New Roman" w:cs="Times New Roman"/>
        </w:rPr>
        <w:fldChar w:fldCharType="end"/>
      </w:r>
      <w:r w:rsidRPr="006B1631">
        <w:rPr>
          <w:rFonts w:ascii="Times New Roman" w:hAnsi="Times New Roman" w:cs="Times New Roman"/>
        </w:rPr>
        <w:t>.</w:t>
      </w:r>
    </w:p>
    <w:p w14:paraId="301D3CD3" w14:textId="77777777" w:rsidR="00491DA3" w:rsidRPr="00D56866" w:rsidRDefault="00491DA3" w:rsidP="009C7F0B">
      <w:pPr>
        <w:spacing w:after="0"/>
        <w:rPr>
          <w:rFonts w:ascii="Times New Roman" w:hAnsi="Times New Roman" w:cs="Times New Roman"/>
        </w:rPr>
      </w:pPr>
    </w:p>
    <w:p w14:paraId="2560D96B" w14:textId="77777777" w:rsidR="00491DA3" w:rsidRPr="00D56866" w:rsidRDefault="00491DA3" w:rsidP="009C7F0B">
      <w:pPr>
        <w:pStyle w:val="Heading1"/>
        <w:keepNext w:val="0"/>
        <w:keepLines w:val="0"/>
        <w:tabs>
          <w:tab w:val="left" w:pos="2520"/>
        </w:tabs>
        <w:spacing w:before="0" w:after="0"/>
        <w:rPr>
          <w:rFonts w:ascii="Times New Roman" w:hAnsi="Times New Roman" w:cs="Times New Roman"/>
        </w:rPr>
      </w:pPr>
      <w:r w:rsidRPr="00D56866">
        <w:rPr>
          <w:rFonts w:ascii="Times New Roman" w:hAnsi="Times New Roman" w:cs="Times New Roman"/>
        </w:rPr>
        <w:t>3. Results</w:t>
      </w:r>
    </w:p>
    <w:p w14:paraId="049ED59C" w14:textId="77777777" w:rsidR="00491DA3" w:rsidRPr="00D56866" w:rsidRDefault="00491DA3" w:rsidP="009C7F0B">
      <w:pPr>
        <w:spacing w:after="0"/>
        <w:rPr>
          <w:rFonts w:ascii="Times New Roman" w:hAnsi="Times New Roman" w:cs="Times New Roman"/>
        </w:rPr>
      </w:pPr>
    </w:p>
    <w:p w14:paraId="622302DB" w14:textId="1F1827CA" w:rsidR="00491DA3" w:rsidRPr="00D56866" w:rsidRDefault="00491DA3"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3.1 </w:t>
      </w:r>
      <w:r w:rsidR="007E158A" w:rsidRPr="00D56866">
        <w:rPr>
          <w:rFonts w:ascii="Times New Roman" w:hAnsi="Times New Roman" w:cs="Times New Roman"/>
        </w:rPr>
        <w:t>S</w:t>
      </w:r>
      <w:r w:rsidRPr="00D56866">
        <w:rPr>
          <w:rFonts w:ascii="Times New Roman" w:hAnsi="Times New Roman" w:cs="Times New Roman"/>
        </w:rPr>
        <w:t xml:space="preserve">uspended sediment yield </w:t>
      </w:r>
      <w:r w:rsidR="009D1407" w:rsidRPr="00D56866">
        <w:rPr>
          <w:rFonts w:ascii="Times New Roman" w:hAnsi="Times New Roman" w:cs="Times New Roman"/>
        </w:rPr>
        <w:t>(</w:t>
      </w:r>
      <w:r w:rsidR="009D1407" w:rsidRPr="00D56866">
        <w:rPr>
          <w:rFonts w:ascii="Times New Roman" w:hAnsi="Times New Roman" w:cs="Times New Roman"/>
          <w:i/>
          <w:iCs/>
        </w:rPr>
        <w:t>SSY</w:t>
      </w:r>
      <w:r w:rsidR="009D1407" w:rsidRPr="00D56866">
        <w:rPr>
          <w:rFonts w:ascii="Times New Roman" w:hAnsi="Times New Roman" w:cs="Times New Roman"/>
        </w:rPr>
        <w:t xml:space="preserve">) </w:t>
      </w:r>
      <w:r w:rsidRPr="00D56866">
        <w:rPr>
          <w:rFonts w:ascii="Times New Roman" w:hAnsi="Times New Roman" w:cs="Times New Roman"/>
        </w:rPr>
        <w:t xml:space="preserve">and </w:t>
      </w:r>
      <w:r w:rsidR="0077169E" w:rsidRPr="00D56866">
        <w:rPr>
          <w:rFonts w:ascii="Times New Roman" w:hAnsi="Times New Roman" w:cs="Times New Roman"/>
        </w:rPr>
        <w:t xml:space="preserve">mean </w:t>
      </w:r>
      <w:r w:rsidRPr="00D56866">
        <w:rPr>
          <w:rFonts w:ascii="Times New Roman" w:hAnsi="Times New Roman" w:cs="Times New Roman"/>
        </w:rPr>
        <w:t>wave heights</w:t>
      </w:r>
      <w:r w:rsidR="009D14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Pr>
          <w:rFonts w:ascii="Times New Roman" w:hAnsi="Times New Roman" w:cs="Times New Roman"/>
        </w:rPr>
        <w:t>)</w:t>
      </w:r>
    </w:p>
    <w:p w14:paraId="2966DF68" w14:textId="3B37300E" w:rsidR="006B7697" w:rsidRPr="00D56866" w:rsidRDefault="002903D1" w:rsidP="009F4D07">
      <w:pPr>
        <w:spacing w:after="0"/>
        <w:ind w:firstLine="720"/>
        <w:rPr>
          <w:rFonts w:ascii="Times New Roman" w:hAnsi="Times New Roman" w:cs="Times New Roman"/>
        </w:rPr>
      </w:pPr>
      <w:r w:rsidRPr="00D56866">
        <w:rPr>
          <w:rFonts w:ascii="Times New Roman" w:hAnsi="Times New Roman" w:cs="Times New Roman"/>
        </w:rPr>
        <w:t xml:space="preserve"> </w:t>
      </w:r>
      <w:r w:rsidR="009A71B4" w:rsidRPr="00D56866">
        <w:rPr>
          <w:rFonts w:ascii="Times New Roman" w:hAnsi="Times New Roman" w:cs="Times New Roman"/>
        </w:rPr>
        <w:t>We hypothesized that</w:t>
      </w:r>
      <w:r w:rsidR="00491DA3" w:rsidRPr="00D56866">
        <w:rPr>
          <w:rFonts w:ascii="Times New Roman" w:hAnsi="Times New Roman" w:cs="Times New Roman"/>
        </w:rPr>
        <w:t xml:space="preserve"> </w:t>
      </w:r>
      <w:r w:rsidR="001D21C2">
        <w:rPr>
          <w:rFonts w:ascii="Times New Roman" w:hAnsi="Times New Roman" w:cs="Times New Roman"/>
        </w:rPr>
        <w:t>high</w:t>
      </w:r>
      <w:r w:rsidR="00491DA3"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491DA3" w:rsidRPr="00D56866">
        <w:rPr>
          <w:rFonts w:ascii="Times New Roman" w:hAnsi="Times New Roman" w:cs="Times New Roman"/>
        </w:rPr>
        <w:t xml:space="preserve"> and low </w:t>
      </w:r>
      <w:r w:rsidR="00A949C6" w:rsidRPr="00D56866">
        <w:rPr>
          <w:rFonts w:ascii="Times New Roman" w:hAnsi="Times New Roman" w:cs="Times New Roman"/>
        </w:rPr>
        <w:t>SSY</w:t>
      </w:r>
      <w:r w:rsidR="00491DA3" w:rsidRPr="00D56866">
        <w:rPr>
          <w:rFonts w:ascii="Times New Roman" w:hAnsi="Times New Roman" w:cs="Times New Roman"/>
        </w:rPr>
        <w:t xml:space="preserve"> coincide during the trade wind</w:t>
      </w:r>
      <w:r w:rsidR="009A71B4" w:rsidRPr="00D56866">
        <w:rPr>
          <w:rFonts w:ascii="Times New Roman" w:hAnsi="Times New Roman" w:cs="Times New Roman"/>
        </w:rPr>
        <w:t>-dominated</w:t>
      </w:r>
      <w:r w:rsidR="00491DA3" w:rsidRPr="00D56866">
        <w:rPr>
          <w:rFonts w:ascii="Times New Roman" w:hAnsi="Times New Roman" w:cs="Times New Roman"/>
        </w:rPr>
        <w:t xml:space="preserve"> dry season (May-September), caus</w:t>
      </w:r>
      <w:r w:rsidR="00667F1D" w:rsidRPr="00D56866">
        <w:rPr>
          <w:rFonts w:ascii="Times New Roman" w:hAnsi="Times New Roman" w:cs="Times New Roman"/>
        </w:rPr>
        <w:t>ing</w:t>
      </w:r>
      <w:r w:rsidR="00491DA3" w:rsidRPr="00D56866">
        <w:rPr>
          <w:rFonts w:ascii="Times New Roman" w:hAnsi="Times New Roman" w:cs="Times New Roman"/>
        </w:rPr>
        <w:t xml:space="preserve"> low terrigenous sediment accumulation.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 xml:space="preserve">mostly followed the </w:t>
      </w:r>
      <w:r w:rsidR="006B7697" w:rsidRPr="00D56866">
        <w:rPr>
          <w:rFonts w:ascii="Times New Roman" w:hAnsi="Times New Roman" w:cs="Times New Roman"/>
        </w:rPr>
        <w:t>expected</w:t>
      </w:r>
      <w:r w:rsidR="00491DA3" w:rsidRPr="00D56866">
        <w:rPr>
          <w:rFonts w:ascii="Times New Roman" w:hAnsi="Times New Roman" w:cs="Times New Roman"/>
        </w:rPr>
        <w:t xml:space="preserve"> pattern with peak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occurring around June-August and lowest</w:t>
      </w:r>
      <w:r w:rsidR="00F660C4" w:rsidRPr="00D56866">
        <w:rPr>
          <w:rFonts w:ascii="Times New Roman" w:hAnsi="Times New Roman" w:cs="Times New Roman"/>
        </w:rPr>
        <w:t xml:space="preserve"> </w:t>
      </w:r>
      <w:r w:rsidR="00491DA3" w:rsidRPr="00D56866">
        <w:rPr>
          <w:rFonts w:ascii="Times New Roman" w:hAnsi="Times New Roman" w:cs="Times New Roman"/>
        </w:rPr>
        <w:t xml:space="preserve">during December-February, with the exception of </w:t>
      </w:r>
      <w:proofErr w:type="gramStart"/>
      <w:r w:rsidR="001D21C2">
        <w:rPr>
          <w:rFonts w:ascii="Times New Roman" w:hAnsi="Times New Roman" w:cs="Times New Roman"/>
        </w:rPr>
        <w:t>high</w:t>
      </w:r>
      <w:r w:rsidR="00491DA3" w:rsidRPr="00D56866">
        <w:rPr>
          <w:rFonts w:ascii="Times New Roman" w:hAnsi="Times New Roman" w:cs="Times New Roman"/>
        </w:rPr>
        <w:t>er than expected</w:t>
      </w:r>
      <w:proofErr w:type="gramEnd"/>
      <w:r w:rsidR="00491DA3"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in April 2014 and January 2015</w:t>
      </w:r>
      <w:r w:rsidR="006B7697" w:rsidRPr="00D56866">
        <w:rPr>
          <w:rFonts w:ascii="Times New Roman" w:hAnsi="Times New Roman" w:cs="Times New Roman"/>
        </w:rPr>
        <w:t xml:space="preserve"> driven by discrete, large swell events</w:t>
      </w:r>
      <w:r w:rsidR="00491DA3" w:rsidRPr="00D56866">
        <w:rPr>
          <w:rFonts w:ascii="Times New Roman" w:hAnsi="Times New Roman" w:cs="Times New Roman"/>
        </w:rPr>
        <w:t xml:space="preserve"> (</w:t>
      </w:r>
      <w:r w:rsidR="00491DA3" w:rsidRPr="00D56866">
        <w:rPr>
          <w:rFonts w:ascii="Times New Roman" w:hAnsi="Times New Roman" w:cs="Times New Roman"/>
        </w:rPr>
        <w:fldChar w:fldCharType="begin"/>
      </w:r>
      <w:r w:rsidR="00491DA3" w:rsidRPr="00D56866">
        <w:rPr>
          <w:rFonts w:ascii="Times New Roman" w:hAnsi="Times New Roman" w:cs="Times New Roman"/>
        </w:rPr>
        <w:instrText xml:space="preserve"> REF _Ref446330860 \h </w:instrText>
      </w:r>
      <w:r w:rsidR="00491DA3" w:rsidRPr="00D56866">
        <w:rPr>
          <w:rFonts w:ascii="Times New Roman" w:hAnsi="Times New Roman" w:cs="Times New Roman"/>
        </w:rPr>
      </w:r>
      <w:r w:rsidR="00491DA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3</w:t>
      </w:r>
      <w:r w:rsidR="00491DA3" w:rsidRPr="00D56866">
        <w:rPr>
          <w:rFonts w:ascii="Times New Roman" w:hAnsi="Times New Roman" w:cs="Times New Roman"/>
        </w:rPr>
        <w:fldChar w:fldCharType="end"/>
      </w:r>
      <w:r w:rsidR="00491DA3" w:rsidRPr="006B1631">
        <w:rPr>
          <w:rFonts w:ascii="Times New Roman" w:hAnsi="Times New Roman" w:cs="Times New Roman"/>
        </w:rPr>
        <w:t>c)</w:t>
      </w:r>
      <w:r w:rsidR="00D365F0" w:rsidRPr="00D56866">
        <w:rPr>
          <w:rFonts w:ascii="Times New Roman" w:hAnsi="Times New Roman" w:cs="Times New Roman"/>
        </w:rPr>
        <w:t xml:space="preserve">. </w:t>
      </w:r>
    </w:p>
    <w:p w14:paraId="5615CF15" w14:textId="58E4FB6E" w:rsidR="00491DA3" w:rsidRPr="006B1631" w:rsidRDefault="00491DA3" w:rsidP="009F4D07">
      <w:pPr>
        <w:spacing w:after="0"/>
        <w:ind w:firstLine="720"/>
        <w:rPr>
          <w:rFonts w:ascii="Times New Roman" w:hAnsi="Times New Roman" w:cs="Times New Roman"/>
        </w:rPr>
      </w:pPr>
      <w:r w:rsidRPr="00D56866">
        <w:rPr>
          <w:rFonts w:ascii="Times New Roman" w:hAnsi="Times New Roman" w:cs="Times New Roman"/>
          <w:i/>
          <w:iCs/>
        </w:rPr>
        <w:t>SSY</w:t>
      </w:r>
      <w:r w:rsidRPr="00D56866">
        <w:rPr>
          <w:rFonts w:ascii="Times New Roman" w:hAnsi="Times New Roman" w:cs="Times New Roman"/>
        </w:rPr>
        <w:t xml:space="preserve"> did not follow the </w:t>
      </w:r>
      <w:r w:rsidR="006B7697" w:rsidRPr="00D56866">
        <w:rPr>
          <w:rFonts w:ascii="Times New Roman" w:hAnsi="Times New Roman" w:cs="Times New Roman"/>
        </w:rPr>
        <w:t xml:space="preserve">expected pattern of low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dry season and high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wet season</w:t>
      </w:r>
      <w:r w:rsidRPr="00D56866">
        <w:rPr>
          <w:rFonts w:ascii="Times New Roman" w:hAnsi="Times New Roman" w:cs="Times New Roman"/>
        </w:rPr>
        <w:t xml:space="preserve">. The highest </w:t>
      </w:r>
      <w:r w:rsidRPr="00D56866">
        <w:rPr>
          <w:rFonts w:ascii="Times New Roman" w:hAnsi="Times New Roman" w:cs="Times New Roman"/>
          <w:i/>
          <w:iCs/>
        </w:rPr>
        <w:t>SSY</w:t>
      </w:r>
      <w:r w:rsidRPr="00D56866">
        <w:rPr>
          <w:rFonts w:ascii="Times New Roman" w:hAnsi="Times New Roman" w:cs="Times New Roman"/>
        </w:rPr>
        <w:t xml:space="preserve"> was observed during the July-September 2014 period </w:t>
      </w:r>
      <w:r w:rsidR="00A949C6" w:rsidRPr="00D56866">
        <w:rPr>
          <w:rFonts w:ascii="Times New Roman" w:hAnsi="Times New Roman" w:cs="Times New Roman"/>
        </w:rPr>
        <w:t>because</w:t>
      </w:r>
      <w:r w:rsidRPr="00D56866">
        <w:rPr>
          <w:rFonts w:ascii="Times New Roman" w:hAnsi="Times New Roman" w:cs="Times New Roman"/>
        </w:rPr>
        <w:t xml:space="preserve"> </w:t>
      </w:r>
      <w:r w:rsidR="00A949C6" w:rsidRPr="00D56866">
        <w:rPr>
          <w:rFonts w:ascii="Times New Roman" w:hAnsi="Times New Roman" w:cs="Times New Roman"/>
        </w:rPr>
        <w:t>(</w:t>
      </w:r>
      <w:r w:rsidRPr="00D56866">
        <w:rPr>
          <w:rFonts w:ascii="Times New Roman" w:hAnsi="Times New Roman" w:cs="Times New Roman"/>
        </w:rPr>
        <w:t xml:space="preserve">1) the largest single storm recorded </w:t>
      </w:r>
      <w:r w:rsidR="009A71B4" w:rsidRPr="00D56866">
        <w:rPr>
          <w:rFonts w:ascii="Times New Roman" w:hAnsi="Times New Roman" w:cs="Times New Roman"/>
        </w:rPr>
        <w:t>during the study period</w:t>
      </w:r>
      <w:r w:rsidRPr="00D56866">
        <w:rPr>
          <w:rFonts w:ascii="Times New Roman" w:hAnsi="Times New Roman" w:cs="Times New Roman"/>
        </w:rPr>
        <w:t xml:space="preserve"> occurred </w:t>
      </w:r>
      <w:r w:rsidR="00A949C6" w:rsidRPr="00D56866">
        <w:rPr>
          <w:rFonts w:ascii="Times New Roman" w:hAnsi="Times New Roman" w:cs="Times New Roman"/>
        </w:rPr>
        <w:t xml:space="preserve">25 </w:t>
      </w:r>
      <w:r w:rsidRPr="00D56866">
        <w:rPr>
          <w:rFonts w:ascii="Times New Roman" w:hAnsi="Times New Roman" w:cs="Times New Roman"/>
        </w:rPr>
        <w:t xml:space="preserve">July 2014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Pr="00D56866">
        <w:rPr>
          <w:rFonts w:ascii="Times New Roman" w:hAnsi="Times New Roman" w:cs="Times New Roman"/>
        </w:rPr>
        <w:fldChar w:fldCharType="end"/>
      </w:r>
      <w:r w:rsidRPr="006B1631">
        <w:rPr>
          <w:rFonts w:ascii="Times New Roman" w:hAnsi="Times New Roman" w:cs="Times New Roman"/>
        </w:rPr>
        <w:t xml:space="preserve">, and </w:t>
      </w:r>
      <w:r w:rsidR="009C7F0B" w:rsidRPr="00D56866">
        <w:rPr>
          <w:rFonts w:ascii="Times New Roman" w:hAnsi="Times New Roman" w:cs="Times New Roman"/>
        </w:rPr>
        <w:t>(</w:t>
      </w:r>
      <w:r w:rsidRPr="00D56866">
        <w:rPr>
          <w:rFonts w:ascii="Times New Roman" w:hAnsi="Times New Roman" w:cs="Times New Roman"/>
        </w:rPr>
        <w:t>2) s</w:t>
      </w:r>
      <w:r w:rsidR="009A71B4" w:rsidRPr="00D56866">
        <w:rPr>
          <w:rFonts w:ascii="Times New Roman" w:hAnsi="Times New Roman" w:cs="Times New Roman"/>
        </w:rPr>
        <w:t>e</w:t>
      </w:r>
      <w:r w:rsidRPr="00D56866">
        <w:rPr>
          <w:rFonts w:ascii="Times New Roman" w:hAnsi="Times New Roman" w:cs="Times New Roman"/>
        </w:rPr>
        <w:t xml:space="preserve">diment mitigation at the quarry in October significantly reduced total </w:t>
      </w:r>
      <w:r w:rsidRPr="00D56866">
        <w:rPr>
          <w:rFonts w:ascii="Times New Roman" w:hAnsi="Times New Roman" w:cs="Times New Roman"/>
        </w:rPr>
        <w:lastRenderedPageBreak/>
        <w:t>SSY from the watershed that would</w:t>
      </w:r>
      <w:r w:rsidR="001D21C2">
        <w:rPr>
          <w:rFonts w:ascii="Times New Roman" w:hAnsi="Times New Roman" w:cs="Times New Roman"/>
        </w:rPr>
        <w:t xml:space="preserve"> </w:t>
      </w:r>
      <w:r w:rsidRPr="00D56866">
        <w:rPr>
          <w:rFonts w:ascii="Times New Roman" w:hAnsi="Times New Roman" w:cs="Times New Roman"/>
        </w:rPr>
        <w:t xml:space="preserve">have </w:t>
      </w:r>
      <w:r w:rsidR="001D21C2">
        <w:rPr>
          <w:rFonts w:ascii="Times New Roman" w:hAnsi="Times New Roman" w:cs="Times New Roman"/>
        </w:rPr>
        <w:t>likely</w:t>
      </w:r>
      <w:r w:rsidR="001D21C2" w:rsidRPr="00D56866">
        <w:rPr>
          <w:rFonts w:ascii="Times New Roman" w:hAnsi="Times New Roman" w:cs="Times New Roman"/>
        </w:rPr>
        <w:t xml:space="preserve"> </w:t>
      </w:r>
      <w:r w:rsidRPr="00D56866">
        <w:rPr>
          <w:rFonts w:ascii="Times New Roman" w:hAnsi="Times New Roman" w:cs="Times New Roman"/>
        </w:rPr>
        <w:t xml:space="preserve">occurred during the 2014-2015 wet season (October-April)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Pr="00D56866">
        <w:rPr>
          <w:rFonts w:ascii="Times New Roman" w:hAnsi="Times New Roman" w:cs="Times New Roman"/>
        </w:rPr>
        <w:fldChar w:fldCharType="end"/>
      </w:r>
      <w:r w:rsidRPr="006B1631">
        <w:rPr>
          <w:rFonts w:ascii="Times New Roman" w:hAnsi="Times New Roman" w:cs="Times New Roman"/>
        </w:rPr>
        <w:t>.</w:t>
      </w:r>
    </w:p>
    <w:p w14:paraId="142AC2DF" w14:textId="77777777" w:rsidR="00F660C4" w:rsidRPr="00D56866" w:rsidRDefault="00F660C4" w:rsidP="009C7F0B">
      <w:pPr>
        <w:spacing w:after="0"/>
        <w:rPr>
          <w:rFonts w:ascii="Times New Roman" w:hAnsi="Times New Roman" w:cs="Times New Roman"/>
        </w:rPr>
      </w:pPr>
    </w:p>
    <w:p w14:paraId="2F888042" w14:textId="1D888384" w:rsidR="00F660C4" w:rsidRPr="00D56866" w:rsidRDefault="00F660C4"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3.2 Time-lapse photography of sediment plumes</w:t>
      </w:r>
    </w:p>
    <w:p w14:paraId="1FA60496" w14:textId="0547EFB7" w:rsidR="0003387C" w:rsidRPr="00D56866" w:rsidRDefault="006B7697" w:rsidP="009C7F0B">
      <w:pPr>
        <w:spacing w:after="0"/>
        <w:ind w:firstLine="720"/>
        <w:rPr>
          <w:rFonts w:ascii="Times New Roman" w:hAnsi="Times New Roman" w:cs="Times New Roman"/>
        </w:rPr>
      </w:pP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r w:rsidRPr="006B1631">
        <w:rPr>
          <w:rFonts w:ascii="Times New Roman" w:hAnsi="Times New Roman" w:cs="Times New Roman"/>
        </w:rPr>
        <w:t xml:space="preserve"> </w:t>
      </w:r>
      <w:r w:rsidR="000E2F00">
        <w:rPr>
          <w:rFonts w:ascii="Times New Roman" w:hAnsi="Times New Roman" w:cs="Times New Roman"/>
        </w:rPr>
        <w:t>demonstrate</w:t>
      </w:r>
      <w:r w:rsidR="000E2F00" w:rsidRPr="00D56866">
        <w:rPr>
          <w:rFonts w:ascii="Times New Roman" w:hAnsi="Times New Roman" w:cs="Times New Roman"/>
        </w:rPr>
        <w:t xml:space="preserve">d </w:t>
      </w:r>
      <w:r w:rsidR="00B855F3" w:rsidRPr="00D56866">
        <w:rPr>
          <w:rFonts w:ascii="Times New Roman" w:hAnsi="Times New Roman" w:cs="Times New Roman"/>
        </w:rPr>
        <w:t>that the orientation of wind and wave-forcing over the southern reef caused clockwise water cir</w:t>
      </w:r>
      <w:r w:rsidR="0077169E" w:rsidRPr="00D56866">
        <w:rPr>
          <w:rFonts w:ascii="Times New Roman" w:hAnsi="Times New Roman" w:cs="Times New Roman"/>
        </w:rPr>
        <w:t xml:space="preserve">culation over the </w:t>
      </w:r>
      <w:r w:rsidR="009D1407" w:rsidRPr="00D56866">
        <w:rPr>
          <w:rFonts w:ascii="Times New Roman" w:hAnsi="Times New Roman" w:cs="Times New Roman"/>
        </w:rPr>
        <w:t xml:space="preserve">more energetic </w:t>
      </w:r>
      <w:r w:rsidR="0077169E" w:rsidRPr="00D56866">
        <w:rPr>
          <w:rFonts w:ascii="Times New Roman" w:hAnsi="Times New Roman" w:cs="Times New Roman"/>
        </w:rPr>
        <w:t>southern reef</w:t>
      </w:r>
      <w:r w:rsidR="006E4215" w:rsidRPr="00D56866">
        <w:rPr>
          <w:rFonts w:ascii="Times New Roman" w:hAnsi="Times New Roman" w:cs="Times New Roman"/>
        </w:rPr>
        <w:t xml:space="preserve"> and out through the channel</w:t>
      </w:r>
      <w:r w:rsidR="0077169E" w:rsidRPr="00D56866">
        <w:rPr>
          <w:rFonts w:ascii="Times New Roman" w:hAnsi="Times New Roman" w:cs="Times New Roman"/>
        </w:rPr>
        <w:t>. The circulation pattern was hypothesized to cause non-uniform sediment plume dispersal over the reef by</w:t>
      </w:r>
      <w:r w:rsidR="00B855F3" w:rsidRPr="00D56866">
        <w:rPr>
          <w:rFonts w:ascii="Times New Roman" w:hAnsi="Times New Roman" w:cs="Times New Roman"/>
        </w:rPr>
        <w:t xml:space="preserve"> deflecting sediment plumes from Faga’alu Stream over the </w:t>
      </w:r>
      <w:r w:rsidR="009D1407" w:rsidRPr="00D56866">
        <w:rPr>
          <w:rFonts w:ascii="Times New Roman" w:hAnsi="Times New Roman" w:cs="Times New Roman"/>
        </w:rPr>
        <w:t xml:space="preserve">more quiescent </w:t>
      </w:r>
      <w:r w:rsidR="00B855F3" w:rsidRPr="00D56866">
        <w:rPr>
          <w:rFonts w:ascii="Times New Roman" w:hAnsi="Times New Roman" w:cs="Times New Roman"/>
        </w:rPr>
        <w:t>northern reef</w:t>
      </w:r>
      <w:r w:rsidR="0077169E" w:rsidRPr="00D56866">
        <w:rPr>
          <w:rFonts w:ascii="Times New Roman" w:hAnsi="Times New Roman" w:cs="Times New Roman"/>
        </w:rPr>
        <w:t>, while the southern reef remained un</w:t>
      </w:r>
      <w:r w:rsidR="00A949C6" w:rsidRPr="00D56866">
        <w:rPr>
          <w:rFonts w:ascii="Times New Roman" w:hAnsi="Times New Roman" w:cs="Times New Roman"/>
        </w:rPr>
        <w:t>-</w:t>
      </w:r>
      <w:r w:rsidR="0077169E" w:rsidRPr="00D56866">
        <w:rPr>
          <w:rFonts w:ascii="Times New Roman" w:hAnsi="Times New Roman" w:cs="Times New Roman"/>
        </w:rPr>
        <w:t>impacted</w:t>
      </w:r>
      <w:r w:rsidR="00B855F3" w:rsidRPr="00D56866">
        <w:rPr>
          <w:rFonts w:ascii="Times New Roman" w:hAnsi="Times New Roman" w:cs="Times New Roman"/>
        </w:rPr>
        <w:t xml:space="preserve"> (</w:t>
      </w:r>
      <w:r w:rsidR="00B855F3" w:rsidRPr="00D56866">
        <w:rPr>
          <w:rFonts w:ascii="Times New Roman" w:hAnsi="Times New Roman" w:cs="Times New Roman"/>
        </w:rPr>
        <w:fldChar w:fldCharType="begin"/>
      </w:r>
      <w:r w:rsidR="00B855F3" w:rsidRPr="00D56866">
        <w:rPr>
          <w:rFonts w:ascii="Times New Roman" w:hAnsi="Times New Roman" w:cs="Times New Roman"/>
        </w:rPr>
        <w:instrText xml:space="preserve"> REF _Ref447092869 \h </w:instrText>
      </w:r>
      <w:r w:rsidR="00B855F3" w:rsidRPr="00D56866">
        <w:rPr>
          <w:rFonts w:ascii="Times New Roman" w:hAnsi="Times New Roman" w:cs="Times New Roman"/>
        </w:rPr>
      </w:r>
      <w:r w:rsidR="00B855F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4</w:t>
      </w:r>
      <w:r w:rsidR="00B855F3" w:rsidRPr="00D56866">
        <w:rPr>
          <w:rFonts w:ascii="Times New Roman" w:hAnsi="Times New Roman" w:cs="Times New Roman"/>
        </w:rPr>
        <w:fldChar w:fldCharType="end"/>
      </w:r>
      <w:r w:rsidR="00B855F3" w:rsidRPr="006B1631">
        <w:rPr>
          <w:rFonts w:ascii="Times New Roman" w:hAnsi="Times New Roman" w:cs="Times New Roman"/>
        </w:rPr>
        <w:t xml:space="preserve">a). </w:t>
      </w:r>
      <w:r w:rsidR="003854F2" w:rsidRPr="00D56866">
        <w:rPr>
          <w:rFonts w:ascii="Times New Roman" w:hAnsi="Times New Roman" w:cs="Times New Roman"/>
        </w:rPr>
        <w:t xml:space="preserve">The hypothesized plume deflection was observed </w:t>
      </w:r>
      <w:r w:rsidR="001D21C2">
        <w:rPr>
          <w:rFonts w:ascii="Times New Roman" w:hAnsi="Times New Roman" w:cs="Times New Roman"/>
        </w:rPr>
        <w:t>in</w:t>
      </w:r>
      <w:r w:rsidR="003854F2" w:rsidRPr="00D56866">
        <w:rPr>
          <w:rFonts w:ascii="Times New Roman" w:hAnsi="Times New Roman" w:cs="Times New Roman"/>
        </w:rPr>
        <w:t xml:space="preserve"> t</w:t>
      </w:r>
      <w:r w:rsidR="00F660C4" w:rsidRPr="00D56866">
        <w:rPr>
          <w:rFonts w:ascii="Times New Roman" w:hAnsi="Times New Roman" w:cs="Times New Roman"/>
        </w:rPr>
        <w:t xml:space="preserve">ime-lapse </w:t>
      </w:r>
      <w:r w:rsidR="001D21C2">
        <w:rPr>
          <w:rFonts w:ascii="Times New Roman" w:hAnsi="Times New Roman" w:cs="Times New Roman"/>
        </w:rPr>
        <w:t>photos</w:t>
      </w:r>
      <w:r w:rsidR="00F660C4" w:rsidRPr="00D56866">
        <w:rPr>
          <w:rFonts w:ascii="Times New Roman" w:hAnsi="Times New Roman" w:cs="Times New Roman"/>
        </w:rPr>
        <w:t xml:space="preserve"> in January-February 2014</w:t>
      </w:r>
      <w:r w:rsidR="00057DF1" w:rsidRPr="00D56866">
        <w:rPr>
          <w:rFonts w:ascii="Times New Roman" w:hAnsi="Times New Roman" w:cs="Times New Roman"/>
        </w:rPr>
        <w:t xml:space="preserve"> (</w:t>
      </w:r>
      <w:r w:rsidR="00057DF1" w:rsidRPr="00D56866">
        <w:rPr>
          <w:rFonts w:ascii="Times New Roman" w:hAnsi="Times New Roman" w:cs="Times New Roman"/>
        </w:rPr>
        <w:fldChar w:fldCharType="begin"/>
      </w:r>
      <w:r w:rsidR="00057DF1" w:rsidRPr="00D56866">
        <w:rPr>
          <w:rFonts w:ascii="Times New Roman" w:hAnsi="Times New Roman" w:cs="Times New Roman"/>
        </w:rPr>
        <w:instrText xml:space="preserve"> REF _Ref447092869 \h </w:instrText>
      </w:r>
      <w:r w:rsidR="00057DF1" w:rsidRPr="00D56866">
        <w:rPr>
          <w:rFonts w:ascii="Times New Roman" w:hAnsi="Times New Roman" w:cs="Times New Roman"/>
        </w:rPr>
      </w:r>
      <w:r w:rsidR="00057DF1" w:rsidRPr="00D56866">
        <w:rPr>
          <w:rFonts w:ascii="Times New Roman" w:hAnsi="Times New Roman" w:cs="Times New Roman"/>
        </w:rPr>
        <w:fldChar w:fldCharType="separate"/>
      </w:r>
      <w:r w:rsidR="00057DF1" w:rsidRPr="00D56866">
        <w:rPr>
          <w:rFonts w:ascii="Times New Roman" w:hAnsi="Times New Roman" w:cs="Times New Roman"/>
        </w:rPr>
        <w:t xml:space="preserve">Figure </w:t>
      </w:r>
      <w:r w:rsidR="00057DF1" w:rsidRPr="00D56866">
        <w:rPr>
          <w:rFonts w:ascii="Times New Roman" w:hAnsi="Times New Roman" w:cs="Times New Roman"/>
          <w:noProof/>
        </w:rPr>
        <w:t>4</w:t>
      </w:r>
      <w:r w:rsidR="00057DF1" w:rsidRPr="00D56866">
        <w:rPr>
          <w:rFonts w:ascii="Times New Roman" w:hAnsi="Times New Roman" w:cs="Times New Roman"/>
        </w:rPr>
        <w:fldChar w:fldCharType="end"/>
      </w:r>
      <w:r w:rsidR="00710B1E" w:rsidRPr="006B1631">
        <w:rPr>
          <w:rFonts w:ascii="Times New Roman" w:hAnsi="Times New Roman" w:cs="Times New Roman"/>
        </w:rPr>
        <w:t xml:space="preserve">b). </w:t>
      </w:r>
      <w:r w:rsidR="00870F91" w:rsidRPr="00D56866">
        <w:rPr>
          <w:rFonts w:ascii="Times New Roman" w:hAnsi="Times New Roman" w:cs="Times New Roman"/>
        </w:rPr>
        <w:t xml:space="preserve">On </w:t>
      </w:r>
      <w:r w:rsidR="000E2F00">
        <w:rPr>
          <w:rFonts w:ascii="Times New Roman" w:hAnsi="Times New Roman" w:cs="Times New Roman"/>
        </w:rPr>
        <w:t xml:space="preserve">21 </w:t>
      </w:r>
      <w:r w:rsidR="00870F91" w:rsidRPr="00D56866">
        <w:rPr>
          <w:rFonts w:ascii="Times New Roman" w:hAnsi="Times New Roman" w:cs="Times New Roman"/>
        </w:rPr>
        <w:t>February 2014,</w:t>
      </w:r>
      <w:r w:rsidR="00F660C4" w:rsidRPr="00D56866">
        <w:rPr>
          <w:rFonts w:ascii="Times New Roman" w:hAnsi="Times New Roman" w:cs="Times New Roman"/>
        </w:rPr>
        <w:t xml:space="preserve"> </w:t>
      </w:r>
      <w:r w:rsidR="008B2837" w:rsidRPr="00D56866">
        <w:rPr>
          <w:rFonts w:ascii="Times New Roman" w:hAnsi="Times New Roman" w:cs="Times New Roman"/>
        </w:rPr>
        <w:t xml:space="preserve">the reef was clear of sediment </w:t>
      </w:r>
      <w:r w:rsidR="00870F91" w:rsidRPr="00D56866">
        <w:rPr>
          <w:rFonts w:ascii="Times New Roman" w:hAnsi="Times New Roman" w:cs="Times New Roman"/>
        </w:rPr>
        <w:t>under calm</w:t>
      </w:r>
      <w:r w:rsidR="001D21C2">
        <w:rPr>
          <w:rFonts w:ascii="Times New Roman" w:hAnsi="Times New Roman" w:cs="Times New Roman"/>
        </w:rPr>
        <w:t xml:space="preserve"> wind and </w:t>
      </w:r>
      <w:proofErr w:type="gramStart"/>
      <w:r w:rsidR="001D21C2">
        <w:rPr>
          <w:rFonts w:ascii="Times New Roman" w:hAnsi="Times New Roman" w:cs="Times New Roman"/>
        </w:rPr>
        <w:t xml:space="preserve">small </w:t>
      </w:r>
      <w:r w:rsidR="00870F91" w:rsidRPr="00D56866">
        <w:rPr>
          <w:rFonts w:ascii="Times New Roman" w:hAnsi="Times New Roman" w:cs="Times New Roman"/>
        </w:rPr>
        <w:t xml:space="preserve"> wave</w:t>
      </w:r>
      <w:proofErr w:type="gramEnd"/>
      <w:r w:rsidR="00870F91" w:rsidRPr="00D56866">
        <w:rPr>
          <w:rFonts w:ascii="Times New Roman" w:hAnsi="Times New Roman" w:cs="Times New Roman"/>
        </w:rPr>
        <w:t xml:space="preserve"> conditions </w:t>
      </w:r>
      <w:r w:rsidR="00EB420F"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c)</w:t>
      </w:r>
      <w:r w:rsidR="00870F91" w:rsidRPr="00D56866">
        <w:rPr>
          <w:rFonts w:ascii="Times New Roman" w:hAnsi="Times New Roman" w:cs="Times New Roman"/>
        </w:rPr>
        <w:t>. R</w:t>
      </w:r>
      <w:r w:rsidR="008B2837" w:rsidRPr="00D56866">
        <w:rPr>
          <w:rFonts w:ascii="Times New Roman" w:hAnsi="Times New Roman" w:cs="Times New Roman"/>
        </w:rPr>
        <w:t>ainfall reached peak intensity</w:t>
      </w:r>
      <w:r w:rsidR="00DD402A">
        <w:rPr>
          <w:rFonts w:ascii="Times New Roman" w:hAnsi="Times New Roman" w:cs="Times New Roman"/>
        </w:rPr>
        <w:t xml:space="preserve"> after</w:t>
      </w:r>
      <w:r w:rsidR="008B2837" w:rsidRPr="00D56866">
        <w:rPr>
          <w:rFonts w:ascii="Times New Roman" w:hAnsi="Times New Roman" w:cs="Times New Roman"/>
        </w:rPr>
        <w:t xml:space="preserve"> </w:t>
      </w:r>
      <w:r w:rsidR="00710B1E" w:rsidRPr="00D56866">
        <w:rPr>
          <w:rFonts w:ascii="Times New Roman" w:hAnsi="Times New Roman" w:cs="Times New Roman"/>
        </w:rPr>
        <w:t>30 min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d)</w:t>
      </w:r>
      <w:r w:rsidR="00870F91" w:rsidRPr="00D56866">
        <w:rPr>
          <w:rFonts w:ascii="Times New Roman" w:hAnsi="Times New Roman" w:cs="Times New Roman"/>
        </w:rPr>
        <w:t>, and l</w:t>
      </w:r>
      <w:r w:rsidR="00710B1E" w:rsidRPr="00D56866">
        <w:rPr>
          <w:rFonts w:ascii="Times New Roman" w:hAnsi="Times New Roman" w:cs="Times New Roman"/>
        </w:rPr>
        <w:t>ess than</w:t>
      </w:r>
      <w:r w:rsidR="008B2837" w:rsidRPr="00D56866">
        <w:rPr>
          <w:rFonts w:ascii="Times New Roman" w:hAnsi="Times New Roman" w:cs="Times New Roman"/>
        </w:rPr>
        <w:t xml:space="preserve"> 15 min </w:t>
      </w:r>
      <w:r w:rsidR="00710B1E" w:rsidRPr="00D56866">
        <w:rPr>
          <w:rFonts w:ascii="Times New Roman" w:hAnsi="Times New Roman" w:cs="Times New Roman"/>
        </w:rPr>
        <w:t xml:space="preserve">after peak rainfall intensity, </w:t>
      </w:r>
      <w:r w:rsidR="008B2837" w:rsidRPr="00D56866">
        <w:rPr>
          <w:rFonts w:ascii="Times New Roman" w:hAnsi="Times New Roman" w:cs="Times New Roman"/>
        </w:rPr>
        <w:t>sediment discharge</w:t>
      </w:r>
      <w:r w:rsidR="00710B1E" w:rsidRPr="00D56866">
        <w:rPr>
          <w:rFonts w:ascii="Times New Roman" w:hAnsi="Times New Roman" w:cs="Times New Roman"/>
        </w:rPr>
        <w:t>d</w:t>
      </w:r>
      <w:r w:rsidR="008B2837" w:rsidRPr="00D56866">
        <w:rPr>
          <w:rFonts w:ascii="Times New Roman" w:hAnsi="Times New Roman" w:cs="Times New Roman"/>
        </w:rPr>
        <w:t xml:space="preserve"> from </w:t>
      </w:r>
      <w:r w:rsidR="007F7DA9">
        <w:rPr>
          <w:rFonts w:ascii="Times New Roman" w:hAnsi="Times New Roman" w:cs="Times New Roman"/>
        </w:rPr>
        <w:t>Faga’alu Stream</w:t>
      </w:r>
      <w:r w:rsidR="008B2837" w:rsidRPr="00D56866">
        <w:rPr>
          <w:rFonts w:ascii="Times New Roman" w:hAnsi="Times New Roman" w:cs="Times New Roman"/>
        </w:rPr>
        <w:t xml:space="preserve"> </w:t>
      </w:r>
      <w:r w:rsidR="00BB7CFF" w:rsidRPr="00D56866">
        <w:rPr>
          <w:rFonts w:ascii="Times New Roman" w:hAnsi="Times New Roman" w:cs="Times New Roman"/>
        </w:rPr>
        <w:t xml:space="preserve">into the bay </w:t>
      </w:r>
      <w:r w:rsidR="00710B1E"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e)</w:t>
      </w:r>
      <w:r w:rsidR="008B2837" w:rsidRPr="00D56866">
        <w:rPr>
          <w:rFonts w:ascii="Times New Roman" w:hAnsi="Times New Roman" w:cs="Times New Roman"/>
        </w:rPr>
        <w:t xml:space="preserve">. </w:t>
      </w:r>
      <w:r w:rsidR="00710B1E" w:rsidRPr="00D56866">
        <w:rPr>
          <w:rFonts w:ascii="Times New Roman" w:hAnsi="Times New Roman" w:cs="Times New Roman"/>
        </w:rPr>
        <w:t>T</w:t>
      </w:r>
      <w:r w:rsidR="006E4215" w:rsidRPr="00D56866">
        <w:rPr>
          <w:rFonts w:ascii="Times New Roman" w:hAnsi="Times New Roman" w:cs="Times New Roman"/>
        </w:rPr>
        <w:t xml:space="preserve">he </w:t>
      </w:r>
      <w:r w:rsidR="008B2837" w:rsidRPr="00D56866">
        <w:rPr>
          <w:rFonts w:ascii="Times New Roman" w:hAnsi="Times New Roman" w:cs="Times New Roman"/>
        </w:rPr>
        <w:t xml:space="preserve">brown, terrigenous sediment </w:t>
      </w:r>
      <w:r w:rsidR="006E4215" w:rsidRPr="00D56866">
        <w:rPr>
          <w:rFonts w:ascii="Times New Roman" w:hAnsi="Times New Roman" w:cs="Times New Roman"/>
        </w:rPr>
        <w:t>plume propagated from the stream outlet to the northern reef crest</w:t>
      </w:r>
      <w:r w:rsidR="00F01F23">
        <w:rPr>
          <w:rFonts w:ascii="Times New Roman" w:hAnsi="Times New Roman" w:cs="Times New Roman"/>
        </w:rPr>
        <w:t xml:space="preserve">, </w:t>
      </w:r>
      <w:proofErr w:type="gramStart"/>
      <w:r w:rsidR="00F01F23">
        <w:rPr>
          <w:rFonts w:ascii="Times New Roman" w:hAnsi="Times New Roman" w:cs="Times New Roman"/>
        </w:rPr>
        <w:t xml:space="preserve">a distance of </w:t>
      </w:r>
      <w:r w:rsidR="002916BB">
        <w:rPr>
          <w:rFonts w:ascii="Times New Roman" w:hAnsi="Times New Roman" w:cs="Times New Roman"/>
        </w:rPr>
        <w:t>approximately</w:t>
      </w:r>
      <w:proofErr w:type="gramEnd"/>
      <w:r w:rsidR="002916BB">
        <w:rPr>
          <w:rFonts w:ascii="Times New Roman" w:hAnsi="Times New Roman" w:cs="Times New Roman"/>
        </w:rPr>
        <w:t xml:space="preserve"> 0.</w:t>
      </w:r>
      <w:r w:rsidR="007A5A40">
        <w:rPr>
          <w:rFonts w:ascii="Times New Roman" w:hAnsi="Times New Roman" w:cs="Times New Roman"/>
        </w:rPr>
        <w:t>5 km</w:t>
      </w:r>
      <w:r w:rsidR="002916BB">
        <w:rPr>
          <w:rFonts w:ascii="Times New Roman" w:hAnsi="Times New Roman" w:cs="Times New Roman"/>
        </w:rPr>
        <w:t xml:space="preserve">, </w:t>
      </w:r>
      <w:r w:rsidR="006E4215" w:rsidRPr="00D56866">
        <w:rPr>
          <w:rFonts w:ascii="Times New Roman" w:hAnsi="Times New Roman" w:cs="Times New Roman"/>
        </w:rPr>
        <w:t>in approximately 15 min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f-g</w:t>
      </w:r>
      <w:r w:rsidR="006E4215" w:rsidRPr="00D56866">
        <w:rPr>
          <w:rFonts w:ascii="Times New Roman" w:hAnsi="Times New Roman" w:cs="Times New Roman"/>
        </w:rPr>
        <w:t>)</w:t>
      </w:r>
      <w:r w:rsidR="002916BB">
        <w:rPr>
          <w:rFonts w:ascii="Times New Roman" w:hAnsi="Times New Roman" w:cs="Times New Roman"/>
        </w:rPr>
        <w:t xml:space="preserve">. </w:t>
      </w:r>
      <w:r w:rsidR="007A5A40">
        <w:rPr>
          <w:rFonts w:ascii="Times New Roman" w:hAnsi="Times New Roman" w:cs="Times New Roman"/>
        </w:rPr>
        <w:t>By rough approximation, the</w:t>
      </w:r>
      <w:r w:rsidR="002916BB">
        <w:rPr>
          <w:rFonts w:ascii="Times New Roman" w:hAnsi="Times New Roman" w:cs="Times New Roman"/>
        </w:rPr>
        <w:t xml:space="preserve"> plume </w:t>
      </w:r>
      <w:r w:rsidR="007A5A40">
        <w:rPr>
          <w:rFonts w:ascii="Times New Roman" w:hAnsi="Times New Roman" w:cs="Times New Roman"/>
        </w:rPr>
        <w:t>moved at</w:t>
      </w:r>
      <w:r w:rsidR="002916BB">
        <w:rPr>
          <w:rFonts w:ascii="Times New Roman" w:hAnsi="Times New Roman" w:cs="Times New Roman"/>
        </w:rPr>
        <w:t xml:space="preserve"> 1.3 m/s</w:t>
      </w:r>
      <w:r w:rsidR="006E4215" w:rsidRPr="00D56866">
        <w:rPr>
          <w:rFonts w:ascii="Times New Roman" w:hAnsi="Times New Roman" w:cs="Times New Roman"/>
        </w:rPr>
        <w:t xml:space="preserve">, </w:t>
      </w:r>
      <w:r w:rsidR="00F01F23">
        <w:rPr>
          <w:rFonts w:ascii="Times New Roman" w:hAnsi="Times New Roman" w:cs="Times New Roman"/>
        </w:rPr>
        <w:t>much quicker than</w:t>
      </w:r>
      <w:commentRangeStart w:id="11"/>
      <w:commentRangeStart w:id="12"/>
      <w:commentRangeStart w:id="13"/>
      <w:r w:rsidR="006E4215" w:rsidRPr="00D56866">
        <w:rPr>
          <w:rFonts w:ascii="Times New Roman" w:hAnsi="Times New Roman" w:cs="Times New Roman"/>
        </w:rPr>
        <w:t xml:space="preserve"> the expected</w:t>
      </w:r>
      <w:r w:rsidR="002916BB">
        <w:rPr>
          <w:rFonts w:ascii="Times New Roman" w:hAnsi="Times New Roman" w:cs="Times New Roman"/>
        </w:rPr>
        <w:t xml:space="preserve"> speed of </w:t>
      </w:r>
      <w:r w:rsidR="006E4215" w:rsidRPr="00D56866">
        <w:rPr>
          <w:rFonts w:ascii="Times New Roman" w:hAnsi="Times New Roman" w:cs="Times New Roman"/>
        </w:rPr>
        <w:t xml:space="preserve"> </w:t>
      </w:r>
      <w:r w:rsidR="007A5A40">
        <w:rPr>
          <w:rFonts w:ascii="Times New Roman" w:hAnsi="Times New Roman" w:cs="Times New Roman"/>
        </w:rPr>
        <w:t>the underlying seawater, ~0.04 m s</w:t>
      </w:r>
      <w:r w:rsidR="007A5A40" w:rsidRPr="007A5A40">
        <w:rPr>
          <w:rFonts w:ascii="Times New Roman" w:hAnsi="Times New Roman" w:cs="Times New Roman"/>
          <w:vertAlign w:val="superscript"/>
        </w:rPr>
        <w:t>-1</w:t>
      </w:r>
      <w:r w:rsidR="007A5A40">
        <w:rPr>
          <w:rFonts w:ascii="Times New Roman" w:hAnsi="Times New Roman" w:cs="Times New Roman"/>
        </w:rPr>
        <w:t xml:space="preserve">, </w:t>
      </w:r>
      <w:r w:rsidR="008B2837" w:rsidRPr="00D56866">
        <w:rPr>
          <w:rFonts w:ascii="Times New Roman" w:hAnsi="Times New Roman" w:cs="Times New Roman"/>
        </w:rPr>
        <w:t xml:space="preserve">expected </w:t>
      </w:r>
      <w:r w:rsidR="006E4215" w:rsidRPr="00D56866">
        <w:rPr>
          <w:rFonts w:ascii="Times New Roman" w:hAnsi="Times New Roman" w:cs="Times New Roman"/>
        </w:rPr>
        <w:t>under calm conditions from</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commentRangeEnd w:id="11"/>
      <w:r w:rsidR="000E2F00">
        <w:rPr>
          <w:rStyle w:val="CommentReference"/>
          <w:rFonts w:asciiTheme="minorHAnsi" w:hAnsiTheme="minorHAnsi"/>
        </w:rPr>
        <w:commentReference w:id="11"/>
      </w:r>
      <w:r w:rsidR="007A5A40">
        <w:rPr>
          <w:rStyle w:val="CommentReference"/>
          <w:rFonts w:asciiTheme="minorHAnsi" w:hAnsiTheme="minorHAnsi"/>
        </w:rPr>
        <w:t xml:space="preserve"> </w:t>
      </w:r>
      <w:r w:rsidR="006E4215" w:rsidRPr="006B1631">
        <w:rPr>
          <w:rFonts w:ascii="Times New Roman" w:hAnsi="Times New Roman" w:cs="Times New Roman"/>
        </w:rPr>
        <w:t>.</w:t>
      </w:r>
      <w:r w:rsidR="008B2837" w:rsidRPr="00D56866">
        <w:rPr>
          <w:rFonts w:ascii="Times New Roman" w:hAnsi="Times New Roman" w:cs="Times New Roman"/>
        </w:rPr>
        <w:t xml:space="preserve"> </w:t>
      </w:r>
      <w:commentRangeEnd w:id="12"/>
      <w:r w:rsidR="00870F91" w:rsidRPr="000A7C3D">
        <w:rPr>
          <w:rStyle w:val="CommentReference"/>
          <w:rFonts w:ascii="Times New Roman" w:hAnsi="Times New Roman" w:cs="Times New Roman"/>
        </w:rPr>
        <w:commentReference w:id="12"/>
      </w:r>
      <w:commentRangeEnd w:id="13"/>
      <w:r w:rsidR="00F01F23">
        <w:rPr>
          <w:rStyle w:val="CommentReference"/>
          <w:rFonts w:asciiTheme="minorHAnsi" w:hAnsiTheme="minorHAnsi"/>
        </w:rPr>
        <w:commentReference w:id="13"/>
      </w:r>
      <w:r w:rsidR="00710B1E" w:rsidRPr="006B1631">
        <w:rPr>
          <w:rFonts w:ascii="Times New Roman" w:hAnsi="Times New Roman" w:cs="Times New Roman"/>
        </w:rPr>
        <w:t>T</w:t>
      </w:r>
      <w:r w:rsidR="00710B1E" w:rsidRPr="00D56866">
        <w:rPr>
          <w:rFonts w:ascii="Times New Roman" w:hAnsi="Times New Roman" w:cs="Times New Roman"/>
        </w:rPr>
        <w:t>he plume appear</w:t>
      </w:r>
      <w:r w:rsidR="00F01F23">
        <w:rPr>
          <w:rFonts w:ascii="Times New Roman" w:hAnsi="Times New Roman" w:cs="Times New Roman"/>
        </w:rPr>
        <w:t>ed</w:t>
      </w:r>
      <w:r w:rsidR="00710B1E" w:rsidRPr="00D56866">
        <w:rPr>
          <w:rFonts w:ascii="Times New Roman" w:hAnsi="Times New Roman" w:cs="Times New Roman"/>
        </w:rPr>
        <w:t xml:space="preserve"> to </w:t>
      </w:r>
      <w:r w:rsidR="008B2837" w:rsidRPr="00D56866">
        <w:rPr>
          <w:rFonts w:ascii="Times New Roman" w:hAnsi="Times New Roman" w:cs="Times New Roman"/>
        </w:rPr>
        <w:t xml:space="preserve">reach peak concentration only 45 min after the initiation of rainfall and only 30 min after the plume first entered the </w:t>
      </w:r>
      <w:r w:rsidR="00710B1E" w:rsidRPr="00D56866">
        <w:rPr>
          <w:rFonts w:ascii="Times New Roman" w:hAnsi="Times New Roman" w:cs="Times New Roman"/>
        </w:rPr>
        <w:t>bay</w:t>
      </w:r>
      <w:r w:rsidR="00F01F23">
        <w:rPr>
          <w:rFonts w:ascii="Times New Roman" w:hAnsi="Times New Roman" w:cs="Times New Roman"/>
        </w:rPr>
        <w:t>, indicating the rapid delivery of sediment from the watershed to the reef crest</w:t>
      </w:r>
      <w:r w:rsidR="008B2837" w:rsidRPr="00D56866">
        <w:rPr>
          <w:rFonts w:ascii="Times New Roman" w:hAnsi="Times New Roman" w:cs="Times New Roman"/>
        </w:rPr>
        <w:t>.</w:t>
      </w:r>
      <w:r w:rsidR="006E4215" w:rsidRPr="00D56866">
        <w:rPr>
          <w:rFonts w:ascii="Times New Roman" w:hAnsi="Times New Roman" w:cs="Times New Roman"/>
        </w:rPr>
        <w:t xml:space="preserve"> During </w:t>
      </w:r>
      <w:r w:rsidR="00870F91" w:rsidRPr="00D56866">
        <w:rPr>
          <w:rFonts w:ascii="Times New Roman" w:hAnsi="Times New Roman" w:cs="Times New Roman"/>
        </w:rPr>
        <w:t xml:space="preserve">a storm on </w:t>
      </w:r>
      <w:r w:rsidR="000E2F00">
        <w:rPr>
          <w:rFonts w:ascii="Times New Roman" w:hAnsi="Times New Roman" w:cs="Times New Roman"/>
        </w:rPr>
        <w:t xml:space="preserve">14 </w:t>
      </w:r>
      <w:r w:rsidR="006E4215" w:rsidRPr="00D56866">
        <w:rPr>
          <w:rFonts w:ascii="Times New Roman" w:hAnsi="Times New Roman" w:cs="Times New Roman"/>
        </w:rPr>
        <w:t>February</w:t>
      </w:r>
      <w:r w:rsidR="00870F91" w:rsidRPr="00D56866">
        <w:rPr>
          <w:rFonts w:ascii="Times New Roman" w:hAnsi="Times New Roman" w:cs="Times New Roman"/>
        </w:rPr>
        <w:t xml:space="preserve"> </w:t>
      </w:r>
      <w:r w:rsidR="006E4215" w:rsidRPr="00D56866">
        <w:rPr>
          <w:rFonts w:ascii="Times New Roman" w:hAnsi="Times New Roman" w:cs="Times New Roman"/>
        </w:rPr>
        <w:t xml:space="preserve">2014, </w:t>
      </w:r>
      <w:r w:rsidR="00F660C4" w:rsidRPr="00D56866">
        <w:rPr>
          <w:rFonts w:ascii="Times New Roman" w:hAnsi="Times New Roman" w:cs="Times New Roman"/>
        </w:rPr>
        <w:t xml:space="preserve">GPS-logging drifters were deployed at the stream outlet at the onset of plume </w:t>
      </w:r>
      <w:proofErr w:type="gramStart"/>
      <w:r w:rsidR="00F660C4" w:rsidRPr="00D56866">
        <w:rPr>
          <w:rFonts w:ascii="Times New Roman" w:hAnsi="Times New Roman" w:cs="Times New Roman"/>
        </w:rPr>
        <w:t>discharge,</w:t>
      </w:r>
      <w:r w:rsidR="00C506A3">
        <w:rPr>
          <w:rFonts w:ascii="Times New Roman" w:hAnsi="Times New Roman" w:cs="Times New Roman"/>
        </w:rPr>
        <w:t xml:space="preserve"> </w:t>
      </w:r>
      <w:r w:rsidR="00F660C4" w:rsidRPr="00D56866">
        <w:rPr>
          <w:rFonts w:ascii="Times New Roman" w:hAnsi="Times New Roman" w:cs="Times New Roman"/>
        </w:rPr>
        <w:t>and</w:t>
      </w:r>
      <w:proofErr w:type="gramEnd"/>
      <w:r w:rsidR="00F660C4" w:rsidRPr="00D56866">
        <w:rPr>
          <w:rFonts w:ascii="Times New Roman" w:hAnsi="Times New Roman" w:cs="Times New Roman"/>
        </w:rPr>
        <w:t xml:space="preserve"> remained near the stream outlet while the sediment plume</w:t>
      </w:r>
      <w:r w:rsidRPr="00D56866">
        <w:rPr>
          <w:rFonts w:ascii="Times New Roman" w:hAnsi="Times New Roman" w:cs="Times New Roman"/>
        </w:rPr>
        <w:t xml:space="preserve"> flowed past and</w:t>
      </w:r>
      <w:r w:rsidR="00F660C4" w:rsidRPr="00D56866">
        <w:rPr>
          <w:rFonts w:ascii="Times New Roman" w:hAnsi="Times New Roman" w:cs="Times New Roman"/>
        </w:rPr>
        <w:t xml:space="preserve"> extended out over the </w:t>
      </w:r>
      <w:r w:rsidR="00DA26E3" w:rsidRPr="00D56866">
        <w:rPr>
          <w:rFonts w:ascii="Times New Roman" w:hAnsi="Times New Roman" w:cs="Times New Roman"/>
        </w:rPr>
        <w:t xml:space="preserve">northern </w:t>
      </w:r>
      <w:r w:rsidR="00F660C4" w:rsidRPr="00D56866">
        <w:rPr>
          <w:rFonts w:ascii="Times New Roman" w:hAnsi="Times New Roman" w:cs="Times New Roman"/>
        </w:rPr>
        <w:t>fore</w:t>
      </w:r>
      <w:r w:rsidR="00FC04E6" w:rsidRPr="00D56866">
        <w:rPr>
          <w:rFonts w:ascii="Times New Roman" w:hAnsi="Times New Roman" w:cs="Times New Roman"/>
        </w:rPr>
        <w:t xml:space="preserve"> </w:t>
      </w:r>
      <w:r w:rsidR="00F660C4" w:rsidRPr="00D56866">
        <w:rPr>
          <w:rFonts w:ascii="Times New Roman" w:hAnsi="Times New Roman" w:cs="Times New Roman"/>
        </w:rPr>
        <w:t>reef</w:t>
      </w:r>
      <w:r w:rsidR="0003387C" w:rsidRPr="00D56866">
        <w:rPr>
          <w:rFonts w:ascii="Times New Roman" w:hAnsi="Times New Roman" w:cs="Times New Roman"/>
        </w:rPr>
        <w:t xml:space="preserve">. </w:t>
      </w:r>
      <w:r w:rsidR="00F01F23">
        <w:rPr>
          <w:rFonts w:ascii="Times New Roman" w:hAnsi="Times New Roman" w:cs="Times New Roman"/>
        </w:rPr>
        <w:t>The GPS-logging drifters were unable to track the shallow surface layer of the sediment plume so no direct measurements of speed could be determined.</w:t>
      </w:r>
    </w:p>
    <w:p w14:paraId="7B16F891" w14:textId="77777777" w:rsidR="0003387C" w:rsidRPr="00D56866" w:rsidRDefault="0003387C" w:rsidP="009C7F0B">
      <w:pPr>
        <w:spacing w:after="0"/>
        <w:rPr>
          <w:rFonts w:ascii="Times New Roman" w:hAnsi="Times New Roman" w:cs="Times New Roman"/>
        </w:rPr>
      </w:pPr>
    </w:p>
    <w:p w14:paraId="780362FA" w14:textId="65FA7DC9" w:rsidR="0003387C" w:rsidRPr="00D56866" w:rsidRDefault="0003387C"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3.3 Sediment </w:t>
      </w:r>
      <w:r w:rsidR="00141D56" w:rsidRPr="00D56866">
        <w:rPr>
          <w:rFonts w:ascii="Times New Roman" w:hAnsi="Times New Roman" w:cs="Times New Roman"/>
        </w:rPr>
        <w:t>accumula</w:t>
      </w:r>
      <w:r w:rsidRPr="00D56866">
        <w:rPr>
          <w:rFonts w:ascii="Times New Roman" w:hAnsi="Times New Roman" w:cs="Times New Roman"/>
        </w:rPr>
        <w:t xml:space="preserve">tion and composition: </w:t>
      </w:r>
      <w:r w:rsidR="007E158A" w:rsidRPr="00D56866">
        <w:rPr>
          <w:rFonts w:ascii="Times New Roman" w:hAnsi="Times New Roman" w:cs="Times New Roman"/>
        </w:rPr>
        <w:t xml:space="preserve">Spatial </w:t>
      </w:r>
      <w:r w:rsidRPr="00D56866">
        <w:rPr>
          <w:rFonts w:ascii="Times New Roman" w:hAnsi="Times New Roman" w:cs="Times New Roman"/>
        </w:rPr>
        <w:t>patterns</w:t>
      </w:r>
    </w:p>
    <w:p w14:paraId="1B60BF51" w14:textId="147FDF30" w:rsidR="0003387C" w:rsidRDefault="0003387C" w:rsidP="00870F91">
      <w:pPr>
        <w:spacing w:after="0"/>
        <w:ind w:firstLine="720"/>
        <w:rPr>
          <w:rFonts w:ascii="Times New Roman" w:hAnsi="Times New Roman" w:cs="Times New Roman"/>
        </w:rPr>
      </w:pPr>
      <w:r w:rsidRPr="00D56866">
        <w:rPr>
          <w:rFonts w:ascii="Times New Roman" w:hAnsi="Times New Roman" w:cs="Times New Roman"/>
        </w:rPr>
        <w:t xml:space="preserve"> </w:t>
      </w:r>
      <w:r w:rsidR="00342F2F">
        <w:rPr>
          <w:rFonts w:ascii="Times New Roman" w:hAnsi="Times New Roman" w:cs="Times New Roman"/>
        </w:rPr>
        <w:t>Benthic sediment was made up of 4-5% organic material for all areas of the bay. Benthic sediment near the stream mouth was mostly terrigenous (µ=65%), while on the reef flats, benthic sediment was</w:t>
      </w:r>
      <w:r w:rsidRPr="00D56866">
        <w:rPr>
          <w:rFonts w:ascii="Times New Roman" w:hAnsi="Times New Roman" w:cs="Times New Roman"/>
        </w:rPr>
        <w:t xml:space="preserve"> primarily carbonate (</w:t>
      </w:r>
      <w:r w:rsidR="00342F2F">
        <w:rPr>
          <w:rFonts w:ascii="Times New Roman" w:hAnsi="Times New Roman" w:cs="Times New Roman"/>
        </w:rPr>
        <w:t>µ=</w:t>
      </w:r>
      <w:r w:rsidRPr="00D56866">
        <w:rPr>
          <w:rFonts w:ascii="Times New Roman" w:hAnsi="Times New Roman" w:cs="Times New Roman"/>
        </w:rPr>
        <w:t>82</w:t>
      </w:r>
      <w:r w:rsidR="00342F2F">
        <w:rPr>
          <w:rFonts w:ascii="Times New Roman" w:hAnsi="Times New Roman" w:cs="Times New Roman"/>
        </w:rPr>
        <w:t>% on the north reef, µ=</w:t>
      </w:r>
      <w:r w:rsidRPr="00D56866">
        <w:rPr>
          <w:rFonts w:ascii="Times New Roman" w:hAnsi="Times New Roman" w:cs="Times New Roman"/>
        </w:rPr>
        <w:t>8</w:t>
      </w:r>
      <w:r w:rsidR="00342F2F">
        <w:rPr>
          <w:rFonts w:ascii="Times New Roman" w:hAnsi="Times New Roman" w:cs="Times New Roman"/>
        </w:rPr>
        <w:t>7</w:t>
      </w:r>
      <w:r w:rsidRPr="00D56866">
        <w:rPr>
          <w:rFonts w:ascii="Times New Roman" w:hAnsi="Times New Roman" w:cs="Times New Roman"/>
        </w:rPr>
        <w:t>%</w:t>
      </w:r>
      <w:r w:rsidR="00342F2F">
        <w:rPr>
          <w:rFonts w:ascii="Times New Roman" w:hAnsi="Times New Roman" w:cs="Times New Roman"/>
        </w:rPr>
        <w:t xml:space="preserve"> on the south reef)</w:t>
      </w:r>
      <w:r w:rsidRPr="00D56866">
        <w:rPr>
          <w:rFonts w:ascii="Times New Roman" w:hAnsi="Times New Roman" w:cs="Times New Roman"/>
        </w:rPr>
        <w:t xml:space="preserve"> (Table</w:t>
      </w:r>
      <w:r w:rsidR="00293109" w:rsidRPr="00D56866">
        <w:rPr>
          <w:rFonts w:ascii="Times New Roman" w:hAnsi="Times New Roman" w:cs="Times New Roman"/>
        </w:rPr>
        <w:t xml:space="preserve"> </w:t>
      </w:r>
      <w:r w:rsidRPr="00D56866">
        <w:rPr>
          <w:rFonts w:ascii="Times New Roman" w:hAnsi="Times New Roman" w:cs="Times New Roman"/>
        </w:rPr>
        <w:t xml:space="preserve">1). </w:t>
      </w:r>
      <w:r w:rsidR="00870F91" w:rsidRPr="00D56866">
        <w:rPr>
          <w:rFonts w:ascii="Times New Roman" w:hAnsi="Times New Roman" w:cs="Times New Roman"/>
        </w:rPr>
        <w:t xml:space="preserve">Terrigenous sediment </w:t>
      </w:r>
      <w:r w:rsidR="00E85B45">
        <w:rPr>
          <w:rFonts w:ascii="Times New Roman" w:hAnsi="Times New Roman" w:cs="Times New Roman"/>
        </w:rPr>
        <w:t>wa</w:t>
      </w:r>
      <w:r w:rsidR="00870F91" w:rsidRPr="00D56866">
        <w:rPr>
          <w:rFonts w:ascii="Times New Roman" w:hAnsi="Times New Roman" w:cs="Times New Roman"/>
        </w:rPr>
        <w:t>s widely distributed throughout the reef flat (</w:t>
      </w:r>
      <w:r w:rsidR="00870F91" w:rsidRPr="00D56866">
        <w:rPr>
          <w:rFonts w:ascii="Times New Roman" w:hAnsi="Times New Roman" w:cs="Times New Roman"/>
        </w:rPr>
        <w:fldChar w:fldCharType="begin"/>
      </w:r>
      <w:r w:rsidR="00870F91" w:rsidRPr="00D56866">
        <w:rPr>
          <w:rFonts w:ascii="Times New Roman" w:hAnsi="Times New Roman" w:cs="Times New Roman"/>
        </w:rPr>
        <w:instrText xml:space="preserve"> REF _Ref446325490 \h </w:instrText>
      </w:r>
      <w:r w:rsidR="00870F91" w:rsidRPr="00D56866">
        <w:rPr>
          <w:rFonts w:ascii="Times New Roman" w:hAnsi="Times New Roman" w:cs="Times New Roman"/>
        </w:rPr>
      </w:r>
      <w:r w:rsidR="00870F91" w:rsidRPr="00D56866">
        <w:rPr>
          <w:rFonts w:ascii="Times New Roman" w:hAnsi="Times New Roman" w:cs="Times New Roman"/>
        </w:rPr>
        <w:fldChar w:fldCharType="separate"/>
      </w:r>
      <w:r w:rsidR="00870F91" w:rsidRPr="00D56866">
        <w:rPr>
          <w:rFonts w:ascii="Times New Roman" w:hAnsi="Times New Roman" w:cs="Times New Roman"/>
        </w:rPr>
        <w:t xml:space="preserve">Figure </w:t>
      </w:r>
      <w:r w:rsidR="00870F91" w:rsidRPr="00D56866">
        <w:rPr>
          <w:rFonts w:ascii="Times New Roman" w:hAnsi="Times New Roman" w:cs="Times New Roman"/>
          <w:noProof/>
        </w:rPr>
        <w:t>5</w:t>
      </w:r>
      <w:r w:rsidR="00870F91" w:rsidRPr="00D56866">
        <w:rPr>
          <w:rFonts w:ascii="Times New Roman" w:hAnsi="Times New Roman" w:cs="Times New Roman"/>
        </w:rPr>
        <w:fldChar w:fldCharType="end"/>
      </w:r>
      <w:proofErr w:type="gramStart"/>
      <w:r w:rsidR="00870F91" w:rsidRPr="006B1631">
        <w:rPr>
          <w:rFonts w:ascii="Times New Roman" w:hAnsi="Times New Roman" w:cs="Times New Roman"/>
        </w:rPr>
        <w:t>)</w:t>
      </w:r>
      <w:r w:rsidR="00342F2F">
        <w:rPr>
          <w:rFonts w:ascii="Times New Roman" w:hAnsi="Times New Roman" w:cs="Times New Roman"/>
        </w:rPr>
        <w:t>, but</w:t>
      </w:r>
      <w:proofErr w:type="gramEnd"/>
      <w:r w:rsidR="00870F91" w:rsidRPr="006B1631">
        <w:rPr>
          <w:rFonts w:ascii="Times New Roman" w:hAnsi="Times New Roman" w:cs="Times New Roman"/>
        </w:rPr>
        <w:t xml:space="preserve"> </w:t>
      </w:r>
      <w:r w:rsidR="00DD1DFF" w:rsidRPr="00D56866">
        <w:rPr>
          <w:rFonts w:ascii="Times New Roman" w:hAnsi="Times New Roman" w:cs="Times New Roman"/>
        </w:rPr>
        <w:t xml:space="preserve">was approximately </w:t>
      </w:r>
      <w:r w:rsidRPr="00D56866">
        <w:rPr>
          <w:rFonts w:ascii="Times New Roman" w:hAnsi="Times New Roman" w:cs="Times New Roman"/>
        </w:rPr>
        <w:t>2x higher over the northern reef flat (</w:t>
      </w:r>
      <w:r w:rsidR="00342F2F">
        <w:rPr>
          <w:rFonts w:ascii="Times New Roman" w:hAnsi="Times New Roman" w:cs="Times New Roman"/>
        </w:rPr>
        <w:t>13-</w:t>
      </w:r>
      <w:r w:rsidRPr="00D56866">
        <w:rPr>
          <w:rFonts w:ascii="Times New Roman" w:hAnsi="Times New Roman" w:cs="Times New Roman"/>
        </w:rPr>
        <w:t xml:space="preserve">15%) compared to the </w:t>
      </w:r>
      <w:r w:rsidR="00740450" w:rsidRPr="00D56866">
        <w:rPr>
          <w:rFonts w:ascii="Times New Roman" w:hAnsi="Times New Roman" w:cs="Times New Roman"/>
        </w:rPr>
        <w:t xml:space="preserve">more energetic </w:t>
      </w:r>
      <w:r w:rsidRPr="00D56866">
        <w:rPr>
          <w:rFonts w:ascii="Times New Roman" w:hAnsi="Times New Roman" w:cs="Times New Roman"/>
        </w:rPr>
        <w:t xml:space="preserve">southern reef flat (8%). </w:t>
      </w:r>
      <w:r w:rsidR="00870F91" w:rsidRPr="00D56866">
        <w:rPr>
          <w:rFonts w:ascii="Times New Roman" w:hAnsi="Times New Roman" w:cs="Times New Roman"/>
        </w:rPr>
        <w:t>Terrigenous sediment accounted for 1-10% (</w:t>
      </w:r>
      <w:r w:rsidR="00870F91" w:rsidRPr="006B1631">
        <w:rPr>
          <w:rFonts w:ascii="Times New Roman" w:hAnsi="Times New Roman" w:cs="Times New Roman"/>
        </w:rPr>
        <w:t xml:space="preserve">μ=3%) of </w:t>
      </w:r>
      <w:commentRangeStart w:id="14"/>
      <w:r w:rsidR="00870F91" w:rsidRPr="006B1631">
        <w:rPr>
          <w:rFonts w:ascii="Times New Roman" w:hAnsi="Times New Roman" w:cs="Times New Roman"/>
        </w:rPr>
        <w:t>fine benthic sediment</w:t>
      </w:r>
      <w:r w:rsidR="00C12EFE">
        <w:rPr>
          <w:rFonts w:ascii="Times New Roman" w:hAnsi="Times New Roman" w:cs="Times New Roman"/>
        </w:rPr>
        <w:t xml:space="preserve"> </w:t>
      </w:r>
      <w:r w:rsidR="00C12EFE" w:rsidRPr="006B1631">
        <w:rPr>
          <w:rFonts w:ascii="Times New Roman" w:hAnsi="Times New Roman" w:cs="Times New Roman"/>
        </w:rPr>
        <w:t xml:space="preserve">(63 </w:t>
      </w:r>
      <w:proofErr w:type="spellStart"/>
      <w:r w:rsidR="00C12EFE" w:rsidRPr="00D56866">
        <w:rPr>
          <w:rFonts w:ascii="Times New Roman" w:hAnsi="Times New Roman" w:cs="Times New Roman"/>
        </w:rPr>
        <w:t>μ</w:t>
      </w:r>
      <w:r w:rsidR="00C12EFE" w:rsidRPr="006B1631">
        <w:rPr>
          <w:rFonts w:ascii="Times New Roman" w:hAnsi="Times New Roman" w:cs="Times New Roman"/>
        </w:rPr>
        <w:t>m</w:t>
      </w:r>
      <w:proofErr w:type="spellEnd"/>
      <w:r w:rsidR="00C12EFE" w:rsidRPr="006B1631">
        <w:rPr>
          <w:rFonts w:ascii="Times New Roman" w:hAnsi="Times New Roman" w:cs="Times New Roman"/>
        </w:rPr>
        <w:t xml:space="preserve"> - 2 </w:t>
      </w:r>
      <w:proofErr w:type="spellStart"/>
      <w:r w:rsidR="00C12EFE" w:rsidRPr="00D56866">
        <w:rPr>
          <w:rFonts w:ascii="Times New Roman" w:hAnsi="Times New Roman" w:cs="Times New Roman"/>
        </w:rPr>
        <w:t>μ</w:t>
      </w:r>
      <w:r w:rsidR="00C12EFE" w:rsidRPr="006B1631">
        <w:rPr>
          <w:rFonts w:ascii="Times New Roman" w:hAnsi="Times New Roman" w:cs="Times New Roman"/>
        </w:rPr>
        <w:t>m</w:t>
      </w:r>
      <w:proofErr w:type="spellEnd"/>
      <w:r w:rsidR="00C12EFE" w:rsidRPr="006B1631">
        <w:rPr>
          <w:rFonts w:ascii="Times New Roman" w:hAnsi="Times New Roman" w:cs="Times New Roman"/>
        </w:rPr>
        <w:t>)</w:t>
      </w:r>
      <w:r w:rsidR="00342F2F">
        <w:rPr>
          <w:rFonts w:ascii="Times New Roman" w:hAnsi="Times New Roman" w:cs="Times New Roman"/>
        </w:rPr>
        <w:t>;</w:t>
      </w:r>
      <w:r w:rsidR="00870F91" w:rsidRPr="00D56866">
        <w:rPr>
          <w:rFonts w:ascii="Times New Roman" w:hAnsi="Times New Roman" w:cs="Times New Roman"/>
        </w:rPr>
        <w:t xml:space="preserve"> </w:t>
      </w:r>
      <w:commentRangeStart w:id="15"/>
      <w:r w:rsidR="00870F91" w:rsidRPr="00D56866">
        <w:rPr>
          <w:rFonts w:ascii="Times New Roman" w:hAnsi="Times New Roman" w:cs="Times New Roman"/>
        </w:rPr>
        <w:t xml:space="preserve">most of the terrigenous sediment was in the </w:t>
      </w:r>
      <w:proofErr w:type="gramStart"/>
      <w:r w:rsidR="00870F91" w:rsidRPr="00D56866">
        <w:rPr>
          <w:rFonts w:ascii="Times New Roman" w:hAnsi="Times New Roman" w:cs="Times New Roman"/>
        </w:rPr>
        <w:t>coarse</w:t>
      </w:r>
      <w:commentRangeEnd w:id="14"/>
      <w:proofErr w:type="gramEnd"/>
      <w:r w:rsidR="00E85B45">
        <w:rPr>
          <w:rStyle w:val="CommentReference"/>
          <w:rFonts w:asciiTheme="minorHAnsi" w:hAnsiTheme="minorHAnsi"/>
        </w:rPr>
        <w:commentReference w:id="14"/>
      </w:r>
      <w:r w:rsidR="00870F91" w:rsidRPr="00D56866">
        <w:rPr>
          <w:rFonts w:ascii="Times New Roman" w:hAnsi="Times New Roman" w:cs="Times New Roman"/>
        </w:rPr>
        <w:t xml:space="preserve"> fraction</w:t>
      </w:r>
      <w:r w:rsidR="00C12EFE" w:rsidRPr="00D56866">
        <w:rPr>
          <w:rFonts w:ascii="Times New Roman" w:hAnsi="Times New Roman" w:cs="Times New Roman"/>
        </w:rPr>
        <w:t xml:space="preserve"> (2 mm – 63 </w:t>
      </w:r>
      <w:proofErr w:type="spellStart"/>
      <w:r w:rsidR="00C12EFE" w:rsidRPr="006B1631">
        <w:rPr>
          <w:rFonts w:ascii="Times New Roman" w:hAnsi="Times New Roman" w:cs="Times New Roman"/>
        </w:rPr>
        <w:t>μm</w:t>
      </w:r>
      <w:proofErr w:type="spellEnd"/>
      <w:r w:rsidR="00C12EFE" w:rsidRPr="006B1631">
        <w:rPr>
          <w:rFonts w:ascii="Times New Roman" w:hAnsi="Times New Roman" w:cs="Times New Roman"/>
        </w:rPr>
        <w:t>)</w:t>
      </w:r>
      <w:r w:rsidR="00870F91" w:rsidRPr="00D56866">
        <w:rPr>
          <w:rFonts w:ascii="Times New Roman" w:hAnsi="Times New Roman" w:cs="Times New Roman"/>
        </w:rPr>
        <w:t xml:space="preserve">. </w:t>
      </w:r>
      <w:commentRangeEnd w:id="15"/>
      <w:r w:rsidR="00870F91" w:rsidRPr="00C506A3">
        <w:rPr>
          <w:rStyle w:val="CommentReference"/>
          <w:rFonts w:ascii="Times New Roman" w:hAnsi="Times New Roman" w:cs="Times New Roman"/>
        </w:rPr>
        <w:commentReference w:id="15"/>
      </w:r>
    </w:p>
    <w:p w14:paraId="53F1467B" w14:textId="18189202" w:rsidR="006437F2" w:rsidRPr="00D56866" w:rsidRDefault="006437F2" w:rsidP="003B287B">
      <w:pPr>
        <w:spacing w:after="0"/>
        <w:ind w:firstLine="720"/>
        <w:rPr>
          <w:rFonts w:ascii="Times New Roman" w:hAnsi="Times New Roman" w:cs="Times New Roman"/>
        </w:rPr>
      </w:pPr>
      <w:r w:rsidRPr="00D56866">
        <w:rPr>
          <w:rFonts w:ascii="Times New Roman" w:hAnsi="Times New Roman" w:cs="Times New Roman"/>
        </w:rPr>
        <w:t>Mean sediment accumulation (g</w:t>
      </w:r>
      <w:r w:rsidRPr="00D56866">
        <w:rPr>
          <w:rFonts w:ascii="Times New Roman" w:hAnsi="Times New Roman" w:cs="Times New Roman"/>
          <w:vertAlign w:val="superscript"/>
        </w:rPr>
        <w:t xml:space="preserve"> </w:t>
      </w:r>
      <w:r w:rsidRPr="00D56866">
        <w:rPr>
          <w:rFonts w:ascii="Times New Roman" w:hAnsi="Times New Roman" w:cs="Times New Roman"/>
        </w:rPr>
        <w:t>m</w:t>
      </w:r>
      <w:r w:rsidRPr="00D56866">
        <w:rPr>
          <w:rFonts w:ascii="Times New Roman" w:hAnsi="Times New Roman" w:cs="Times New Roman"/>
          <w:vertAlign w:val="superscript"/>
        </w:rPr>
        <w:t>-2</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w:t>
      </w:r>
      <w:r w:rsidR="00246323" w:rsidRPr="00D56866">
        <w:rPr>
          <w:rFonts w:ascii="Times New Roman" w:hAnsi="Times New Roman" w:cs="Times New Roman"/>
        </w:rPr>
        <w:t xml:space="preserve">at all sites </w:t>
      </w:r>
      <w:r w:rsidRPr="00D56866">
        <w:rPr>
          <w:rFonts w:ascii="Times New Roman" w:hAnsi="Times New Roman" w:cs="Times New Roman"/>
        </w:rPr>
        <w:t xml:space="preserve">during the study period was an order of magnitude higher in </w:t>
      </w:r>
      <w:r w:rsidR="00D365F0" w:rsidRPr="00D56866">
        <w:rPr>
          <w:rFonts w:ascii="Times New Roman" w:hAnsi="Times New Roman" w:cs="Times New Roman"/>
        </w:rPr>
        <w:t>sediment trap</w:t>
      </w:r>
      <w:r w:rsidRPr="00D56866">
        <w:rPr>
          <w:rFonts w:ascii="Times New Roman" w:hAnsi="Times New Roman" w:cs="Times New Roman"/>
        </w:rPr>
        <w:t xml:space="preserve">s </w:t>
      </w:r>
      <w:r w:rsidR="00246323">
        <w:rPr>
          <w:rFonts w:ascii="Times New Roman" w:hAnsi="Times New Roman" w:cs="Times New Roman"/>
        </w:rPr>
        <w:t xml:space="preserve">(µ=14.1-282.0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246323" w:rsidRPr="00D56866">
        <w:rPr>
          <w:rFonts w:ascii="Times New Roman" w:hAnsi="Times New Roman" w:cs="Times New Roman"/>
        </w:rPr>
        <w:t xml:space="preserve"> </w:t>
      </w:r>
      <w:r w:rsidRPr="00D56866">
        <w:rPr>
          <w:rFonts w:ascii="Times New Roman" w:hAnsi="Times New Roman" w:cs="Times New Roman"/>
        </w:rPr>
        <w:t xml:space="preserve">than on </w:t>
      </w:r>
      <w:r w:rsidR="007C4084">
        <w:rPr>
          <w:rFonts w:ascii="Times New Roman" w:hAnsi="Times New Roman" w:cs="Times New Roman"/>
        </w:rPr>
        <w:t>p</w:t>
      </w:r>
      <w:r w:rsidR="007C4084" w:rsidRPr="00D56866">
        <w:rPr>
          <w:rFonts w:ascii="Times New Roman" w:hAnsi="Times New Roman" w:cs="Times New Roman"/>
        </w:rPr>
        <w:t>ods</w:t>
      </w:r>
      <w:r w:rsidR="00246323">
        <w:rPr>
          <w:rFonts w:ascii="Times New Roman" w:hAnsi="Times New Roman" w:cs="Times New Roman"/>
        </w:rPr>
        <w:t xml:space="preserve"> (µ=0.0-13.4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7C4084" w:rsidRPr="00D56866">
        <w:rPr>
          <w:rFonts w:ascii="Times New Roman" w:hAnsi="Times New Roman" w:cs="Times New Roman"/>
        </w:rPr>
        <w:t xml:space="preserve"> </w:t>
      </w:r>
      <w:r w:rsidRPr="00D56866">
        <w:rPr>
          <w:rFonts w:ascii="Times New Roman" w:hAnsi="Times New Roman" w:cs="Times New Roman"/>
        </w:rPr>
        <w:t>(</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 Sediment accumulation on </w:t>
      </w:r>
      <w:r w:rsidR="007C4084">
        <w:rPr>
          <w:rFonts w:ascii="Times New Roman" w:hAnsi="Times New Roman" w:cs="Times New Roman"/>
        </w:rPr>
        <w:t>p</w:t>
      </w:r>
      <w:r w:rsidR="007C4084" w:rsidRPr="00D56866">
        <w:rPr>
          <w:rFonts w:ascii="Times New Roman" w:hAnsi="Times New Roman" w:cs="Times New Roman"/>
        </w:rPr>
        <w:t xml:space="preserve">ods </w:t>
      </w:r>
      <w:r w:rsidRPr="00D56866">
        <w:rPr>
          <w:rFonts w:ascii="Times New Roman" w:hAnsi="Times New Roman" w:cs="Times New Roman"/>
        </w:rPr>
        <w:t>was higher</w:t>
      </w:r>
      <w:r w:rsidR="00C12EFE">
        <w:rPr>
          <w:rFonts w:ascii="Times New Roman" w:hAnsi="Times New Roman" w:cs="Times New Roman"/>
        </w:rPr>
        <w:t xml:space="preserve"> near the stream mouth (2A)</w:t>
      </w:r>
      <w:r w:rsidR="00246323">
        <w:rPr>
          <w:rFonts w:ascii="Times New Roman" w:hAnsi="Times New Roman" w:cs="Times New Roman"/>
        </w:rPr>
        <w:t xml:space="preserve"> (13.4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C12EFE">
        <w:rPr>
          <w:rFonts w:ascii="Times New Roman" w:hAnsi="Times New Roman" w:cs="Times New Roman"/>
        </w:rPr>
        <w:t xml:space="preserve"> and</w:t>
      </w:r>
      <w:r w:rsidRPr="00D56866">
        <w:rPr>
          <w:rFonts w:ascii="Times New Roman" w:hAnsi="Times New Roman" w:cs="Times New Roman"/>
        </w:rPr>
        <w:t xml:space="preserve"> in the more quiescent parts of the </w:t>
      </w:r>
      <w:r w:rsidR="00022159" w:rsidRPr="00D56866">
        <w:rPr>
          <w:rFonts w:ascii="Times New Roman" w:hAnsi="Times New Roman" w:cs="Times New Roman"/>
        </w:rPr>
        <w:t xml:space="preserve">bay </w:t>
      </w:r>
      <w:r w:rsidRPr="00D56866">
        <w:rPr>
          <w:rFonts w:ascii="Times New Roman" w:hAnsi="Times New Roman" w:cs="Times New Roman"/>
        </w:rPr>
        <w:t>(</w:t>
      </w:r>
      <w:r w:rsidR="00022159" w:rsidRPr="00D56866">
        <w:rPr>
          <w:rFonts w:ascii="Times New Roman" w:hAnsi="Times New Roman" w:cs="Times New Roman"/>
        </w:rPr>
        <w:t xml:space="preserve">site </w:t>
      </w:r>
      <w:r w:rsidRPr="00D56866">
        <w:rPr>
          <w:rFonts w:ascii="Times New Roman" w:hAnsi="Times New Roman" w:cs="Times New Roman"/>
        </w:rPr>
        <w:t>1A-C</w:t>
      </w:r>
      <w:r w:rsidR="00C12EFE">
        <w:rPr>
          <w:rFonts w:ascii="Times New Roman" w:hAnsi="Times New Roman" w:cs="Times New Roman"/>
        </w:rPr>
        <w:t xml:space="preserve">, </w:t>
      </w:r>
      <w:r w:rsidR="00022159" w:rsidRPr="00D56866">
        <w:rPr>
          <w:rFonts w:ascii="Times New Roman" w:hAnsi="Times New Roman" w:cs="Times New Roman"/>
        </w:rPr>
        <w:t xml:space="preserve">site </w:t>
      </w:r>
      <w:r w:rsidRPr="00D56866">
        <w:rPr>
          <w:rFonts w:ascii="Times New Roman" w:hAnsi="Times New Roman" w:cs="Times New Roman"/>
        </w:rPr>
        <w:t>2</w:t>
      </w:r>
      <w:r w:rsidR="00022159" w:rsidRPr="00D56866">
        <w:rPr>
          <w:rFonts w:ascii="Times New Roman" w:hAnsi="Times New Roman" w:cs="Times New Roman"/>
        </w:rPr>
        <w:t>C</w:t>
      </w:r>
      <w:r w:rsidRPr="00D56866">
        <w:rPr>
          <w:rFonts w:ascii="Times New Roman" w:hAnsi="Times New Roman" w:cs="Times New Roman"/>
        </w:rPr>
        <w:t>)</w:t>
      </w:r>
      <w:r w:rsidR="00246323" w:rsidRPr="00246323">
        <w:rPr>
          <w:rFonts w:ascii="Times New Roman" w:hAnsi="Times New Roman" w:cs="Times New Roman"/>
        </w:rPr>
        <w:t xml:space="preserve"> </w:t>
      </w:r>
      <w:r w:rsidR="00246323">
        <w:rPr>
          <w:rFonts w:ascii="Times New Roman" w:hAnsi="Times New Roman" w:cs="Times New Roman"/>
        </w:rPr>
        <w:t xml:space="preserve">(µ=4.3-12.4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C12EFE">
        <w:rPr>
          <w:rFonts w:ascii="Times New Roman" w:hAnsi="Times New Roman" w:cs="Times New Roman"/>
        </w:rPr>
        <w:t>. A</w:t>
      </w:r>
      <w:r w:rsidRPr="00D56866">
        <w:rPr>
          <w:rFonts w:ascii="Times New Roman" w:hAnsi="Times New Roman" w:cs="Times New Roman"/>
        </w:rPr>
        <w:t xml:space="preserve">lmost no sediment accumulation was observed on </w:t>
      </w:r>
      <w:r w:rsidR="007C4084">
        <w:rPr>
          <w:rFonts w:ascii="Times New Roman" w:hAnsi="Times New Roman" w:cs="Times New Roman"/>
        </w:rPr>
        <w:t>p</w:t>
      </w:r>
      <w:r w:rsidR="007C4084" w:rsidRPr="00D56866">
        <w:rPr>
          <w:rFonts w:ascii="Times New Roman" w:hAnsi="Times New Roman" w:cs="Times New Roman"/>
        </w:rPr>
        <w:t xml:space="preserve">ods </w:t>
      </w:r>
      <w:r w:rsidRPr="00D56866">
        <w:rPr>
          <w:rFonts w:ascii="Times New Roman" w:hAnsi="Times New Roman" w:cs="Times New Roman"/>
        </w:rPr>
        <w:t xml:space="preserve">over the </w:t>
      </w:r>
      <w:r w:rsidR="00022159" w:rsidRPr="00D56866">
        <w:rPr>
          <w:rFonts w:ascii="Times New Roman" w:hAnsi="Times New Roman" w:cs="Times New Roman"/>
        </w:rPr>
        <w:t xml:space="preserve">more energetic </w:t>
      </w:r>
      <w:r w:rsidRPr="00D56866">
        <w:rPr>
          <w:rFonts w:ascii="Times New Roman" w:hAnsi="Times New Roman" w:cs="Times New Roman"/>
        </w:rPr>
        <w:t>southern reef (</w:t>
      </w:r>
      <w:r w:rsidR="00022159" w:rsidRPr="00D56866">
        <w:rPr>
          <w:rFonts w:ascii="Times New Roman" w:hAnsi="Times New Roman" w:cs="Times New Roman"/>
        </w:rPr>
        <w:t xml:space="preserve">sites </w:t>
      </w:r>
      <w:r w:rsidRPr="00D56866">
        <w:rPr>
          <w:rFonts w:ascii="Times New Roman" w:hAnsi="Times New Roman" w:cs="Times New Roman"/>
        </w:rPr>
        <w:t>2B, 3A, 3B, 3C)</w:t>
      </w:r>
      <w:r w:rsidR="00246323" w:rsidRPr="00246323">
        <w:rPr>
          <w:rFonts w:ascii="Times New Roman" w:hAnsi="Times New Roman" w:cs="Times New Roman"/>
        </w:rPr>
        <w:t xml:space="preserve"> </w:t>
      </w:r>
      <w:r w:rsidR="00246323">
        <w:rPr>
          <w:rFonts w:ascii="Times New Roman" w:hAnsi="Times New Roman" w:cs="Times New Roman"/>
        </w:rPr>
        <w:t xml:space="preserve">(µ=0.0-0.8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Pr="00D56866">
        <w:rPr>
          <w:rFonts w:ascii="Times New Roman" w:hAnsi="Times New Roman" w:cs="Times New Roman"/>
        </w:rPr>
        <w:t xml:space="preserve"> (</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b). </w:t>
      </w:r>
      <w:r w:rsidR="003302A8" w:rsidRPr="00D56866">
        <w:rPr>
          <w:rFonts w:ascii="Times New Roman" w:hAnsi="Times New Roman" w:cs="Times New Roman"/>
        </w:rPr>
        <w:t xml:space="preserve">Although </w:t>
      </w:r>
      <w:r w:rsidR="00C12EFE">
        <w:rPr>
          <w:rFonts w:ascii="Times New Roman" w:hAnsi="Times New Roman" w:cs="Times New Roman"/>
        </w:rPr>
        <w:t xml:space="preserve">sediment </w:t>
      </w:r>
      <w:r w:rsidR="003302A8" w:rsidRPr="00D56866">
        <w:rPr>
          <w:rFonts w:ascii="Times New Roman" w:hAnsi="Times New Roman" w:cs="Times New Roman"/>
        </w:rPr>
        <w:t xml:space="preserve">accumulation was </w:t>
      </w:r>
      <w:r w:rsidR="00C12EFE">
        <w:rPr>
          <w:rFonts w:ascii="Times New Roman" w:hAnsi="Times New Roman" w:cs="Times New Roman"/>
        </w:rPr>
        <w:t xml:space="preserve">generally </w:t>
      </w:r>
      <w:r w:rsidR="003302A8" w:rsidRPr="00D56866">
        <w:rPr>
          <w:rFonts w:ascii="Times New Roman" w:hAnsi="Times New Roman" w:cs="Times New Roman"/>
        </w:rPr>
        <w:t xml:space="preserve">lower on </w:t>
      </w:r>
      <w:r w:rsidR="007C4084">
        <w:rPr>
          <w:rFonts w:ascii="Times New Roman" w:hAnsi="Times New Roman" w:cs="Times New Roman"/>
        </w:rPr>
        <w:t>p</w:t>
      </w:r>
      <w:r w:rsidR="007C4084" w:rsidRPr="00D56866">
        <w:rPr>
          <w:rFonts w:ascii="Times New Roman" w:hAnsi="Times New Roman" w:cs="Times New Roman"/>
        </w:rPr>
        <w:t xml:space="preserve">ods </w:t>
      </w:r>
      <w:r w:rsidR="003302A8" w:rsidRPr="00D56866">
        <w:rPr>
          <w:rFonts w:ascii="Times New Roman" w:hAnsi="Times New Roman" w:cs="Times New Roman"/>
        </w:rPr>
        <w:t xml:space="preserve">compared to </w:t>
      </w:r>
      <w:r w:rsidR="005A60A7" w:rsidRPr="00D56866">
        <w:rPr>
          <w:rFonts w:ascii="Times New Roman" w:hAnsi="Times New Roman" w:cs="Times New Roman"/>
        </w:rPr>
        <w:t>traps</w:t>
      </w:r>
      <w:r w:rsidR="003302A8" w:rsidRPr="00D56866">
        <w:rPr>
          <w:rFonts w:ascii="Times New Roman" w:hAnsi="Times New Roman" w:cs="Times New Roman"/>
        </w:rPr>
        <w:t xml:space="preserve">, </w:t>
      </w:r>
      <w:r w:rsidR="00C12EFE">
        <w:rPr>
          <w:rFonts w:ascii="Times New Roman" w:hAnsi="Times New Roman" w:cs="Times New Roman"/>
        </w:rPr>
        <w:t>the spatial pattern</w:t>
      </w:r>
      <w:r w:rsidR="00246323">
        <w:rPr>
          <w:rFonts w:ascii="Times New Roman" w:hAnsi="Times New Roman" w:cs="Times New Roman"/>
        </w:rPr>
        <w:t xml:space="preserve"> of accumulation</w:t>
      </w:r>
      <w:r w:rsidR="00C12EFE">
        <w:rPr>
          <w:rFonts w:ascii="Times New Roman" w:hAnsi="Times New Roman" w:cs="Times New Roman"/>
        </w:rPr>
        <w:t xml:space="preserve"> was similar</w:t>
      </w:r>
      <w:r w:rsidR="00246323">
        <w:rPr>
          <w:rFonts w:ascii="Times New Roman" w:hAnsi="Times New Roman" w:cs="Times New Roman"/>
        </w:rPr>
        <w:t xml:space="preserve">. At both traps and pods there was much </w:t>
      </w:r>
      <w:r w:rsidR="00C12EFE">
        <w:rPr>
          <w:rFonts w:ascii="Times New Roman" w:hAnsi="Times New Roman" w:cs="Times New Roman"/>
        </w:rPr>
        <w:t>higher accumulation near the stream mouth and quiescent reef</w:t>
      </w:r>
      <w:r w:rsidR="005A60A7" w:rsidRPr="00D56866">
        <w:rPr>
          <w:rFonts w:ascii="Times New Roman" w:hAnsi="Times New Roman" w:cs="Times New Roman"/>
        </w:rPr>
        <w:t>. The only exceptions were on the energetic southern reef flat</w:t>
      </w:r>
      <w:r w:rsidR="00C12EFE">
        <w:rPr>
          <w:rFonts w:ascii="Times New Roman" w:hAnsi="Times New Roman" w:cs="Times New Roman"/>
        </w:rPr>
        <w:t xml:space="preserve"> </w:t>
      </w:r>
      <w:r w:rsidR="00C12EFE" w:rsidRPr="00D56866">
        <w:rPr>
          <w:rFonts w:ascii="Times New Roman" w:hAnsi="Times New Roman" w:cs="Times New Roman"/>
        </w:rPr>
        <w:t>(sites 3A and 3B)</w:t>
      </w:r>
      <w:r w:rsidR="003302A8" w:rsidRPr="00D56866">
        <w:rPr>
          <w:rFonts w:ascii="Times New Roman" w:hAnsi="Times New Roman" w:cs="Times New Roman"/>
        </w:rPr>
        <w:t xml:space="preserve">, </w:t>
      </w:r>
      <w:r w:rsidR="005A60A7" w:rsidRPr="00D56866">
        <w:rPr>
          <w:rFonts w:ascii="Times New Roman" w:hAnsi="Times New Roman" w:cs="Times New Roman"/>
        </w:rPr>
        <w:t>where</w:t>
      </w:r>
      <w:r w:rsidR="003302A8" w:rsidRPr="00D56866">
        <w:rPr>
          <w:rFonts w:ascii="Times New Roman" w:hAnsi="Times New Roman" w:cs="Times New Roman"/>
        </w:rPr>
        <w:t xml:space="preserve"> accumulation rates in traps were much higher than co</w:t>
      </w:r>
      <w:r w:rsidR="00C12EFE">
        <w:rPr>
          <w:rFonts w:ascii="Times New Roman" w:hAnsi="Times New Roman" w:cs="Times New Roman"/>
        </w:rPr>
        <w:t>-located</w:t>
      </w:r>
      <w:r w:rsidR="003302A8" w:rsidRPr="00D56866">
        <w:rPr>
          <w:rFonts w:ascii="Times New Roman" w:hAnsi="Times New Roman" w:cs="Times New Roman"/>
        </w:rPr>
        <w:t xml:space="preserve"> sediment pods</w:t>
      </w:r>
      <w:r w:rsidR="005A60A7" w:rsidRPr="00D56866">
        <w:rPr>
          <w:rFonts w:ascii="Times New Roman" w:hAnsi="Times New Roman" w:cs="Times New Roman"/>
        </w:rPr>
        <w:t xml:space="preserve"> due to greater</w:t>
      </w:r>
      <w:r w:rsidR="002E17F7" w:rsidRPr="00D56866">
        <w:rPr>
          <w:rFonts w:ascii="Times New Roman" w:hAnsi="Times New Roman" w:cs="Times New Roman"/>
        </w:rPr>
        <w:t xml:space="preserve"> wave-driven flow and </w:t>
      </w:r>
      <w:r w:rsidR="005A60A7" w:rsidRPr="00D56866">
        <w:rPr>
          <w:rFonts w:ascii="Times New Roman" w:hAnsi="Times New Roman" w:cs="Times New Roman"/>
        </w:rPr>
        <w:t xml:space="preserve">more available </w:t>
      </w:r>
      <w:r w:rsidR="002E17F7" w:rsidRPr="00D56866">
        <w:rPr>
          <w:rFonts w:ascii="Times New Roman" w:hAnsi="Times New Roman" w:cs="Times New Roman"/>
        </w:rPr>
        <w:t xml:space="preserve">benthic sediment </w:t>
      </w:r>
      <w:r w:rsidR="005A60A7" w:rsidRPr="00D56866">
        <w:rPr>
          <w:rFonts w:ascii="Times New Roman" w:hAnsi="Times New Roman" w:cs="Times New Roman"/>
        </w:rPr>
        <w:t xml:space="preserve">compared to sites in the quiescent, deeper back pools and </w:t>
      </w:r>
      <w:r w:rsidR="00856EED" w:rsidRPr="00D56866">
        <w:rPr>
          <w:rFonts w:ascii="Times New Roman" w:hAnsi="Times New Roman" w:cs="Times New Roman"/>
        </w:rPr>
        <w:t>on the fore</w:t>
      </w:r>
      <w:r w:rsidR="00092BBB">
        <w:rPr>
          <w:rFonts w:ascii="Times New Roman" w:hAnsi="Times New Roman" w:cs="Times New Roman"/>
        </w:rPr>
        <w:t xml:space="preserve"> </w:t>
      </w:r>
      <w:r w:rsidR="00856EED" w:rsidRPr="00D56866">
        <w:rPr>
          <w:rFonts w:ascii="Times New Roman" w:hAnsi="Times New Roman" w:cs="Times New Roman"/>
        </w:rPr>
        <w:t>reef</w:t>
      </w:r>
      <w:r w:rsidR="005A60A7" w:rsidRPr="00D56866">
        <w:rPr>
          <w:rFonts w:ascii="Times New Roman" w:hAnsi="Times New Roman" w:cs="Times New Roman"/>
        </w:rPr>
        <w:t xml:space="preserve"> (site 2B</w:t>
      </w:r>
      <w:r w:rsidR="00856EED" w:rsidRPr="00D56866">
        <w:rPr>
          <w:rFonts w:ascii="Times New Roman" w:hAnsi="Times New Roman" w:cs="Times New Roman"/>
        </w:rPr>
        <w:t>, 2C, 3C</w:t>
      </w:r>
      <w:r w:rsidR="005A60A7" w:rsidRPr="00D56866">
        <w:rPr>
          <w:rFonts w:ascii="Times New Roman" w:hAnsi="Times New Roman" w:cs="Times New Roman"/>
        </w:rPr>
        <w:t>)</w:t>
      </w:r>
      <w:r w:rsidR="008F0101" w:rsidRPr="00D56866">
        <w:rPr>
          <w:rFonts w:ascii="Times New Roman" w:hAnsi="Times New Roman" w:cs="Times New Roman"/>
        </w:rPr>
        <w:t xml:space="preserve">. </w:t>
      </w:r>
    </w:p>
    <w:p w14:paraId="75CA4EDF" w14:textId="304613C0" w:rsidR="001E50A3" w:rsidRPr="00D56866" w:rsidRDefault="001E50A3" w:rsidP="003B287B">
      <w:pPr>
        <w:spacing w:after="0"/>
        <w:ind w:firstLine="720"/>
        <w:rPr>
          <w:rFonts w:ascii="Times New Roman" w:hAnsi="Times New Roman" w:cs="Times New Roman"/>
        </w:rPr>
      </w:pPr>
      <w:r w:rsidRPr="00D56866">
        <w:rPr>
          <w:rFonts w:ascii="Times New Roman" w:hAnsi="Times New Roman" w:cs="Times New Roman"/>
        </w:rPr>
        <w:lastRenderedPageBreak/>
        <w:t xml:space="preserve">Though total sediment accumulation was higher in </w:t>
      </w:r>
      <w:r w:rsidR="00D365F0" w:rsidRPr="00D56866">
        <w:rPr>
          <w:rFonts w:ascii="Times New Roman" w:hAnsi="Times New Roman" w:cs="Times New Roman"/>
        </w:rPr>
        <w:t>sediment trap</w:t>
      </w:r>
      <w:r w:rsidRPr="00D56866">
        <w:rPr>
          <w:rFonts w:ascii="Times New Roman" w:hAnsi="Times New Roman" w:cs="Times New Roman"/>
        </w:rPr>
        <w:t xml:space="preserve">s, the </w:t>
      </w:r>
      <w:r w:rsidR="00141D56" w:rsidRPr="00D56866">
        <w:rPr>
          <w:rFonts w:ascii="Times New Roman" w:hAnsi="Times New Roman" w:cs="Times New Roman"/>
        </w:rPr>
        <w:t>composition</w:t>
      </w:r>
      <w:r w:rsidRPr="00D56866">
        <w:rPr>
          <w:rFonts w:ascii="Times New Roman" w:hAnsi="Times New Roman" w:cs="Times New Roman"/>
        </w:rPr>
        <w:t xml:space="preserve"> of organic, terrigenous, and carbonate sediment were </w:t>
      </w:r>
      <w:commentRangeStart w:id="16"/>
      <w:r w:rsidR="00141D56" w:rsidRPr="00D56866">
        <w:rPr>
          <w:rFonts w:ascii="Times New Roman" w:hAnsi="Times New Roman" w:cs="Times New Roman"/>
        </w:rPr>
        <w:t xml:space="preserve">mostly </w:t>
      </w:r>
      <w:r w:rsidRPr="00D56866">
        <w:rPr>
          <w:rFonts w:ascii="Times New Roman" w:hAnsi="Times New Roman" w:cs="Times New Roman"/>
        </w:rPr>
        <w:t xml:space="preserve">similar for </w:t>
      </w:r>
      <w:r w:rsidR="00D365F0" w:rsidRPr="00D56866">
        <w:rPr>
          <w:rFonts w:ascii="Times New Roman" w:hAnsi="Times New Roman" w:cs="Times New Roman"/>
        </w:rPr>
        <w:t>sediment trap</w:t>
      </w:r>
      <w:r w:rsidRPr="00D56866">
        <w:rPr>
          <w:rFonts w:ascii="Times New Roman" w:hAnsi="Times New Roman" w:cs="Times New Roman"/>
        </w:rPr>
        <w:t xml:space="preserve">s and </w:t>
      </w:r>
      <w:r w:rsidR="007C4084">
        <w:rPr>
          <w:rFonts w:ascii="Times New Roman" w:hAnsi="Times New Roman" w:cs="Times New Roman"/>
        </w:rPr>
        <w:t>p</w:t>
      </w:r>
      <w:r w:rsidR="007C4084" w:rsidRPr="00D56866">
        <w:rPr>
          <w:rFonts w:ascii="Times New Roman" w:hAnsi="Times New Roman" w:cs="Times New Roman"/>
        </w:rPr>
        <w:t>ods</w:t>
      </w:r>
      <w:r w:rsidR="006377FB">
        <w:rPr>
          <w:rFonts w:ascii="Times New Roman" w:hAnsi="Times New Roman" w:cs="Times New Roman"/>
        </w:rPr>
        <w:t xml:space="preserve">, with 1-7 percentage point differences between </w:t>
      </w:r>
      <w:r w:rsidR="00063100">
        <w:rPr>
          <w:rFonts w:ascii="Times New Roman" w:hAnsi="Times New Roman" w:cs="Times New Roman"/>
        </w:rPr>
        <w:t>devices</w:t>
      </w:r>
      <w:r w:rsidRPr="00D56866">
        <w:rPr>
          <w:rFonts w:ascii="Times New Roman" w:hAnsi="Times New Roman" w:cs="Times New Roman"/>
        </w:rPr>
        <w:t xml:space="preserve">. </w:t>
      </w:r>
      <w:commentRangeEnd w:id="16"/>
      <w:r w:rsidR="00870F91" w:rsidRPr="00C506A3">
        <w:rPr>
          <w:rStyle w:val="CommentReference"/>
          <w:rFonts w:ascii="Times New Roman" w:hAnsi="Times New Roman" w:cs="Times New Roman"/>
        </w:rPr>
        <w:commentReference w:id="16"/>
      </w:r>
      <w:proofErr w:type="gramStart"/>
      <w:r w:rsidRPr="006B1631">
        <w:rPr>
          <w:rFonts w:ascii="Times New Roman" w:hAnsi="Times New Roman" w:cs="Times New Roman"/>
        </w:rPr>
        <w:t>With the exception of</w:t>
      </w:r>
      <w:proofErr w:type="gramEnd"/>
      <w:r w:rsidRPr="006B1631">
        <w:rPr>
          <w:rFonts w:ascii="Times New Roman" w:hAnsi="Times New Roman" w:cs="Times New Roman"/>
        </w:rPr>
        <w:t xml:space="preserve"> </w:t>
      </w:r>
      <w:r w:rsidR="00141D56" w:rsidRPr="00D56866">
        <w:rPr>
          <w:rFonts w:ascii="Times New Roman" w:hAnsi="Times New Roman" w:cs="Times New Roman"/>
        </w:rPr>
        <w:t xml:space="preserve">the </w:t>
      </w:r>
      <w:r w:rsidR="00022159" w:rsidRPr="00D56866">
        <w:rPr>
          <w:rFonts w:ascii="Times New Roman" w:hAnsi="Times New Roman" w:cs="Times New Roman"/>
        </w:rPr>
        <w:t xml:space="preserve">site </w:t>
      </w:r>
      <w:r w:rsidR="00141D56" w:rsidRPr="00D56866">
        <w:rPr>
          <w:rFonts w:ascii="Times New Roman" w:hAnsi="Times New Roman" w:cs="Times New Roman"/>
        </w:rPr>
        <w:t>at</w:t>
      </w:r>
      <w:r w:rsidR="00F033C8" w:rsidRPr="00D56866">
        <w:rPr>
          <w:rFonts w:ascii="Times New Roman" w:hAnsi="Times New Roman" w:cs="Times New Roman"/>
        </w:rPr>
        <w:t xml:space="preserve"> </w:t>
      </w:r>
      <w:r w:rsidR="00022159" w:rsidRPr="00D56866">
        <w:rPr>
          <w:rFonts w:ascii="Times New Roman" w:hAnsi="Times New Roman" w:cs="Times New Roman"/>
        </w:rPr>
        <w:t xml:space="preserve">the stream </w:t>
      </w:r>
      <w:r w:rsidR="00F033C8" w:rsidRPr="00D56866">
        <w:rPr>
          <w:rFonts w:ascii="Times New Roman" w:hAnsi="Times New Roman" w:cs="Times New Roman"/>
        </w:rPr>
        <w:t>outlet</w:t>
      </w:r>
      <w:r w:rsidR="00141D56" w:rsidRPr="00D56866">
        <w:rPr>
          <w:rFonts w:ascii="Times New Roman" w:hAnsi="Times New Roman" w:cs="Times New Roman"/>
        </w:rPr>
        <w:t xml:space="preserve"> (2A)</w:t>
      </w:r>
      <w:r w:rsidRPr="00D56866">
        <w:rPr>
          <w:rFonts w:ascii="Times New Roman" w:hAnsi="Times New Roman" w:cs="Times New Roman"/>
        </w:rPr>
        <w:t>, accumulat</w:t>
      </w:r>
      <w:r w:rsidR="00092BBB">
        <w:rPr>
          <w:rFonts w:ascii="Times New Roman" w:hAnsi="Times New Roman" w:cs="Times New Roman"/>
        </w:rPr>
        <w:t>ed sediment</w:t>
      </w:r>
      <w:r w:rsidRPr="00D56866">
        <w:rPr>
          <w:rFonts w:ascii="Times New Roman" w:hAnsi="Times New Roman" w:cs="Times New Roman"/>
        </w:rPr>
        <w:t xml:space="preserve"> was </w:t>
      </w:r>
      <w:r w:rsidR="00141D56" w:rsidRPr="00D56866">
        <w:rPr>
          <w:rFonts w:ascii="Times New Roman" w:hAnsi="Times New Roman" w:cs="Times New Roman"/>
        </w:rPr>
        <w:t>mainly</w:t>
      </w:r>
      <w:r w:rsidRPr="00D56866">
        <w:rPr>
          <w:rFonts w:ascii="Times New Roman" w:hAnsi="Times New Roman" w:cs="Times New Roman"/>
        </w:rPr>
        <w:t xml:space="preserve"> carbonate</w:t>
      </w:r>
      <w:r w:rsidR="00141D56" w:rsidRPr="00D56866">
        <w:rPr>
          <w:rFonts w:ascii="Times New Roman" w:hAnsi="Times New Roman" w:cs="Times New Roman"/>
        </w:rPr>
        <w:t xml:space="preserve"> in </w:t>
      </w:r>
      <w:r w:rsidR="00092BBB">
        <w:rPr>
          <w:rFonts w:ascii="Times New Roman" w:hAnsi="Times New Roman" w:cs="Times New Roman"/>
        </w:rPr>
        <w:t xml:space="preserve">the </w:t>
      </w:r>
      <w:r w:rsidR="00141D56" w:rsidRPr="00D56866">
        <w:rPr>
          <w:rFonts w:ascii="Times New Roman" w:hAnsi="Times New Roman" w:cs="Times New Roman"/>
        </w:rPr>
        <w:t>traps</w:t>
      </w:r>
      <w:r w:rsidR="00D53B8C">
        <w:rPr>
          <w:rFonts w:ascii="Times New Roman" w:hAnsi="Times New Roman" w:cs="Times New Roman"/>
        </w:rPr>
        <w:t xml:space="preserve"> (µ= 54%)</w:t>
      </w:r>
      <w:r w:rsidR="00141D56" w:rsidRPr="00D56866">
        <w:rPr>
          <w:rFonts w:ascii="Times New Roman" w:hAnsi="Times New Roman" w:cs="Times New Roman"/>
        </w:rPr>
        <w:t xml:space="preserve"> and </w:t>
      </w:r>
      <w:r w:rsidR="00092BBB">
        <w:rPr>
          <w:rFonts w:ascii="Times New Roman" w:hAnsi="Times New Roman" w:cs="Times New Roman"/>
        </w:rPr>
        <w:t xml:space="preserve">on the </w:t>
      </w:r>
      <w:r w:rsidR="007C4084">
        <w:rPr>
          <w:rFonts w:ascii="Times New Roman" w:hAnsi="Times New Roman" w:cs="Times New Roman"/>
        </w:rPr>
        <w:t>p</w:t>
      </w:r>
      <w:r w:rsidR="007C4084" w:rsidRPr="00D56866">
        <w:rPr>
          <w:rFonts w:ascii="Times New Roman" w:hAnsi="Times New Roman" w:cs="Times New Roman"/>
        </w:rPr>
        <w:t>ods</w:t>
      </w:r>
      <w:r w:rsidR="00D53B8C">
        <w:rPr>
          <w:rFonts w:ascii="Times New Roman" w:hAnsi="Times New Roman" w:cs="Times New Roman"/>
        </w:rPr>
        <w:t xml:space="preserve"> (µ=45%)</w:t>
      </w:r>
      <w:r w:rsidR="00293109" w:rsidRPr="00D56866">
        <w:rPr>
          <w:rFonts w:ascii="Times New Roman" w:hAnsi="Times New Roman" w:cs="Times New Roman"/>
        </w:rPr>
        <w:t xml:space="preserve">. </w:t>
      </w:r>
      <w:r w:rsidR="00063100">
        <w:rPr>
          <w:rFonts w:ascii="Times New Roman" w:hAnsi="Times New Roman" w:cs="Times New Roman"/>
        </w:rPr>
        <w:t xml:space="preserve">Terrigenous fractions in both traps and </w:t>
      </w:r>
      <w:r w:rsidR="00D7622A">
        <w:rPr>
          <w:rFonts w:ascii="Times New Roman" w:hAnsi="Times New Roman" w:cs="Times New Roman"/>
        </w:rPr>
        <w:t>pods</w:t>
      </w:r>
      <w:r w:rsidR="00063100">
        <w:rPr>
          <w:rFonts w:ascii="Times New Roman" w:hAnsi="Times New Roman" w:cs="Times New Roman"/>
        </w:rPr>
        <w:t xml:space="preserve"> were roughly two times higher than</w:t>
      </w:r>
      <w:r w:rsidR="00D7622A">
        <w:rPr>
          <w:rFonts w:ascii="Times New Roman" w:hAnsi="Times New Roman" w:cs="Times New Roman"/>
        </w:rPr>
        <w:t xml:space="preserve"> surrounding</w:t>
      </w:r>
      <w:r w:rsidR="00063100">
        <w:rPr>
          <w:rFonts w:ascii="Times New Roman" w:hAnsi="Times New Roman" w:cs="Times New Roman"/>
        </w:rPr>
        <w:t xml:space="preserve"> benthic sediment. On the northern reef, where benthic sediment averaged ~13-15%, terrigenous fractions in tubes averaged 32-40% and on pods 31-39%. On the southern reef terrigenous benthic sediment averaged 8% but accumulated sediment in traps averaged 12-32% and </w:t>
      </w:r>
      <w:r w:rsidR="00E32E98">
        <w:rPr>
          <w:rFonts w:ascii="Times New Roman" w:hAnsi="Times New Roman" w:cs="Times New Roman"/>
        </w:rPr>
        <w:t xml:space="preserve">8-24% on pods. </w:t>
      </w:r>
      <w:r w:rsidRPr="00D56866">
        <w:rPr>
          <w:rFonts w:ascii="Times New Roman" w:hAnsi="Times New Roman" w:cs="Times New Roman"/>
        </w:rPr>
        <w:t>On the southern reef</w:t>
      </w:r>
      <w:r w:rsidR="00E32E98">
        <w:rPr>
          <w:rFonts w:ascii="Times New Roman" w:hAnsi="Times New Roman" w:cs="Times New Roman"/>
        </w:rPr>
        <w:t xml:space="preserve"> flat</w:t>
      </w:r>
      <w:r w:rsidRPr="00D56866">
        <w:rPr>
          <w:rFonts w:ascii="Times New Roman" w:hAnsi="Times New Roman" w:cs="Times New Roman"/>
        </w:rPr>
        <w:t xml:space="preserve">, </w:t>
      </w:r>
      <w:r w:rsidR="00141D56" w:rsidRPr="00D56866">
        <w:rPr>
          <w:rFonts w:ascii="Times New Roman" w:hAnsi="Times New Roman" w:cs="Times New Roman"/>
        </w:rPr>
        <w:t xml:space="preserve">sites 3A and 3B </w:t>
      </w:r>
      <w:r w:rsidR="00E32E98">
        <w:rPr>
          <w:rFonts w:ascii="Times New Roman" w:hAnsi="Times New Roman" w:cs="Times New Roman"/>
        </w:rPr>
        <w:t>are near</w:t>
      </w:r>
      <w:r w:rsidR="00E32E98" w:rsidRPr="00D56866">
        <w:rPr>
          <w:rFonts w:ascii="Times New Roman" w:hAnsi="Times New Roman" w:cs="Times New Roman"/>
        </w:rPr>
        <w:t xml:space="preserve"> some small storm drains </w:t>
      </w:r>
      <w:r w:rsidR="00E32E98">
        <w:rPr>
          <w:rFonts w:ascii="Times New Roman" w:hAnsi="Times New Roman" w:cs="Times New Roman"/>
        </w:rPr>
        <w:t xml:space="preserve">that </w:t>
      </w:r>
      <w:r w:rsidR="00E32E98" w:rsidRPr="00D56866">
        <w:rPr>
          <w:rFonts w:ascii="Times New Roman" w:hAnsi="Times New Roman" w:cs="Times New Roman"/>
        </w:rPr>
        <w:t xml:space="preserve">contribute terrigenous sediment during </w:t>
      </w:r>
      <w:proofErr w:type="gramStart"/>
      <w:r w:rsidR="00E32E98" w:rsidRPr="00D56866">
        <w:rPr>
          <w:rFonts w:ascii="Times New Roman" w:hAnsi="Times New Roman" w:cs="Times New Roman"/>
        </w:rPr>
        <w:t>storms</w:t>
      </w:r>
      <w:r w:rsidR="00E32E98">
        <w:rPr>
          <w:rFonts w:ascii="Times New Roman" w:hAnsi="Times New Roman" w:cs="Times New Roman"/>
        </w:rPr>
        <w:t>, and</w:t>
      </w:r>
      <w:proofErr w:type="gramEnd"/>
      <w:r w:rsidR="00E32E98">
        <w:rPr>
          <w:rFonts w:ascii="Times New Roman" w:hAnsi="Times New Roman" w:cs="Times New Roman"/>
        </w:rPr>
        <w:t xml:space="preserve"> showed higher terrigenous fractions</w:t>
      </w:r>
      <w:r w:rsidR="00D7622A">
        <w:rPr>
          <w:rFonts w:ascii="Times New Roman" w:hAnsi="Times New Roman" w:cs="Times New Roman"/>
        </w:rPr>
        <w:t xml:space="preserve"> (27% in traps)</w:t>
      </w:r>
      <w:r w:rsidR="00E32E98">
        <w:rPr>
          <w:rFonts w:ascii="Times New Roman" w:hAnsi="Times New Roman" w:cs="Times New Roman"/>
        </w:rPr>
        <w:t xml:space="preserve"> than 2B</w:t>
      </w:r>
      <w:r w:rsidR="00D7622A">
        <w:rPr>
          <w:rFonts w:ascii="Times New Roman" w:hAnsi="Times New Roman" w:cs="Times New Roman"/>
        </w:rPr>
        <w:t xml:space="preserve"> (12% in trap)</w:t>
      </w:r>
      <w:r w:rsidR="00E32E98">
        <w:rPr>
          <w:rFonts w:ascii="Times New Roman" w:hAnsi="Times New Roman" w:cs="Times New Roman"/>
        </w:rPr>
        <w:t>,</w:t>
      </w:r>
      <w:r w:rsidRPr="00D56866">
        <w:rPr>
          <w:rFonts w:ascii="Times New Roman" w:hAnsi="Times New Roman" w:cs="Times New Roman"/>
        </w:rPr>
        <w:t xml:space="preserve"> </w:t>
      </w:r>
      <w:r w:rsidR="00E32E98">
        <w:rPr>
          <w:rFonts w:ascii="Times New Roman" w:hAnsi="Times New Roman" w:cs="Times New Roman"/>
        </w:rPr>
        <w:t>which is located in deeper, backreef pools</w:t>
      </w:r>
      <w:r w:rsidRPr="00D56866">
        <w:rPr>
          <w:rFonts w:ascii="Times New Roman" w:hAnsi="Times New Roman" w:cs="Times New Roman"/>
        </w:rPr>
        <w:t>.</w:t>
      </w:r>
      <w:r w:rsidR="00F033C8" w:rsidRPr="00D56866">
        <w:rPr>
          <w:rFonts w:ascii="Times New Roman" w:hAnsi="Times New Roman" w:cs="Times New Roman"/>
        </w:rPr>
        <w:t xml:space="preserve"> </w:t>
      </w:r>
      <w:r w:rsidR="00E32E98">
        <w:rPr>
          <w:rFonts w:ascii="Times New Roman" w:hAnsi="Times New Roman" w:cs="Times New Roman"/>
        </w:rPr>
        <w:t xml:space="preserve">Sites 1C and 2C are located near the incised reef </w:t>
      </w:r>
      <w:proofErr w:type="gramStart"/>
      <w:r w:rsidR="00E32E98">
        <w:rPr>
          <w:rFonts w:ascii="Times New Roman" w:hAnsi="Times New Roman" w:cs="Times New Roman"/>
        </w:rPr>
        <w:t>channel, and</w:t>
      </w:r>
      <w:proofErr w:type="gramEnd"/>
      <w:r w:rsidR="00E32E98">
        <w:rPr>
          <w:rFonts w:ascii="Times New Roman" w:hAnsi="Times New Roman" w:cs="Times New Roman"/>
        </w:rPr>
        <w:t xml:space="preserve"> showed </w:t>
      </w:r>
      <w:r w:rsidR="00D7622A">
        <w:rPr>
          <w:rFonts w:ascii="Times New Roman" w:hAnsi="Times New Roman" w:cs="Times New Roman"/>
        </w:rPr>
        <w:t>slightly</w:t>
      </w:r>
      <w:r w:rsidR="00E32E98">
        <w:rPr>
          <w:rFonts w:ascii="Times New Roman" w:hAnsi="Times New Roman" w:cs="Times New Roman"/>
        </w:rPr>
        <w:t xml:space="preserve"> higher terrigenous fraction (32% in traps, 24-31% on pods) than site 3C, located far from the stream outlet and reef channel (28% in trap, 6% on pod). </w:t>
      </w:r>
    </w:p>
    <w:p w14:paraId="08DCC262" w14:textId="77777777" w:rsidR="00A13A1D" w:rsidRPr="00D56866" w:rsidRDefault="00A13A1D" w:rsidP="003B287B">
      <w:pPr>
        <w:spacing w:after="0"/>
        <w:rPr>
          <w:rFonts w:ascii="Times New Roman" w:hAnsi="Times New Roman" w:cs="Times New Roman"/>
        </w:rPr>
      </w:pPr>
    </w:p>
    <w:p w14:paraId="6C7944A4" w14:textId="74298D7E" w:rsidR="00A13A1D" w:rsidRPr="00D56866" w:rsidRDefault="00A13A1D" w:rsidP="003B287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3.4 Sediment </w:t>
      </w:r>
      <w:r w:rsidR="00856EED" w:rsidRPr="00D56866">
        <w:rPr>
          <w:rFonts w:ascii="Times New Roman" w:hAnsi="Times New Roman" w:cs="Times New Roman"/>
        </w:rPr>
        <w:t>accumula</w:t>
      </w:r>
      <w:r w:rsidRPr="00D56866">
        <w:rPr>
          <w:rFonts w:ascii="Times New Roman" w:hAnsi="Times New Roman" w:cs="Times New Roman"/>
        </w:rPr>
        <w:t xml:space="preserve">tion and composition: Temporal </w:t>
      </w:r>
      <w:r w:rsidR="007E158A" w:rsidRPr="00D56866">
        <w:rPr>
          <w:rFonts w:ascii="Times New Roman" w:hAnsi="Times New Roman" w:cs="Times New Roman"/>
        </w:rPr>
        <w:t>patterns</w:t>
      </w:r>
    </w:p>
    <w:p w14:paraId="1C0A910D" w14:textId="14EB0D9A" w:rsidR="004321DE" w:rsidRPr="00D56866" w:rsidRDefault="00D7622A" w:rsidP="004321DE">
      <w:pPr>
        <w:spacing w:after="0"/>
        <w:ind w:firstLine="720"/>
        <w:rPr>
          <w:rFonts w:ascii="Times New Roman" w:hAnsi="Times New Roman" w:cs="Times New Roman"/>
          <w:noProof/>
        </w:rPr>
      </w:pPr>
      <w:r>
        <w:rPr>
          <w:rFonts w:ascii="Times New Roman" w:hAnsi="Times New Roman" w:cs="Times New Roman"/>
          <w:noProof/>
        </w:rPr>
        <w:t>M</w:t>
      </w:r>
      <w:r w:rsidR="00A13A1D" w:rsidRPr="00D56866">
        <w:rPr>
          <w:rFonts w:ascii="Times New Roman" w:hAnsi="Times New Roman" w:cs="Times New Roman"/>
          <w:noProof/>
        </w:rPr>
        <w:t>ean sediment accumulation</w:t>
      </w:r>
      <w:r>
        <w:rPr>
          <w:rFonts w:ascii="Times New Roman" w:hAnsi="Times New Roman" w:cs="Times New Roman"/>
          <w:noProof/>
        </w:rPr>
        <w:t>s</w:t>
      </w:r>
      <w:r w:rsidR="00A13A1D" w:rsidRPr="00D56866">
        <w:rPr>
          <w:rFonts w:ascii="Times New Roman" w:hAnsi="Times New Roman" w:cs="Times New Roman"/>
          <w:noProof/>
        </w:rPr>
        <w:t xml:space="preserve"> </w:t>
      </w:r>
      <w:r>
        <w:rPr>
          <w:rFonts w:ascii="Times New Roman" w:hAnsi="Times New Roman" w:cs="Times New Roman"/>
          <w:noProof/>
        </w:rPr>
        <w:t xml:space="preserve">for all sites </w:t>
      </w:r>
      <w:r w:rsidR="00870F91" w:rsidRPr="00D56866">
        <w:rPr>
          <w:rFonts w:ascii="Times New Roman" w:hAnsi="Times New Roman" w:cs="Times New Roman"/>
          <w:noProof/>
        </w:rPr>
        <w:t>on the northern</w:t>
      </w:r>
      <w:r>
        <w:rPr>
          <w:rFonts w:ascii="Times New Roman" w:hAnsi="Times New Roman" w:cs="Times New Roman"/>
          <w:noProof/>
        </w:rPr>
        <w:t xml:space="preserve"> reef (1A-C)</w:t>
      </w:r>
      <w:r w:rsidR="00870F91" w:rsidRPr="00D56866">
        <w:rPr>
          <w:rFonts w:ascii="Times New Roman" w:hAnsi="Times New Roman" w:cs="Times New Roman"/>
          <w:noProof/>
        </w:rPr>
        <w:t xml:space="preserve"> and</w:t>
      </w:r>
      <w:r>
        <w:rPr>
          <w:rFonts w:ascii="Times New Roman" w:hAnsi="Times New Roman" w:cs="Times New Roman"/>
          <w:noProof/>
        </w:rPr>
        <w:t xml:space="preserve"> for all sites on the</w:t>
      </w:r>
      <w:r w:rsidR="00870F91" w:rsidRPr="00D56866">
        <w:rPr>
          <w:rFonts w:ascii="Times New Roman" w:hAnsi="Times New Roman" w:cs="Times New Roman"/>
          <w:noProof/>
        </w:rPr>
        <w:t xml:space="preserve"> southern reef</w:t>
      </w:r>
      <w:r>
        <w:rPr>
          <w:rFonts w:ascii="Times New Roman" w:hAnsi="Times New Roman" w:cs="Times New Roman"/>
          <w:noProof/>
        </w:rPr>
        <w:t xml:space="preserve"> (2B-C,3A-C)</w:t>
      </w:r>
      <w:r w:rsidR="00870F91" w:rsidRPr="00D56866">
        <w:rPr>
          <w:rFonts w:ascii="Times New Roman" w:hAnsi="Times New Roman" w:cs="Times New Roman"/>
          <w:noProof/>
        </w:rPr>
        <w:t xml:space="preserve"> w</w:t>
      </w:r>
      <w:r>
        <w:rPr>
          <w:rFonts w:ascii="Times New Roman" w:hAnsi="Times New Roman" w:cs="Times New Roman"/>
          <w:noProof/>
        </w:rPr>
        <w:t>ere</w:t>
      </w:r>
      <w:r w:rsidR="00A13A1D" w:rsidRPr="00D56866">
        <w:rPr>
          <w:rFonts w:ascii="Times New Roman" w:hAnsi="Times New Roman" w:cs="Times New Roman"/>
          <w:noProof/>
        </w:rPr>
        <w:t xml:space="preserve"> calculated to investigate temporal </w:t>
      </w:r>
      <w:r w:rsidR="00F033C8" w:rsidRPr="00D56866">
        <w:rPr>
          <w:rFonts w:ascii="Times New Roman" w:hAnsi="Times New Roman" w:cs="Times New Roman"/>
          <w:noProof/>
        </w:rPr>
        <w:t>patterns</w:t>
      </w:r>
      <w:r>
        <w:rPr>
          <w:rFonts w:ascii="Times New Roman" w:hAnsi="Times New Roman" w:cs="Times New Roman"/>
          <w:noProof/>
        </w:rPr>
        <w:t xml:space="preserve"> related to mean monthly wave height </w:t>
      </w:r>
      <w:r w:rsidR="00390EF0">
        <w:rPr>
          <w:rFonts w:ascii="Times New Roman" w:hAnsi="Times New Roman" w:cs="Times New Roman"/>
          <w:noProof/>
        </w:rPr>
        <w:t>(</w:t>
      </w:r>
      <w:r w:rsidR="00390EF0" w:rsidRPr="00390EF0">
        <w:rPr>
          <w:rFonts w:ascii="Times New Roman" w:hAnsi="Times New Roman" w:cs="Times New Roman"/>
          <w:i/>
          <w:iCs/>
          <w:noProof/>
        </w:rPr>
        <w:t>Hmean</w:t>
      </w:r>
      <w:r w:rsidR="00390EF0">
        <w:rPr>
          <w:rFonts w:ascii="Times New Roman" w:hAnsi="Times New Roman" w:cs="Times New Roman"/>
          <w:noProof/>
        </w:rPr>
        <w:t xml:space="preserve">) </w:t>
      </w:r>
      <w:r>
        <w:rPr>
          <w:rFonts w:ascii="Times New Roman" w:hAnsi="Times New Roman" w:cs="Times New Roman"/>
          <w:noProof/>
        </w:rPr>
        <w:t>and SSY from Faga’alu Stream</w:t>
      </w:r>
      <w:r w:rsidR="00A13A1D" w:rsidRPr="00D56866">
        <w:rPr>
          <w:rFonts w:ascii="Times New Roman" w:hAnsi="Times New Roman" w:cs="Times New Roman"/>
          <w:noProof/>
        </w:rPr>
        <w:t xml:space="preserve">. </w:t>
      </w:r>
      <w:r w:rsidR="00F53999" w:rsidRPr="00D56866">
        <w:rPr>
          <w:rFonts w:ascii="Times New Roman" w:hAnsi="Times New Roman" w:cs="Times New Roman"/>
        </w:rPr>
        <w:t xml:space="preserve">Mean total accumulation rates in traps and </w:t>
      </w:r>
      <w:r w:rsidR="007C4084">
        <w:rPr>
          <w:rFonts w:ascii="Times New Roman" w:hAnsi="Times New Roman" w:cs="Times New Roman"/>
        </w:rPr>
        <w:t>p</w:t>
      </w:r>
      <w:r w:rsidR="007C4084" w:rsidRPr="00D56866">
        <w:rPr>
          <w:rFonts w:ascii="Times New Roman" w:hAnsi="Times New Roman" w:cs="Times New Roman"/>
        </w:rPr>
        <w:t xml:space="preserve">ods </w:t>
      </w:r>
      <w:r w:rsidR="00F53999" w:rsidRPr="00D56866">
        <w:rPr>
          <w:rFonts w:ascii="Times New Roman" w:hAnsi="Times New Roman" w:cs="Times New Roman"/>
        </w:rPr>
        <w:t xml:space="preserve">were higher on the northern reef than the southern reef for all deployment periods </w:t>
      </w:r>
      <w:r w:rsidR="00F53999" w:rsidRPr="00D56866">
        <w:rPr>
          <w:rFonts w:ascii="Times New Roman" w:hAnsi="Times New Roman" w:cs="Times New Roman"/>
          <w:noProof/>
        </w:rPr>
        <w:t>(</w:t>
      </w:r>
      <w:r w:rsidR="00F53999" w:rsidRPr="00D56866">
        <w:rPr>
          <w:rFonts w:ascii="Times New Roman" w:hAnsi="Times New Roman" w:cs="Times New Roman"/>
          <w:noProof/>
        </w:rPr>
        <w:fldChar w:fldCharType="begin"/>
      </w:r>
      <w:r w:rsidR="00F53999" w:rsidRPr="00D56866">
        <w:rPr>
          <w:rFonts w:ascii="Times New Roman" w:hAnsi="Times New Roman" w:cs="Times New Roman"/>
          <w:noProof/>
        </w:rPr>
        <w:instrText xml:space="preserve"> REF _Ref446470696 \h </w:instrText>
      </w:r>
      <w:r w:rsidR="00F53999" w:rsidRPr="00D56866">
        <w:rPr>
          <w:rFonts w:ascii="Times New Roman" w:hAnsi="Times New Roman" w:cs="Times New Roman"/>
          <w:noProof/>
        </w:rPr>
      </w:r>
      <w:r w:rsidR="00F53999" w:rsidRPr="00D56866">
        <w:rPr>
          <w:rFonts w:ascii="Times New Roman" w:hAnsi="Times New Roman" w:cs="Times New Roman"/>
          <w:noProof/>
        </w:rPr>
        <w:fldChar w:fldCharType="separate"/>
      </w:r>
      <w:r w:rsidR="00F53999" w:rsidRPr="00D56866">
        <w:rPr>
          <w:rFonts w:ascii="Times New Roman" w:hAnsi="Times New Roman" w:cs="Times New Roman"/>
        </w:rPr>
        <w:t xml:space="preserve">Figure </w:t>
      </w:r>
      <w:r w:rsidR="00F53999" w:rsidRPr="00D56866">
        <w:rPr>
          <w:rFonts w:ascii="Times New Roman" w:hAnsi="Times New Roman" w:cs="Times New Roman"/>
          <w:noProof/>
        </w:rPr>
        <w:t>6</w:t>
      </w:r>
      <w:r w:rsidR="00F53999" w:rsidRPr="00D56866">
        <w:rPr>
          <w:rFonts w:ascii="Times New Roman" w:hAnsi="Times New Roman" w:cs="Times New Roman"/>
          <w:noProof/>
        </w:rPr>
        <w:fldChar w:fldCharType="end"/>
      </w:r>
      <w:r w:rsidR="00F53999" w:rsidRPr="006B1631">
        <w:rPr>
          <w:rFonts w:ascii="Times New Roman" w:hAnsi="Times New Roman" w:cs="Times New Roman"/>
          <w:noProof/>
        </w:rPr>
        <w:t>).</w:t>
      </w:r>
      <w:r w:rsidR="00F53999" w:rsidRPr="00D56866">
        <w:rPr>
          <w:rFonts w:ascii="Times New Roman" w:hAnsi="Times New Roman" w:cs="Times New Roman"/>
        </w:rPr>
        <w:t xml:space="preserve"> </w:t>
      </w:r>
      <w:r w:rsidR="00F53999" w:rsidRPr="00D56866">
        <w:rPr>
          <w:rFonts w:ascii="Times New Roman" w:hAnsi="Times New Roman" w:cs="Times New Roman"/>
          <w:noProof/>
        </w:rPr>
        <w:t xml:space="preserve">On the northern reef, mean sediment accumulation rates on </w:t>
      </w:r>
      <w:r w:rsidR="00ED39B8">
        <w:rPr>
          <w:rFonts w:ascii="Times New Roman" w:hAnsi="Times New Roman" w:cs="Times New Roman"/>
          <w:noProof/>
        </w:rPr>
        <w:t>pods</w:t>
      </w:r>
      <w:r w:rsidR="00F53999" w:rsidRPr="00D56866">
        <w:rPr>
          <w:rFonts w:ascii="Times New Roman" w:hAnsi="Times New Roman" w:cs="Times New Roman"/>
          <w:noProof/>
        </w:rPr>
        <w:t xml:space="preserve"> were generally lower during the May-October trade wind season, and higher during the October-April wet season, but the patterns were not very strong (</w:t>
      </w:r>
      <w:r w:rsidR="00F53999" w:rsidRPr="00D56866">
        <w:rPr>
          <w:rFonts w:ascii="Times New Roman" w:hAnsi="Times New Roman" w:cs="Times New Roman"/>
          <w:noProof/>
        </w:rPr>
        <w:fldChar w:fldCharType="begin"/>
      </w:r>
      <w:r w:rsidR="00F53999" w:rsidRPr="00D56866">
        <w:rPr>
          <w:rFonts w:ascii="Times New Roman" w:hAnsi="Times New Roman" w:cs="Times New Roman"/>
          <w:noProof/>
        </w:rPr>
        <w:instrText xml:space="preserve"> REF _Ref446470696 \h </w:instrText>
      </w:r>
      <w:r w:rsidR="00F53999" w:rsidRPr="00D56866">
        <w:rPr>
          <w:rFonts w:ascii="Times New Roman" w:hAnsi="Times New Roman" w:cs="Times New Roman"/>
          <w:noProof/>
        </w:rPr>
      </w:r>
      <w:r w:rsidR="00F53999" w:rsidRPr="00D56866">
        <w:rPr>
          <w:rFonts w:ascii="Times New Roman" w:hAnsi="Times New Roman" w:cs="Times New Roman"/>
          <w:noProof/>
        </w:rPr>
        <w:fldChar w:fldCharType="separate"/>
      </w:r>
      <w:r w:rsidR="00F53999" w:rsidRPr="00D56866">
        <w:rPr>
          <w:rFonts w:ascii="Times New Roman" w:hAnsi="Times New Roman" w:cs="Times New Roman"/>
        </w:rPr>
        <w:t xml:space="preserve">Figure </w:t>
      </w:r>
      <w:r w:rsidR="00F53999" w:rsidRPr="00D56866">
        <w:rPr>
          <w:rFonts w:ascii="Times New Roman" w:hAnsi="Times New Roman" w:cs="Times New Roman"/>
          <w:noProof/>
        </w:rPr>
        <w:t>6</w:t>
      </w:r>
      <w:r w:rsidR="00F53999" w:rsidRPr="00D56866">
        <w:rPr>
          <w:rFonts w:ascii="Times New Roman" w:hAnsi="Times New Roman" w:cs="Times New Roman"/>
          <w:noProof/>
        </w:rPr>
        <w:fldChar w:fldCharType="end"/>
      </w:r>
      <w:r w:rsidR="00F53999" w:rsidRPr="006B1631">
        <w:rPr>
          <w:rFonts w:ascii="Times New Roman" w:hAnsi="Times New Roman" w:cs="Times New Roman"/>
          <w:noProof/>
        </w:rPr>
        <w:t>a).</w:t>
      </w:r>
    </w:p>
    <w:p w14:paraId="04B30F5C" w14:textId="7A44B6B4" w:rsidR="009D1296" w:rsidRPr="00D56866" w:rsidRDefault="009F550F" w:rsidP="009D1296">
      <w:pPr>
        <w:spacing w:after="0"/>
        <w:ind w:firstLine="720"/>
        <w:rPr>
          <w:rFonts w:ascii="Times New Roman" w:hAnsi="Times New Roman" w:cs="Times New Roman"/>
        </w:rPr>
      </w:pPr>
      <w:r w:rsidRPr="00D56866">
        <w:rPr>
          <w:rFonts w:ascii="Times New Roman" w:hAnsi="Times New Roman" w:cs="Times New Roman"/>
          <w:noProof/>
        </w:rPr>
        <w:t>T</w:t>
      </w:r>
      <w:r w:rsidR="00F53999" w:rsidRPr="00D56866">
        <w:rPr>
          <w:rFonts w:ascii="Times New Roman" w:hAnsi="Times New Roman" w:cs="Times New Roman"/>
          <w:noProof/>
        </w:rPr>
        <w:t>he highest rates of total and carbonate sediment accumulation in traps</w:t>
      </w:r>
      <w:r w:rsidR="00F53999" w:rsidRPr="00D56866">
        <w:rPr>
          <w:rFonts w:ascii="Times New Roman" w:hAnsi="Times New Roman" w:cs="Times New Roman"/>
        </w:rPr>
        <w:t xml:space="preserve"> </w:t>
      </w:r>
      <w:r w:rsidR="00F53999" w:rsidRPr="00D56866">
        <w:rPr>
          <w:rFonts w:ascii="Times New Roman" w:hAnsi="Times New Roman" w:cs="Times New Roman"/>
          <w:noProof/>
        </w:rPr>
        <w:t>were associated with</w:t>
      </w:r>
      <w:r w:rsidR="00F53999" w:rsidRPr="00D56866">
        <w:rPr>
          <w:rFonts w:ascii="Times New Roman" w:hAnsi="Times New Roman" w:cs="Times New Roman"/>
        </w:rPr>
        <w:t xml:space="preserve"> the three periods </w:t>
      </w:r>
      <w:r w:rsidR="00092BBB" w:rsidRPr="00D56866">
        <w:rPr>
          <w:rFonts w:ascii="Times New Roman" w:hAnsi="Times New Roman" w:cs="Times New Roman"/>
        </w:rPr>
        <w:t>(March 2014, June-July 2014, and December 2014</w:t>
      </w:r>
      <w:r w:rsidR="00092BBB" w:rsidRPr="00D56866">
        <w:rPr>
          <w:rFonts w:ascii="Times New Roman" w:hAnsi="Times New Roman" w:cs="Times New Roman"/>
          <w:noProof/>
        </w:rPr>
        <w:t xml:space="preserve">) </w:t>
      </w:r>
      <w:r w:rsidR="00F53999" w:rsidRPr="00D56866">
        <w:rPr>
          <w:rFonts w:ascii="Times New Roman" w:hAnsi="Times New Roman" w:cs="Times New Roman"/>
        </w:rPr>
        <w:t xml:space="preserve">with highest </w:t>
      </w:r>
      <w:proofErr w:type="spellStart"/>
      <w:r w:rsidR="00F53999" w:rsidRPr="00D56866">
        <w:rPr>
          <w:rFonts w:ascii="Times New Roman" w:hAnsi="Times New Roman" w:cs="Times New Roman"/>
          <w:i/>
          <w:iCs/>
        </w:rPr>
        <w:t>Hmean</w:t>
      </w:r>
      <w:proofErr w:type="spellEnd"/>
      <w:r w:rsidR="00F53999" w:rsidRPr="00D56866">
        <w:rPr>
          <w:rFonts w:ascii="Times New Roman" w:hAnsi="Times New Roman" w:cs="Times New Roman"/>
          <w:i/>
          <w:iCs/>
        </w:rPr>
        <w:t xml:space="preserve"> </w:t>
      </w:r>
      <w:r w:rsidR="00C7068D" w:rsidRPr="00D56866">
        <w:rPr>
          <w:rFonts w:ascii="Times New Roman" w:hAnsi="Times New Roman" w:cs="Times New Roman"/>
          <w:noProof/>
        </w:rPr>
        <w:t>(Figure 7)</w:t>
      </w:r>
      <w:r w:rsidR="00F53999" w:rsidRPr="00D56866">
        <w:rPr>
          <w:rFonts w:ascii="Times New Roman" w:hAnsi="Times New Roman" w:cs="Times New Roman"/>
          <w:noProof/>
        </w:rPr>
        <w:t xml:space="preserve">. </w:t>
      </w:r>
      <w:r w:rsidR="00CE7CD3" w:rsidRPr="00D56866">
        <w:rPr>
          <w:rFonts w:ascii="Times New Roman" w:hAnsi="Times New Roman" w:cs="Times New Roman"/>
        </w:rPr>
        <w:t xml:space="preserve">Carbonate sediment accumulation on </w:t>
      </w:r>
      <w:r w:rsidR="00ED39B8">
        <w:rPr>
          <w:rFonts w:ascii="Times New Roman" w:hAnsi="Times New Roman" w:cs="Times New Roman"/>
        </w:rPr>
        <w:t>pods</w:t>
      </w:r>
      <w:r w:rsidR="00CE7CD3" w:rsidRPr="00D56866">
        <w:rPr>
          <w:rFonts w:ascii="Times New Roman" w:hAnsi="Times New Roman" w:cs="Times New Roman"/>
        </w:rPr>
        <w:t xml:space="preserve"> was positively correlated with </w:t>
      </w:r>
      <w:proofErr w:type="spellStart"/>
      <w:r w:rsidR="00CE7CD3" w:rsidRPr="00D56866">
        <w:rPr>
          <w:rFonts w:ascii="Times New Roman" w:hAnsi="Times New Roman" w:cs="Times New Roman"/>
          <w:i/>
          <w:iCs/>
        </w:rPr>
        <w:t>Hmean</w:t>
      </w:r>
      <w:proofErr w:type="spellEnd"/>
      <w:r w:rsidR="00CE7CD3" w:rsidRPr="00D56866">
        <w:rPr>
          <w:rFonts w:ascii="Times New Roman" w:hAnsi="Times New Roman" w:cs="Times New Roman"/>
        </w:rPr>
        <w:t xml:space="preserve"> at only one site </w:t>
      </w:r>
      <w:r w:rsidR="00092BBB" w:rsidRPr="00D56866">
        <w:rPr>
          <w:rFonts w:ascii="Times New Roman" w:hAnsi="Times New Roman" w:cs="Times New Roman"/>
        </w:rPr>
        <w:t xml:space="preserve">(site 1A) </w:t>
      </w:r>
      <w:r w:rsidR="00CE7CD3" w:rsidRPr="00D56866">
        <w:rPr>
          <w:rFonts w:ascii="Times New Roman" w:hAnsi="Times New Roman" w:cs="Times New Roman"/>
        </w:rPr>
        <w:t>on the northern reef (</w:t>
      </w:r>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_Ref446483309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8</w:t>
      </w:r>
      <w:r w:rsidR="00CE7CD3" w:rsidRPr="00D56866">
        <w:rPr>
          <w:rFonts w:ascii="Times New Roman" w:hAnsi="Times New Roman" w:cs="Times New Roman"/>
        </w:rPr>
        <w:fldChar w:fldCharType="end"/>
      </w:r>
      <w:r w:rsidR="00CE7CD3" w:rsidRPr="006B1631">
        <w:rPr>
          <w:rFonts w:ascii="Times New Roman" w:hAnsi="Times New Roman" w:cs="Times New Roman"/>
        </w:rPr>
        <w:t xml:space="preserve">, </w:t>
      </w:r>
      <w:r w:rsidR="00CE7CD3" w:rsidRPr="00D56866">
        <w:rPr>
          <w:rFonts w:ascii="Times New Roman" w:hAnsi="Times New Roman" w:cs="Times New Roman"/>
        </w:rPr>
        <w:t>Table 2), in an area with large supply of sand (</w:t>
      </w:r>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_Ref446590596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2</w:t>
      </w:r>
      <w:r w:rsidR="00CE7CD3" w:rsidRPr="00D56866">
        <w:rPr>
          <w:rFonts w:ascii="Times New Roman" w:hAnsi="Times New Roman" w:cs="Times New Roman"/>
        </w:rPr>
        <w:fldChar w:fldCharType="end"/>
      </w:r>
      <w:r w:rsidR="00CE7CD3" w:rsidRPr="006B1631">
        <w:rPr>
          <w:rFonts w:ascii="Times New Roman" w:hAnsi="Times New Roman" w:cs="Times New Roman"/>
        </w:rPr>
        <w:t xml:space="preserve">d). </w:t>
      </w:r>
      <w:commentRangeStart w:id="17"/>
      <w:commentRangeStart w:id="18"/>
      <w:r w:rsidR="00847D07" w:rsidRPr="00D56866">
        <w:rPr>
          <w:rFonts w:ascii="Times New Roman" w:hAnsi="Times New Roman" w:cs="Times New Roman"/>
        </w:rPr>
        <w:t>T</w:t>
      </w:r>
      <w:r w:rsidR="009D1296" w:rsidRPr="00D56866">
        <w:rPr>
          <w:rFonts w:ascii="Times New Roman" w:hAnsi="Times New Roman" w:cs="Times New Roman"/>
        </w:rPr>
        <w:t xml:space="preserve">otal and carbonate sediment accumulation in </w:t>
      </w:r>
      <w:r w:rsidR="00C7068D" w:rsidRPr="00D56866">
        <w:rPr>
          <w:rFonts w:ascii="Times New Roman" w:hAnsi="Times New Roman" w:cs="Times New Roman"/>
        </w:rPr>
        <w:t xml:space="preserve">the </w:t>
      </w:r>
      <w:r w:rsidR="009D1296" w:rsidRPr="00D56866">
        <w:rPr>
          <w:rFonts w:ascii="Times New Roman" w:hAnsi="Times New Roman" w:cs="Times New Roman"/>
        </w:rPr>
        <w:t xml:space="preserve">traps was positively correlated with </w:t>
      </w:r>
      <w:r w:rsidR="009D1296" w:rsidRPr="00D56866">
        <w:rPr>
          <w:rFonts w:ascii="Times New Roman" w:hAnsi="Times New Roman" w:cs="Times New Roman"/>
          <w:i/>
          <w:noProof/>
        </w:rPr>
        <w:t>Hmean</w:t>
      </w:r>
      <w:r w:rsidR="009D1296" w:rsidRPr="00D56866">
        <w:rPr>
          <w:rFonts w:ascii="Times New Roman" w:hAnsi="Times New Roman" w:cs="Times New Roman"/>
        </w:rPr>
        <w:t xml:space="preserve"> at every site</w:t>
      </w:r>
      <w:commentRangeEnd w:id="17"/>
      <w:r w:rsidR="00C7068D" w:rsidRPr="00ED39B8">
        <w:rPr>
          <w:rStyle w:val="CommentReference"/>
          <w:rFonts w:ascii="Times New Roman" w:hAnsi="Times New Roman" w:cs="Times New Roman"/>
        </w:rPr>
        <w:commentReference w:id="17"/>
      </w:r>
      <w:r w:rsidR="009D1296" w:rsidRPr="006B1631">
        <w:rPr>
          <w:rFonts w:ascii="Times New Roman" w:hAnsi="Times New Roman" w:cs="Times New Roman"/>
        </w:rPr>
        <w:t xml:space="preserve"> except </w:t>
      </w:r>
      <w:r w:rsidR="009D1296" w:rsidRPr="00D56866">
        <w:rPr>
          <w:rFonts w:ascii="Times New Roman" w:hAnsi="Times New Roman" w:cs="Times New Roman"/>
        </w:rPr>
        <w:t>near the stream outlet (site 2A), on the more energetic southern reef in coral rubble (site 2B), and on the southern fore reef (site 3C)</w:t>
      </w:r>
      <w:r w:rsidR="00847D07" w:rsidRPr="00D56866">
        <w:rPr>
          <w:rFonts w:ascii="Times New Roman" w:hAnsi="Times New Roman" w:cs="Times New Roman"/>
        </w:rPr>
        <w:t xml:space="preserve"> (</w:t>
      </w:r>
      <w:commentRangeStart w:id="19"/>
      <w:r w:rsidR="00847D07" w:rsidRPr="00D56866">
        <w:rPr>
          <w:rFonts w:ascii="Times New Roman" w:hAnsi="Times New Roman" w:cs="Times New Roman"/>
        </w:rPr>
        <w:t>Table 2</w:t>
      </w:r>
      <w:commentRangeEnd w:id="19"/>
      <w:r w:rsidR="0012628F" w:rsidRPr="00ED39B8">
        <w:rPr>
          <w:rStyle w:val="CommentReference"/>
          <w:rFonts w:ascii="Times New Roman" w:hAnsi="Times New Roman" w:cs="Times New Roman"/>
        </w:rPr>
        <w:commentReference w:id="19"/>
      </w:r>
      <w:r w:rsidR="00847D07" w:rsidRPr="006B1631">
        <w:rPr>
          <w:rFonts w:ascii="Times New Roman" w:hAnsi="Times New Roman" w:cs="Times New Roman"/>
        </w:rPr>
        <w:t>)</w:t>
      </w:r>
      <w:r w:rsidR="009D1296" w:rsidRPr="00D56866">
        <w:rPr>
          <w:rFonts w:ascii="Times New Roman" w:hAnsi="Times New Roman" w:cs="Times New Roman"/>
        </w:rPr>
        <w:t xml:space="preserve">. </w:t>
      </w:r>
      <w:commentRangeEnd w:id="18"/>
      <w:r w:rsidR="00C7068D" w:rsidRPr="00ED39B8">
        <w:rPr>
          <w:rStyle w:val="CommentReference"/>
          <w:rFonts w:ascii="Times New Roman" w:hAnsi="Times New Roman" w:cs="Times New Roman"/>
        </w:rPr>
        <w:commentReference w:id="18"/>
      </w:r>
      <w:r w:rsidR="009D1296" w:rsidRPr="006B1631">
        <w:rPr>
          <w:rFonts w:ascii="Times New Roman" w:hAnsi="Times New Roman" w:cs="Times New Roman"/>
          <w:i/>
          <w:noProof/>
        </w:rPr>
        <w:t>Hmean</w:t>
      </w:r>
      <w:r w:rsidR="009D1296" w:rsidRPr="00D56866">
        <w:rPr>
          <w:rFonts w:ascii="Times New Roman" w:hAnsi="Times New Roman" w:cs="Times New Roman"/>
        </w:rPr>
        <w:t xml:space="preserve"> correlated </w:t>
      </w:r>
      <w:r w:rsidR="00847D07" w:rsidRPr="00D56866">
        <w:rPr>
          <w:rFonts w:ascii="Times New Roman" w:hAnsi="Times New Roman" w:cs="Times New Roman"/>
        </w:rPr>
        <w:t xml:space="preserve">positively </w:t>
      </w:r>
      <w:r w:rsidR="009D1296" w:rsidRPr="00D56866">
        <w:rPr>
          <w:rFonts w:ascii="Times New Roman" w:hAnsi="Times New Roman" w:cs="Times New Roman"/>
        </w:rPr>
        <w:t xml:space="preserve">with mean total and carbonate sediment accumulation in traps on the northern and southern reefs (Table 2), </w:t>
      </w:r>
      <w:commentRangeStart w:id="20"/>
      <w:r w:rsidR="009D1296" w:rsidRPr="00D56866">
        <w:rPr>
          <w:rFonts w:ascii="Times New Roman" w:hAnsi="Times New Roman" w:cs="Times New Roman"/>
        </w:rPr>
        <w:t xml:space="preserve">but when controlling for </w:t>
      </w:r>
      <w:r w:rsidR="009D1296" w:rsidRPr="00D56866">
        <w:rPr>
          <w:rFonts w:ascii="Times New Roman" w:hAnsi="Times New Roman" w:cs="Times New Roman"/>
          <w:i/>
          <w:iCs/>
        </w:rPr>
        <w:t>SSY</w:t>
      </w:r>
      <w:r w:rsidR="009D1296" w:rsidRPr="00D56866">
        <w:rPr>
          <w:rFonts w:ascii="Times New Roman" w:hAnsi="Times New Roman" w:cs="Times New Roman"/>
        </w:rPr>
        <w:t xml:space="preserve"> in the multiple regression, only mean carbonate accumulation was weakly correlated with </w:t>
      </w:r>
      <w:r w:rsidR="009D1296" w:rsidRPr="00D56866">
        <w:rPr>
          <w:rFonts w:ascii="Times New Roman" w:hAnsi="Times New Roman" w:cs="Times New Roman"/>
          <w:i/>
          <w:noProof/>
        </w:rPr>
        <w:t xml:space="preserve">Hmean </w:t>
      </w:r>
      <w:r w:rsidR="009D1296" w:rsidRPr="00D56866">
        <w:rPr>
          <w:rFonts w:ascii="Times New Roman" w:hAnsi="Times New Roman" w:cs="Times New Roman"/>
        </w:rPr>
        <w:t xml:space="preserve">on the northern reef </w:t>
      </w:r>
      <w:commentRangeEnd w:id="20"/>
      <w:r w:rsidR="0012628F" w:rsidRPr="00ED39B8">
        <w:rPr>
          <w:rStyle w:val="CommentReference"/>
          <w:rFonts w:ascii="Times New Roman" w:hAnsi="Times New Roman" w:cs="Times New Roman"/>
        </w:rPr>
        <w:commentReference w:id="20"/>
      </w:r>
      <w:r w:rsidR="009D1296" w:rsidRPr="006B1631">
        <w:rPr>
          <w:rFonts w:ascii="Times New Roman" w:hAnsi="Times New Roman" w:cs="Times New Roman"/>
        </w:rPr>
        <w:t>(Table 3)</w:t>
      </w:r>
      <w:r w:rsidR="009D1296" w:rsidRPr="00D56866">
        <w:rPr>
          <w:rFonts w:ascii="Times New Roman" w:hAnsi="Times New Roman" w:cs="Times New Roman"/>
        </w:rPr>
        <w:t>.</w:t>
      </w:r>
    </w:p>
    <w:p w14:paraId="53C3F3AB" w14:textId="77777777" w:rsidR="000A4028" w:rsidRPr="00D56866" w:rsidRDefault="000A4028" w:rsidP="000A4028">
      <w:pPr>
        <w:spacing w:after="0"/>
        <w:ind w:firstLine="720"/>
        <w:rPr>
          <w:rFonts w:ascii="Times New Roman" w:hAnsi="Times New Roman" w:cs="Times New Roman"/>
        </w:rPr>
      </w:pPr>
      <w:r w:rsidRPr="00D56866">
        <w:rPr>
          <w:rFonts w:ascii="Times New Roman" w:hAnsi="Times New Roman" w:cs="Times New Roman"/>
        </w:rPr>
        <w:t>The strongest correlation between</w:t>
      </w:r>
      <w:r w:rsidRPr="00D56866">
        <w:rPr>
          <w:rFonts w:ascii="Times New Roman" w:hAnsi="Times New Roman" w:cs="Times New Roman"/>
          <w:i/>
          <w:iCs/>
        </w:rPr>
        <w:t xml:space="preserve"> SSY</w:t>
      </w:r>
      <w:r w:rsidRPr="00D56866">
        <w:rPr>
          <w:rFonts w:ascii="Times New Roman" w:hAnsi="Times New Roman" w:cs="Times New Roman"/>
        </w:rPr>
        <w:t xml:space="preserve"> and sediment accumulation (both total and terrigenous) was near the stream mouth (site 2A) (</w:t>
      </w:r>
      <w:r w:rsidRPr="00D56866">
        <w:rPr>
          <w:rFonts w:ascii="Times New Roman" w:hAnsi="Times New Roman" w:cs="Times New Roman"/>
        </w:rPr>
        <w:fldChar w:fldCharType="begin"/>
      </w:r>
      <w:r w:rsidRPr="00D56866">
        <w:rPr>
          <w:rFonts w:ascii="Times New Roman" w:hAnsi="Times New Roman" w:cs="Times New Roman"/>
        </w:rPr>
        <w:instrText xml:space="preserve"> REF _Ref446490686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9</w:t>
      </w:r>
      <w:r w:rsidRPr="00D56866">
        <w:rPr>
          <w:rFonts w:ascii="Times New Roman" w:hAnsi="Times New Roman" w:cs="Times New Roman"/>
        </w:rPr>
        <w:fldChar w:fldCharType="end"/>
      </w:r>
      <w:r w:rsidRPr="006B1631">
        <w:rPr>
          <w:rFonts w:ascii="Times New Roman" w:hAnsi="Times New Roman" w:cs="Times New Roman"/>
        </w:rPr>
        <w:t xml:space="preserve">). </w:t>
      </w:r>
      <w:r w:rsidRPr="00D56866">
        <w:rPr>
          <w:rFonts w:ascii="Times New Roman" w:hAnsi="Times New Roman" w:cs="Times New Roman"/>
        </w:rPr>
        <w:t xml:space="preserve">Total and carbonate sediment accumulation near the stream mouth were positively correlated with </w:t>
      </w:r>
      <w:r w:rsidRPr="00D56866">
        <w:rPr>
          <w:rFonts w:ascii="Times New Roman" w:hAnsi="Times New Roman" w:cs="Times New Roman"/>
          <w:i/>
          <w:iCs/>
        </w:rPr>
        <w:t>SSY</w:t>
      </w:r>
      <w:r w:rsidRPr="00D56866">
        <w:rPr>
          <w:rFonts w:ascii="Times New Roman" w:hAnsi="Times New Roman" w:cs="Times New Roman"/>
        </w:rPr>
        <w:t xml:space="preserve">, but terrigenous accumulation was not correlated with </w:t>
      </w:r>
      <w:r w:rsidRPr="00D56866">
        <w:rPr>
          <w:rFonts w:ascii="Times New Roman" w:hAnsi="Times New Roman" w:cs="Times New Roman"/>
          <w:i/>
          <w:iCs/>
        </w:rPr>
        <w:t>SSY</w:t>
      </w:r>
      <w:r w:rsidRPr="00D56866">
        <w:rPr>
          <w:rFonts w:ascii="Times New Roman" w:hAnsi="Times New Roman" w:cs="Times New Roman"/>
        </w:rPr>
        <w:t xml:space="preserve"> in the univariate regression. When controlling for </w:t>
      </w:r>
      <w:proofErr w:type="spellStart"/>
      <w:r w:rsidRPr="00D56866">
        <w:rPr>
          <w:rFonts w:ascii="Times New Roman" w:hAnsi="Times New Roman" w:cs="Times New Roman"/>
          <w:i/>
          <w:iCs/>
        </w:rPr>
        <w:t>Hmean</w:t>
      </w:r>
      <w:proofErr w:type="spellEnd"/>
      <w:r w:rsidRPr="00D56866">
        <w:rPr>
          <w:rFonts w:ascii="Times New Roman" w:hAnsi="Times New Roman" w:cs="Times New Roman"/>
        </w:rPr>
        <w:t xml:space="preserve"> in the multivariate regression, terrigenous accumulation near the stream mouth (site 2A) was highly correlated with </w:t>
      </w:r>
      <w:r w:rsidRPr="00D56866">
        <w:rPr>
          <w:rFonts w:ascii="Times New Roman" w:hAnsi="Times New Roman" w:cs="Times New Roman"/>
          <w:i/>
          <w:iCs/>
        </w:rPr>
        <w:t>SSY</w:t>
      </w:r>
      <w:r w:rsidRPr="00D56866">
        <w:rPr>
          <w:rFonts w:ascii="Times New Roman" w:hAnsi="Times New Roman" w:cs="Times New Roman"/>
        </w:rPr>
        <w:t xml:space="preserve"> (Table 3). </w:t>
      </w:r>
    </w:p>
    <w:p w14:paraId="0BD1AA7E" w14:textId="3671EC88" w:rsidR="009D1296" w:rsidRPr="00D56866" w:rsidRDefault="009D1296" w:rsidP="009D1296">
      <w:pPr>
        <w:spacing w:after="0"/>
        <w:ind w:firstLine="720"/>
        <w:rPr>
          <w:rFonts w:ascii="Times New Roman" w:hAnsi="Times New Roman" w:cs="Times New Roman"/>
        </w:rPr>
      </w:pPr>
      <w:commentRangeStart w:id="21"/>
      <w:r w:rsidRPr="00D56866">
        <w:rPr>
          <w:rFonts w:ascii="Times New Roman" w:hAnsi="Times New Roman" w:cs="Times New Roman"/>
        </w:rPr>
        <w:t>T</w:t>
      </w:r>
      <w:r w:rsidR="00EC5D97" w:rsidRPr="00D56866">
        <w:rPr>
          <w:rFonts w:ascii="Times New Roman" w:hAnsi="Times New Roman" w:cs="Times New Roman"/>
        </w:rPr>
        <w:t xml:space="preserve">otal sediment accumulation was negatively correlated with </w:t>
      </w:r>
      <w:proofErr w:type="spellStart"/>
      <w:r w:rsidR="00EC5D97" w:rsidRPr="00D56866">
        <w:rPr>
          <w:rFonts w:ascii="Times New Roman" w:hAnsi="Times New Roman" w:cs="Times New Roman"/>
          <w:i/>
          <w:iCs/>
        </w:rPr>
        <w:t>Hmean</w:t>
      </w:r>
      <w:proofErr w:type="spellEnd"/>
      <w:r w:rsidR="00EC5D97" w:rsidRPr="00D56866">
        <w:rPr>
          <w:rFonts w:ascii="Times New Roman" w:hAnsi="Times New Roman" w:cs="Times New Roman"/>
          <w:i/>
          <w:iCs/>
        </w:rPr>
        <w:t xml:space="preserve"> </w:t>
      </w:r>
      <w:r w:rsidR="00EC5D97" w:rsidRPr="00D56866">
        <w:rPr>
          <w:rFonts w:ascii="Times New Roman" w:hAnsi="Times New Roman" w:cs="Times New Roman"/>
        </w:rPr>
        <w:t>in more energetic areas near the reef crest on the northern reef (site 1B) and southern reef (site 3B) (Table 2)</w:t>
      </w:r>
      <w:r w:rsidR="00F53999" w:rsidRPr="00D56866">
        <w:rPr>
          <w:rFonts w:ascii="Times New Roman" w:hAnsi="Times New Roman" w:cs="Times New Roman"/>
        </w:rPr>
        <w:t xml:space="preserve"> </w:t>
      </w:r>
      <w:commentRangeEnd w:id="21"/>
      <w:r w:rsidR="0012628F" w:rsidRPr="00AA31EF">
        <w:rPr>
          <w:rStyle w:val="CommentReference"/>
          <w:rFonts w:ascii="Times New Roman" w:hAnsi="Times New Roman" w:cs="Times New Roman"/>
        </w:rPr>
        <w:commentReference w:id="21"/>
      </w:r>
      <w:r w:rsidR="00F53999" w:rsidRPr="006B1631">
        <w:rPr>
          <w:rFonts w:ascii="Times New Roman" w:hAnsi="Times New Roman" w:cs="Times New Roman"/>
        </w:rPr>
        <w:t>where benthic sediment availability was low</w:t>
      </w:r>
      <w:r w:rsidR="00EC5D97" w:rsidRPr="00D56866">
        <w:rPr>
          <w:rFonts w:ascii="Times New Roman" w:hAnsi="Times New Roman" w:cs="Times New Roman"/>
        </w:rPr>
        <w:t xml:space="preserve">. </w:t>
      </w:r>
      <w:r w:rsidR="00CE7CD3" w:rsidRPr="00D56866">
        <w:rPr>
          <w:rFonts w:ascii="Times New Roman" w:hAnsi="Times New Roman" w:cs="Times New Roman"/>
        </w:rPr>
        <w:t xml:space="preserve">On the northern and southern fore reef (sites 1C, 2C, and 3C), univariate and multivariate linear regressions </w:t>
      </w:r>
      <w:r w:rsidR="00DC3187">
        <w:rPr>
          <w:rFonts w:ascii="Times New Roman" w:hAnsi="Times New Roman" w:cs="Times New Roman"/>
        </w:rPr>
        <w:t>indicated</w:t>
      </w:r>
      <w:r w:rsidR="00DC3187" w:rsidRPr="00D56866">
        <w:rPr>
          <w:rFonts w:ascii="Times New Roman" w:hAnsi="Times New Roman" w:cs="Times New Roman"/>
        </w:rPr>
        <w:t xml:space="preserve"> </w:t>
      </w:r>
      <w:r w:rsidR="00CE7CD3" w:rsidRPr="00D56866">
        <w:rPr>
          <w:rFonts w:ascii="Times New Roman" w:hAnsi="Times New Roman" w:cs="Times New Roman"/>
        </w:rPr>
        <w:t xml:space="preserve">both total and carbonate sediment accumulation in traps were significantly correlated with </w:t>
      </w:r>
      <w:proofErr w:type="spellStart"/>
      <w:proofErr w:type="gramStart"/>
      <w:r w:rsidR="00CE7CD3" w:rsidRPr="00D56866">
        <w:rPr>
          <w:rFonts w:ascii="Times New Roman" w:hAnsi="Times New Roman" w:cs="Times New Roman"/>
          <w:i/>
          <w:iCs/>
        </w:rPr>
        <w:t>Hmean</w:t>
      </w:r>
      <w:proofErr w:type="spellEnd"/>
      <w:r w:rsidR="00CE7CD3" w:rsidRPr="00D56866">
        <w:rPr>
          <w:rFonts w:ascii="Times New Roman" w:hAnsi="Times New Roman" w:cs="Times New Roman"/>
        </w:rPr>
        <w:t>, and</w:t>
      </w:r>
      <w:proofErr w:type="gramEnd"/>
      <w:r w:rsidR="00CE7CD3" w:rsidRPr="00D56866">
        <w:rPr>
          <w:rFonts w:ascii="Times New Roman" w:hAnsi="Times New Roman" w:cs="Times New Roman"/>
        </w:rPr>
        <w:t xml:space="preserve"> </w:t>
      </w:r>
      <w:r w:rsidR="00DC3187">
        <w:rPr>
          <w:rFonts w:ascii="Times New Roman" w:hAnsi="Times New Roman" w:cs="Times New Roman"/>
        </w:rPr>
        <w:t>had</w:t>
      </w:r>
      <w:r w:rsidR="00DC3187" w:rsidRPr="00D56866">
        <w:rPr>
          <w:rFonts w:ascii="Times New Roman" w:hAnsi="Times New Roman" w:cs="Times New Roman"/>
        </w:rPr>
        <w:t xml:space="preserve"> </w:t>
      </w:r>
      <w:r w:rsidR="00CE7CD3" w:rsidRPr="00D56866">
        <w:rPr>
          <w:rFonts w:ascii="Times New Roman" w:hAnsi="Times New Roman" w:cs="Times New Roman"/>
        </w:rPr>
        <w:t>a nonlinear relationship with wave heights in many cases (</w:t>
      </w:r>
      <w:commentRangeStart w:id="22"/>
      <w:r w:rsidR="00CE7CD3" w:rsidRPr="00D56866">
        <w:rPr>
          <w:rFonts w:ascii="Times New Roman" w:hAnsi="Times New Roman" w:cs="Times New Roman"/>
        </w:rPr>
        <w:fldChar w:fldCharType="begin"/>
      </w:r>
      <w:r w:rsidR="00CE7CD3" w:rsidRPr="00D56866">
        <w:rPr>
          <w:rFonts w:ascii="Times New Roman" w:hAnsi="Times New Roman" w:cs="Times New Roman"/>
        </w:rPr>
        <w:instrText xml:space="preserve"> REF _Ref446605779 \h </w:instrText>
      </w:r>
      <w:r w:rsidR="00CE7CD3" w:rsidRPr="00D56866">
        <w:rPr>
          <w:rFonts w:ascii="Times New Roman" w:hAnsi="Times New Roman" w:cs="Times New Roman"/>
        </w:rPr>
      </w:r>
      <w:r w:rsidR="00CE7CD3" w:rsidRPr="00D56866">
        <w:rPr>
          <w:rFonts w:ascii="Times New Roman" w:hAnsi="Times New Roman" w:cs="Times New Roman"/>
        </w:rPr>
        <w:fldChar w:fldCharType="separate"/>
      </w:r>
      <w:r w:rsidR="00CE7CD3" w:rsidRPr="00D56866">
        <w:rPr>
          <w:rFonts w:ascii="Times New Roman" w:hAnsi="Times New Roman" w:cs="Times New Roman"/>
        </w:rPr>
        <w:t xml:space="preserve">Figure </w:t>
      </w:r>
      <w:r w:rsidR="00CE7CD3" w:rsidRPr="00D56866">
        <w:rPr>
          <w:rFonts w:ascii="Times New Roman" w:hAnsi="Times New Roman" w:cs="Times New Roman"/>
          <w:noProof/>
        </w:rPr>
        <w:t>10</w:t>
      </w:r>
      <w:r w:rsidR="00CE7CD3" w:rsidRPr="00D56866">
        <w:rPr>
          <w:rFonts w:ascii="Times New Roman" w:hAnsi="Times New Roman" w:cs="Times New Roman"/>
        </w:rPr>
        <w:fldChar w:fldCharType="end"/>
      </w:r>
      <w:commentRangeEnd w:id="22"/>
      <w:r w:rsidR="003806F6" w:rsidRPr="00AA31EF">
        <w:rPr>
          <w:rStyle w:val="CommentReference"/>
          <w:rFonts w:ascii="Times New Roman" w:hAnsi="Times New Roman" w:cs="Times New Roman"/>
        </w:rPr>
        <w:commentReference w:id="22"/>
      </w:r>
      <w:r w:rsidR="00CE7CD3" w:rsidRPr="006B1631">
        <w:rPr>
          <w:rFonts w:ascii="Times New Roman" w:hAnsi="Times New Roman" w:cs="Times New Roman"/>
        </w:rPr>
        <w:t>).</w:t>
      </w:r>
    </w:p>
    <w:p w14:paraId="1F3AD504" w14:textId="7116F7C3" w:rsidR="00E83079" w:rsidRPr="00D56866" w:rsidRDefault="00CE7CD3" w:rsidP="00F53999">
      <w:pPr>
        <w:spacing w:after="0"/>
        <w:ind w:firstLine="720"/>
        <w:rPr>
          <w:rFonts w:ascii="Times New Roman" w:hAnsi="Times New Roman" w:cs="Times New Roman"/>
        </w:rPr>
      </w:pPr>
      <w:r w:rsidRPr="00D56866">
        <w:rPr>
          <w:rFonts w:ascii="Times New Roman" w:hAnsi="Times New Roman" w:cs="Times New Roman"/>
          <w:noProof/>
        </w:rPr>
        <w:lastRenderedPageBreak/>
        <w:t>Mean</w:t>
      </w:r>
      <w:r w:rsidR="00E83079" w:rsidRPr="00D56866">
        <w:rPr>
          <w:rFonts w:ascii="Times New Roman" w:hAnsi="Times New Roman" w:cs="Times New Roman"/>
          <w:noProof/>
        </w:rPr>
        <w:t xml:space="preserve"> terrigenous sediment accumulation in traps on either the southern or northern reef did not seem to follow any pattern in </w:t>
      </w:r>
      <w:r w:rsidR="00E83079" w:rsidRPr="00D56866">
        <w:rPr>
          <w:rFonts w:ascii="Times New Roman" w:hAnsi="Times New Roman" w:cs="Times New Roman"/>
          <w:i/>
          <w:iCs/>
          <w:noProof/>
        </w:rPr>
        <w:t>SSY</w:t>
      </w:r>
      <w:r w:rsidR="00E83079" w:rsidRPr="00D56866">
        <w:rPr>
          <w:rFonts w:ascii="Times New Roman" w:hAnsi="Times New Roman" w:cs="Times New Roman"/>
          <w:noProof/>
        </w:rPr>
        <w:t xml:space="preserve"> or </w:t>
      </w:r>
      <w:r w:rsidR="00E83079" w:rsidRPr="00D56866">
        <w:rPr>
          <w:rFonts w:ascii="Times New Roman" w:hAnsi="Times New Roman" w:cs="Times New Roman"/>
          <w:i/>
          <w:noProof/>
        </w:rPr>
        <w:t>Hmean</w:t>
      </w:r>
      <w:r w:rsidR="00E83079" w:rsidRPr="00D56866">
        <w:rPr>
          <w:rFonts w:ascii="Times New Roman" w:hAnsi="Times New Roman" w:cs="Times New Roman"/>
          <w:noProof/>
        </w:rPr>
        <w:t xml:space="preserve">, and </w:t>
      </w:r>
      <w:r w:rsidR="0012628F" w:rsidRPr="00D56866">
        <w:rPr>
          <w:rFonts w:ascii="Times New Roman" w:hAnsi="Times New Roman" w:cs="Times New Roman"/>
          <w:noProof/>
        </w:rPr>
        <w:t>was</w:t>
      </w:r>
      <w:r w:rsidR="00E83079" w:rsidRPr="00D56866">
        <w:rPr>
          <w:rFonts w:ascii="Times New Roman" w:hAnsi="Times New Roman" w:cs="Times New Roman"/>
          <w:noProof/>
        </w:rPr>
        <w:t xml:space="preserve"> </w:t>
      </w:r>
      <w:commentRangeStart w:id="23"/>
      <w:r w:rsidR="0012628F" w:rsidRPr="00D56866">
        <w:rPr>
          <w:rFonts w:ascii="Times New Roman" w:hAnsi="Times New Roman" w:cs="Times New Roman"/>
          <w:noProof/>
        </w:rPr>
        <w:t xml:space="preserve">relatively </w:t>
      </w:r>
      <w:r w:rsidR="00E83079" w:rsidRPr="00D56866">
        <w:rPr>
          <w:rFonts w:ascii="Times New Roman" w:hAnsi="Times New Roman" w:cs="Times New Roman"/>
          <w:noProof/>
        </w:rPr>
        <w:t xml:space="preserve">constant </w:t>
      </w:r>
      <w:commentRangeEnd w:id="23"/>
      <w:r w:rsidR="0012628F" w:rsidRPr="00AA31EF">
        <w:rPr>
          <w:rStyle w:val="CommentReference"/>
          <w:rFonts w:ascii="Times New Roman" w:hAnsi="Times New Roman" w:cs="Times New Roman"/>
        </w:rPr>
        <w:commentReference w:id="23"/>
      </w:r>
      <w:r w:rsidR="00E83079" w:rsidRPr="00D56866">
        <w:rPr>
          <w:rFonts w:ascii="Times New Roman" w:hAnsi="Times New Roman" w:cs="Times New Roman"/>
          <w:noProof/>
        </w:rPr>
        <w:t xml:space="preserve">over the study period. Terrigenous sediment accumulation was higher on </w:t>
      </w:r>
      <w:r w:rsidR="007C4084">
        <w:rPr>
          <w:rFonts w:ascii="Times New Roman" w:hAnsi="Times New Roman" w:cs="Times New Roman"/>
          <w:noProof/>
        </w:rPr>
        <w:t>p</w:t>
      </w:r>
      <w:r w:rsidR="007C4084" w:rsidRPr="00D56866">
        <w:rPr>
          <w:rFonts w:ascii="Times New Roman" w:hAnsi="Times New Roman" w:cs="Times New Roman"/>
          <w:noProof/>
        </w:rPr>
        <w:t xml:space="preserve">ods </w:t>
      </w:r>
      <w:r w:rsidR="00E83079" w:rsidRPr="00D56866">
        <w:rPr>
          <w:rFonts w:ascii="Times New Roman" w:hAnsi="Times New Roman" w:cs="Times New Roman"/>
          <w:noProof/>
        </w:rPr>
        <w:t xml:space="preserve">following </w:t>
      </w:r>
      <w:r w:rsidR="009D1296" w:rsidRPr="00D56866">
        <w:rPr>
          <w:rFonts w:ascii="Times New Roman" w:hAnsi="Times New Roman" w:cs="Times New Roman"/>
          <w:noProof/>
        </w:rPr>
        <w:t xml:space="preserve">high </w:t>
      </w:r>
      <w:r w:rsidR="009D1296" w:rsidRPr="00D56866">
        <w:rPr>
          <w:rFonts w:ascii="Times New Roman" w:hAnsi="Times New Roman" w:cs="Times New Roman"/>
          <w:i/>
          <w:iCs/>
          <w:noProof/>
        </w:rPr>
        <w:t>SSY</w:t>
      </w:r>
      <w:r w:rsidR="00E83079" w:rsidRPr="00D56866">
        <w:rPr>
          <w:rFonts w:ascii="Times New Roman" w:hAnsi="Times New Roman" w:cs="Times New Roman"/>
          <w:noProof/>
        </w:rPr>
        <w:t xml:space="preserve"> in the July-August 2014 period, but </w:t>
      </w:r>
      <w:r w:rsidR="00F44DFA" w:rsidRPr="00D56866">
        <w:rPr>
          <w:rFonts w:ascii="Times New Roman" w:hAnsi="Times New Roman" w:cs="Times New Roman"/>
        </w:rPr>
        <w:t>terrigenous</w:t>
      </w:r>
      <w:r w:rsidR="00652A60" w:rsidRPr="00D56866">
        <w:rPr>
          <w:rFonts w:ascii="Times New Roman" w:hAnsi="Times New Roman" w:cs="Times New Roman"/>
        </w:rPr>
        <w:t xml:space="preserve"> </w:t>
      </w:r>
      <w:r w:rsidR="00B44692" w:rsidRPr="00D56866">
        <w:rPr>
          <w:rFonts w:ascii="Times New Roman" w:hAnsi="Times New Roman" w:cs="Times New Roman"/>
        </w:rPr>
        <w:t xml:space="preserve">sediment accumulation on </w:t>
      </w:r>
      <w:r w:rsidR="000A4028" w:rsidRPr="00D56866">
        <w:rPr>
          <w:rFonts w:ascii="Times New Roman" w:hAnsi="Times New Roman" w:cs="Times New Roman"/>
        </w:rPr>
        <w:t>p</w:t>
      </w:r>
      <w:r w:rsidR="00E83079" w:rsidRPr="00D56866">
        <w:rPr>
          <w:rFonts w:ascii="Times New Roman" w:hAnsi="Times New Roman" w:cs="Times New Roman"/>
        </w:rPr>
        <w:t>ods</w:t>
      </w:r>
      <w:r w:rsidR="00B44692" w:rsidRPr="00D56866">
        <w:rPr>
          <w:rFonts w:ascii="Times New Roman" w:hAnsi="Times New Roman" w:cs="Times New Roman"/>
        </w:rPr>
        <w:t xml:space="preserve"> </w:t>
      </w:r>
      <w:r w:rsidR="00DA1E03" w:rsidRPr="00D56866">
        <w:rPr>
          <w:rFonts w:ascii="Times New Roman" w:hAnsi="Times New Roman" w:cs="Times New Roman"/>
        </w:rPr>
        <w:t>was</w:t>
      </w:r>
      <w:r w:rsidR="003554C6" w:rsidRPr="00D56866">
        <w:rPr>
          <w:rFonts w:ascii="Times New Roman" w:hAnsi="Times New Roman" w:cs="Times New Roman"/>
        </w:rPr>
        <w:t xml:space="preserve"> not</w:t>
      </w:r>
      <w:r w:rsidR="00DA1E03" w:rsidRPr="00D56866">
        <w:rPr>
          <w:rFonts w:ascii="Times New Roman" w:hAnsi="Times New Roman" w:cs="Times New Roman"/>
        </w:rPr>
        <w:t xml:space="preserve"> </w:t>
      </w:r>
      <w:r w:rsidR="00B44692" w:rsidRPr="00D56866">
        <w:rPr>
          <w:rFonts w:ascii="Times New Roman" w:hAnsi="Times New Roman" w:cs="Times New Roman"/>
        </w:rPr>
        <w:t>correlate</w:t>
      </w:r>
      <w:r w:rsidR="00DA1E03" w:rsidRPr="00D56866">
        <w:rPr>
          <w:rFonts w:ascii="Times New Roman" w:hAnsi="Times New Roman" w:cs="Times New Roman"/>
        </w:rPr>
        <w:t>d</w:t>
      </w:r>
      <w:r w:rsidR="00B44692" w:rsidRPr="00D56866">
        <w:rPr>
          <w:rFonts w:ascii="Times New Roman" w:hAnsi="Times New Roman" w:cs="Times New Roman"/>
        </w:rPr>
        <w:t xml:space="preserve"> with</w:t>
      </w:r>
      <w:r w:rsidR="00B44692" w:rsidRPr="00D56866">
        <w:rPr>
          <w:rFonts w:ascii="Times New Roman" w:hAnsi="Times New Roman" w:cs="Times New Roman"/>
          <w:i/>
          <w:iCs/>
        </w:rPr>
        <w:t xml:space="preserve"> SSY</w:t>
      </w:r>
      <w:r w:rsidR="009002FB" w:rsidRPr="00D56866">
        <w:rPr>
          <w:rFonts w:ascii="Times New Roman" w:hAnsi="Times New Roman" w:cs="Times New Roman"/>
        </w:rPr>
        <w:t xml:space="preserve"> for any </w:t>
      </w:r>
      <w:r w:rsidR="00783D90" w:rsidRPr="00D56866">
        <w:rPr>
          <w:rFonts w:ascii="Times New Roman" w:hAnsi="Times New Roman" w:cs="Times New Roman"/>
        </w:rPr>
        <w:t>site</w:t>
      </w:r>
      <w:r w:rsidR="009002FB" w:rsidRPr="00D56866">
        <w:rPr>
          <w:rFonts w:ascii="Times New Roman" w:hAnsi="Times New Roman" w:cs="Times New Roman"/>
        </w:rPr>
        <w:t>s</w:t>
      </w:r>
      <w:r w:rsidR="00652A60" w:rsidRPr="00D56866">
        <w:rPr>
          <w:rFonts w:ascii="Times New Roman" w:hAnsi="Times New Roman" w:cs="Times New Roman"/>
        </w:rPr>
        <w:t xml:space="preserve">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_Ref446483309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8</w:t>
      </w:r>
      <w:r w:rsidR="00EB420F" w:rsidRPr="00D56866">
        <w:rPr>
          <w:rFonts w:ascii="Times New Roman" w:hAnsi="Times New Roman" w:cs="Times New Roman"/>
        </w:rPr>
        <w:fldChar w:fldCharType="end"/>
      </w:r>
      <w:r w:rsidR="00652A60" w:rsidRPr="006B1631">
        <w:rPr>
          <w:rFonts w:ascii="Times New Roman" w:hAnsi="Times New Roman" w:cs="Times New Roman"/>
        </w:rPr>
        <w:t>, Tables 2-3)</w:t>
      </w:r>
      <w:r w:rsidR="003554C6" w:rsidRPr="00D56866">
        <w:rPr>
          <w:rFonts w:ascii="Times New Roman" w:hAnsi="Times New Roman" w:cs="Times New Roman"/>
        </w:rPr>
        <w:t xml:space="preserve">. </w:t>
      </w:r>
      <w:r w:rsidR="00F53999" w:rsidRPr="00D56866">
        <w:rPr>
          <w:rFonts w:ascii="Times New Roman" w:hAnsi="Times New Roman" w:cs="Times New Roman"/>
        </w:rPr>
        <w:t xml:space="preserve">Terrigenous sediment accumulation </w:t>
      </w:r>
      <w:r w:rsidR="0012628F" w:rsidRPr="00D56866">
        <w:rPr>
          <w:rFonts w:ascii="Times New Roman" w:hAnsi="Times New Roman" w:cs="Times New Roman"/>
        </w:rPr>
        <w:t xml:space="preserve">on pods </w:t>
      </w:r>
      <w:r w:rsidR="00F53999" w:rsidRPr="00D56866">
        <w:rPr>
          <w:rFonts w:ascii="Times New Roman" w:hAnsi="Times New Roman" w:cs="Times New Roman"/>
        </w:rPr>
        <w:t xml:space="preserve">was only </w:t>
      </w:r>
      <w:r w:rsidR="009D1296" w:rsidRPr="00D56866">
        <w:rPr>
          <w:rFonts w:ascii="Times New Roman" w:hAnsi="Times New Roman" w:cs="Times New Roman"/>
        </w:rPr>
        <w:t xml:space="preserve">significantly </w:t>
      </w:r>
      <w:r w:rsidR="00F53999" w:rsidRPr="00D56866">
        <w:rPr>
          <w:rFonts w:ascii="Times New Roman" w:hAnsi="Times New Roman" w:cs="Times New Roman"/>
        </w:rPr>
        <w:t xml:space="preserve">correlated with </w:t>
      </w:r>
      <w:r w:rsidR="00F53999" w:rsidRPr="00D56866">
        <w:rPr>
          <w:rFonts w:ascii="Times New Roman" w:hAnsi="Times New Roman" w:cs="Times New Roman"/>
          <w:i/>
          <w:iCs/>
        </w:rPr>
        <w:t>SSY</w:t>
      </w:r>
      <w:r w:rsidR="00F53999" w:rsidRPr="00D56866">
        <w:rPr>
          <w:rFonts w:ascii="Times New Roman" w:hAnsi="Times New Roman" w:cs="Times New Roman"/>
        </w:rPr>
        <w:t xml:space="preserve"> on the far southern fore reef (site 3C), and the correlation was negative. Sediment accumulation was low at this fore reef site, and when controlling for </w:t>
      </w:r>
      <w:r w:rsidR="00F53999" w:rsidRPr="00D56866">
        <w:rPr>
          <w:rFonts w:ascii="Times New Roman" w:hAnsi="Times New Roman" w:cs="Times New Roman"/>
          <w:i/>
          <w:noProof/>
        </w:rPr>
        <w:t>Hmean</w:t>
      </w:r>
      <w:r w:rsidR="00F53999" w:rsidRPr="00D56866">
        <w:rPr>
          <w:rFonts w:ascii="Times New Roman" w:hAnsi="Times New Roman" w:cs="Times New Roman"/>
        </w:rPr>
        <w:t xml:space="preserve"> in the multivariate regression (Table 3), there was no correlation</w:t>
      </w:r>
      <w:r w:rsidR="0012628F" w:rsidRPr="00D56866">
        <w:rPr>
          <w:rFonts w:ascii="Times New Roman" w:hAnsi="Times New Roman" w:cs="Times New Roman"/>
        </w:rPr>
        <w:t xml:space="preserve"> between </w:t>
      </w:r>
      <w:r w:rsidR="00511969">
        <w:rPr>
          <w:rFonts w:ascii="Times New Roman" w:hAnsi="Times New Roman" w:cs="Times New Roman"/>
        </w:rPr>
        <w:t>accumul</w:t>
      </w:r>
      <w:r w:rsidR="0012628F" w:rsidRPr="00D56866">
        <w:rPr>
          <w:rFonts w:ascii="Times New Roman" w:hAnsi="Times New Roman" w:cs="Times New Roman"/>
        </w:rPr>
        <w:t xml:space="preserve">ation </w:t>
      </w:r>
      <w:r w:rsidR="005064DD" w:rsidRPr="00D56866">
        <w:rPr>
          <w:rFonts w:ascii="Times New Roman" w:hAnsi="Times New Roman" w:cs="Times New Roman"/>
        </w:rPr>
        <w:t xml:space="preserve">on pods </w:t>
      </w:r>
      <w:r w:rsidR="0012628F" w:rsidRPr="00D56866">
        <w:rPr>
          <w:rFonts w:ascii="Times New Roman" w:hAnsi="Times New Roman" w:cs="Times New Roman"/>
        </w:rPr>
        <w:t>and SSY</w:t>
      </w:r>
      <w:r w:rsidR="00F53999" w:rsidRPr="00D56866">
        <w:rPr>
          <w:rFonts w:ascii="Times New Roman" w:hAnsi="Times New Roman" w:cs="Times New Roman"/>
        </w:rPr>
        <w:t xml:space="preserve"> (Table 3).</w:t>
      </w:r>
    </w:p>
    <w:p w14:paraId="2DD34138" w14:textId="77777777" w:rsidR="00905539" w:rsidRPr="00D56866" w:rsidRDefault="00905539" w:rsidP="003B287B">
      <w:pPr>
        <w:spacing w:after="0"/>
        <w:rPr>
          <w:rFonts w:ascii="Times New Roman" w:hAnsi="Times New Roman" w:cs="Times New Roman"/>
        </w:rPr>
      </w:pPr>
    </w:p>
    <w:p w14:paraId="65C67AC4" w14:textId="77777777" w:rsidR="00905539" w:rsidRPr="00D56866" w:rsidRDefault="00905539" w:rsidP="003B287B">
      <w:pPr>
        <w:pStyle w:val="Heading1"/>
        <w:keepNext w:val="0"/>
        <w:keepLines w:val="0"/>
        <w:spacing w:before="0" w:after="0"/>
        <w:rPr>
          <w:rFonts w:ascii="Times New Roman" w:hAnsi="Times New Roman" w:cs="Times New Roman"/>
        </w:rPr>
      </w:pPr>
      <w:r w:rsidRPr="00D56866">
        <w:rPr>
          <w:rFonts w:ascii="Times New Roman" w:hAnsi="Times New Roman" w:cs="Times New Roman"/>
        </w:rPr>
        <w:t>4. Discussion</w:t>
      </w:r>
    </w:p>
    <w:p w14:paraId="1A97AF23" w14:textId="77777777" w:rsidR="00570B3A" w:rsidRPr="00D56866" w:rsidRDefault="00570B3A" w:rsidP="003B287B">
      <w:pPr>
        <w:spacing w:after="0"/>
        <w:rPr>
          <w:rFonts w:ascii="Times New Roman" w:hAnsi="Times New Roman" w:cs="Times New Roman"/>
        </w:rPr>
      </w:pPr>
    </w:p>
    <w:p w14:paraId="021F4120" w14:textId="38CE1974" w:rsidR="00424AB2" w:rsidRPr="00D56866" w:rsidRDefault="000A10B4" w:rsidP="003B287B">
      <w:pPr>
        <w:spacing w:after="0"/>
        <w:ind w:firstLine="720"/>
        <w:rPr>
          <w:rFonts w:ascii="Times New Roman" w:hAnsi="Times New Roman" w:cs="Times New Roman"/>
        </w:rPr>
      </w:pPr>
      <w:r w:rsidRPr="00D56866">
        <w:rPr>
          <w:rFonts w:ascii="Times New Roman" w:hAnsi="Times New Roman" w:cs="Times New Roman"/>
          <w:i/>
          <w:noProof/>
        </w:rPr>
        <w:t xml:space="preserve">Hmean </w:t>
      </w:r>
      <w:r w:rsidR="00FA6103" w:rsidRPr="00D56866">
        <w:rPr>
          <w:rFonts w:ascii="Times New Roman" w:hAnsi="Times New Roman" w:cs="Times New Roman"/>
        </w:rPr>
        <w:t>w</w:t>
      </w:r>
      <w:r w:rsidR="00324170" w:rsidRPr="00D56866">
        <w:rPr>
          <w:rFonts w:ascii="Times New Roman" w:hAnsi="Times New Roman" w:cs="Times New Roman"/>
        </w:rPr>
        <w:t>as</w:t>
      </w:r>
      <w:r w:rsidR="00FA6103" w:rsidRPr="00D56866">
        <w:rPr>
          <w:rFonts w:ascii="Times New Roman" w:hAnsi="Times New Roman" w:cs="Times New Roman"/>
        </w:rPr>
        <w:t xml:space="preserve"> a dominant control on sediment accumulation</w:t>
      </w:r>
      <w:r w:rsidR="00A93F04" w:rsidRPr="00D56866">
        <w:rPr>
          <w:rFonts w:ascii="Times New Roman" w:hAnsi="Times New Roman" w:cs="Times New Roman"/>
        </w:rPr>
        <w:t xml:space="preserve"> over the reef</w:t>
      </w:r>
      <w:r w:rsidR="0035759E" w:rsidRPr="00D56866">
        <w:rPr>
          <w:rFonts w:ascii="Times New Roman" w:hAnsi="Times New Roman" w:cs="Times New Roman"/>
        </w:rPr>
        <w:t xml:space="preserve"> by driving resuspension of </w:t>
      </w:r>
      <w:r w:rsidR="000A4028" w:rsidRPr="00D56866">
        <w:rPr>
          <w:rFonts w:ascii="Times New Roman" w:hAnsi="Times New Roman" w:cs="Times New Roman"/>
        </w:rPr>
        <w:t>both terrigenous and</w:t>
      </w:r>
      <w:r w:rsidR="0035759E" w:rsidRPr="00D56866">
        <w:rPr>
          <w:rFonts w:ascii="Times New Roman" w:hAnsi="Times New Roman" w:cs="Times New Roman"/>
        </w:rPr>
        <w:t xml:space="preserve"> carbonate </w:t>
      </w:r>
      <w:r w:rsidR="00CF11CC">
        <w:rPr>
          <w:rFonts w:ascii="Times New Roman" w:hAnsi="Times New Roman" w:cs="Times New Roman"/>
        </w:rPr>
        <w:t xml:space="preserve">seabed </w:t>
      </w:r>
      <w:r w:rsidR="0035759E" w:rsidRPr="00D56866">
        <w:rPr>
          <w:rFonts w:ascii="Times New Roman" w:hAnsi="Times New Roman" w:cs="Times New Roman"/>
        </w:rPr>
        <w:t xml:space="preserve">sediment. Terrigenous sediment accumulation was only correlated with </w:t>
      </w:r>
      <w:r w:rsidR="0035759E" w:rsidRPr="00D56866">
        <w:rPr>
          <w:rFonts w:ascii="Times New Roman" w:hAnsi="Times New Roman" w:cs="Times New Roman"/>
          <w:i/>
          <w:iCs/>
        </w:rPr>
        <w:t>SSY</w:t>
      </w:r>
      <w:r w:rsidR="0035759E" w:rsidRPr="00D56866">
        <w:rPr>
          <w:rFonts w:ascii="Times New Roman" w:hAnsi="Times New Roman" w:cs="Times New Roman"/>
        </w:rPr>
        <w:t xml:space="preserve"> near the stream outlet, but terrigenous fractions</w:t>
      </w:r>
      <w:r w:rsidR="000A4028" w:rsidRPr="00D56866">
        <w:rPr>
          <w:rFonts w:ascii="Times New Roman" w:hAnsi="Times New Roman" w:cs="Times New Roman"/>
        </w:rPr>
        <w:t xml:space="preserve"> were higher</w:t>
      </w:r>
      <w:r w:rsidR="00424AB2" w:rsidRPr="00D56866">
        <w:rPr>
          <w:rFonts w:ascii="Times New Roman" w:hAnsi="Times New Roman" w:cs="Times New Roman"/>
        </w:rPr>
        <w:t xml:space="preserve"> in traps</w:t>
      </w:r>
      <w:r w:rsidR="0035759E" w:rsidRPr="00D56866">
        <w:rPr>
          <w:rFonts w:ascii="Times New Roman" w:hAnsi="Times New Roman" w:cs="Times New Roman"/>
        </w:rPr>
        <w:t xml:space="preserve"> </w:t>
      </w:r>
      <w:r w:rsidR="00424AB2" w:rsidRPr="00D56866">
        <w:rPr>
          <w:rFonts w:ascii="Times New Roman" w:hAnsi="Times New Roman" w:cs="Times New Roman"/>
        </w:rPr>
        <w:t>compared to benthic sediment</w:t>
      </w:r>
      <w:r w:rsidR="000A4028" w:rsidRPr="00D56866">
        <w:rPr>
          <w:rFonts w:ascii="Times New Roman" w:hAnsi="Times New Roman" w:cs="Times New Roman"/>
        </w:rPr>
        <w:t xml:space="preserve"> on the northern reef, which was more impacted by sediment</w:t>
      </w:r>
      <w:r w:rsidR="00CF11CC">
        <w:rPr>
          <w:rFonts w:ascii="Times New Roman" w:hAnsi="Times New Roman" w:cs="Times New Roman"/>
        </w:rPr>
        <w:t xml:space="preserve"> </w:t>
      </w:r>
      <w:r w:rsidR="00AA31EF">
        <w:rPr>
          <w:rFonts w:ascii="Times New Roman" w:hAnsi="Times New Roman" w:cs="Times New Roman"/>
        </w:rPr>
        <w:t>discharged</w:t>
      </w:r>
      <w:r w:rsidR="00CF11CC">
        <w:rPr>
          <w:rFonts w:ascii="Times New Roman" w:hAnsi="Times New Roman" w:cs="Times New Roman"/>
        </w:rPr>
        <w:t xml:space="preserve"> from Faga’alu Stream</w:t>
      </w:r>
      <w:r w:rsidR="000A4028" w:rsidRPr="00D56866">
        <w:rPr>
          <w:rFonts w:ascii="Times New Roman" w:hAnsi="Times New Roman" w:cs="Times New Roman"/>
        </w:rPr>
        <w:t>.  T</w:t>
      </w:r>
      <w:r w:rsidR="00424AB2" w:rsidRPr="00D56866">
        <w:rPr>
          <w:rFonts w:ascii="Times New Roman" w:hAnsi="Times New Roman" w:cs="Times New Roman"/>
        </w:rPr>
        <w:t>ime</w:t>
      </w:r>
      <w:r w:rsidR="00511969">
        <w:rPr>
          <w:rFonts w:ascii="Times New Roman" w:hAnsi="Times New Roman" w:cs="Times New Roman"/>
        </w:rPr>
        <w:t>-</w:t>
      </w:r>
      <w:r w:rsidR="00424AB2" w:rsidRPr="00D56866">
        <w:rPr>
          <w:rFonts w:ascii="Times New Roman" w:hAnsi="Times New Roman" w:cs="Times New Roman"/>
        </w:rPr>
        <w:t>lapse photography of sediment plumes</w:t>
      </w:r>
      <w:r w:rsidR="0035759E" w:rsidRPr="00D56866">
        <w:rPr>
          <w:rFonts w:ascii="Times New Roman" w:hAnsi="Times New Roman" w:cs="Times New Roman"/>
        </w:rPr>
        <w:t xml:space="preserve"> showed the northern reef flat and fore reef near the channel were impacted by terrigenous sediment</w:t>
      </w:r>
      <w:r w:rsidR="00424AB2" w:rsidRPr="00D56866">
        <w:rPr>
          <w:rFonts w:ascii="Times New Roman" w:hAnsi="Times New Roman" w:cs="Times New Roman"/>
        </w:rPr>
        <w:t xml:space="preserve">. Poor correlations between terrigenous sediment accumulation and </w:t>
      </w:r>
      <w:r w:rsidR="00424AB2" w:rsidRPr="00D56866">
        <w:rPr>
          <w:rFonts w:ascii="Times New Roman" w:hAnsi="Times New Roman" w:cs="Times New Roman"/>
          <w:i/>
          <w:iCs/>
        </w:rPr>
        <w:t>SSY</w:t>
      </w:r>
      <w:r w:rsidR="00424AB2" w:rsidRPr="00D56866">
        <w:rPr>
          <w:rFonts w:ascii="Times New Roman" w:hAnsi="Times New Roman" w:cs="Times New Roman"/>
        </w:rPr>
        <w:t xml:space="preserve"> could be the result of high uncertainty</w:t>
      </w:r>
      <w:r w:rsidR="000A4028" w:rsidRPr="00D56866">
        <w:rPr>
          <w:rFonts w:ascii="Times New Roman" w:hAnsi="Times New Roman" w:cs="Times New Roman"/>
        </w:rPr>
        <w:t xml:space="preserve"> </w:t>
      </w:r>
      <w:r w:rsidR="00424AB2" w:rsidRPr="00D56866">
        <w:rPr>
          <w:rFonts w:ascii="Times New Roman" w:hAnsi="Times New Roman" w:cs="Times New Roman"/>
        </w:rPr>
        <w:t xml:space="preserve">in the measured and modeled </w:t>
      </w:r>
      <w:r w:rsidR="00424AB2" w:rsidRPr="000A7C3D">
        <w:rPr>
          <w:rFonts w:ascii="Times New Roman" w:hAnsi="Times New Roman" w:cs="Times New Roman"/>
          <w:i/>
        </w:rPr>
        <w:t>SSY</w:t>
      </w:r>
      <w:r w:rsidR="00424AB2" w:rsidRPr="000A7C3D">
        <w:rPr>
          <w:rFonts w:ascii="Times New Roman" w:hAnsi="Times New Roman" w:cs="Times New Roman"/>
          <w:i/>
          <w:vertAlign w:val="subscript"/>
        </w:rPr>
        <w:t>EV</w:t>
      </w:r>
      <w:r w:rsidR="00424AB2" w:rsidRPr="006B1631">
        <w:rPr>
          <w:rFonts w:ascii="Times New Roman" w:hAnsi="Times New Roman" w:cs="Times New Roman"/>
        </w:rPr>
        <w:t xml:space="preserve"> from Faga’alu Stream</w:t>
      </w:r>
      <w:r w:rsidR="00A93F04" w:rsidRPr="00D56866">
        <w:rPr>
          <w:rFonts w:ascii="Times New Roman" w:hAnsi="Times New Roman" w:cs="Times New Roman"/>
        </w:rPr>
        <w:t xml:space="preserve"> </w:t>
      </w:r>
      <w:r w:rsidR="00A93F04"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00A93F04"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00A93F04" w:rsidRPr="00D56866">
        <w:rPr>
          <w:rFonts w:ascii="Times New Roman" w:hAnsi="Times New Roman" w:cs="Times New Roman"/>
        </w:rPr>
        <w:fldChar w:fldCharType="end"/>
      </w:r>
      <w:r w:rsidR="00424AB2" w:rsidRPr="006B1631">
        <w:rPr>
          <w:rFonts w:ascii="Times New Roman" w:hAnsi="Times New Roman" w:cs="Times New Roman"/>
        </w:rPr>
        <w:t xml:space="preserve">, complex hydrodynamics at </w:t>
      </w:r>
      <w:r w:rsidR="00EA2529">
        <w:rPr>
          <w:rFonts w:ascii="Times New Roman" w:hAnsi="Times New Roman" w:cs="Times New Roman"/>
        </w:rPr>
        <w:t xml:space="preserve">the </w:t>
      </w:r>
      <w:r w:rsidR="00424AB2" w:rsidRPr="006B1631">
        <w:rPr>
          <w:rFonts w:ascii="Times New Roman" w:hAnsi="Times New Roman" w:cs="Times New Roman"/>
        </w:rPr>
        <w:t xml:space="preserve">sites, </w:t>
      </w:r>
      <w:r w:rsidR="00424AB2" w:rsidRPr="00D56866">
        <w:rPr>
          <w:rFonts w:ascii="Times New Roman" w:hAnsi="Times New Roman" w:cs="Times New Roman"/>
        </w:rPr>
        <w:t xml:space="preserve">sequencing of </w:t>
      </w:r>
      <w:r w:rsidR="00EA2529">
        <w:rPr>
          <w:rFonts w:ascii="Times New Roman" w:hAnsi="Times New Roman" w:cs="Times New Roman"/>
        </w:rPr>
        <w:t>stream discharge and oceanic energetics (</w:t>
      </w:r>
      <w:r w:rsidR="00424AB2" w:rsidRPr="00D56866">
        <w:rPr>
          <w:rFonts w:ascii="Times New Roman" w:hAnsi="Times New Roman" w:cs="Times New Roman"/>
        </w:rPr>
        <w:t>wave</w:t>
      </w:r>
      <w:r w:rsidR="00EA2529">
        <w:rPr>
          <w:rFonts w:ascii="Times New Roman" w:hAnsi="Times New Roman" w:cs="Times New Roman"/>
        </w:rPr>
        <w:t>- and/or wind-driven flows)</w:t>
      </w:r>
      <w:r w:rsidR="00424AB2" w:rsidRPr="00D56866">
        <w:rPr>
          <w:rFonts w:ascii="Times New Roman" w:hAnsi="Times New Roman" w:cs="Times New Roman"/>
        </w:rPr>
        <w:t>, and confounding processes like resuspension of previously-deposited terrigenous sediment near the trap.</w:t>
      </w:r>
      <w:r w:rsidR="000A4028" w:rsidRPr="00D56866">
        <w:rPr>
          <w:rFonts w:ascii="Times New Roman" w:hAnsi="Times New Roman" w:cs="Times New Roman"/>
        </w:rPr>
        <w:t xml:space="preserve"> Overall, oceanic processes dominated over watershed inputs to determine gross sediment accumulation over most of the reef flat</w:t>
      </w:r>
      <w:r w:rsidR="006D74D1">
        <w:rPr>
          <w:rFonts w:ascii="Times New Roman" w:hAnsi="Times New Roman" w:cs="Times New Roman"/>
        </w:rPr>
        <w:t xml:space="preserve"> during the study period</w:t>
      </w:r>
      <w:r w:rsidR="000A4028" w:rsidRPr="00D56866">
        <w:rPr>
          <w:rFonts w:ascii="Times New Roman" w:hAnsi="Times New Roman" w:cs="Times New Roman"/>
        </w:rPr>
        <w:t>.</w:t>
      </w:r>
    </w:p>
    <w:p w14:paraId="5B4D3827" w14:textId="77777777" w:rsidR="00AE13A5" w:rsidRPr="00D56866" w:rsidRDefault="00AE13A5" w:rsidP="003B287B">
      <w:pPr>
        <w:spacing w:after="0"/>
        <w:ind w:firstLine="720"/>
        <w:rPr>
          <w:rFonts w:ascii="Times New Roman" w:hAnsi="Times New Roman" w:cs="Times New Roman"/>
        </w:rPr>
      </w:pPr>
    </w:p>
    <w:p w14:paraId="62D3102D" w14:textId="11F830AB" w:rsidR="00AE13A5" w:rsidRPr="006B1631" w:rsidRDefault="00AE13A5" w:rsidP="00AE13A5">
      <w:pPr>
        <w:pStyle w:val="Heading2"/>
        <w:keepNext w:val="0"/>
        <w:keepLines w:val="0"/>
        <w:spacing w:before="0"/>
        <w:rPr>
          <w:rFonts w:ascii="Times New Roman" w:hAnsi="Times New Roman" w:cs="Times New Roman"/>
        </w:rPr>
      </w:pPr>
      <w:commentRangeStart w:id="24"/>
      <w:r w:rsidRPr="00D56866">
        <w:rPr>
          <w:rFonts w:ascii="Times New Roman" w:hAnsi="Times New Roman" w:cs="Times New Roman"/>
        </w:rPr>
        <w:t>4.1 Watershed and oceanic controls on sediment accumulation</w:t>
      </w:r>
      <w:commentRangeEnd w:id="24"/>
      <w:r w:rsidR="007B7938" w:rsidRPr="000A7C3D">
        <w:rPr>
          <w:rStyle w:val="CommentReference"/>
          <w:rFonts w:ascii="Times New Roman" w:eastAsiaTheme="minorHAnsi" w:hAnsi="Times New Roman" w:cs="Times New Roman"/>
          <w:color w:val="auto"/>
        </w:rPr>
        <w:commentReference w:id="24"/>
      </w:r>
    </w:p>
    <w:p w14:paraId="5F18706C" w14:textId="2E5E9CD1" w:rsidR="0032773F" w:rsidRPr="00D56866" w:rsidRDefault="0032773F" w:rsidP="0032773F">
      <w:pPr>
        <w:spacing w:after="0"/>
        <w:ind w:firstLine="720"/>
        <w:rPr>
          <w:rFonts w:ascii="Times New Roman" w:hAnsi="Times New Roman" w:cs="Times New Roman"/>
        </w:rPr>
      </w:pPr>
      <w:r w:rsidRPr="00D56866">
        <w:rPr>
          <w:rFonts w:ascii="Times New Roman" w:hAnsi="Times New Roman" w:cs="Times New Roman"/>
        </w:rPr>
        <w:t xml:space="preserve">Sediment accumulation was an order of magnitude higher in traps than </w:t>
      </w:r>
      <w:r w:rsidR="002742CF" w:rsidRPr="00D56866">
        <w:rPr>
          <w:rFonts w:ascii="Times New Roman" w:hAnsi="Times New Roman" w:cs="Times New Roman"/>
        </w:rPr>
        <w:t xml:space="preserve">on </w:t>
      </w:r>
      <w:r w:rsidR="006D74D1">
        <w:rPr>
          <w:rFonts w:ascii="Times New Roman" w:hAnsi="Times New Roman" w:cs="Times New Roman"/>
        </w:rPr>
        <w:t>p</w:t>
      </w:r>
      <w:r w:rsidR="006D74D1" w:rsidRPr="00D56866">
        <w:rPr>
          <w:rFonts w:ascii="Times New Roman" w:hAnsi="Times New Roman" w:cs="Times New Roman"/>
        </w:rPr>
        <w:t>ods</w:t>
      </w:r>
      <w:r w:rsidRPr="00D56866">
        <w:rPr>
          <w:rFonts w:ascii="Times New Roman" w:hAnsi="Times New Roman" w:cs="Times New Roman"/>
        </w:rPr>
        <w:t xml:space="preserve"> </w:t>
      </w:r>
      <w:r w:rsidR="000A4028" w:rsidRPr="00D56866">
        <w:rPr>
          <w:rFonts w:ascii="Times New Roman" w:hAnsi="Times New Roman" w:cs="Times New Roman"/>
        </w:rPr>
        <w:t xml:space="preserve">due to </w:t>
      </w:r>
      <w:r w:rsidRPr="00D56866">
        <w:rPr>
          <w:rFonts w:ascii="Times New Roman" w:hAnsi="Times New Roman" w:cs="Times New Roman"/>
        </w:rPr>
        <w:t xml:space="preserve">the </w:t>
      </w:r>
      <w:r w:rsidR="000A4028" w:rsidRPr="00D56866">
        <w:rPr>
          <w:rFonts w:ascii="Times New Roman" w:hAnsi="Times New Roman" w:cs="Times New Roman"/>
        </w:rPr>
        <w:t xml:space="preserve">high </w:t>
      </w:r>
      <w:r w:rsidRPr="00D56866">
        <w:rPr>
          <w:rFonts w:ascii="Times New Roman" w:hAnsi="Times New Roman" w:cs="Times New Roman"/>
        </w:rPr>
        <w:t xml:space="preserve">trapping efficiency and reduced resuspension in sediment traps compared to </w:t>
      </w:r>
      <w:r w:rsidR="006D74D1">
        <w:rPr>
          <w:rFonts w:ascii="Times New Roman" w:hAnsi="Times New Roman" w:cs="Times New Roman"/>
        </w:rPr>
        <w:t>p</w:t>
      </w:r>
      <w:r w:rsidR="006D74D1" w:rsidRPr="00D56866">
        <w:rPr>
          <w:rFonts w:ascii="Times New Roman" w:hAnsi="Times New Roman" w:cs="Times New Roman"/>
        </w:rPr>
        <w:t>ods</w:t>
      </w:r>
      <w:r w:rsidRPr="00D56866">
        <w:rPr>
          <w:rFonts w:ascii="Times New Roman" w:hAnsi="Times New Roman" w:cs="Times New Roman"/>
        </w:rPr>
        <w:t xml:space="preserve">. The results presented here showed the advantage of deploying </w:t>
      </w:r>
      <w:r w:rsidR="002742CF" w:rsidRPr="00D56866">
        <w:rPr>
          <w:rFonts w:ascii="Times New Roman" w:hAnsi="Times New Roman" w:cs="Times New Roman"/>
        </w:rPr>
        <w:t>co-located</w:t>
      </w:r>
      <w:r w:rsidRPr="00D56866">
        <w:rPr>
          <w:rFonts w:ascii="Times New Roman" w:hAnsi="Times New Roman" w:cs="Times New Roman"/>
        </w:rPr>
        <w:t xml:space="preserve"> sediment traps and </w:t>
      </w:r>
      <w:r w:rsidR="006D74D1">
        <w:rPr>
          <w:rFonts w:ascii="Times New Roman" w:hAnsi="Times New Roman" w:cs="Times New Roman"/>
        </w:rPr>
        <w:t>p</w:t>
      </w:r>
      <w:r w:rsidR="006D74D1" w:rsidRPr="00D56866">
        <w:rPr>
          <w:rFonts w:ascii="Times New Roman" w:hAnsi="Times New Roman" w:cs="Times New Roman"/>
        </w:rPr>
        <w:t xml:space="preserve">ods </w:t>
      </w:r>
      <w:r w:rsidRPr="00D56866">
        <w:rPr>
          <w:rFonts w:ascii="Times New Roman" w:hAnsi="Times New Roman" w:cs="Times New Roman"/>
        </w:rPr>
        <w:t>to compare gross and net sediment accumulation across spatial gradients in hydrodynamic energy</w:t>
      </w:r>
      <w:r w:rsidR="006D74D1">
        <w:rPr>
          <w:rFonts w:ascii="Times New Roman" w:hAnsi="Times New Roman" w:cs="Times New Roman"/>
        </w:rPr>
        <w:t>,</w:t>
      </w:r>
      <w:r w:rsidRPr="00D56866">
        <w:rPr>
          <w:rFonts w:ascii="Times New Roman" w:hAnsi="Times New Roman" w:cs="Times New Roman"/>
        </w:rPr>
        <w:t xml:space="preserve"> as well as the temporal patterns due to interaction between terrigenous sediment inputs and wave-induced resuspension. For example, </w:t>
      </w:r>
      <w:r w:rsidR="002742CF" w:rsidRPr="00D56866">
        <w:rPr>
          <w:rFonts w:ascii="Times New Roman" w:hAnsi="Times New Roman" w:cs="Times New Roman"/>
        </w:rPr>
        <w:t>near the northern reef crest (site 1B)</w:t>
      </w:r>
      <w:r w:rsidR="006D74D1">
        <w:rPr>
          <w:rFonts w:ascii="Times New Roman" w:hAnsi="Times New Roman" w:cs="Times New Roman"/>
        </w:rPr>
        <w:t>,</w:t>
      </w:r>
      <w:r w:rsidR="000A10B4" w:rsidRPr="00D56866">
        <w:rPr>
          <w:rFonts w:ascii="Times New Roman" w:hAnsi="Times New Roman" w:cs="Times New Roman"/>
        </w:rPr>
        <w:t xml:space="preserve"> </w:t>
      </w:r>
      <w:r w:rsidRPr="00D56866">
        <w:rPr>
          <w:rFonts w:ascii="Times New Roman" w:hAnsi="Times New Roman" w:cs="Times New Roman"/>
        </w:rPr>
        <w:t xml:space="preserve">sediment accumulation on the </w:t>
      </w:r>
      <w:r w:rsidR="006D74D1">
        <w:rPr>
          <w:rFonts w:ascii="Times New Roman" w:hAnsi="Times New Roman" w:cs="Times New Roman"/>
        </w:rPr>
        <w:t>p</w:t>
      </w:r>
      <w:r w:rsidR="006D74D1" w:rsidRPr="00D56866">
        <w:rPr>
          <w:rFonts w:ascii="Times New Roman" w:hAnsi="Times New Roman" w:cs="Times New Roman"/>
        </w:rPr>
        <w:t xml:space="preserve">od </w:t>
      </w:r>
      <w:r w:rsidRPr="00D56866">
        <w:rPr>
          <w:rFonts w:ascii="Times New Roman" w:hAnsi="Times New Roman" w:cs="Times New Roman"/>
        </w:rPr>
        <w:t xml:space="preserve">was the lowest on the quiescent northern reef, </w:t>
      </w:r>
      <w:r w:rsidR="006D74D1">
        <w:rPr>
          <w:rFonts w:ascii="Times New Roman" w:hAnsi="Times New Roman" w:cs="Times New Roman"/>
        </w:rPr>
        <w:t xml:space="preserve">whereas </w:t>
      </w:r>
      <w:r w:rsidR="002742CF" w:rsidRPr="00D56866">
        <w:rPr>
          <w:rFonts w:ascii="Times New Roman" w:hAnsi="Times New Roman" w:cs="Times New Roman"/>
        </w:rPr>
        <w:t>at the same site</w:t>
      </w:r>
      <w:r w:rsidR="006D74D1">
        <w:rPr>
          <w:rFonts w:ascii="Times New Roman" w:hAnsi="Times New Roman" w:cs="Times New Roman"/>
        </w:rPr>
        <w:t>,</w:t>
      </w:r>
      <w:r w:rsidR="002742CF" w:rsidRPr="00D56866">
        <w:rPr>
          <w:rFonts w:ascii="Times New Roman" w:hAnsi="Times New Roman" w:cs="Times New Roman"/>
        </w:rPr>
        <w:t xml:space="preserve"> </w:t>
      </w:r>
      <w:r w:rsidRPr="00D56866">
        <w:rPr>
          <w:rFonts w:ascii="Times New Roman" w:hAnsi="Times New Roman" w:cs="Times New Roman"/>
        </w:rPr>
        <w:t xml:space="preserve">sediment accumulation in the sediment trap was the highest of the northern reef sites. </w:t>
      </w:r>
      <w:r w:rsidR="002742CF" w:rsidRPr="00D56866">
        <w:rPr>
          <w:rFonts w:ascii="Times New Roman" w:hAnsi="Times New Roman" w:cs="Times New Roman"/>
        </w:rPr>
        <w:t xml:space="preserve">Total and terrigenous </w:t>
      </w:r>
      <w:r w:rsidR="000A4028" w:rsidRPr="00D56866">
        <w:rPr>
          <w:rFonts w:ascii="Times New Roman" w:hAnsi="Times New Roman" w:cs="Times New Roman"/>
        </w:rPr>
        <w:t>s</w:t>
      </w:r>
      <w:r w:rsidRPr="00D56866">
        <w:rPr>
          <w:rFonts w:ascii="Times New Roman" w:hAnsi="Times New Roman" w:cs="Times New Roman"/>
        </w:rPr>
        <w:t xml:space="preserve">ediment accumulation on the </w:t>
      </w:r>
      <w:r w:rsidR="006D74D1">
        <w:rPr>
          <w:rFonts w:ascii="Times New Roman" w:hAnsi="Times New Roman" w:cs="Times New Roman"/>
        </w:rPr>
        <w:t>p</w:t>
      </w:r>
      <w:r w:rsidR="006D74D1" w:rsidRPr="00D56866">
        <w:rPr>
          <w:rFonts w:ascii="Times New Roman" w:hAnsi="Times New Roman" w:cs="Times New Roman"/>
        </w:rPr>
        <w:t xml:space="preserve">od </w:t>
      </w:r>
      <w:r w:rsidR="000A10B4" w:rsidRPr="00D56866">
        <w:rPr>
          <w:rFonts w:ascii="Times New Roman" w:hAnsi="Times New Roman" w:cs="Times New Roman"/>
        </w:rPr>
        <w:t xml:space="preserve">at </w:t>
      </w:r>
      <w:r w:rsidR="002742CF" w:rsidRPr="00D56866">
        <w:rPr>
          <w:rFonts w:ascii="Times New Roman" w:hAnsi="Times New Roman" w:cs="Times New Roman"/>
        </w:rPr>
        <w:t xml:space="preserve">this </w:t>
      </w:r>
      <w:r w:rsidR="000A10B4" w:rsidRPr="00D56866">
        <w:rPr>
          <w:rFonts w:ascii="Times New Roman" w:hAnsi="Times New Roman" w:cs="Times New Roman"/>
        </w:rPr>
        <w:t xml:space="preserve">site </w:t>
      </w:r>
      <w:r w:rsidRPr="00D56866">
        <w:rPr>
          <w:rFonts w:ascii="Times New Roman" w:hAnsi="Times New Roman" w:cs="Times New Roman"/>
        </w:rPr>
        <w:t>was negatively correlated with waves</w:t>
      </w:r>
      <w:r w:rsidR="002742CF" w:rsidRPr="00D56866">
        <w:rPr>
          <w:rFonts w:ascii="Times New Roman" w:hAnsi="Times New Roman" w:cs="Times New Roman"/>
        </w:rPr>
        <w:t xml:space="preserve"> (</w:t>
      </w:r>
      <w:proofErr w:type="spellStart"/>
      <w:r w:rsidR="002742CF" w:rsidRPr="00D56866">
        <w:rPr>
          <w:rFonts w:ascii="Times New Roman" w:hAnsi="Times New Roman" w:cs="Times New Roman"/>
          <w:i/>
          <w:iCs/>
        </w:rPr>
        <w:t>Hmean</w:t>
      </w:r>
      <w:proofErr w:type="spellEnd"/>
      <w:r w:rsidR="002742CF" w:rsidRPr="00D56866">
        <w:rPr>
          <w:rFonts w:ascii="Times New Roman" w:hAnsi="Times New Roman" w:cs="Times New Roman"/>
        </w:rPr>
        <w:t>)</w:t>
      </w:r>
      <w:r w:rsidRPr="00D56866">
        <w:rPr>
          <w:rFonts w:ascii="Times New Roman" w:hAnsi="Times New Roman" w:cs="Times New Roman"/>
        </w:rPr>
        <w:t xml:space="preserve">, while </w:t>
      </w:r>
      <w:r w:rsidR="002742CF" w:rsidRPr="00D56866">
        <w:rPr>
          <w:rFonts w:ascii="Times New Roman" w:hAnsi="Times New Roman" w:cs="Times New Roman"/>
        </w:rPr>
        <w:t xml:space="preserve">total and carbonate </w:t>
      </w:r>
      <w:r w:rsidRPr="00D56866">
        <w:rPr>
          <w:rFonts w:ascii="Times New Roman" w:hAnsi="Times New Roman" w:cs="Times New Roman"/>
        </w:rPr>
        <w:t xml:space="preserve">accumulation in the sediment trap was positively correlated with </w:t>
      </w:r>
      <w:r w:rsidR="002742CF" w:rsidRPr="00D56866">
        <w:rPr>
          <w:rFonts w:ascii="Times New Roman" w:hAnsi="Times New Roman" w:cs="Times New Roman"/>
        </w:rPr>
        <w:t>waves (</w:t>
      </w:r>
      <w:proofErr w:type="spellStart"/>
      <w:r w:rsidR="000A10B4" w:rsidRPr="00D56866">
        <w:rPr>
          <w:rFonts w:ascii="Times New Roman" w:hAnsi="Times New Roman" w:cs="Times New Roman"/>
          <w:i/>
          <w:noProof/>
        </w:rPr>
        <w:t>Hmean</w:t>
      </w:r>
      <w:proofErr w:type="spellEnd"/>
      <w:r w:rsidR="002742CF" w:rsidRPr="00D56866">
        <w:rPr>
          <w:rFonts w:ascii="Times New Roman" w:hAnsi="Times New Roman" w:cs="Times New Roman"/>
          <w:iCs/>
          <w:noProof/>
        </w:rPr>
        <w:t>)</w:t>
      </w:r>
      <w:r w:rsidRPr="00D56866">
        <w:rPr>
          <w:rFonts w:ascii="Times New Roman" w:hAnsi="Times New Roman" w:cs="Times New Roman"/>
        </w:rPr>
        <w:t xml:space="preserve">. This indicates resuspended sediment was deposited in the sediment trap, while sediment deposited on the </w:t>
      </w:r>
      <w:r w:rsidR="006D74D1">
        <w:rPr>
          <w:rFonts w:ascii="Times New Roman" w:hAnsi="Times New Roman" w:cs="Times New Roman"/>
        </w:rPr>
        <w:t>p</w:t>
      </w:r>
      <w:r w:rsidR="006D74D1" w:rsidRPr="00D56866">
        <w:rPr>
          <w:rFonts w:ascii="Times New Roman" w:hAnsi="Times New Roman" w:cs="Times New Roman"/>
        </w:rPr>
        <w:t xml:space="preserve">od </w:t>
      </w:r>
      <w:r w:rsidRPr="00D56866">
        <w:rPr>
          <w:rFonts w:ascii="Times New Roman" w:hAnsi="Times New Roman" w:cs="Times New Roman"/>
        </w:rPr>
        <w:t>was removed by energetic wave conditions near the reef crest, compared to in the more sheltered part of the embayment.</w:t>
      </w:r>
    </w:p>
    <w:p w14:paraId="479DB95F" w14:textId="01F69748" w:rsidR="0032773F" w:rsidRPr="00D56866" w:rsidRDefault="0032773F" w:rsidP="003F47DF">
      <w:pPr>
        <w:spacing w:after="0"/>
        <w:ind w:firstLine="720"/>
        <w:rPr>
          <w:rFonts w:ascii="Times New Roman" w:hAnsi="Times New Roman" w:cs="Times New Roman"/>
        </w:rPr>
      </w:pPr>
      <w:r w:rsidRPr="00D56866">
        <w:rPr>
          <w:rFonts w:ascii="Times New Roman" w:hAnsi="Times New Roman" w:cs="Times New Roman"/>
        </w:rPr>
        <w:t xml:space="preserve">On both the quiescent northern reef flat (sites 1A and 1B) and energetic southern reef flat (sites 3A and 3B), both total and carbonate sediment accumulation in sediment traps were significantly correlated with </w:t>
      </w:r>
      <w:r w:rsidR="000A10B4" w:rsidRPr="00D56866">
        <w:rPr>
          <w:rFonts w:ascii="Times New Roman" w:hAnsi="Times New Roman" w:cs="Times New Roman"/>
          <w:i/>
          <w:noProof/>
        </w:rPr>
        <w:t>Hmean</w:t>
      </w:r>
      <w:r w:rsidR="000A10B4" w:rsidRPr="00D56866" w:rsidDel="000A10B4">
        <w:rPr>
          <w:rFonts w:ascii="Times New Roman" w:hAnsi="Times New Roman" w:cs="Times New Roman"/>
        </w:rPr>
        <w:t xml:space="preserve"> </w:t>
      </w:r>
      <w:r w:rsidRPr="00D56866">
        <w:rPr>
          <w:rFonts w:ascii="Times New Roman" w:hAnsi="Times New Roman" w:cs="Times New Roman"/>
        </w:rPr>
        <w:t xml:space="preserve">(Table 2), but </w:t>
      </w:r>
      <w:proofErr w:type="spellStart"/>
      <w:r w:rsidR="002742CF" w:rsidRPr="00D56866">
        <w:rPr>
          <w:rFonts w:ascii="Times New Roman" w:hAnsi="Times New Roman" w:cs="Times New Roman"/>
        </w:rPr>
        <w:t>SedPods</w:t>
      </w:r>
      <w:proofErr w:type="spellEnd"/>
      <w:r w:rsidRPr="00D56866">
        <w:rPr>
          <w:rFonts w:ascii="Times New Roman" w:hAnsi="Times New Roman" w:cs="Times New Roman"/>
        </w:rPr>
        <w:t xml:space="preserve"> showed no correlation</w:t>
      </w:r>
      <w:r w:rsidR="000A4028" w:rsidRPr="00D56866">
        <w:rPr>
          <w:rFonts w:ascii="Times New Roman" w:hAnsi="Times New Roman" w:cs="Times New Roman"/>
        </w:rPr>
        <w:t xml:space="preserve"> with </w:t>
      </w:r>
      <w:proofErr w:type="spellStart"/>
      <w:r w:rsidR="000A4028" w:rsidRPr="000A7C3D">
        <w:rPr>
          <w:rFonts w:ascii="Times New Roman" w:hAnsi="Times New Roman" w:cs="Times New Roman"/>
          <w:i/>
        </w:rPr>
        <w:t>Hmean</w:t>
      </w:r>
      <w:proofErr w:type="spellEnd"/>
      <w:r w:rsidRPr="006B1631">
        <w:rPr>
          <w:rFonts w:ascii="Times New Roman" w:hAnsi="Times New Roman" w:cs="Times New Roman"/>
        </w:rPr>
        <w:t>. Sediment accumulation at these</w:t>
      </w:r>
      <w:r w:rsidRPr="00D56866">
        <w:rPr>
          <w:rFonts w:ascii="Times New Roman" w:hAnsi="Times New Roman" w:cs="Times New Roman"/>
        </w:rPr>
        <w:t xml:space="preserve"> reef flat sites </w:t>
      </w:r>
      <w:r w:rsidR="000A10B4" w:rsidRPr="00D56866">
        <w:rPr>
          <w:rFonts w:ascii="Times New Roman" w:hAnsi="Times New Roman" w:cs="Times New Roman"/>
        </w:rPr>
        <w:t xml:space="preserve">appeared to have been </w:t>
      </w:r>
      <w:r w:rsidRPr="00D56866">
        <w:rPr>
          <w:rFonts w:ascii="Times New Roman" w:hAnsi="Times New Roman" w:cs="Times New Roman"/>
        </w:rPr>
        <w:t xml:space="preserve">controlled by wave-driven resuspension of surrounding sediment that was deposited in the sediment </w:t>
      </w:r>
      <w:proofErr w:type="gramStart"/>
      <w:r w:rsidRPr="00D56866">
        <w:rPr>
          <w:rFonts w:ascii="Times New Roman" w:hAnsi="Times New Roman" w:cs="Times New Roman"/>
        </w:rPr>
        <w:t>trap, but</w:t>
      </w:r>
      <w:proofErr w:type="gramEnd"/>
      <w:r w:rsidRPr="00D56866">
        <w:rPr>
          <w:rFonts w:ascii="Times New Roman" w:hAnsi="Times New Roman" w:cs="Times New Roman"/>
        </w:rPr>
        <w:t xml:space="preserve"> did not remain on the </w:t>
      </w:r>
      <w:r w:rsidR="006D74D1">
        <w:rPr>
          <w:rFonts w:ascii="Times New Roman" w:hAnsi="Times New Roman" w:cs="Times New Roman"/>
        </w:rPr>
        <w:t>p</w:t>
      </w:r>
      <w:r w:rsidR="006D74D1" w:rsidRPr="00D56866">
        <w:rPr>
          <w:rFonts w:ascii="Times New Roman" w:hAnsi="Times New Roman" w:cs="Times New Roman"/>
        </w:rPr>
        <w:t xml:space="preserve">od </w:t>
      </w:r>
      <w:r w:rsidRPr="00D56866">
        <w:rPr>
          <w:rFonts w:ascii="Times New Roman" w:hAnsi="Times New Roman" w:cs="Times New Roman"/>
        </w:rPr>
        <w:t>due to energetic hydrodynamic conditions.</w:t>
      </w:r>
    </w:p>
    <w:p w14:paraId="70B2F1C8" w14:textId="5CADCC1D" w:rsidR="0032773F" w:rsidRPr="00D56866" w:rsidRDefault="00231C01" w:rsidP="0032773F">
      <w:pPr>
        <w:spacing w:after="0"/>
        <w:ind w:firstLine="720"/>
        <w:rPr>
          <w:rFonts w:ascii="Times New Roman" w:hAnsi="Times New Roman" w:cs="Times New Roman"/>
        </w:rPr>
      </w:pPr>
      <w:commentRangeStart w:id="25"/>
      <w:r w:rsidRPr="00D56866">
        <w:rPr>
          <w:rFonts w:ascii="Times New Roman" w:hAnsi="Times New Roman" w:cs="Times New Roman"/>
        </w:rPr>
        <w:lastRenderedPageBreak/>
        <w:t>A</w:t>
      </w:r>
      <w:r w:rsidR="0032773F" w:rsidRPr="00D56866">
        <w:rPr>
          <w:rFonts w:ascii="Times New Roman" w:hAnsi="Times New Roman" w:cs="Times New Roman"/>
        </w:rPr>
        <w:t xml:space="preserve">ccumulation in sediment traps </w:t>
      </w:r>
      <w:r w:rsidRPr="00D56866">
        <w:rPr>
          <w:rFonts w:ascii="Times New Roman" w:hAnsi="Times New Roman" w:cs="Times New Roman"/>
        </w:rPr>
        <w:t xml:space="preserve">did not significantly correlate with </w:t>
      </w:r>
      <w:r w:rsidRPr="00D56866">
        <w:rPr>
          <w:rFonts w:ascii="Times New Roman" w:hAnsi="Times New Roman" w:cs="Times New Roman"/>
          <w:i/>
          <w:noProof/>
        </w:rPr>
        <w:t xml:space="preserve">Hmean </w:t>
      </w:r>
      <w:r w:rsidR="0032773F" w:rsidRPr="00D56866">
        <w:rPr>
          <w:rFonts w:ascii="Times New Roman" w:hAnsi="Times New Roman" w:cs="Times New Roman"/>
        </w:rPr>
        <w:t xml:space="preserve">at three sites (2A, 2B, and 3C), </w:t>
      </w:r>
      <w:commentRangeEnd w:id="25"/>
      <w:r w:rsidR="000A4028" w:rsidRPr="00AA31EF">
        <w:rPr>
          <w:rStyle w:val="CommentReference"/>
          <w:rFonts w:ascii="Times New Roman" w:hAnsi="Times New Roman" w:cs="Times New Roman"/>
        </w:rPr>
        <w:commentReference w:id="25"/>
      </w:r>
      <w:r w:rsidR="0032773F" w:rsidRPr="006B1631">
        <w:rPr>
          <w:rFonts w:ascii="Times New Roman" w:hAnsi="Times New Roman" w:cs="Times New Roman"/>
        </w:rPr>
        <w:t>indicating</w:t>
      </w:r>
      <w:r w:rsidR="0032773F" w:rsidRPr="00D56866">
        <w:rPr>
          <w:rFonts w:ascii="Times New Roman" w:hAnsi="Times New Roman" w:cs="Times New Roman"/>
        </w:rPr>
        <w:t xml:space="preserve"> the lack of wave-driven resuspension or a lack of benthic sediment availability. Site 2A </w:t>
      </w:r>
      <w:r w:rsidR="000A10B4" w:rsidRPr="00D56866">
        <w:rPr>
          <w:rFonts w:ascii="Times New Roman" w:hAnsi="Times New Roman" w:cs="Times New Roman"/>
        </w:rPr>
        <w:t xml:space="preserve">was </w:t>
      </w:r>
      <w:r w:rsidR="0032773F" w:rsidRPr="00D56866">
        <w:rPr>
          <w:rFonts w:ascii="Times New Roman" w:hAnsi="Times New Roman" w:cs="Times New Roman"/>
        </w:rPr>
        <w:t xml:space="preserve">in </w:t>
      </w:r>
      <w:r w:rsidR="000A4028" w:rsidRPr="00D56866">
        <w:rPr>
          <w:rFonts w:ascii="Times New Roman" w:hAnsi="Times New Roman" w:cs="Times New Roman"/>
        </w:rPr>
        <w:t xml:space="preserve">the </w:t>
      </w:r>
      <w:commentRangeStart w:id="26"/>
      <w:r w:rsidR="0032773F" w:rsidRPr="00D56866">
        <w:rPr>
          <w:rFonts w:ascii="Times New Roman" w:hAnsi="Times New Roman" w:cs="Times New Roman"/>
        </w:rPr>
        <w:t xml:space="preserve">part </w:t>
      </w:r>
      <w:commentRangeEnd w:id="26"/>
      <w:r w:rsidR="000A4028" w:rsidRPr="00AA31EF">
        <w:rPr>
          <w:rStyle w:val="CommentReference"/>
          <w:rFonts w:ascii="Times New Roman" w:hAnsi="Times New Roman" w:cs="Times New Roman"/>
        </w:rPr>
        <w:commentReference w:id="26"/>
      </w:r>
      <w:r w:rsidR="0032773F" w:rsidRPr="006B1631">
        <w:rPr>
          <w:rFonts w:ascii="Times New Roman" w:hAnsi="Times New Roman" w:cs="Times New Roman"/>
        </w:rPr>
        <w:t xml:space="preserve">of the bay </w:t>
      </w:r>
      <w:r w:rsidR="000A4028" w:rsidRPr="00D56866">
        <w:rPr>
          <w:rFonts w:ascii="Times New Roman" w:hAnsi="Times New Roman" w:cs="Times New Roman"/>
        </w:rPr>
        <w:t xml:space="preserve">with the lowest surface </w:t>
      </w:r>
      <w:r w:rsidR="006D74D1">
        <w:rPr>
          <w:rFonts w:ascii="Times New Roman" w:hAnsi="Times New Roman" w:cs="Times New Roman"/>
        </w:rPr>
        <w:t>current speeds</w:t>
      </w:r>
      <w:r w:rsidR="000A4028" w:rsidRPr="00D56866">
        <w:rPr>
          <w:rFonts w:ascii="Times New Roman" w:hAnsi="Times New Roman" w:cs="Times New Roman"/>
        </w:rPr>
        <w:t xml:space="preserve">, </w:t>
      </w:r>
      <w:r w:rsidR="0032773F" w:rsidRPr="00D56866">
        <w:rPr>
          <w:rFonts w:ascii="Times New Roman" w:hAnsi="Times New Roman" w:cs="Times New Roman"/>
        </w:rPr>
        <w:t xml:space="preserve">and site 2B </w:t>
      </w:r>
      <w:r w:rsidR="000A10B4" w:rsidRPr="00D56866">
        <w:rPr>
          <w:rFonts w:ascii="Times New Roman" w:hAnsi="Times New Roman" w:cs="Times New Roman"/>
        </w:rPr>
        <w:t xml:space="preserve">was </w:t>
      </w:r>
      <w:r w:rsidR="0032773F" w:rsidRPr="00D56866">
        <w:rPr>
          <w:rFonts w:ascii="Times New Roman" w:hAnsi="Times New Roman" w:cs="Times New Roman"/>
        </w:rPr>
        <w:t>in deeper water than the other reef flat sites, which limits resuspension. Site 2B</w:t>
      </w:r>
      <w:r w:rsidR="003F47DF" w:rsidRPr="00D56866">
        <w:rPr>
          <w:rFonts w:ascii="Times New Roman" w:hAnsi="Times New Roman" w:cs="Times New Roman"/>
        </w:rPr>
        <w:t xml:space="preserve"> also</w:t>
      </w:r>
      <w:r w:rsidR="0032773F" w:rsidRPr="00D56866">
        <w:rPr>
          <w:rFonts w:ascii="Times New Roman" w:hAnsi="Times New Roman" w:cs="Times New Roman"/>
        </w:rPr>
        <w:t xml:space="preserve"> lies on coral rubble with little sediment near the sediment trap, and results suggest that if any carbonate sediment is transported across the shallow reef flat, </w:t>
      </w:r>
      <w:r w:rsidR="00DC04C0" w:rsidRPr="00D56866">
        <w:rPr>
          <w:rFonts w:ascii="Times New Roman" w:hAnsi="Times New Roman" w:cs="Times New Roman"/>
        </w:rPr>
        <w:t>(e.g.,</w:t>
      </w:r>
      <w:r w:rsidR="0032773F" w:rsidRPr="00D56866">
        <w:rPr>
          <w:rFonts w:ascii="Times New Roman" w:hAnsi="Times New Roman" w:cs="Times New Roman"/>
        </w:rPr>
        <w:t xml:space="preserve"> </w:t>
      </w:r>
      <w:r w:rsidR="00DC04C0" w:rsidRPr="00D56866">
        <w:rPr>
          <w:rFonts w:ascii="Times New Roman" w:hAnsi="Times New Roman" w:cs="Times New Roman"/>
        </w:rPr>
        <w:t xml:space="preserve">sites </w:t>
      </w:r>
      <w:r w:rsidR="0032773F" w:rsidRPr="00D56866">
        <w:rPr>
          <w:rFonts w:ascii="Times New Roman" w:hAnsi="Times New Roman" w:cs="Times New Roman"/>
        </w:rPr>
        <w:t>3A and 3B</w:t>
      </w:r>
      <w:r w:rsidR="00DC04C0" w:rsidRPr="00D56866">
        <w:rPr>
          <w:rFonts w:ascii="Times New Roman" w:hAnsi="Times New Roman" w:cs="Times New Roman"/>
        </w:rPr>
        <w:t>)</w:t>
      </w:r>
      <w:r w:rsidR="0032773F" w:rsidRPr="00D56866">
        <w:rPr>
          <w:rFonts w:ascii="Times New Roman" w:hAnsi="Times New Roman" w:cs="Times New Roman"/>
        </w:rPr>
        <w:t>, it is deposited as the flow enters the deeper, back reef pools and currents slow</w:t>
      </w:r>
      <w:r w:rsidR="003F47DF" w:rsidRPr="00D56866">
        <w:rPr>
          <w:rFonts w:ascii="Times New Roman" w:hAnsi="Times New Roman" w:cs="Times New Roman"/>
        </w:rPr>
        <w:t xml:space="preserve"> </w:t>
      </w:r>
      <w:r w:rsidR="003F47DF"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3F47DF" w:rsidRPr="00D56866">
        <w:rPr>
          <w:rFonts w:ascii="Times New Roman" w:hAnsi="Times New Roman" w:cs="Times New Roman"/>
        </w:rPr>
        <w:fldChar w:fldCharType="separate"/>
      </w:r>
      <w:r w:rsidR="003F47DF" w:rsidRPr="00D56866">
        <w:rPr>
          <w:rFonts w:ascii="Times New Roman" w:hAnsi="Times New Roman" w:cs="Times New Roman"/>
          <w:noProof/>
        </w:rPr>
        <w:t>(Storlazzi et al., 2018)</w:t>
      </w:r>
      <w:r w:rsidR="003F47DF" w:rsidRPr="00D56866">
        <w:rPr>
          <w:rFonts w:ascii="Times New Roman" w:hAnsi="Times New Roman" w:cs="Times New Roman"/>
        </w:rPr>
        <w:fldChar w:fldCharType="end"/>
      </w:r>
      <w:r w:rsidR="0032773F" w:rsidRPr="006B1631">
        <w:rPr>
          <w:rFonts w:ascii="Times New Roman" w:hAnsi="Times New Roman" w:cs="Times New Roman"/>
        </w:rPr>
        <w:t xml:space="preserve">. </w:t>
      </w:r>
      <w:r w:rsidR="003F47DF" w:rsidRPr="00D56866">
        <w:rPr>
          <w:rFonts w:ascii="Times New Roman" w:hAnsi="Times New Roman" w:cs="Times New Roman"/>
        </w:rPr>
        <w:t>Fore</w:t>
      </w:r>
      <w:r w:rsidR="006D74D1">
        <w:rPr>
          <w:rFonts w:ascii="Times New Roman" w:hAnsi="Times New Roman" w:cs="Times New Roman"/>
        </w:rPr>
        <w:t xml:space="preserve"> </w:t>
      </w:r>
      <w:r w:rsidR="003F47DF" w:rsidRPr="00D56866">
        <w:rPr>
          <w:rFonts w:ascii="Times New Roman" w:hAnsi="Times New Roman" w:cs="Times New Roman"/>
        </w:rPr>
        <w:t>reef s</w:t>
      </w:r>
      <w:r w:rsidR="0032773F" w:rsidRPr="00D56866">
        <w:rPr>
          <w:rFonts w:ascii="Times New Roman" w:hAnsi="Times New Roman" w:cs="Times New Roman"/>
        </w:rPr>
        <w:t xml:space="preserve">ite 3C </w:t>
      </w:r>
      <w:r w:rsidR="00DC04C0" w:rsidRPr="00D56866">
        <w:rPr>
          <w:rFonts w:ascii="Times New Roman" w:hAnsi="Times New Roman" w:cs="Times New Roman"/>
        </w:rPr>
        <w:t xml:space="preserve">was </w:t>
      </w:r>
      <w:r w:rsidR="0032773F" w:rsidRPr="00D56866">
        <w:rPr>
          <w:rFonts w:ascii="Times New Roman" w:hAnsi="Times New Roman" w:cs="Times New Roman"/>
        </w:rPr>
        <w:t xml:space="preserve">the </w:t>
      </w:r>
      <w:r w:rsidR="00DC04C0" w:rsidRPr="00D56866">
        <w:rPr>
          <w:rFonts w:ascii="Times New Roman" w:hAnsi="Times New Roman" w:cs="Times New Roman"/>
        </w:rPr>
        <w:t xml:space="preserve">farthest </w:t>
      </w:r>
      <w:r w:rsidR="0032773F" w:rsidRPr="00D56866">
        <w:rPr>
          <w:rFonts w:ascii="Times New Roman" w:hAnsi="Times New Roman" w:cs="Times New Roman"/>
        </w:rPr>
        <w:t xml:space="preserve">from the stream outlet, which </w:t>
      </w:r>
      <w:r w:rsidR="00DC04C0" w:rsidRPr="00D56866">
        <w:rPr>
          <w:rFonts w:ascii="Times New Roman" w:hAnsi="Times New Roman" w:cs="Times New Roman"/>
        </w:rPr>
        <w:t xml:space="preserve">limited </w:t>
      </w:r>
      <w:r w:rsidR="0032773F" w:rsidRPr="00D56866">
        <w:rPr>
          <w:rFonts w:ascii="Times New Roman" w:hAnsi="Times New Roman" w:cs="Times New Roman"/>
        </w:rPr>
        <w:t xml:space="preserve">terrigenous sediment exposure, </w:t>
      </w:r>
      <w:r w:rsidR="000A4028" w:rsidRPr="00D56866">
        <w:rPr>
          <w:rFonts w:ascii="Times New Roman" w:hAnsi="Times New Roman" w:cs="Times New Roman"/>
        </w:rPr>
        <w:t xml:space="preserve">was </w:t>
      </w:r>
      <w:proofErr w:type="gramStart"/>
      <w:r w:rsidR="0032773F" w:rsidRPr="00D56866">
        <w:rPr>
          <w:rFonts w:ascii="Times New Roman" w:hAnsi="Times New Roman" w:cs="Times New Roman"/>
        </w:rPr>
        <w:t>up-current</w:t>
      </w:r>
      <w:proofErr w:type="gramEnd"/>
      <w:r w:rsidR="0032773F" w:rsidRPr="00D56866">
        <w:rPr>
          <w:rFonts w:ascii="Times New Roman" w:hAnsi="Times New Roman" w:cs="Times New Roman"/>
        </w:rPr>
        <w:t xml:space="preserve"> of the reef flat, which limits carbonate sediment availability, and </w:t>
      </w:r>
      <w:r w:rsidR="000A4028" w:rsidRPr="00D56866">
        <w:rPr>
          <w:rFonts w:ascii="Times New Roman" w:hAnsi="Times New Roman" w:cs="Times New Roman"/>
        </w:rPr>
        <w:t xml:space="preserve">was </w:t>
      </w:r>
      <w:r w:rsidR="0032773F" w:rsidRPr="00D56866">
        <w:rPr>
          <w:rFonts w:ascii="Times New Roman" w:hAnsi="Times New Roman" w:cs="Times New Roman"/>
        </w:rPr>
        <w:t xml:space="preserve">most exposed to wave energy, so sediment </w:t>
      </w:r>
      <w:r w:rsidR="000A4028" w:rsidRPr="00D56866">
        <w:rPr>
          <w:rFonts w:ascii="Times New Roman" w:hAnsi="Times New Roman" w:cs="Times New Roman"/>
        </w:rPr>
        <w:t xml:space="preserve">accumulation on pods </w:t>
      </w:r>
      <w:r w:rsidR="0032773F" w:rsidRPr="00D56866">
        <w:rPr>
          <w:rFonts w:ascii="Times New Roman" w:hAnsi="Times New Roman" w:cs="Times New Roman"/>
        </w:rPr>
        <w:t>was nearly zero for most periods</w:t>
      </w:r>
      <w:r w:rsidR="003F47DF" w:rsidRPr="00D56866">
        <w:rPr>
          <w:rFonts w:ascii="Times New Roman" w:hAnsi="Times New Roman" w:cs="Times New Roman"/>
        </w:rPr>
        <w:t xml:space="preserve"> at that site</w:t>
      </w:r>
      <w:r w:rsidR="0032773F" w:rsidRPr="00D56866">
        <w:rPr>
          <w:rFonts w:ascii="Times New Roman" w:hAnsi="Times New Roman" w:cs="Times New Roman"/>
        </w:rPr>
        <w:t>.</w:t>
      </w:r>
    </w:p>
    <w:p w14:paraId="5E077275" w14:textId="7C4AAA27" w:rsidR="003F47DF" w:rsidRPr="00D56866" w:rsidRDefault="00AE13A5" w:rsidP="00AE13A5">
      <w:pPr>
        <w:spacing w:after="0"/>
        <w:ind w:firstLine="720"/>
        <w:rPr>
          <w:rFonts w:ascii="Times New Roman" w:hAnsi="Times New Roman" w:cs="Times New Roman"/>
          <w:noProof/>
        </w:rPr>
      </w:pPr>
      <w:r w:rsidRPr="00D56866">
        <w:rPr>
          <w:rFonts w:ascii="Times New Roman" w:hAnsi="Times New Roman" w:cs="Times New Roman"/>
          <w:noProof/>
        </w:rPr>
        <w:t xml:space="preserve">Sediment accumulation on </w:t>
      </w:r>
      <w:r w:rsidR="000A4028" w:rsidRPr="00D56866">
        <w:rPr>
          <w:rFonts w:ascii="Times New Roman" w:hAnsi="Times New Roman" w:cs="Times New Roman"/>
          <w:noProof/>
        </w:rPr>
        <w:t xml:space="preserve">pods </w:t>
      </w:r>
      <w:r w:rsidRPr="00D56866">
        <w:rPr>
          <w:rFonts w:ascii="Times New Roman" w:hAnsi="Times New Roman" w:cs="Times New Roman"/>
          <w:noProof/>
        </w:rPr>
        <w:t>was expected to be highe</w:t>
      </w:r>
      <w:r w:rsidR="00BC3727" w:rsidRPr="00D56866">
        <w:rPr>
          <w:rFonts w:ascii="Times New Roman" w:hAnsi="Times New Roman" w:cs="Times New Roman"/>
          <w:noProof/>
        </w:rPr>
        <w:t>r</w:t>
      </w:r>
      <w:r w:rsidRPr="00D56866">
        <w:rPr>
          <w:rFonts w:ascii="Times New Roman" w:hAnsi="Times New Roman" w:cs="Times New Roman"/>
          <w:noProof/>
        </w:rPr>
        <w:t xml:space="preserve"> during low </w:t>
      </w:r>
      <w:r w:rsidR="00571960" w:rsidRPr="00D56866">
        <w:rPr>
          <w:rFonts w:ascii="Times New Roman" w:hAnsi="Times New Roman" w:cs="Times New Roman"/>
          <w:i/>
          <w:noProof/>
        </w:rPr>
        <w:t xml:space="preserve">Hmean </w:t>
      </w:r>
      <w:r w:rsidRPr="00D56866">
        <w:rPr>
          <w:rFonts w:ascii="Times New Roman" w:hAnsi="Times New Roman" w:cs="Times New Roman"/>
          <w:noProof/>
        </w:rPr>
        <w:t xml:space="preserve">due to lower removal rates. </w:t>
      </w:r>
      <w:r w:rsidR="003F47DF" w:rsidRPr="00D56866">
        <w:rPr>
          <w:rFonts w:ascii="Times New Roman" w:hAnsi="Times New Roman" w:cs="Times New Roman"/>
          <w:noProof/>
        </w:rPr>
        <w:t>Indeed, t</w:t>
      </w:r>
      <w:r w:rsidRPr="00D56866">
        <w:rPr>
          <w:rFonts w:ascii="Times New Roman" w:hAnsi="Times New Roman" w:cs="Times New Roman"/>
        </w:rPr>
        <w:t xml:space="preserve">he negative correlations between total sediment accumulation and </w:t>
      </w:r>
      <w:r w:rsidR="00571960" w:rsidRPr="00D56866">
        <w:rPr>
          <w:rFonts w:ascii="Times New Roman" w:hAnsi="Times New Roman" w:cs="Times New Roman"/>
          <w:i/>
          <w:noProof/>
        </w:rPr>
        <w:t xml:space="preserve">Hmean </w:t>
      </w:r>
      <w:r w:rsidRPr="00D56866">
        <w:rPr>
          <w:rFonts w:ascii="Times New Roman" w:hAnsi="Times New Roman" w:cs="Times New Roman"/>
        </w:rPr>
        <w:t xml:space="preserve">at energetic reef crest sites on the northern (site 1B) and southern reefs (site 3B) indicates sediment was removed or deposition was prevented by active hydrodynamic conditions. </w:t>
      </w:r>
      <w:r w:rsidRPr="00D56866">
        <w:rPr>
          <w:rFonts w:ascii="Times New Roman" w:hAnsi="Times New Roman" w:cs="Times New Roman"/>
          <w:noProof/>
        </w:rPr>
        <w:t xml:space="preserve">Though </w:t>
      </w:r>
      <w:r w:rsidR="00BC3727" w:rsidRPr="00D56866">
        <w:rPr>
          <w:rFonts w:ascii="Times New Roman" w:hAnsi="Times New Roman" w:cs="Times New Roman"/>
          <w:noProof/>
        </w:rPr>
        <w:t xml:space="preserve">negative correlations between accumulation on </w:t>
      </w:r>
      <w:r w:rsidR="00532E50">
        <w:rPr>
          <w:rFonts w:ascii="Times New Roman" w:hAnsi="Times New Roman" w:cs="Times New Roman"/>
          <w:noProof/>
        </w:rPr>
        <w:t>p</w:t>
      </w:r>
      <w:r w:rsidR="00532E50" w:rsidRPr="00D56866">
        <w:rPr>
          <w:rFonts w:ascii="Times New Roman" w:hAnsi="Times New Roman" w:cs="Times New Roman"/>
          <w:noProof/>
        </w:rPr>
        <w:t xml:space="preserve">ods </w:t>
      </w:r>
      <w:r w:rsidR="00BC3727" w:rsidRPr="00D56866">
        <w:rPr>
          <w:rFonts w:ascii="Times New Roman" w:hAnsi="Times New Roman" w:cs="Times New Roman"/>
          <w:noProof/>
        </w:rPr>
        <w:t xml:space="preserve">and </w:t>
      </w:r>
      <w:r w:rsidR="00571960" w:rsidRPr="00D56866">
        <w:rPr>
          <w:rFonts w:ascii="Times New Roman" w:hAnsi="Times New Roman" w:cs="Times New Roman"/>
          <w:i/>
          <w:noProof/>
        </w:rPr>
        <w:t>Hmean</w:t>
      </w:r>
      <w:r w:rsidR="00BC3727" w:rsidRPr="00D56866">
        <w:rPr>
          <w:rFonts w:ascii="Times New Roman" w:hAnsi="Times New Roman" w:cs="Times New Roman"/>
          <w:noProof/>
        </w:rPr>
        <w:t xml:space="preserve"> were not significant at all sites, </w:t>
      </w:r>
      <w:r w:rsidR="003F47DF" w:rsidRPr="00D56866">
        <w:rPr>
          <w:rFonts w:ascii="Times New Roman" w:hAnsi="Times New Roman" w:cs="Times New Roman"/>
          <w:noProof/>
        </w:rPr>
        <w:t xml:space="preserve">the </w:t>
      </w:r>
      <w:r w:rsidRPr="00D56866">
        <w:rPr>
          <w:rFonts w:ascii="Times New Roman" w:hAnsi="Times New Roman" w:cs="Times New Roman"/>
          <w:noProof/>
        </w:rPr>
        <w:t xml:space="preserve">highest sediment accumulation on </w:t>
      </w:r>
      <w:r w:rsidR="00532E50">
        <w:rPr>
          <w:rFonts w:ascii="Times New Roman" w:hAnsi="Times New Roman" w:cs="Times New Roman"/>
          <w:noProof/>
        </w:rPr>
        <w:t>p</w:t>
      </w:r>
      <w:r w:rsidR="00532E50" w:rsidRPr="00D56866">
        <w:rPr>
          <w:rFonts w:ascii="Times New Roman" w:hAnsi="Times New Roman" w:cs="Times New Roman"/>
          <w:noProof/>
        </w:rPr>
        <w:t xml:space="preserve">ods </w:t>
      </w:r>
      <w:r w:rsidRPr="00D56866">
        <w:rPr>
          <w:rFonts w:ascii="Times New Roman" w:hAnsi="Times New Roman" w:cs="Times New Roman"/>
          <w:noProof/>
        </w:rPr>
        <w:t xml:space="preserve">coincided with </w:t>
      </w:r>
      <w:r w:rsidR="003F47DF" w:rsidRPr="00D56866">
        <w:rPr>
          <w:rFonts w:ascii="Times New Roman" w:hAnsi="Times New Roman" w:cs="Times New Roman"/>
          <w:noProof/>
        </w:rPr>
        <w:t xml:space="preserve">average </w:t>
      </w:r>
      <w:r w:rsidR="003F47DF" w:rsidRPr="00D56866">
        <w:rPr>
          <w:rFonts w:ascii="Times New Roman" w:hAnsi="Times New Roman" w:cs="Times New Roman"/>
          <w:i/>
          <w:iCs/>
          <w:noProof/>
        </w:rPr>
        <w:t>SSY</w:t>
      </w:r>
      <w:r w:rsidR="003F47DF" w:rsidRPr="00D56866">
        <w:rPr>
          <w:rFonts w:ascii="Times New Roman" w:hAnsi="Times New Roman" w:cs="Times New Roman"/>
          <w:noProof/>
        </w:rPr>
        <w:t xml:space="preserve"> but </w:t>
      </w:r>
      <w:r w:rsidRPr="00D56866">
        <w:rPr>
          <w:rFonts w:ascii="Times New Roman" w:hAnsi="Times New Roman" w:cs="Times New Roman"/>
          <w:noProof/>
        </w:rPr>
        <w:t xml:space="preserve">low </w:t>
      </w:r>
      <w:r w:rsidR="00571960" w:rsidRPr="00D56866">
        <w:rPr>
          <w:rFonts w:ascii="Times New Roman" w:hAnsi="Times New Roman" w:cs="Times New Roman"/>
          <w:i/>
          <w:noProof/>
        </w:rPr>
        <w:t>Hmean</w:t>
      </w:r>
      <w:r w:rsidRPr="00D56866">
        <w:rPr>
          <w:rFonts w:ascii="Times New Roman" w:hAnsi="Times New Roman" w:cs="Times New Roman"/>
          <w:noProof/>
        </w:rPr>
        <w:t xml:space="preserve"> in Nove</w:t>
      </w:r>
      <w:r w:rsidR="003F47DF" w:rsidRPr="00D56866">
        <w:rPr>
          <w:rFonts w:ascii="Times New Roman" w:hAnsi="Times New Roman" w:cs="Times New Roman"/>
          <w:noProof/>
        </w:rPr>
        <w:t>m</w:t>
      </w:r>
      <w:r w:rsidRPr="00D56866">
        <w:rPr>
          <w:rFonts w:ascii="Times New Roman" w:hAnsi="Times New Roman" w:cs="Times New Roman"/>
          <w:noProof/>
        </w:rPr>
        <w:t xml:space="preserve">ber 2014, </w:t>
      </w:r>
      <w:r w:rsidR="00532E50">
        <w:rPr>
          <w:rFonts w:ascii="Times New Roman" w:hAnsi="Times New Roman" w:cs="Times New Roman"/>
          <w:noProof/>
        </w:rPr>
        <w:t>indica</w:t>
      </w:r>
      <w:r w:rsidR="00532E50" w:rsidRPr="00D56866">
        <w:rPr>
          <w:rFonts w:ascii="Times New Roman" w:hAnsi="Times New Roman" w:cs="Times New Roman"/>
          <w:noProof/>
        </w:rPr>
        <w:t xml:space="preserve">ting </w:t>
      </w:r>
      <w:r w:rsidRPr="00D56866">
        <w:rPr>
          <w:rFonts w:ascii="Times New Roman" w:hAnsi="Times New Roman" w:cs="Times New Roman"/>
          <w:noProof/>
        </w:rPr>
        <w:t xml:space="preserve">low removal rates during </w:t>
      </w:r>
      <w:r w:rsidR="00231C01" w:rsidRPr="00D56866">
        <w:rPr>
          <w:rFonts w:ascii="Times New Roman" w:hAnsi="Times New Roman" w:cs="Times New Roman"/>
          <w:noProof/>
        </w:rPr>
        <w:t>low-wave periods</w:t>
      </w:r>
      <w:r w:rsidRPr="00D56866">
        <w:rPr>
          <w:rFonts w:ascii="Times New Roman" w:hAnsi="Times New Roman" w:cs="Times New Roman"/>
          <w:noProof/>
        </w:rPr>
        <w:t>.</w:t>
      </w:r>
      <w:r w:rsidR="000D0D1F" w:rsidRPr="00D56866">
        <w:rPr>
          <w:rFonts w:ascii="Times New Roman" w:hAnsi="Times New Roman" w:cs="Times New Roman"/>
          <w:noProof/>
        </w:rPr>
        <w:t xml:space="preserve"> </w:t>
      </w:r>
    </w:p>
    <w:p w14:paraId="3C1AAF66" w14:textId="19C2E3F0" w:rsidR="00AE13A5" w:rsidRPr="00D56866" w:rsidRDefault="000D0D1F" w:rsidP="00AE13A5">
      <w:pPr>
        <w:spacing w:after="0"/>
        <w:ind w:firstLine="720"/>
        <w:rPr>
          <w:rFonts w:ascii="Times New Roman" w:hAnsi="Times New Roman" w:cs="Times New Roman"/>
        </w:rPr>
      </w:pPr>
      <w:r w:rsidRPr="00D56866">
        <w:rPr>
          <w:rFonts w:ascii="Times New Roman" w:hAnsi="Times New Roman" w:cs="Times New Roman"/>
        </w:rPr>
        <w:t xml:space="preserve">Higher terrigenous accumulation on the northern reef was caused by relatively </w:t>
      </w:r>
      <w:r w:rsidR="00231C01" w:rsidRPr="00D56866">
        <w:rPr>
          <w:rFonts w:ascii="Times New Roman" w:hAnsi="Times New Roman" w:cs="Times New Roman"/>
        </w:rPr>
        <w:t xml:space="preserve">low flow </w:t>
      </w:r>
      <w:r w:rsidR="00C00839">
        <w:rPr>
          <w:rFonts w:ascii="Times New Roman" w:hAnsi="Times New Roman" w:cs="Times New Roman"/>
        </w:rPr>
        <w:t>speeds</w:t>
      </w:r>
      <w:r w:rsidR="00231C01" w:rsidRPr="00D56866">
        <w:rPr>
          <w:rFonts w:ascii="Times New Roman" w:hAnsi="Times New Roman" w:cs="Times New Roman"/>
        </w:rPr>
        <w:t xml:space="preserve"> </w:t>
      </w:r>
      <w:r w:rsidRPr="00D56866">
        <w:rPr>
          <w:rFonts w:ascii="Times New Roman" w:hAnsi="Times New Roman" w:cs="Times New Roman"/>
        </w:rPr>
        <w:t xml:space="preserve">compared to the southern </w:t>
      </w:r>
      <w:commentRangeStart w:id="27"/>
      <w:r w:rsidRPr="00D56866">
        <w:rPr>
          <w:rFonts w:ascii="Times New Roman" w:hAnsi="Times New Roman" w:cs="Times New Roman"/>
        </w:rPr>
        <w:t xml:space="preserve">reef, </w:t>
      </w:r>
      <w:commentRangeEnd w:id="27"/>
      <w:r w:rsidR="00231C01" w:rsidRPr="000A7C3D">
        <w:rPr>
          <w:rStyle w:val="CommentReference"/>
          <w:rFonts w:ascii="Times New Roman" w:hAnsi="Times New Roman" w:cs="Times New Roman"/>
        </w:rPr>
        <w:commentReference w:id="27"/>
      </w:r>
      <w:r w:rsidRPr="006B1631">
        <w:rPr>
          <w:rFonts w:ascii="Times New Roman" w:hAnsi="Times New Roman" w:cs="Times New Roman"/>
        </w:rPr>
        <w:t xml:space="preserve">and the configuration of sediment input from the stream </w:t>
      </w:r>
      <w:r w:rsidR="00C00839">
        <w:rPr>
          <w:rFonts w:ascii="Times New Roman" w:hAnsi="Times New Roman" w:cs="Times New Roman"/>
        </w:rPr>
        <w:t>relative to</w:t>
      </w:r>
      <w:r w:rsidR="00C00839" w:rsidRPr="006B1631">
        <w:rPr>
          <w:rFonts w:ascii="Times New Roman" w:hAnsi="Times New Roman" w:cs="Times New Roman"/>
        </w:rPr>
        <w:t xml:space="preserve"> </w:t>
      </w:r>
      <w:r w:rsidRPr="006B1631">
        <w:rPr>
          <w:rFonts w:ascii="Times New Roman" w:hAnsi="Times New Roman" w:cs="Times New Roman"/>
        </w:rPr>
        <w:t>water circulation patterns that directed sediment plumes over the northern reef and channel</w:t>
      </w:r>
      <w:r w:rsidR="003F47DF" w:rsidRPr="00D56866">
        <w:rPr>
          <w:rFonts w:ascii="Times New Roman" w:hAnsi="Times New Roman" w:cs="Times New Roman"/>
        </w:rPr>
        <w:t xml:space="preserve"> </w:t>
      </w:r>
      <w:r w:rsidR="003F47DF"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3F47DF" w:rsidRPr="00D56866">
        <w:rPr>
          <w:rFonts w:ascii="Times New Roman" w:hAnsi="Times New Roman" w:cs="Times New Roman"/>
        </w:rPr>
        <w:fldChar w:fldCharType="separate"/>
      </w:r>
      <w:r w:rsidR="003F47DF" w:rsidRPr="00D56866">
        <w:rPr>
          <w:rFonts w:ascii="Times New Roman" w:hAnsi="Times New Roman" w:cs="Times New Roman"/>
          <w:noProof/>
        </w:rPr>
        <w:t>(Storlazzi et al., 2018)</w:t>
      </w:r>
      <w:r w:rsidR="003F47DF" w:rsidRPr="00D56866">
        <w:rPr>
          <w:rFonts w:ascii="Times New Roman" w:hAnsi="Times New Roman" w:cs="Times New Roman"/>
        </w:rPr>
        <w:fldChar w:fldCharType="end"/>
      </w:r>
      <w:r w:rsidRPr="006B1631">
        <w:rPr>
          <w:rFonts w:ascii="Times New Roman" w:hAnsi="Times New Roman" w:cs="Times New Roman"/>
        </w:rPr>
        <w:t xml:space="preserve">. </w:t>
      </w:r>
      <w:r w:rsidR="00AE13A5" w:rsidRPr="00D56866">
        <w:rPr>
          <w:rFonts w:ascii="Times New Roman" w:hAnsi="Times New Roman" w:cs="Times New Roman"/>
        </w:rPr>
        <w:t xml:space="preserve">Terrigenous sediment accumulation </w:t>
      </w:r>
      <w:r w:rsidRPr="00D56866">
        <w:rPr>
          <w:rFonts w:ascii="Times New Roman" w:hAnsi="Times New Roman" w:cs="Times New Roman"/>
        </w:rPr>
        <w:t xml:space="preserve">was </w:t>
      </w:r>
      <w:r w:rsidR="00AE13A5" w:rsidRPr="00D56866">
        <w:rPr>
          <w:rFonts w:ascii="Times New Roman" w:hAnsi="Times New Roman" w:cs="Times New Roman"/>
        </w:rPr>
        <w:t xml:space="preserve">expected to be higher during periods of low </w:t>
      </w:r>
      <w:r w:rsidR="00870602" w:rsidRPr="00D56866">
        <w:rPr>
          <w:rFonts w:ascii="Times New Roman" w:hAnsi="Times New Roman" w:cs="Times New Roman"/>
          <w:i/>
          <w:noProof/>
        </w:rPr>
        <w:t>Hmean</w:t>
      </w:r>
      <w:r w:rsidR="00AE13A5" w:rsidRPr="00D56866">
        <w:rPr>
          <w:rFonts w:ascii="Times New Roman" w:hAnsi="Times New Roman" w:cs="Times New Roman"/>
        </w:rPr>
        <w:t xml:space="preserve"> and higher SSY during the wet season (October-April) due to high sediment input and low removal (</w:t>
      </w:r>
      <w:r w:rsidR="00AE13A5" w:rsidRPr="00D56866">
        <w:rPr>
          <w:rFonts w:ascii="Times New Roman" w:hAnsi="Times New Roman" w:cs="Times New Roman"/>
        </w:rPr>
        <w:fldChar w:fldCharType="begin"/>
      </w:r>
      <w:r w:rsidR="00AE13A5" w:rsidRPr="00D56866">
        <w:rPr>
          <w:rFonts w:ascii="Times New Roman" w:hAnsi="Times New Roman" w:cs="Times New Roman"/>
        </w:rPr>
        <w:instrText xml:space="preserve"> REF _Ref446330860 \h </w:instrText>
      </w:r>
      <w:r w:rsidR="00AE13A5" w:rsidRPr="00D56866">
        <w:rPr>
          <w:rFonts w:ascii="Times New Roman" w:hAnsi="Times New Roman" w:cs="Times New Roman"/>
        </w:rPr>
      </w:r>
      <w:r w:rsidR="00AE13A5" w:rsidRPr="00D56866">
        <w:rPr>
          <w:rFonts w:ascii="Times New Roman" w:hAnsi="Times New Roman" w:cs="Times New Roman"/>
        </w:rPr>
        <w:fldChar w:fldCharType="separate"/>
      </w:r>
      <w:r w:rsidR="00AE13A5" w:rsidRPr="00D56866">
        <w:rPr>
          <w:rFonts w:ascii="Times New Roman" w:hAnsi="Times New Roman" w:cs="Times New Roman"/>
        </w:rPr>
        <w:t xml:space="preserve">Figure </w:t>
      </w:r>
      <w:r w:rsidR="00AE13A5" w:rsidRPr="00D56866">
        <w:rPr>
          <w:rFonts w:ascii="Times New Roman" w:hAnsi="Times New Roman" w:cs="Times New Roman"/>
          <w:noProof/>
        </w:rPr>
        <w:t>3</w:t>
      </w:r>
      <w:r w:rsidR="00AE13A5" w:rsidRPr="00D56866">
        <w:rPr>
          <w:rFonts w:ascii="Times New Roman" w:hAnsi="Times New Roman" w:cs="Times New Roman"/>
        </w:rPr>
        <w:fldChar w:fldCharType="end"/>
      </w:r>
      <w:r w:rsidR="00AE13A5" w:rsidRPr="006B1631">
        <w:rPr>
          <w:rFonts w:ascii="Times New Roman" w:hAnsi="Times New Roman" w:cs="Times New Roman"/>
        </w:rPr>
        <w:t>a)</w:t>
      </w:r>
      <w:r w:rsidR="00870602" w:rsidRPr="00D56866">
        <w:rPr>
          <w:rFonts w:ascii="Times New Roman" w:hAnsi="Times New Roman" w:cs="Times New Roman"/>
        </w:rPr>
        <w:t xml:space="preserve">; </w:t>
      </w:r>
      <w:r w:rsidR="00AE13A5" w:rsidRPr="00D56866">
        <w:rPr>
          <w:rFonts w:ascii="Times New Roman" w:hAnsi="Times New Roman" w:cs="Times New Roman"/>
          <w:i/>
          <w:iCs/>
        </w:rPr>
        <w:t>SSY</w:t>
      </w:r>
      <w:r w:rsidR="00870602" w:rsidRPr="00D56866">
        <w:rPr>
          <w:rFonts w:ascii="Times New Roman" w:hAnsi="Times New Roman" w:cs="Times New Roman"/>
        </w:rPr>
        <w:t>, however,</w:t>
      </w:r>
      <w:r w:rsidR="00AE13A5" w:rsidRPr="00D56866">
        <w:rPr>
          <w:rFonts w:ascii="Times New Roman" w:hAnsi="Times New Roman" w:cs="Times New Roman"/>
        </w:rPr>
        <w:t xml:space="preserve"> was highest in July during the dry, </w:t>
      </w:r>
      <w:r w:rsidR="00C00839" w:rsidRPr="00D56866">
        <w:rPr>
          <w:rFonts w:ascii="Times New Roman" w:hAnsi="Times New Roman" w:cs="Times New Roman"/>
        </w:rPr>
        <w:t>trade</w:t>
      </w:r>
      <w:r w:rsidR="00C00839">
        <w:rPr>
          <w:rFonts w:ascii="Times New Roman" w:hAnsi="Times New Roman" w:cs="Times New Roman"/>
        </w:rPr>
        <w:t>-</w:t>
      </w:r>
      <w:r w:rsidR="00AE13A5" w:rsidRPr="00D56866">
        <w:rPr>
          <w:rFonts w:ascii="Times New Roman" w:hAnsi="Times New Roman" w:cs="Times New Roman"/>
        </w:rPr>
        <w:t xml:space="preserve">wind season. Sediment accumulation was significantly correlated with </w:t>
      </w:r>
      <w:r w:rsidR="00AE13A5" w:rsidRPr="00D56866">
        <w:rPr>
          <w:rFonts w:ascii="Times New Roman" w:hAnsi="Times New Roman" w:cs="Times New Roman"/>
          <w:i/>
          <w:iCs/>
        </w:rPr>
        <w:t>SSY</w:t>
      </w:r>
      <w:r w:rsidR="00AE13A5" w:rsidRPr="00D56866">
        <w:rPr>
          <w:rFonts w:ascii="Times New Roman" w:hAnsi="Times New Roman" w:cs="Times New Roman"/>
        </w:rPr>
        <w:t xml:space="preserve"> </w:t>
      </w:r>
      <w:r w:rsidR="005871A3" w:rsidRPr="00D56866">
        <w:rPr>
          <w:rFonts w:ascii="Times New Roman" w:hAnsi="Times New Roman" w:cs="Times New Roman"/>
        </w:rPr>
        <w:t>only near</w:t>
      </w:r>
      <w:r w:rsidR="00AE13A5" w:rsidRPr="00D56866">
        <w:rPr>
          <w:rFonts w:ascii="Times New Roman" w:hAnsi="Times New Roman" w:cs="Times New Roman"/>
        </w:rPr>
        <w:t xml:space="preserve"> the stream outlet</w:t>
      </w:r>
      <w:r w:rsidR="005871A3" w:rsidRPr="00D56866">
        <w:rPr>
          <w:rFonts w:ascii="Times New Roman" w:hAnsi="Times New Roman" w:cs="Times New Roman"/>
        </w:rPr>
        <w:t xml:space="preserve"> (site 2A)</w:t>
      </w:r>
      <w:r w:rsidR="00AE13A5" w:rsidRPr="00D56866">
        <w:rPr>
          <w:rFonts w:ascii="Times New Roman" w:hAnsi="Times New Roman" w:cs="Times New Roman"/>
        </w:rPr>
        <w:t xml:space="preserve">, but percent </w:t>
      </w:r>
      <w:r w:rsidR="00231C01" w:rsidRPr="00D56866">
        <w:rPr>
          <w:rFonts w:ascii="Times New Roman" w:hAnsi="Times New Roman" w:cs="Times New Roman"/>
        </w:rPr>
        <w:t xml:space="preserve">terrigenous </w:t>
      </w:r>
      <w:r w:rsidR="00AE13A5" w:rsidRPr="00D56866">
        <w:rPr>
          <w:rFonts w:ascii="Times New Roman" w:hAnsi="Times New Roman" w:cs="Times New Roman"/>
        </w:rPr>
        <w:t xml:space="preserve">and accumulation of terrigenous sediment </w:t>
      </w:r>
      <w:r w:rsidR="00231C01" w:rsidRPr="00D56866">
        <w:rPr>
          <w:rFonts w:ascii="Times New Roman" w:hAnsi="Times New Roman" w:cs="Times New Roman"/>
        </w:rPr>
        <w:t>was higher</w:t>
      </w:r>
      <w:r w:rsidR="00AE13A5" w:rsidRPr="00D56866">
        <w:rPr>
          <w:rFonts w:ascii="Times New Roman" w:hAnsi="Times New Roman" w:cs="Times New Roman"/>
        </w:rPr>
        <w:t xml:space="preserve"> </w:t>
      </w:r>
      <w:r w:rsidR="00231C01" w:rsidRPr="00D56866">
        <w:rPr>
          <w:rFonts w:ascii="Times New Roman" w:hAnsi="Times New Roman" w:cs="Times New Roman"/>
        </w:rPr>
        <w:t xml:space="preserve">on the northern reef flat (sites 1A, 1B) and fore reef near the channel (sites 1C, 2C) </w:t>
      </w:r>
      <w:r w:rsidR="00AE13A5" w:rsidRPr="00D56866">
        <w:rPr>
          <w:rFonts w:ascii="Times New Roman" w:hAnsi="Times New Roman" w:cs="Times New Roman"/>
        </w:rPr>
        <w:t>compared to the southern reef. Benthic sediment on the north reef</w:t>
      </w:r>
      <w:r w:rsidR="00870602" w:rsidRPr="00D56866">
        <w:rPr>
          <w:rFonts w:ascii="Times New Roman" w:hAnsi="Times New Roman" w:cs="Times New Roman"/>
        </w:rPr>
        <w:t>,</w:t>
      </w:r>
      <w:r w:rsidR="00AE13A5" w:rsidRPr="00D56866">
        <w:rPr>
          <w:rFonts w:ascii="Times New Roman" w:hAnsi="Times New Roman" w:cs="Times New Roman"/>
        </w:rPr>
        <w:t xml:space="preserve"> especially near the stream outlet</w:t>
      </w:r>
      <w:r w:rsidR="00870602" w:rsidRPr="00D56866">
        <w:rPr>
          <w:rFonts w:ascii="Times New Roman" w:hAnsi="Times New Roman" w:cs="Times New Roman"/>
        </w:rPr>
        <w:t>,</w:t>
      </w:r>
      <w:r w:rsidR="00AE13A5" w:rsidRPr="00D56866">
        <w:rPr>
          <w:rFonts w:ascii="Times New Roman" w:hAnsi="Times New Roman" w:cs="Times New Roman"/>
        </w:rPr>
        <w:t xml:space="preserve"> </w:t>
      </w:r>
      <w:r w:rsidR="00870602" w:rsidRPr="00D56866">
        <w:rPr>
          <w:rFonts w:ascii="Times New Roman" w:hAnsi="Times New Roman" w:cs="Times New Roman"/>
        </w:rPr>
        <w:t xml:space="preserve">contained </w:t>
      </w:r>
      <w:r w:rsidR="00AE13A5" w:rsidRPr="00D56866">
        <w:rPr>
          <w:rFonts w:ascii="Times New Roman" w:hAnsi="Times New Roman" w:cs="Times New Roman"/>
        </w:rPr>
        <w:t>a higher percentage of terrigenous sediment (</w:t>
      </w:r>
      <w:r w:rsidR="00AE13A5" w:rsidRPr="00D56866">
        <w:rPr>
          <w:rFonts w:ascii="Times New Roman" w:hAnsi="Times New Roman" w:cs="Times New Roman"/>
        </w:rPr>
        <w:fldChar w:fldCharType="begin"/>
      </w:r>
      <w:r w:rsidR="00AE13A5" w:rsidRPr="00D56866">
        <w:rPr>
          <w:rFonts w:ascii="Times New Roman" w:hAnsi="Times New Roman" w:cs="Times New Roman"/>
        </w:rPr>
        <w:instrText xml:space="preserve"> REF _Ref446325490 \h </w:instrText>
      </w:r>
      <w:r w:rsidR="00AE13A5" w:rsidRPr="00D56866">
        <w:rPr>
          <w:rFonts w:ascii="Times New Roman" w:hAnsi="Times New Roman" w:cs="Times New Roman"/>
        </w:rPr>
      </w:r>
      <w:r w:rsidR="00AE13A5" w:rsidRPr="00D56866">
        <w:rPr>
          <w:rFonts w:ascii="Times New Roman" w:hAnsi="Times New Roman" w:cs="Times New Roman"/>
        </w:rPr>
        <w:fldChar w:fldCharType="separate"/>
      </w:r>
      <w:r w:rsidR="00AE13A5" w:rsidRPr="00D56866">
        <w:rPr>
          <w:rFonts w:ascii="Times New Roman" w:hAnsi="Times New Roman" w:cs="Times New Roman"/>
        </w:rPr>
        <w:t xml:space="preserve">Figure </w:t>
      </w:r>
      <w:r w:rsidR="00AE13A5" w:rsidRPr="00D56866">
        <w:rPr>
          <w:rFonts w:ascii="Times New Roman" w:hAnsi="Times New Roman" w:cs="Times New Roman"/>
          <w:noProof/>
        </w:rPr>
        <w:t>5</w:t>
      </w:r>
      <w:r w:rsidR="00AE13A5" w:rsidRPr="00D56866">
        <w:rPr>
          <w:rFonts w:ascii="Times New Roman" w:hAnsi="Times New Roman" w:cs="Times New Roman"/>
        </w:rPr>
        <w:fldChar w:fldCharType="end"/>
      </w:r>
      <w:r w:rsidR="00AE13A5" w:rsidRPr="006B1631">
        <w:rPr>
          <w:rFonts w:ascii="Times New Roman" w:hAnsi="Times New Roman" w:cs="Times New Roman"/>
        </w:rPr>
        <w:t>), so these results could indicate resuspension and deposition of surrounding benthic sediment. However, all sediment t</w:t>
      </w:r>
      <w:r w:rsidR="00AE13A5" w:rsidRPr="00D56866">
        <w:rPr>
          <w:rFonts w:ascii="Times New Roman" w:hAnsi="Times New Roman" w:cs="Times New Roman"/>
        </w:rPr>
        <w:t xml:space="preserve">raps on the northern reef showed higher terrigenous fractions than the surrounding benthic sediment, indicating terrigenous sediment supplied by the stream </w:t>
      </w:r>
      <w:r w:rsidR="00870602" w:rsidRPr="00D56866">
        <w:rPr>
          <w:rFonts w:ascii="Times New Roman" w:hAnsi="Times New Roman" w:cs="Times New Roman"/>
        </w:rPr>
        <w:t xml:space="preserve">was </w:t>
      </w:r>
      <w:r w:rsidR="00AE13A5" w:rsidRPr="00D56866">
        <w:rPr>
          <w:rFonts w:ascii="Times New Roman" w:hAnsi="Times New Roman" w:cs="Times New Roman"/>
        </w:rPr>
        <w:t>advected through, but not accumulating on</w:t>
      </w:r>
      <w:r w:rsidR="00870602" w:rsidRPr="00D56866">
        <w:rPr>
          <w:rFonts w:ascii="Times New Roman" w:hAnsi="Times New Roman" w:cs="Times New Roman"/>
        </w:rPr>
        <w:t>,</w:t>
      </w:r>
      <w:r w:rsidR="00AE13A5" w:rsidRPr="00D56866">
        <w:rPr>
          <w:rFonts w:ascii="Times New Roman" w:hAnsi="Times New Roman" w:cs="Times New Roman"/>
        </w:rPr>
        <w:t xml:space="preserve"> the reef. This </w:t>
      </w:r>
      <w:r w:rsidR="00C00839">
        <w:rPr>
          <w:rFonts w:ascii="Times New Roman" w:hAnsi="Times New Roman" w:cs="Times New Roman"/>
        </w:rPr>
        <w:t>indicates</w:t>
      </w:r>
      <w:r w:rsidR="00C00839" w:rsidRPr="00D56866">
        <w:rPr>
          <w:rFonts w:ascii="Times New Roman" w:hAnsi="Times New Roman" w:cs="Times New Roman"/>
        </w:rPr>
        <w:t xml:space="preserve"> </w:t>
      </w:r>
      <w:r w:rsidR="00AE13A5" w:rsidRPr="00D56866">
        <w:rPr>
          <w:rFonts w:ascii="Times New Roman" w:hAnsi="Times New Roman" w:cs="Times New Roman"/>
        </w:rPr>
        <w:t xml:space="preserve">that more complex hydrodynamic forcing and resuspension of previously deposited sediment are controlling sediment accumulation, and not simply a result of </w:t>
      </w:r>
      <w:r w:rsidR="00AE13A5" w:rsidRPr="00D56866">
        <w:rPr>
          <w:rFonts w:ascii="Times New Roman" w:hAnsi="Times New Roman" w:cs="Times New Roman"/>
          <w:i/>
          <w:iCs/>
        </w:rPr>
        <w:t>SSY</w:t>
      </w:r>
      <w:r w:rsidR="00AE13A5" w:rsidRPr="00D56866">
        <w:rPr>
          <w:rFonts w:ascii="Times New Roman" w:hAnsi="Times New Roman" w:cs="Times New Roman"/>
        </w:rPr>
        <w:t xml:space="preserve"> </w:t>
      </w:r>
      <w:proofErr w:type="gramStart"/>
      <w:r w:rsidR="00FD2845" w:rsidRPr="00D56866">
        <w:rPr>
          <w:rFonts w:ascii="Times New Roman" w:hAnsi="Times New Roman" w:cs="Times New Roman"/>
        </w:rPr>
        <w:t>in a given</w:t>
      </w:r>
      <w:proofErr w:type="gramEnd"/>
      <w:r w:rsidR="00FD2845" w:rsidRPr="00D56866">
        <w:rPr>
          <w:rFonts w:ascii="Times New Roman" w:hAnsi="Times New Roman" w:cs="Times New Roman"/>
        </w:rPr>
        <w:t xml:space="preserve"> month</w:t>
      </w:r>
      <w:r w:rsidR="00AE13A5" w:rsidRPr="00D56866">
        <w:rPr>
          <w:rFonts w:ascii="Times New Roman" w:hAnsi="Times New Roman" w:cs="Times New Roman"/>
        </w:rPr>
        <w:t xml:space="preserve">. </w:t>
      </w:r>
    </w:p>
    <w:p w14:paraId="1EC41F56" w14:textId="0F7E03C0" w:rsidR="00570B3A" w:rsidRPr="00D56866" w:rsidRDefault="00987422" w:rsidP="00ED4647">
      <w:pPr>
        <w:spacing w:after="0"/>
        <w:ind w:firstLine="720"/>
        <w:rPr>
          <w:rFonts w:ascii="Times New Roman" w:hAnsi="Times New Roman" w:cs="Times New Roman"/>
        </w:rPr>
      </w:pPr>
      <w:r w:rsidRPr="00D56866">
        <w:rPr>
          <w:rFonts w:ascii="Times New Roman" w:hAnsi="Times New Roman" w:cs="Times New Roman"/>
        </w:rPr>
        <w:t xml:space="preserve">On the </w:t>
      </w:r>
      <w:r w:rsidR="00870602" w:rsidRPr="00D56866">
        <w:rPr>
          <w:rFonts w:ascii="Times New Roman" w:hAnsi="Times New Roman" w:cs="Times New Roman"/>
        </w:rPr>
        <w:t xml:space="preserve">more energetic </w:t>
      </w:r>
      <w:r w:rsidRPr="00D56866">
        <w:rPr>
          <w:rFonts w:ascii="Times New Roman" w:hAnsi="Times New Roman" w:cs="Times New Roman"/>
        </w:rPr>
        <w:t xml:space="preserve">southern reef, sediment accumulation in March 2014 was anomalously high due to high carbonate sediment accumulation in </w:t>
      </w:r>
      <w:r w:rsidR="00FB34F5" w:rsidRPr="00D56866">
        <w:rPr>
          <w:rFonts w:ascii="Times New Roman" w:hAnsi="Times New Roman" w:cs="Times New Roman"/>
        </w:rPr>
        <w:t>sediment traps</w:t>
      </w:r>
      <w:r w:rsidRPr="00D56866">
        <w:rPr>
          <w:rFonts w:ascii="Times New Roman" w:hAnsi="Times New Roman" w:cs="Times New Roman"/>
        </w:rPr>
        <w:t xml:space="preserve"> at 3A and 3B. Wave-induced resuspension of nearby benthic sediment was the likely </w:t>
      </w:r>
      <w:r w:rsidR="00FD2845" w:rsidRPr="00D56866">
        <w:rPr>
          <w:rFonts w:ascii="Times New Roman" w:hAnsi="Times New Roman" w:cs="Times New Roman"/>
        </w:rPr>
        <w:t xml:space="preserve">the </w:t>
      </w:r>
      <w:r w:rsidRPr="00D56866">
        <w:rPr>
          <w:rFonts w:ascii="Times New Roman" w:hAnsi="Times New Roman" w:cs="Times New Roman"/>
        </w:rPr>
        <w:t>cause</w:t>
      </w:r>
      <w:r w:rsidR="00625BE2">
        <w:rPr>
          <w:rFonts w:ascii="Times New Roman" w:hAnsi="Times New Roman" w:cs="Times New Roman"/>
        </w:rPr>
        <w:t>,</w:t>
      </w:r>
      <w:r w:rsidRPr="00D56866">
        <w:rPr>
          <w:rFonts w:ascii="Times New Roman" w:hAnsi="Times New Roman" w:cs="Times New Roman"/>
        </w:rPr>
        <w:t xml:space="preserve"> but similarly high </w:t>
      </w:r>
      <w:r w:rsidR="00870602" w:rsidRPr="00D56866">
        <w:rPr>
          <w:rFonts w:ascii="Times New Roman" w:hAnsi="Times New Roman" w:cs="Times New Roman"/>
          <w:i/>
          <w:noProof/>
        </w:rPr>
        <w:t xml:space="preserve">Hmean </w:t>
      </w:r>
      <w:r w:rsidRPr="00D56866">
        <w:rPr>
          <w:rFonts w:ascii="Times New Roman" w:hAnsi="Times New Roman" w:cs="Times New Roman"/>
        </w:rPr>
        <w:t xml:space="preserve">during other periods did not cause the same magnitude of sediment accumulation. The discrepancy could be due to the calculation of </w:t>
      </w:r>
      <w:r w:rsidR="00870602" w:rsidRPr="00D56866">
        <w:rPr>
          <w:rFonts w:ascii="Times New Roman" w:hAnsi="Times New Roman" w:cs="Times New Roman"/>
          <w:i/>
          <w:iCs/>
          <w:noProof/>
        </w:rPr>
        <w:t>Hmean</w:t>
      </w:r>
      <w:r w:rsidR="00870602" w:rsidRPr="00D56866">
        <w:rPr>
          <w:rFonts w:ascii="Times New Roman" w:hAnsi="Times New Roman" w:cs="Times New Roman"/>
          <w:noProof/>
        </w:rPr>
        <w:t xml:space="preserve">, </w:t>
      </w:r>
      <w:r w:rsidRPr="00D56866">
        <w:rPr>
          <w:rFonts w:ascii="Times New Roman" w:hAnsi="Times New Roman" w:cs="Times New Roman"/>
        </w:rPr>
        <w:t xml:space="preserve">which would be the same for a period of low </w:t>
      </w:r>
      <w:r w:rsidR="00870602" w:rsidRPr="00D56866">
        <w:rPr>
          <w:rFonts w:ascii="Times New Roman" w:hAnsi="Times New Roman" w:cs="Times New Roman"/>
        </w:rPr>
        <w:t>mean wave energy with a few</w:t>
      </w:r>
      <w:r w:rsidRPr="00D56866">
        <w:rPr>
          <w:rFonts w:ascii="Times New Roman" w:hAnsi="Times New Roman" w:cs="Times New Roman"/>
        </w:rPr>
        <w:t xml:space="preserve"> medium wave events that caused little resuspension, versus a period of low </w:t>
      </w:r>
      <w:r w:rsidR="00D771C0" w:rsidRPr="00D56866">
        <w:rPr>
          <w:rFonts w:ascii="Times New Roman" w:hAnsi="Times New Roman" w:cs="Times New Roman"/>
        </w:rPr>
        <w:t xml:space="preserve">mean wave </w:t>
      </w:r>
      <w:r w:rsidR="00870602" w:rsidRPr="00D56866">
        <w:rPr>
          <w:rFonts w:ascii="Times New Roman" w:hAnsi="Times New Roman" w:cs="Times New Roman"/>
        </w:rPr>
        <w:t xml:space="preserve">energy </w:t>
      </w:r>
      <w:r w:rsidRPr="00D56866">
        <w:rPr>
          <w:rFonts w:ascii="Times New Roman" w:hAnsi="Times New Roman" w:cs="Times New Roman"/>
        </w:rPr>
        <w:t>punctuated by one exceptionally high wave event that caused exponentially more resuspension, which appears to be the case in March 2014 (</w:t>
      </w:r>
      <w:r w:rsidRPr="00D56866">
        <w:rPr>
          <w:rFonts w:ascii="Times New Roman" w:hAnsi="Times New Roman" w:cs="Times New Roman"/>
        </w:rPr>
        <w:fldChar w:fldCharType="begin"/>
      </w:r>
      <w:r w:rsidRPr="00D56866">
        <w:rPr>
          <w:rFonts w:ascii="Times New Roman" w:hAnsi="Times New Roman" w:cs="Times New Roman"/>
        </w:rPr>
        <w:instrText xml:space="preserve"> REF _Ref446330860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3</w:t>
      </w:r>
      <w:r w:rsidRPr="00D56866">
        <w:rPr>
          <w:rFonts w:ascii="Times New Roman" w:hAnsi="Times New Roman" w:cs="Times New Roman"/>
        </w:rPr>
        <w:fldChar w:fldCharType="end"/>
      </w:r>
      <w:r w:rsidRPr="006B1631">
        <w:rPr>
          <w:rFonts w:ascii="Times New Roman" w:hAnsi="Times New Roman" w:cs="Times New Roman"/>
        </w:rPr>
        <w:t>b). There is also the possibility that carbonate sediment builds up over periods of low wave</w:t>
      </w:r>
      <w:r w:rsidRPr="00D56866">
        <w:rPr>
          <w:rFonts w:ascii="Times New Roman" w:hAnsi="Times New Roman" w:cs="Times New Roman"/>
        </w:rPr>
        <w:t>s and trade winds during the wet season</w:t>
      </w:r>
      <w:r w:rsidR="00B978EC" w:rsidRPr="00D56866">
        <w:rPr>
          <w:rFonts w:ascii="Times New Roman" w:hAnsi="Times New Roman" w:cs="Times New Roman"/>
        </w:rPr>
        <w:t>, which is</w:t>
      </w:r>
      <w:r w:rsidRPr="00D56866">
        <w:rPr>
          <w:rFonts w:ascii="Times New Roman" w:hAnsi="Times New Roman" w:cs="Times New Roman"/>
        </w:rPr>
        <w:t xml:space="preserve"> then resuspended and advected through the reef during the onset of large </w:t>
      </w:r>
      <w:r w:rsidR="00870602" w:rsidRPr="00D56866">
        <w:rPr>
          <w:rFonts w:ascii="Times New Roman" w:hAnsi="Times New Roman" w:cs="Times New Roman"/>
        </w:rPr>
        <w:t xml:space="preserve">wave </w:t>
      </w:r>
      <w:r w:rsidRPr="00D56866">
        <w:rPr>
          <w:rFonts w:ascii="Times New Roman" w:hAnsi="Times New Roman" w:cs="Times New Roman"/>
        </w:rPr>
        <w:t>events and depleted unti</w:t>
      </w:r>
      <w:r w:rsidR="00B978EC" w:rsidRPr="00D56866">
        <w:rPr>
          <w:rFonts w:ascii="Times New Roman" w:hAnsi="Times New Roman" w:cs="Times New Roman"/>
        </w:rPr>
        <w:t xml:space="preserve">l the following wet season. </w:t>
      </w:r>
      <w:r w:rsidR="005C1C74" w:rsidRPr="00D56866">
        <w:rPr>
          <w:rFonts w:ascii="Times New Roman" w:hAnsi="Times New Roman" w:cs="Times New Roman"/>
        </w:rPr>
        <w:t xml:space="preserve">A similar temporal pattern of terrigenous sediment </w:t>
      </w:r>
      <w:r w:rsidR="00FD2845" w:rsidRPr="00D56866">
        <w:rPr>
          <w:rFonts w:ascii="Times New Roman" w:hAnsi="Times New Roman" w:cs="Times New Roman"/>
        </w:rPr>
        <w:t xml:space="preserve">accumulation and flushing </w:t>
      </w:r>
      <w:r w:rsidR="005C1C74" w:rsidRPr="00D56866">
        <w:rPr>
          <w:rFonts w:ascii="Times New Roman" w:hAnsi="Times New Roman" w:cs="Times New Roman"/>
        </w:rPr>
        <w:t xml:space="preserve">may be occurring over the northern </w:t>
      </w:r>
      <w:r w:rsidR="005C1C74" w:rsidRPr="00D56866">
        <w:rPr>
          <w:rFonts w:ascii="Times New Roman" w:hAnsi="Times New Roman" w:cs="Times New Roman"/>
        </w:rPr>
        <w:lastRenderedPageBreak/>
        <w:t>reef. Mean terrigenous sediment accumulation</w:t>
      </w:r>
      <w:r w:rsidR="00C235E3" w:rsidRPr="00D56866">
        <w:rPr>
          <w:rFonts w:ascii="Times New Roman" w:hAnsi="Times New Roman" w:cs="Times New Roman"/>
        </w:rPr>
        <w:t xml:space="preserve"> on pods</w:t>
      </w:r>
      <w:r w:rsidR="005C1C74" w:rsidRPr="00D56866">
        <w:rPr>
          <w:rFonts w:ascii="Times New Roman" w:hAnsi="Times New Roman" w:cs="Times New Roman"/>
        </w:rPr>
        <w:t xml:space="preserve"> over the northern reef </w:t>
      </w:r>
      <w:r w:rsidR="00FD2845" w:rsidRPr="00D56866">
        <w:rPr>
          <w:rFonts w:ascii="Times New Roman" w:hAnsi="Times New Roman" w:cs="Times New Roman"/>
        </w:rPr>
        <w:t>were</w:t>
      </w:r>
      <w:r w:rsidR="005C1C74" w:rsidRPr="00D56866">
        <w:rPr>
          <w:rFonts w:ascii="Times New Roman" w:hAnsi="Times New Roman" w:cs="Times New Roman"/>
        </w:rPr>
        <w:t xml:space="preserve"> higher following the July 2014 period when an exceptionally large storm delivered a large amount of terrigenous sediment</w:t>
      </w:r>
      <w:r w:rsidR="00C235E3" w:rsidRPr="00D56866">
        <w:rPr>
          <w:rFonts w:ascii="Times New Roman" w:hAnsi="Times New Roman" w:cs="Times New Roman"/>
        </w:rPr>
        <w:t xml:space="preserve"> (</w:t>
      </w:r>
      <w:r w:rsidR="00C235E3" w:rsidRPr="00D56866">
        <w:rPr>
          <w:rFonts w:ascii="Times New Roman" w:hAnsi="Times New Roman" w:cs="Times New Roman"/>
        </w:rPr>
        <w:fldChar w:fldCharType="begin"/>
      </w:r>
      <w:r w:rsidR="00C235E3" w:rsidRPr="00D56866">
        <w:rPr>
          <w:rFonts w:ascii="Times New Roman" w:hAnsi="Times New Roman" w:cs="Times New Roman"/>
        </w:rPr>
        <w:instrText xml:space="preserve"> REF _Ref446470696 \h </w:instrText>
      </w:r>
      <w:r w:rsidR="00C235E3" w:rsidRPr="00D56866">
        <w:rPr>
          <w:rFonts w:ascii="Times New Roman" w:hAnsi="Times New Roman" w:cs="Times New Roman"/>
        </w:rPr>
      </w:r>
      <w:r w:rsidR="00C235E3" w:rsidRPr="00D56866">
        <w:rPr>
          <w:rFonts w:ascii="Times New Roman" w:hAnsi="Times New Roman" w:cs="Times New Roman"/>
        </w:rPr>
        <w:fldChar w:fldCharType="separate"/>
      </w:r>
      <w:r w:rsidR="00C235E3" w:rsidRPr="00D56866">
        <w:rPr>
          <w:rFonts w:ascii="Times New Roman" w:hAnsi="Times New Roman" w:cs="Times New Roman"/>
        </w:rPr>
        <w:t xml:space="preserve">Figure </w:t>
      </w:r>
      <w:r w:rsidR="00C235E3" w:rsidRPr="00D56866">
        <w:rPr>
          <w:rFonts w:ascii="Times New Roman" w:hAnsi="Times New Roman" w:cs="Times New Roman"/>
          <w:noProof/>
        </w:rPr>
        <w:t>6</w:t>
      </w:r>
      <w:r w:rsidR="00C235E3" w:rsidRPr="00D56866">
        <w:rPr>
          <w:rFonts w:ascii="Times New Roman" w:hAnsi="Times New Roman" w:cs="Times New Roman"/>
        </w:rPr>
        <w:fldChar w:fldCharType="end"/>
      </w:r>
      <w:r w:rsidR="00C235E3" w:rsidRPr="006B1631">
        <w:rPr>
          <w:rFonts w:ascii="Times New Roman" w:hAnsi="Times New Roman" w:cs="Times New Roman"/>
        </w:rPr>
        <w:t>a)</w:t>
      </w:r>
      <w:r w:rsidR="005C1C74" w:rsidRPr="00D56866">
        <w:rPr>
          <w:rFonts w:ascii="Times New Roman" w:hAnsi="Times New Roman" w:cs="Times New Roman"/>
        </w:rPr>
        <w:t xml:space="preserve">. This large </w:t>
      </w:r>
      <w:r w:rsidR="005C1C74" w:rsidRPr="00D56866">
        <w:rPr>
          <w:rFonts w:ascii="Times New Roman" w:hAnsi="Times New Roman" w:cs="Times New Roman"/>
          <w:i/>
          <w:iCs/>
        </w:rPr>
        <w:t>SSY</w:t>
      </w:r>
      <w:r w:rsidR="005C1C74" w:rsidRPr="00D56866">
        <w:rPr>
          <w:rFonts w:ascii="Times New Roman" w:hAnsi="Times New Roman" w:cs="Times New Roman"/>
        </w:rPr>
        <w:t xml:space="preserve"> correlated with high sediment accumulation near the stream outlet (site 2A), indicating sediment was deposited on the seabed, which may have been reworked over the northern reef in later deployment periods</w:t>
      </w:r>
      <w:r w:rsidR="00F93B04" w:rsidRPr="00D56866">
        <w:rPr>
          <w:rFonts w:ascii="Times New Roman" w:hAnsi="Times New Roman" w:cs="Times New Roman"/>
        </w:rPr>
        <w:t>, as evidenced by the terrigenous accumulation on sediment pods</w:t>
      </w:r>
      <w:r w:rsidR="005C1C74" w:rsidRPr="00D56866">
        <w:rPr>
          <w:rFonts w:ascii="Times New Roman" w:hAnsi="Times New Roman" w:cs="Times New Roman"/>
        </w:rPr>
        <w:t>.</w:t>
      </w:r>
    </w:p>
    <w:p w14:paraId="1D62D68A" w14:textId="77777777" w:rsidR="00B52647" w:rsidRPr="00D56866" w:rsidRDefault="00B52647" w:rsidP="003B287B">
      <w:pPr>
        <w:spacing w:after="0"/>
        <w:rPr>
          <w:rFonts w:ascii="Times New Roman" w:hAnsi="Times New Roman" w:cs="Times New Roman"/>
        </w:rPr>
      </w:pPr>
    </w:p>
    <w:p w14:paraId="114AA72B" w14:textId="03C4ED01" w:rsidR="007A6854" w:rsidRPr="00D56866" w:rsidRDefault="00ED4647" w:rsidP="003B287B">
      <w:pPr>
        <w:pStyle w:val="Heading2"/>
        <w:keepNext w:val="0"/>
        <w:keepLines w:val="0"/>
        <w:spacing w:before="0"/>
        <w:rPr>
          <w:rFonts w:ascii="Times New Roman" w:hAnsi="Times New Roman" w:cs="Times New Roman"/>
        </w:rPr>
      </w:pPr>
      <w:commentRangeStart w:id="28"/>
      <w:r w:rsidRPr="00D56866">
        <w:rPr>
          <w:rFonts w:ascii="Times New Roman" w:hAnsi="Times New Roman" w:cs="Times New Roman"/>
        </w:rPr>
        <w:t>4.2</w:t>
      </w:r>
      <w:r w:rsidR="00570B3A" w:rsidRPr="00D56866">
        <w:rPr>
          <w:rFonts w:ascii="Times New Roman" w:hAnsi="Times New Roman" w:cs="Times New Roman"/>
        </w:rPr>
        <w:t xml:space="preserve"> Relationship between particle size, settling velocity, and spatial pattern of sediment accumulation</w:t>
      </w:r>
      <w:r w:rsidR="007A6854" w:rsidRPr="00D56866">
        <w:rPr>
          <w:rFonts w:ascii="Times New Roman" w:hAnsi="Times New Roman" w:cs="Times New Roman"/>
        </w:rPr>
        <w:t xml:space="preserve"> </w:t>
      </w:r>
    </w:p>
    <w:p w14:paraId="295626D1" w14:textId="7867781B" w:rsidR="00120BD7" w:rsidRPr="00D56866" w:rsidRDefault="00FD2845" w:rsidP="00B2597C">
      <w:pPr>
        <w:spacing w:after="0"/>
        <w:ind w:firstLine="720"/>
        <w:rPr>
          <w:rFonts w:ascii="Times New Roman" w:hAnsi="Times New Roman" w:cs="Times New Roman"/>
        </w:rPr>
      </w:pPr>
      <w:r w:rsidRPr="00D56866">
        <w:rPr>
          <w:rFonts w:ascii="Times New Roman" w:hAnsi="Times New Roman" w:cs="Times New Roman"/>
        </w:rPr>
        <w:t>T</w:t>
      </w:r>
      <w:r w:rsidR="00570B3A" w:rsidRPr="00D56866">
        <w:rPr>
          <w:rFonts w:ascii="Times New Roman" w:hAnsi="Times New Roman" w:cs="Times New Roman"/>
        </w:rPr>
        <w:t xml:space="preserve">errigenous sediment accumulation </w:t>
      </w:r>
      <w:r w:rsidRPr="00D56866">
        <w:rPr>
          <w:rFonts w:ascii="Times New Roman" w:hAnsi="Times New Roman" w:cs="Times New Roman"/>
        </w:rPr>
        <w:t xml:space="preserve">commonly decreases </w:t>
      </w:r>
      <w:r w:rsidR="00570B3A" w:rsidRPr="00D56866">
        <w:rPr>
          <w:rFonts w:ascii="Times New Roman" w:hAnsi="Times New Roman" w:cs="Times New Roman"/>
        </w:rPr>
        <w:t>with distance from the outlet</w:t>
      </w:r>
      <w:r w:rsidR="001F7173" w:rsidRPr="00D56866">
        <w:rPr>
          <w:rFonts w:ascii="Times New Roman" w:hAnsi="Times New Roman" w:cs="Times New Roman"/>
        </w:rPr>
        <w:t xml:space="preserve"> </w:t>
      </w:r>
      <w:r w:rsidR="00DA01B6" w:rsidRPr="00D56866">
        <w:rPr>
          <w:rFonts w:ascii="Times New Roman" w:hAnsi="Times New Roman" w:cs="Times New Roman"/>
        </w:rPr>
        <w:t xml:space="preserve">of streams in small, tropical watersheds in low latitudes </w:t>
      </w:r>
      <w:r w:rsidR="001F7173"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001F7173" w:rsidRPr="00D56866">
        <w:rPr>
          <w:rFonts w:ascii="Times New Roman" w:hAnsi="Times New Roman" w:cs="Times New Roman"/>
        </w:rPr>
        <w:fldChar w:fldCharType="separate"/>
      </w:r>
      <w:r w:rsidR="00CD4D59" w:rsidRPr="00D56866">
        <w:rPr>
          <w:rFonts w:ascii="Times New Roman" w:hAnsi="Times New Roman" w:cs="Times New Roman"/>
          <w:noProof/>
        </w:rPr>
        <w:t>(DeMartini et al., 2013; Victor et al., 2006)</w:t>
      </w:r>
      <w:r w:rsidR="001F7173" w:rsidRPr="00D56866">
        <w:rPr>
          <w:rFonts w:ascii="Times New Roman" w:hAnsi="Times New Roman" w:cs="Times New Roman"/>
        </w:rPr>
        <w:fldChar w:fldCharType="end"/>
      </w:r>
      <w:r w:rsidRPr="00D56866">
        <w:rPr>
          <w:rFonts w:ascii="Times New Roman" w:hAnsi="Times New Roman" w:cs="Times New Roman"/>
        </w:rPr>
        <w:t>.</w:t>
      </w:r>
      <w:r w:rsidR="00120BD7" w:rsidRPr="00D56866">
        <w:rPr>
          <w:rFonts w:ascii="Times New Roman" w:hAnsi="Times New Roman" w:cs="Times New Roman"/>
        </w:rPr>
        <w:t>From the time-lapse images of a storm sediment plume</w:t>
      </w:r>
      <w:r w:rsidR="004152F7" w:rsidRPr="00D56866">
        <w:rPr>
          <w:rFonts w:ascii="Times New Roman" w:hAnsi="Times New Roman" w:cs="Times New Roman"/>
        </w:rPr>
        <w:t xml:space="preserve"> (</w:t>
      </w:r>
      <w:r w:rsidR="004152F7" w:rsidRPr="00D56866">
        <w:rPr>
          <w:rFonts w:ascii="Times New Roman" w:hAnsi="Times New Roman" w:cs="Times New Roman"/>
        </w:rPr>
        <w:fldChar w:fldCharType="begin"/>
      </w:r>
      <w:r w:rsidR="004152F7" w:rsidRPr="00D56866">
        <w:rPr>
          <w:rFonts w:ascii="Times New Roman" w:hAnsi="Times New Roman" w:cs="Times New Roman"/>
        </w:rPr>
        <w:instrText xml:space="preserve"> REF _Ref447092869 \h </w:instrText>
      </w:r>
      <w:r w:rsidR="004152F7" w:rsidRPr="00D56866">
        <w:rPr>
          <w:rFonts w:ascii="Times New Roman" w:hAnsi="Times New Roman" w:cs="Times New Roman"/>
        </w:rPr>
      </w:r>
      <w:r w:rsidR="004152F7" w:rsidRPr="00D56866">
        <w:rPr>
          <w:rFonts w:ascii="Times New Roman" w:hAnsi="Times New Roman" w:cs="Times New Roman"/>
        </w:rPr>
        <w:fldChar w:fldCharType="separate"/>
      </w:r>
      <w:r w:rsidR="004152F7" w:rsidRPr="00D56866">
        <w:rPr>
          <w:rFonts w:ascii="Times New Roman" w:hAnsi="Times New Roman" w:cs="Times New Roman"/>
        </w:rPr>
        <w:t xml:space="preserve">Figure </w:t>
      </w:r>
      <w:r w:rsidR="004152F7" w:rsidRPr="00D56866">
        <w:rPr>
          <w:rFonts w:ascii="Times New Roman" w:hAnsi="Times New Roman" w:cs="Times New Roman"/>
          <w:noProof/>
        </w:rPr>
        <w:t>4</w:t>
      </w:r>
      <w:r w:rsidR="004152F7" w:rsidRPr="00D56866">
        <w:rPr>
          <w:rFonts w:ascii="Times New Roman" w:hAnsi="Times New Roman" w:cs="Times New Roman"/>
        </w:rPr>
        <w:fldChar w:fldCharType="end"/>
      </w:r>
      <w:r w:rsidR="001F7173" w:rsidRPr="00D56866">
        <w:rPr>
          <w:rFonts w:ascii="Times New Roman" w:hAnsi="Times New Roman" w:cs="Times New Roman"/>
        </w:rPr>
        <w:t>b</w:t>
      </w:r>
      <w:r w:rsidR="004152F7" w:rsidRPr="00D56866">
        <w:rPr>
          <w:rFonts w:ascii="Times New Roman" w:hAnsi="Times New Roman" w:cs="Times New Roman"/>
        </w:rPr>
        <w:t>),</w:t>
      </w:r>
      <w:r w:rsidR="00120BD7" w:rsidRPr="00D56866">
        <w:rPr>
          <w:rFonts w:ascii="Times New Roman" w:hAnsi="Times New Roman" w:cs="Times New Roman"/>
        </w:rPr>
        <w:t xml:space="preserve"> the plume </w:t>
      </w:r>
      <w:r w:rsidR="00C55461">
        <w:rPr>
          <w:rFonts w:ascii="Times New Roman" w:hAnsi="Times New Roman" w:cs="Times New Roman"/>
        </w:rPr>
        <w:t xml:space="preserve">was observed to have </w:t>
      </w:r>
      <w:r w:rsidR="00120BD7" w:rsidRPr="00D56866">
        <w:rPr>
          <w:rFonts w:ascii="Times New Roman" w:hAnsi="Times New Roman" w:cs="Times New Roman"/>
        </w:rPr>
        <w:t>travel</w:t>
      </w:r>
      <w:r w:rsidR="00ED4647" w:rsidRPr="00D56866">
        <w:rPr>
          <w:rFonts w:ascii="Times New Roman" w:hAnsi="Times New Roman" w:cs="Times New Roman"/>
        </w:rPr>
        <w:t>ed</w:t>
      </w:r>
      <w:r w:rsidR="00120BD7" w:rsidRPr="00D56866">
        <w:rPr>
          <w:rFonts w:ascii="Times New Roman" w:hAnsi="Times New Roman" w:cs="Times New Roman"/>
        </w:rPr>
        <w:t xml:space="preserve"> from the stream outlet to the fore</w:t>
      </w:r>
      <w:r w:rsidR="00DA01B6" w:rsidRPr="00D56866">
        <w:rPr>
          <w:rFonts w:ascii="Times New Roman" w:hAnsi="Times New Roman" w:cs="Times New Roman"/>
        </w:rPr>
        <w:t xml:space="preserve"> </w:t>
      </w:r>
      <w:r w:rsidR="00120BD7" w:rsidRPr="00D56866">
        <w:rPr>
          <w:rFonts w:ascii="Times New Roman" w:hAnsi="Times New Roman" w:cs="Times New Roman"/>
        </w:rPr>
        <w:t xml:space="preserve">reef within 15-30 min, though residence times of the underlying seawater are likely greater than 1 </w:t>
      </w:r>
      <w:proofErr w:type="spellStart"/>
      <w:r w:rsidR="00120BD7" w:rsidRPr="00D56866">
        <w:rPr>
          <w:rFonts w:ascii="Times New Roman" w:hAnsi="Times New Roman" w:cs="Times New Roman"/>
        </w:rPr>
        <w:t>hr</w:t>
      </w:r>
      <w:proofErr w:type="spellEnd"/>
      <w:r w:rsidR="00120BD7" w:rsidRPr="00D56866">
        <w:rPr>
          <w:rFonts w:ascii="Times New Roman" w:hAnsi="Times New Roman" w:cs="Times New Roman"/>
        </w:rPr>
        <w:t xml:space="preserve"> under calm conditions</w:t>
      </w:r>
      <w:r w:rsidR="00987422" w:rsidRPr="00D56866">
        <w:rPr>
          <w:rFonts w:ascii="Times New Roman" w:hAnsi="Times New Roman" w:cs="Times New Roman"/>
        </w:rPr>
        <w:t xml:space="preserve"> </w:t>
      </w:r>
      <w:r w:rsidR="00800AD6"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800AD6" w:rsidRPr="00D56866">
        <w:rPr>
          <w:rFonts w:ascii="Times New Roman" w:hAnsi="Times New Roman" w:cs="Times New Roman"/>
        </w:rPr>
        <w:fldChar w:fldCharType="separate"/>
      </w:r>
      <w:r w:rsidR="00800AD6" w:rsidRPr="00D56866">
        <w:rPr>
          <w:rFonts w:ascii="Times New Roman" w:hAnsi="Times New Roman" w:cs="Times New Roman"/>
          <w:noProof/>
        </w:rPr>
        <w:t>(Storlazzi et al., 2018)</w:t>
      </w:r>
      <w:r w:rsidR="00800AD6" w:rsidRPr="00D56866">
        <w:rPr>
          <w:rFonts w:ascii="Times New Roman" w:hAnsi="Times New Roman" w:cs="Times New Roman"/>
        </w:rPr>
        <w:fldChar w:fldCharType="end"/>
      </w:r>
      <w:r w:rsidR="00800AD6" w:rsidRPr="00D56866">
        <w:rPr>
          <w:rFonts w:ascii="Times New Roman" w:hAnsi="Times New Roman" w:cs="Times New Roman"/>
        </w:rPr>
        <w:t xml:space="preserve">. </w:t>
      </w:r>
      <w:r w:rsidR="00B2597C" w:rsidRPr="00D56866">
        <w:rPr>
          <w:rFonts w:ascii="Times New Roman" w:hAnsi="Times New Roman" w:cs="Times New Roman"/>
        </w:rPr>
        <w:t xml:space="preserve">The flow </w:t>
      </w:r>
      <w:r w:rsidR="00C55461">
        <w:rPr>
          <w:rFonts w:ascii="Times New Roman" w:hAnsi="Times New Roman" w:cs="Times New Roman"/>
        </w:rPr>
        <w:t>speed</w:t>
      </w:r>
      <w:r w:rsidR="00C55461" w:rsidRPr="00D56866">
        <w:rPr>
          <w:rFonts w:ascii="Times New Roman" w:hAnsi="Times New Roman" w:cs="Times New Roman"/>
        </w:rPr>
        <w:t xml:space="preserve"> </w:t>
      </w:r>
      <w:r w:rsidR="00B2597C" w:rsidRPr="00D56866">
        <w:rPr>
          <w:rFonts w:ascii="Times New Roman" w:hAnsi="Times New Roman" w:cs="Times New Roman"/>
        </w:rPr>
        <w:t xml:space="preserve">of underlying seawater was exceeded by the </w:t>
      </w:r>
      <w:r w:rsidR="00800AD6" w:rsidRPr="00D56866">
        <w:rPr>
          <w:rFonts w:ascii="Times New Roman" w:hAnsi="Times New Roman" w:cs="Times New Roman"/>
        </w:rPr>
        <w:t xml:space="preserve">velocity of the </w:t>
      </w:r>
      <w:r w:rsidR="00C55461">
        <w:rPr>
          <w:rFonts w:ascii="Times New Roman" w:hAnsi="Times New Roman" w:cs="Times New Roman"/>
        </w:rPr>
        <w:t xml:space="preserve">surface </w:t>
      </w:r>
      <w:r w:rsidR="00B2597C" w:rsidRPr="00D56866">
        <w:rPr>
          <w:rFonts w:ascii="Times New Roman" w:hAnsi="Times New Roman" w:cs="Times New Roman"/>
        </w:rPr>
        <w:t>plume</w:t>
      </w:r>
      <w:r w:rsidR="00C55461">
        <w:rPr>
          <w:rFonts w:ascii="Times New Roman" w:hAnsi="Times New Roman" w:cs="Times New Roman"/>
        </w:rPr>
        <w:t xml:space="preserve"> of lower-density freshwater from the stream</w:t>
      </w:r>
      <w:r w:rsidR="00ED4647" w:rsidRPr="00D56866">
        <w:rPr>
          <w:rFonts w:ascii="Times New Roman" w:hAnsi="Times New Roman" w:cs="Times New Roman"/>
        </w:rPr>
        <w:t>.</w:t>
      </w:r>
      <w:r w:rsidR="00B2597C" w:rsidRPr="00D56866">
        <w:rPr>
          <w:rFonts w:ascii="Times New Roman" w:hAnsi="Times New Roman" w:cs="Times New Roman"/>
        </w:rPr>
        <w:t xml:space="preserve"> </w:t>
      </w:r>
      <w:r w:rsidR="00ED4647" w:rsidRPr="00D56866">
        <w:rPr>
          <w:rFonts w:ascii="Times New Roman" w:hAnsi="Times New Roman" w:cs="Times New Roman"/>
        </w:rPr>
        <w:t>In the field</w:t>
      </w:r>
      <w:r w:rsidR="00DA01B6" w:rsidRPr="00D56866">
        <w:rPr>
          <w:rFonts w:ascii="Times New Roman" w:hAnsi="Times New Roman" w:cs="Times New Roman"/>
        </w:rPr>
        <w:t>,</w:t>
      </w:r>
      <w:r w:rsidR="00ED4647" w:rsidRPr="00D56866">
        <w:rPr>
          <w:rFonts w:ascii="Times New Roman" w:hAnsi="Times New Roman" w:cs="Times New Roman"/>
        </w:rPr>
        <w:t xml:space="preserve"> the plume </w:t>
      </w:r>
      <w:r w:rsidR="00DA01B6" w:rsidRPr="00D56866">
        <w:rPr>
          <w:rFonts w:ascii="Times New Roman" w:hAnsi="Times New Roman" w:cs="Times New Roman"/>
        </w:rPr>
        <w:t xml:space="preserve">was observed </w:t>
      </w:r>
      <w:r w:rsidR="00B2597C" w:rsidRPr="00D56866">
        <w:rPr>
          <w:rFonts w:ascii="Times New Roman" w:hAnsi="Times New Roman" w:cs="Times New Roman"/>
        </w:rPr>
        <w:t>mov</w:t>
      </w:r>
      <w:r w:rsidR="00ED4647" w:rsidRPr="00D56866">
        <w:rPr>
          <w:rFonts w:ascii="Times New Roman" w:hAnsi="Times New Roman" w:cs="Times New Roman"/>
        </w:rPr>
        <w:t>ing</w:t>
      </w:r>
      <w:r w:rsidR="00B2597C" w:rsidRPr="00D56866">
        <w:rPr>
          <w:rFonts w:ascii="Times New Roman" w:hAnsi="Times New Roman" w:cs="Times New Roman"/>
        </w:rPr>
        <w:t xml:space="preserve"> over the dense</w:t>
      </w:r>
      <w:r w:rsidR="00ED4647" w:rsidRPr="00D56866">
        <w:rPr>
          <w:rFonts w:ascii="Times New Roman" w:hAnsi="Times New Roman" w:cs="Times New Roman"/>
        </w:rPr>
        <w:t>r</w:t>
      </w:r>
      <w:r w:rsidR="00B2597C" w:rsidRPr="00D56866">
        <w:rPr>
          <w:rFonts w:ascii="Times New Roman" w:hAnsi="Times New Roman" w:cs="Times New Roman"/>
        </w:rPr>
        <w:t xml:space="preserve"> seawater in a thin, sediment-rich surface layer approximately 10-25 cm </w:t>
      </w:r>
      <w:r w:rsidR="00DA01B6" w:rsidRPr="00D56866">
        <w:rPr>
          <w:rFonts w:ascii="Times New Roman" w:hAnsi="Times New Roman" w:cs="Times New Roman"/>
        </w:rPr>
        <w:t xml:space="preserve">thick </w:t>
      </w:r>
      <w:r w:rsidR="00B2597C" w:rsidRPr="00D56866">
        <w:rPr>
          <w:rFonts w:ascii="Times New Roman" w:hAnsi="Times New Roman" w:cs="Times New Roman"/>
        </w:rPr>
        <w:t>(</w:t>
      </w:r>
      <w:r w:rsidR="00DA01B6" w:rsidRPr="00D56866">
        <w:rPr>
          <w:rFonts w:ascii="Times New Roman" w:hAnsi="Times New Roman" w:cs="Times New Roman"/>
        </w:rPr>
        <w:fldChar w:fldCharType="begin"/>
      </w:r>
      <w:r w:rsidR="00DA01B6" w:rsidRPr="00D56866">
        <w:rPr>
          <w:rFonts w:ascii="Times New Roman" w:hAnsi="Times New Roman" w:cs="Times New Roman"/>
        </w:rPr>
        <w:instrText xml:space="preserve"> REF _Ref447092869 \h </w:instrText>
      </w:r>
      <w:r w:rsidR="00DA01B6" w:rsidRPr="00D56866">
        <w:rPr>
          <w:rFonts w:ascii="Times New Roman" w:hAnsi="Times New Roman" w:cs="Times New Roman"/>
        </w:rPr>
      </w:r>
      <w:r w:rsidR="00DA01B6" w:rsidRPr="00D56866">
        <w:rPr>
          <w:rFonts w:ascii="Times New Roman" w:hAnsi="Times New Roman" w:cs="Times New Roman"/>
        </w:rPr>
        <w:fldChar w:fldCharType="separate"/>
      </w:r>
      <w:r w:rsidR="00DA01B6" w:rsidRPr="00D56866">
        <w:rPr>
          <w:rFonts w:ascii="Times New Roman" w:hAnsi="Times New Roman" w:cs="Times New Roman"/>
        </w:rPr>
        <w:t xml:space="preserve">Figure </w:t>
      </w:r>
      <w:r w:rsidR="00DA01B6" w:rsidRPr="00D56866">
        <w:rPr>
          <w:rFonts w:ascii="Times New Roman" w:hAnsi="Times New Roman" w:cs="Times New Roman"/>
          <w:noProof/>
        </w:rPr>
        <w:t>4</w:t>
      </w:r>
      <w:r w:rsidR="00DA01B6" w:rsidRPr="00D56866">
        <w:rPr>
          <w:rFonts w:ascii="Times New Roman" w:hAnsi="Times New Roman" w:cs="Times New Roman"/>
        </w:rPr>
        <w:fldChar w:fldCharType="end"/>
      </w:r>
      <w:r w:rsidR="00DA01B6" w:rsidRPr="00D56866">
        <w:rPr>
          <w:rFonts w:ascii="Times New Roman" w:hAnsi="Times New Roman" w:cs="Times New Roman"/>
        </w:rPr>
        <w:t>e-g</w:t>
      </w:r>
      <w:r w:rsidR="00B2597C" w:rsidRPr="00D56866">
        <w:rPr>
          <w:rFonts w:ascii="Times New Roman" w:hAnsi="Times New Roman" w:cs="Times New Roman"/>
        </w:rPr>
        <w:t xml:space="preserve">). </w:t>
      </w:r>
      <w:r w:rsidR="00ED4647" w:rsidRPr="00D56866">
        <w:rPr>
          <w:rFonts w:ascii="Times New Roman" w:hAnsi="Times New Roman" w:cs="Times New Roman"/>
        </w:rPr>
        <w:t xml:space="preserve">Under calm conditions, Stokes settling velocity of </w:t>
      </w:r>
      <w:r w:rsidR="00DA01B6" w:rsidRPr="00D56866">
        <w:rPr>
          <w:rFonts w:ascii="Times New Roman" w:hAnsi="Times New Roman" w:cs="Times New Roman"/>
        </w:rPr>
        <w:t xml:space="preserve">volcaniclastic </w:t>
      </w:r>
      <w:r w:rsidR="00ED4647" w:rsidRPr="00D56866">
        <w:rPr>
          <w:rFonts w:ascii="Times New Roman" w:hAnsi="Times New Roman" w:cs="Times New Roman"/>
        </w:rPr>
        <w:t xml:space="preserve">clay/silt in seawater is roughly 0-0.5 cm/s; </w:t>
      </w:r>
      <w:r w:rsidR="00ED4647"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00ED4647" w:rsidRPr="00D56866">
        <w:rPr>
          <w:rFonts w:ascii="Times New Roman" w:hAnsi="Times New Roman" w:cs="Times New Roman"/>
        </w:rPr>
        <w:fldChar w:fldCharType="separate"/>
      </w:r>
      <w:r w:rsidR="00ED4647" w:rsidRPr="00D56866">
        <w:rPr>
          <w:rFonts w:ascii="Times New Roman" w:hAnsi="Times New Roman" w:cs="Times New Roman"/>
          <w:noProof/>
        </w:rPr>
        <w:t>Storlazzi et al. (2015)</w:t>
      </w:r>
      <w:r w:rsidR="00ED4647" w:rsidRPr="00D56866">
        <w:rPr>
          <w:rFonts w:ascii="Times New Roman" w:hAnsi="Times New Roman" w:cs="Times New Roman"/>
        </w:rPr>
        <w:fldChar w:fldCharType="end"/>
      </w:r>
      <w:r w:rsidR="00ED4647" w:rsidRPr="00D56866">
        <w:rPr>
          <w:rFonts w:ascii="Times New Roman" w:hAnsi="Times New Roman" w:cs="Times New Roman"/>
        </w:rPr>
        <w:t xml:space="preserve"> estimates settling time varies from 0.02 </w:t>
      </w:r>
      <w:proofErr w:type="spellStart"/>
      <w:r w:rsidR="00ED4647" w:rsidRPr="00D56866">
        <w:rPr>
          <w:rFonts w:ascii="Times New Roman" w:hAnsi="Times New Roman" w:cs="Times New Roman"/>
        </w:rPr>
        <w:t>hr</w:t>
      </w:r>
      <w:proofErr w:type="spellEnd"/>
      <w:r w:rsidR="00ED4647" w:rsidRPr="00D56866">
        <w:rPr>
          <w:rFonts w:ascii="Times New Roman" w:hAnsi="Times New Roman" w:cs="Times New Roman"/>
        </w:rPr>
        <w:t xml:space="preserve">/m for coarse sands up to 1000 </w:t>
      </w:r>
      <w:proofErr w:type="spellStart"/>
      <w:r w:rsidR="00ED4647" w:rsidRPr="00D56866">
        <w:rPr>
          <w:rFonts w:ascii="Times New Roman" w:hAnsi="Times New Roman" w:cs="Times New Roman"/>
        </w:rPr>
        <w:t>hr</w:t>
      </w:r>
      <w:proofErr w:type="spellEnd"/>
      <w:r w:rsidR="00ED4647" w:rsidRPr="00D56866">
        <w:rPr>
          <w:rFonts w:ascii="Times New Roman" w:hAnsi="Times New Roman" w:cs="Times New Roman"/>
        </w:rPr>
        <w:t xml:space="preserve">/m for clays. For depths of 1 m, settling time would be approximately 33 min for particle size 63 </w:t>
      </w:r>
      <w:proofErr w:type="spellStart"/>
      <w:r w:rsidR="00ED4647" w:rsidRPr="006B1631">
        <w:rPr>
          <w:rFonts w:ascii="Times New Roman" w:hAnsi="Times New Roman" w:cs="Times New Roman"/>
        </w:rPr>
        <w:t>μ</w:t>
      </w:r>
      <w:r w:rsidR="00ED4647" w:rsidRPr="00D56866">
        <w:rPr>
          <w:rFonts w:ascii="Times New Roman" w:hAnsi="Times New Roman" w:cs="Times New Roman"/>
        </w:rPr>
        <w:t>m</w:t>
      </w:r>
      <w:proofErr w:type="spellEnd"/>
      <w:r w:rsidR="00ED4647" w:rsidRPr="00D56866">
        <w:rPr>
          <w:rFonts w:ascii="Times New Roman" w:hAnsi="Times New Roman" w:cs="Times New Roman"/>
        </w:rPr>
        <w:t xml:space="preserve">, increasing to approximately 166 min for particle size 30 </w:t>
      </w:r>
      <w:proofErr w:type="spellStart"/>
      <w:r w:rsidR="00ED4647" w:rsidRPr="006B1631">
        <w:rPr>
          <w:rFonts w:ascii="Times New Roman" w:hAnsi="Times New Roman" w:cs="Times New Roman"/>
        </w:rPr>
        <w:t>μ</w:t>
      </w:r>
      <w:r w:rsidR="00ED4647" w:rsidRPr="00D56866">
        <w:rPr>
          <w:rFonts w:ascii="Times New Roman" w:hAnsi="Times New Roman" w:cs="Times New Roman"/>
        </w:rPr>
        <w:t>m</w:t>
      </w:r>
      <w:proofErr w:type="spellEnd"/>
      <w:r w:rsidR="00ED4647" w:rsidRPr="00D56866">
        <w:rPr>
          <w:rFonts w:ascii="Times New Roman" w:hAnsi="Times New Roman" w:cs="Times New Roman"/>
        </w:rPr>
        <w:t xml:space="preserve">. </w:t>
      </w:r>
      <w:r w:rsidR="00120BD7" w:rsidRPr="00D56866">
        <w:rPr>
          <w:rFonts w:ascii="Times New Roman" w:hAnsi="Times New Roman" w:cs="Times New Roman"/>
        </w:rPr>
        <w:t xml:space="preserve">Under these conditions, </w:t>
      </w:r>
      <w:r w:rsidR="004735E7" w:rsidRPr="00D56866">
        <w:rPr>
          <w:rFonts w:ascii="Times New Roman" w:hAnsi="Times New Roman" w:cs="Times New Roman"/>
        </w:rPr>
        <w:t>silt-sized sediment could have been deposited</w:t>
      </w:r>
      <w:r w:rsidR="00120BD7" w:rsidRPr="00D56866">
        <w:rPr>
          <w:rFonts w:ascii="Times New Roman" w:hAnsi="Times New Roman" w:cs="Times New Roman"/>
        </w:rPr>
        <w:t xml:space="preserve"> over the whole northern reef</w:t>
      </w:r>
      <w:r w:rsidR="004735E7" w:rsidRPr="00D56866">
        <w:rPr>
          <w:rFonts w:ascii="Times New Roman" w:hAnsi="Times New Roman" w:cs="Times New Roman"/>
        </w:rPr>
        <w:t>,</w:t>
      </w:r>
      <w:r w:rsidR="00120BD7" w:rsidRPr="00D56866">
        <w:rPr>
          <w:rFonts w:ascii="Times New Roman" w:hAnsi="Times New Roman" w:cs="Times New Roman"/>
        </w:rPr>
        <w:t xml:space="preserve"> but the largest particles which are most likely to be deposited on corals would </w:t>
      </w:r>
      <w:r w:rsidR="00AE13A5" w:rsidRPr="00D56866">
        <w:rPr>
          <w:rFonts w:ascii="Times New Roman" w:hAnsi="Times New Roman" w:cs="Times New Roman"/>
        </w:rPr>
        <w:t xml:space="preserve">likely </w:t>
      </w:r>
      <w:r w:rsidR="00DA01B6" w:rsidRPr="00D56866">
        <w:rPr>
          <w:rFonts w:ascii="Times New Roman" w:hAnsi="Times New Roman" w:cs="Times New Roman"/>
        </w:rPr>
        <w:t>settle out of the water column</w:t>
      </w:r>
      <w:r w:rsidR="00120BD7" w:rsidRPr="00D56866">
        <w:rPr>
          <w:rFonts w:ascii="Times New Roman" w:hAnsi="Times New Roman" w:cs="Times New Roman"/>
        </w:rPr>
        <w:t xml:space="preserve"> before reaching the fore</w:t>
      </w:r>
      <w:r w:rsidR="00DA01B6" w:rsidRPr="00D56866">
        <w:rPr>
          <w:rFonts w:ascii="Times New Roman" w:hAnsi="Times New Roman" w:cs="Times New Roman"/>
        </w:rPr>
        <w:t xml:space="preserve"> </w:t>
      </w:r>
      <w:r w:rsidR="00120BD7" w:rsidRPr="00D56866">
        <w:rPr>
          <w:rFonts w:ascii="Times New Roman" w:hAnsi="Times New Roman" w:cs="Times New Roman"/>
        </w:rPr>
        <w:t>ree</w:t>
      </w:r>
      <w:r w:rsidR="00987422" w:rsidRPr="00D56866">
        <w:rPr>
          <w:rFonts w:ascii="Times New Roman" w:hAnsi="Times New Roman" w:cs="Times New Roman"/>
        </w:rPr>
        <w:t xml:space="preserve">f. </w:t>
      </w:r>
      <w:r w:rsidR="00AE13A5" w:rsidRPr="00D56866">
        <w:rPr>
          <w:rFonts w:ascii="Times New Roman" w:hAnsi="Times New Roman" w:cs="Times New Roman"/>
        </w:rPr>
        <w:t>T</w:t>
      </w:r>
      <w:r w:rsidR="00987422" w:rsidRPr="00D56866">
        <w:rPr>
          <w:rFonts w:ascii="Times New Roman" w:hAnsi="Times New Roman" w:cs="Times New Roman"/>
        </w:rPr>
        <w:t>he smaller particles that could have</w:t>
      </w:r>
      <w:r w:rsidR="00AE13A5" w:rsidRPr="00D56866">
        <w:rPr>
          <w:rFonts w:ascii="Times New Roman" w:hAnsi="Times New Roman" w:cs="Times New Roman"/>
        </w:rPr>
        <w:t xml:space="preserve"> remained in suspension long enough to be advected over</w:t>
      </w:r>
      <w:r w:rsidR="00987422" w:rsidRPr="00D56866">
        <w:rPr>
          <w:rFonts w:ascii="Times New Roman" w:hAnsi="Times New Roman" w:cs="Times New Roman"/>
        </w:rPr>
        <w:t xml:space="preserve"> the fore</w:t>
      </w:r>
      <w:r w:rsidR="00DA01B6" w:rsidRPr="00D56866">
        <w:rPr>
          <w:rFonts w:ascii="Times New Roman" w:hAnsi="Times New Roman" w:cs="Times New Roman"/>
        </w:rPr>
        <w:t xml:space="preserve"> </w:t>
      </w:r>
      <w:r w:rsidR="00987422" w:rsidRPr="00D56866">
        <w:rPr>
          <w:rFonts w:ascii="Times New Roman" w:hAnsi="Times New Roman" w:cs="Times New Roman"/>
        </w:rPr>
        <w:t xml:space="preserve">reef are likely never deposited </w:t>
      </w:r>
      <w:r w:rsidR="00DA01B6" w:rsidRPr="00D56866">
        <w:rPr>
          <w:rFonts w:ascii="Times New Roman" w:hAnsi="Times New Roman" w:cs="Times New Roman"/>
        </w:rPr>
        <w:t xml:space="preserve">on the reef </w:t>
      </w:r>
      <w:r w:rsidR="00987422" w:rsidRPr="00D56866">
        <w:rPr>
          <w:rFonts w:ascii="Times New Roman" w:hAnsi="Times New Roman" w:cs="Times New Roman"/>
        </w:rPr>
        <w:t>given their slow settling velocities</w:t>
      </w:r>
      <w:r w:rsidR="00800AD6" w:rsidRPr="00D56866">
        <w:rPr>
          <w:rFonts w:ascii="Times New Roman" w:hAnsi="Times New Roman" w:cs="Times New Roman"/>
        </w:rPr>
        <w:t xml:space="preserve"> and increasing depth of the forereef</w:t>
      </w:r>
      <w:r w:rsidR="00120BD7" w:rsidRPr="00D56866">
        <w:rPr>
          <w:rFonts w:ascii="Times New Roman" w:hAnsi="Times New Roman" w:cs="Times New Roman"/>
        </w:rPr>
        <w:t>.</w:t>
      </w:r>
      <w:r w:rsidR="001F7173" w:rsidRPr="00D56866">
        <w:rPr>
          <w:rFonts w:ascii="Times New Roman" w:hAnsi="Times New Roman" w:cs="Times New Roman"/>
        </w:rPr>
        <w:t xml:space="preserve"> </w:t>
      </w:r>
      <w:r w:rsidR="00DA01B6" w:rsidRPr="00D56866">
        <w:rPr>
          <w:rFonts w:ascii="Times New Roman" w:hAnsi="Times New Roman" w:cs="Times New Roman"/>
        </w:rPr>
        <w:t xml:space="preserve">Although </w:t>
      </w:r>
      <w:r w:rsidRPr="00D56866">
        <w:rPr>
          <w:rFonts w:ascii="Times New Roman" w:hAnsi="Times New Roman" w:cs="Times New Roman"/>
        </w:rPr>
        <w:t xml:space="preserve">some </w:t>
      </w:r>
      <w:r w:rsidR="00AE13A5" w:rsidRPr="00D56866">
        <w:rPr>
          <w:rFonts w:ascii="Times New Roman" w:hAnsi="Times New Roman" w:cs="Times New Roman"/>
        </w:rPr>
        <w:t xml:space="preserve">sediment from the plume may not be </w:t>
      </w:r>
      <w:r w:rsidR="001F7173" w:rsidRPr="00D56866">
        <w:rPr>
          <w:rFonts w:ascii="Times New Roman" w:hAnsi="Times New Roman" w:cs="Times New Roman"/>
        </w:rPr>
        <w:t xml:space="preserve">directly </w:t>
      </w:r>
      <w:r w:rsidR="00AE13A5" w:rsidRPr="00D56866">
        <w:rPr>
          <w:rFonts w:ascii="Times New Roman" w:hAnsi="Times New Roman" w:cs="Times New Roman"/>
        </w:rPr>
        <w:t>deposited on the corals</w:t>
      </w:r>
      <w:r w:rsidR="00500D36" w:rsidRPr="00D56866">
        <w:rPr>
          <w:rFonts w:ascii="Times New Roman" w:hAnsi="Times New Roman" w:cs="Times New Roman"/>
        </w:rPr>
        <w:t>,</w:t>
      </w:r>
      <w:r w:rsidR="001F7173" w:rsidRPr="00D56866">
        <w:rPr>
          <w:rFonts w:ascii="Times New Roman" w:hAnsi="Times New Roman" w:cs="Times New Roman"/>
        </w:rPr>
        <w:t xml:space="preserve"> </w:t>
      </w:r>
      <w:r w:rsidR="00120BD7" w:rsidRPr="00D56866">
        <w:rPr>
          <w:rFonts w:ascii="Times New Roman" w:hAnsi="Times New Roman" w:cs="Times New Roman"/>
        </w:rPr>
        <w:t xml:space="preserve">sediment in </w:t>
      </w:r>
      <w:r w:rsidRPr="00D56866">
        <w:rPr>
          <w:rFonts w:ascii="Times New Roman" w:hAnsi="Times New Roman" w:cs="Times New Roman"/>
        </w:rPr>
        <w:t xml:space="preserve">the </w:t>
      </w:r>
      <w:r w:rsidR="00120BD7" w:rsidRPr="00D56866">
        <w:rPr>
          <w:rFonts w:ascii="Times New Roman" w:hAnsi="Times New Roman" w:cs="Times New Roman"/>
        </w:rPr>
        <w:t>water column attenuates light and shifts color spectrum to yellow/green light, reducing effective radiation for photosynthesis</w:t>
      </w:r>
      <w:r w:rsidR="00500D36" w:rsidRPr="00D56866">
        <w:rPr>
          <w:rFonts w:ascii="Times New Roman" w:hAnsi="Times New Roman" w:cs="Times New Roman"/>
        </w:rPr>
        <w:t xml:space="preserve"> </w:t>
      </w:r>
      <w:r w:rsidR="00120BD7"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polbul.2015.10.049","ISSN":"0025326X","author":[{"dropping-particle":"","family":"Jones","given":"Ross","non-dropping-particle":"","parse-names":false,"suffix":""},{"dropping-particle":"","family":"Bessell-Browne","given":"Pia","non-dropping-particle":"","parse-names":false,"suffix":""},{"dropping-particle":"","family":"Fisher","given":"Rebecca","non-dropping-particle":"","parse-names":false,"suffix":""},{"dropping-particle":"","family":"Klonowski","given":"Wojciech","non-dropping-particle":"","parse-names":false,"suffix":""},{"dropping-particle":"","family":"Slivkoff","given":"Matthew","non-dropping-particle":"","parse-names":false,"suffix":""}],"container-title":"Marine Pollution Bulletin","id":"ITEM-1","issue":"1","issued":{"date-parts":[["2015"]]},"page":"9-29","publisher":"Elsevier B.V.","title":"Assessing the impacts of sediments from dredging on corals","type":"article-journal","volume":"102"},"uris":["http://www.mendeley.com/documents/?uuid=23631791-7318-41f6-8643-5a3fd01cd361"]},{"id":"ITEM-2","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Reefs","id":"ITEM-2","issue":"3","issued":{"date-parts":[["2015"]]},"page":"967-975","publisher":"Springer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ecosystems","type":"article-journal","volume":"34"},"uris":["http://www.mendeley.com/documents/?uuid=a3dd87e0-49cc-42f1-8b9a-b91656c0208b"]}],"mendeley":{"formattedCitation":"(Jones et al., 2015; Storlazzi et al., 2015)","manualFormatting":"(Jones et al., 2015; Storlazzi et al., 2015)","plainTextFormattedCitation":"(Jones et al., 2015; Storlazzi et al., 2015)","previouslyFormattedCitation":"(Jones et al., 2015; Curt D. Storlazzi et al., 2015)"},"properties":{"noteIndex":0},"schema":"https://github.com/citation-style-language/schema/raw/master/csl-citation.json"}</w:instrText>
      </w:r>
      <w:r w:rsidR="00120BD7" w:rsidRPr="00D56866">
        <w:rPr>
          <w:rFonts w:ascii="Times New Roman" w:hAnsi="Times New Roman" w:cs="Times New Roman"/>
        </w:rPr>
        <w:fldChar w:fldCharType="separate"/>
      </w:r>
      <w:r w:rsidR="00CE0924" w:rsidRPr="00D56866">
        <w:rPr>
          <w:rFonts w:ascii="Times New Roman" w:hAnsi="Times New Roman" w:cs="Times New Roman"/>
          <w:noProof/>
        </w:rPr>
        <w:t>(Jones et al., 2015; Storlazzi et al., 2015)</w:t>
      </w:r>
      <w:r w:rsidR="00120BD7" w:rsidRPr="00D56866">
        <w:rPr>
          <w:rFonts w:ascii="Times New Roman" w:hAnsi="Times New Roman" w:cs="Times New Roman"/>
        </w:rPr>
        <w:fldChar w:fldCharType="end"/>
      </w:r>
      <w:r w:rsidR="00500D36" w:rsidRPr="00D56866">
        <w:rPr>
          <w:rFonts w:ascii="Times New Roman" w:hAnsi="Times New Roman" w:cs="Times New Roman"/>
        </w:rPr>
        <w:t>, causing coral stress over these areas.</w:t>
      </w:r>
      <w:commentRangeEnd w:id="28"/>
      <w:r w:rsidR="00A85E8D" w:rsidRPr="00AA31EF">
        <w:rPr>
          <w:rStyle w:val="CommentReference"/>
          <w:rFonts w:ascii="Times New Roman" w:hAnsi="Times New Roman" w:cs="Times New Roman"/>
        </w:rPr>
        <w:commentReference w:id="28"/>
      </w:r>
    </w:p>
    <w:p w14:paraId="18FA2CA9" w14:textId="1623710A" w:rsidR="00483684" w:rsidRPr="00D56866" w:rsidRDefault="00FD2845" w:rsidP="00483684">
      <w:pPr>
        <w:spacing w:after="0"/>
        <w:ind w:firstLine="720"/>
        <w:rPr>
          <w:rFonts w:ascii="Times New Roman" w:hAnsi="Times New Roman" w:cs="Times New Roman"/>
        </w:rPr>
      </w:pPr>
      <w:r w:rsidRPr="00D56866">
        <w:rPr>
          <w:rFonts w:ascii="Times New Roman" w:hAnsi="Times New Roman" w:cs="Times New Roman"/>
        </w:rPr>
        <w:t>T</w:t>
      </w:r>
      <w:r w:rsidR="00483684" w:rsidRPr="00D56866">
        <w:rPr>
          <w:rFonts w:ascii="Times New Roman" w:hAnsi="Times New Roman" w:cs="Times New Roman"/>
        </w:rPr>
        <w:t>he sediment plume from the stream (</w:t>
      </w:r>
      <w:r w:rsidR="00483684" w:rsidRPr="00D56866">
        <w:rPr>
          <w:rFonts w:ascii="Times New Roman" w:hAnsi="Times New Roman" w:cs="Times New Roman"/>
        </w:rPr>
        <w:fldChar w:fldCharType="begin"/>
      </w:r>
      <w:r w:rsidR="00483684" w:rsidRPr="00D56866">
        <w:rPr>
          <w:rFonts w:ascii="Times New Roman" w:hAnsi="Times New Roman" w:cs="Times New Roman"/>
        </w:rPr>
        <w:instrText xml:space="preserve"> REF _Ref447092869 \h </w:instrText>
      </w:r>
      <w:r w:rsidR="00483684" w:rsidRPr="00D56866">
        <w:rPr>
          <w:rFonts w:ascii="Times New Roman" w:hAnsi="Times New Roman" w:cs="Times New Roman"/>
        </w:rPr>
      </w:r>
      <w:r w:rsidR="00483684" w:rsidRPr="00D56866">
        <w:rPr>
          <w:rFonts w:ascii="Times New Roman" w:hAnsi="Times New Roman" w:cs="Times New Roman"/>
        </w:rPr>
        <w:fldChar w:fldCharType="separate"/>
      </w:r>
      <w:r w:rsidR="00483684" w:rsidRPr="00D56866">
        <w:rPr>
          <w:rFonts w:ascii="Times New Roman" w:hAnsi="Times New Roman" w:cs="Times New Roman"/>
        </w:rPr>
        <w:t xml:space="preserve">Figure </w:t>
      </w:r>
      <w:r w:rsidR="00483684" w:rsidRPr="00D56866">
        <w:rPr>
          <w:rFonts w:ascii="Times New Roman" w:hAnsi="Times New Roman" w:cs="Times New Roman"/>
          <w:noProof/>
        </w:rPr>
        <w:t>4</w:t>
      </w:r>
      <w:r w:rsidR="00483684" w:rsidRPr="00D56866">
        <w:rPr>
          <w:rFonts w:ascii="Times New Roman" w:hAnsi="Times New Roman" w:cs="Times New Roman"/>
        </w:rPr>
        <w:fldChar w:fldCharType="end"/>
      </w:r>
      <w:r w:rsidR="00483684" w:rsidRPr="00D56866">
        <w:rPr>
          <w:rFonts w:ascii="Times New Roman" w:hAnsi="Times New Roman" w:cs="Times New Roman"/>
        </w:rPr>
        <w:t xml:space="preserve">), </w:t>
      </w:r>
      <w:r w:rsidRPr="00D56866">
        <w:rPr>
          <w:rFonts w:ascii="Times New Roman" w:hAnsi="Times New Roman" w:cs="Times New Roman"/>
        </w:rPr>
        <w:t>had a higher velocity than the</w:t>
      </w:r>
      <w:r w:rsidR="00483684" w:rsidRPr="00D56866">
        <w:rPr>
          <w:rFonts w:ascii="Times New Roman" w:hAnsi="Times New Roman" w:cs="Times New Roman"/>
        </w:rPr>
        <w:t xml:space="preserve"> underlying seawater, </w:t>
      </w:r>
      <w:r w:rsidRPr="00D56866">
        <w:rPr>
          <w:rFonts w:ascii="Times New Roman" w:hAnsi="Times New Roman" w:cs="Times New Roman"/>
        </w:rPr>
        <w:t xml:space="preserve">but </w:t>
      </w:r>
      <w:r w:rsidR="00483684" w:rsidRPr="00D56866">
        <w:rPr>
          <w:rFonts w:ascii="Times New Roman" w:hAnsi="Times New Roman" w:cs="Times New Roman"/>
        </w:rPr>
        <w:t xml:space="preserve">the spatial distribution of </w:t>
      </w:r>
      <w:r w:rsidRPr="00D56866">
        <w:rPr>
          <w:rFonts w:ascii="Times New Roman" w:hAnsi="Times New Roman" w:cs="Times New Roman"/>
        </w:rPr>
        <w:t xml:space="preserve">net </w:t>
      </w:r>
      <w:r w:rsidR="00483684" w:rsidRPr="00D56866">
        <w:rPr>
          <w:rFonts w:ascii="Times New Roman" w:hAnsi="Times New Roman" w:cs="Times New Roman"/>
        </w:rPr>
        <w:t xml:space="preserve">sediment accumulation corresponded with spatial patterns of water residence time described by </w:t>
      </w:r>
      <w:r w:rsidR="00483684"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483684" w:rsidRPr="00D56866">
        <w:rPr>
          <w:rFonts w:ascii="Times New Roman" w:hAnsi="Times New Roman" w:cs="Times New Roman"/>
        </w:rPr>
        <w:fldChar w:fldCharType="separate"/>
      </w:r>
      <w:r w:rsidR="00800AD6" w:rsidRPr="00D56866">
        <w:rPr>
          <w:rFonts w:ascii="Times New Roman" w:hAnsi="Times New Roman" w:cs="Times New Roman"/>
          <w:noProof/>
        </w:rPr>
        <w:t>Storlazzi et al., (2018)</w:t>
      </w:r>
      <w:r w:rsidR="00483684" w:rsidRPr="00D56866">
        <w:rPr>
          <w:rFonts w:ascii="Times New Roman" w:hAnsi="Times New Roman" w:cs="Times New Roman"/>
        </w:rPr>
        <w:fldChar w:fldCharType="end"/>
      </w:r>
      <w:r w:rsidR="00483684" w:rsidRPr="00D56866">
        <w:rPr>
          <w:rFonts w:ascii="Times New Roman" w:hAnsi="Times New Roman" w:cs="Times New Roman"/>
        </w:rPr>
        <w:t xml:space="preserve">. Higher sediment accumulation on </w:t>
      </w:r>
      <w:r w:rsidR="00C55461">
        <w:rPr>
          <w:rFonts w:ascii="Times New Roman" w:hAnsi="Times New Roman" w:cs="Times New Roman"/>
        </w:rPr>
        <w:t>p</w:t>
      </w:r>
      <w:r w:rsidR="00C55461" w:rsidRPr="00D56866">
        <w:rPr>
          <w:rFonts w:ascii="Times New Roman" w:hAnsi="Times New Roman" w:cs="Times New Roman"/>
        </w:rPr>
        <w:t xml:space="preserve">ods </w:t>
      </w:r>
      <w:r w:rsidR="00483684" w:rsidRPr="00D56866">
        <w:rPr>
          <w:rFonts w:ascii="Times New Roman" w:hAnsi="Times New Roman" w:cs="Times New Roman"/>
        </w:rPr>
        <w:t xml:space="preserve">was </w:t>
      </w:r>
      <w:r w:rsidR="00C55461">
        <w:rPr>
          <w:rFonts w:ascii="Times New Roman" w:hAnsi="Times New Roman" w:cs="Times New Roman"/>
        </w:rPr>
        <w:t>measured</w:t>
      </w:r>
      <w:r w:rsidR="00C55461" w:rsidRPr="00D56866">
        <w:rPr>
          <w:rFonts w:ascii="Times New Roman" w:hAnsi="Times New Roman" w:cs="Times New Roman"/>
        </w:rPr>
        <w:t xml:space="preserve"> </w:t>
      </w:r>
      <w:r w:rsidR="00483684" w:rsidRPr="00D56866">
        <w:rPr>
          <w:rFonts w:ascii="Times New Roman" w:hAnsi="Times New Roman" w:cs="Times New Roman"/>
        </w:rPr>
        <w:t xml:space="preserve">where water </w:t>
      </w:r>
      <w:r w:rsidRPr="00D56866">
        <w:rPr>
          <w:rFonts w:ascii="Times New Roman" w:hAnsi="Times New Roman" w:cs="Times New Roman"/>
        </w:rPr>
        <w:t xml:space="preserve">velocities are lower and </w:t>
      </w:r>
      <w:r w:rsidR="00483684" w:rsidRPr="00D56866">
        <w:rPr>
          <w:rFonts w:ascii="Times New Roman" w:hAnsi="Times New Roman" w:cs="Times New Roman"/>
        </w:rPr>
        <w:t>residence time</w:t>
      </w:r>
      <w:r w:rsidRPr="00D56866">
        <w:rPr>
          <w:rFonts w:ascii="Times New Roman" w:hAnsi="Times New Roman" w:cs="Times New Roman"/>
        </w:rPr>
        <w:t>s are</w:t>
      </w:r>
      <w:r w:rsidR="00483684" w:rsidRPr="00D56866">
        <w:rPr>
          <w:rFonts w:ascii="Times New Roman" w:hAnsi="Times New Roman" w:cs="Times New Roman"/>
        </w:rPr>
        <w:t xml:space="preserve"> expected to be higher, </w:t>
      </w:r>
      <w:r w:rsidR="00403F27" w:rsidRPr="00D56866">
        <w:rPr>
          <w:rFonts w:ascii="Times New Roman" w:hAnsi="Times New Roman" w:cs="Times New Roman"/>
        </w:rPr>
        <w:t xml:space="preserve">such as </w:t>
      </w:r>
      <w:r w:rsidR="00483684" w:rsidRPr="00D56866">
        <w:rPr>
          <w:rFonts w:ascii="Times New Roman" w:hAnsi="Times New Roman" w:cs="Times New Roman"/>
        </w:rPr>
        <w:t xml:space="preserve">on the northern reef, compared to the more energetic southern reef where water residence time was predicted to be low.  </w:t>
      </w:r>
    </w:p>
    <w:p w14:paraId="74DDFD9A" w14:textId="59C926E7" w:rsidR="007A6854" w:rsidRPr="00D56866" w:rsidRDefault="007A6854" w:rsidP="003B287B">
      <w:pPr>
        <w:spacing w:after="0"/>
        <w:rPr>
          <w:rFonts w:ascii="Times New Roman" w:hAnsi="Times New Roman" w:cs="Times New Roman"/>
        </w:rPr>
      </w:pPr>
    </w:p>
    <w:p w14:paraId="2F692582" w14:textId="09517709" w:rsidR="008F0101" w:rsidRPr="00D56866" w:rsidRDefault="00045EDC" w:rsidP="00500D36">
      <w:pPr>
        <w:pStyle w:val="Heading2"/>
        <w:keepNext w:val="0"/>
        <w:keepLines w:val="0"/>
        <w:spacing w:before="0"/>
        <w:rPr>
          <w:rFonts w:ascii="Times New Roman" w:hAnsi="Times New Roman" w:cs="Times New Roman"/>
        </w:rPr>
      </w:pPr>
      <w:r w:rsidRPr="00D56866">
        <w:rPr>
          <w:rFonts w:ascii="Times New Roman" w:hAnsi="Times New Roman" w:cs="Times New Roman"/>
        </w:rPr>
        <w:t>4.</w:t>
      </w:r>
      <w:r w:rsidR="00ED4647" w:rsidRPr="00D56866">
        <w:rPr>
          <w:rFonts w:ascii="Times New Roman" w:hAnsi="Times New Roman" w:cs="Times New Roman"/>
        </w:rPr>
        <w:t>3</w:t>
      </w:r>
      <w:r w:rsidRPr="00D56866">
        <w:rPr>
          <w:rFonts w:ascii="Times New Roman" w:hAnsi="Times New Roman" w:cs="Times New Roman"/>
        </w:rPr>
        <w:t xml:space="preserve"> Relating sediment accumulation</w:t>
      </w:r>
      <w:r w:rsidR="00021DF2" w:rsidRPr="00D56866">
        <w:rPr>
          <w:rFonts w:ascii="Times New Roman" w:hAnsi="Times New Roman" w:cs="Times New Roman"/>
        </w:rPr>
        <w:t xml:space="preserve"> rates</w:t>
      </w:r>
      <w:r w:rsidRPr="00D56866">
        <w:rPr>
          <w:rFonts w:ascii="Times New Roman" w:hAnsi="Times New Roman" w:cs="Times New Roman"/>
        </w:rPr>
        <w:t xml:space="preserve"> to coral health</w:t>
      </w:r>
    </w:p>
    <w:p w14:paraId="73B9D1DB" w14:textId="2F3D2E1A" w:rsidR="008F0101" w:rsidRPr="00D56866" w:rsidRDefault="00812CDF" w:rsidP="00B2597C">
      <w:pPr>
        <w:spacing w:after="0"/>
        <w:ind w:firstLine="720"/>
        <w:rPr>
          <w:rFonts w:ascii="Times New Roman" w:hAnsi="Times New Roman" w:cs="Times New Roman"/>
        </w:rPr>
      </w:pPr>
      <w:r w:rsidRPr="00D56866">
        <w:rPr>
          <w:rFonts w:ascii="Times New Roman" w:hAnsi="Times New Roman" w:cs="Times New Roman"/>
        </w:rPr>
        <w:t>S</w:t>
      </w:r>
      <w:r w:rsidR="00B52647" w:rsidRPr="00D56866">
        <w:rPr>
          <w:rFonts w:ascii="Times New Roman" w:hAnsi="Times New Roman" w:cs="Times New Roman"/>
        </w:rPr>
        <w:t>ediment accumulation</w:t>
      </w:r>
      <w:r w:rsidR="00021DF2" w:rsidRPr="00D56866">
        <w:rPr>
          <w:rFonts w:ascii="Times New Roman" w:hAnsi="Times New Roman" w:cs="Times New Roman"/>
        </w:rPr>
        <w:t xml:space="preserve"> rates</w:t>
      </w:r>
      <w:r w:rsidR="00B52647" w:rsidRPr="00D56866">
        <w:rPr>
          <w:rFonts w:ascii="Times New Roman" w:hAnsi="Times New Roman" w:cs="Times New Roman"/>
        </w:rPr>
        <w:t xml:space="preserve"> in traps on the northern reef exceeded literature values for coral health impact thresholds during some periods (</w:t>
      </w:r>
      <w:r w:rsidR="00B52647" w:rsidRPr="00D56866">
        <w:rPr>
          <w:rFonts w:ascii="Times New Roman" w:hAnsi="Times New Roman" w:cs="Times New Roman"/>
        </w:rPr>
        <w:fldChar w:fldCharType="begin"/>
      </w:r>
      <w:r w:rsidR="00B52647" w:rsidRPr="00D56866">
        <w:rPr>
          <w:rFonts w:ascii="Times New Roman" w:hAnsi="Times New Roman" w:cs="Times New Roman"/>
        </w:rPr>
        <w:instrText xml:space="preserve"> REF _Ref446490686 \h </w:instrText>
      </w:r>
      <w:r w:rsidR="00B52647" w:rsidRPr="00D56866">
        <w:rPr>
          <w:rFonts w:ascii="Times New Roman" w:hAnsi="Times New Roman" w:cs="Times New Roman"/>
        </w:rPr>
      </w:r>
      <w:r w:rsidR="00B52647" w:rsidRPr="00D56866">
        <w:rPr>
          <w:rFonts w:ascii="Times New Roman" w:hAnsi="Times New Roman" w:cs="Times New Roman"/>
        </w:rPr>
        <w:fldChar w:fldCharType="separate"/>
      </w:r>
      <w:r w:rsidR="00B52647" w:rsidRPr="00D56866">
        <w:rPr>
          <w:rFonts w:ascii="Times New Roman" w:hAnsi="Times New Roman" w:cs="Times New Roman"/>
        </w:rPr>
        <w:t xml:space="preserve">Figure </w:t>
      </w:r>
      <w:r w:rsidR="00B52647" w:rsidRPr="00D56866">
        <w:rPr>
          <w:rFonts w:ascii="Times New Roman" w:hAnsi="Times New Roman" w:cs="Times New Roman"/>
          <w:noProof/>
        </w:rPr>
        <w:t>9</w:t>
      </w:r>
      <w:r w:rsidR="00B52647" w:rsidRPr="00D56866">
        <w:rPr>
          <w:rFonts w:ascii="Times New Roman" w:hAnsi="Times New Roman" w:cs="Times New Roman"/>
        </w:rPr>
        <w:fldChar w:fldCharType="end"/>
      </w:r>
      <w:r w:rsidR="00B52647" w:rsidRPr="00D56866">
        <w:rPr>
          <w:rFonts w:ascii="Times New Roman" w:hAnsi="Times New Roman" w:cs="Times New Roman"/>
        </w:rPr>
        <w:t xml:space="preserve">), indicating </w:t>
      </w:r>
      <w:r w:rsidR="00A85E8D" w:rsidRPr="00D56866">
        <w:rPr>
          <w:rFonts w:ascii="Times New Roman" w:hAnsi="Times New Roman" w:cs="Times New Roman"/>
        </w:rPr>
        <w:t xml:space="preserve">the potential for </w:t>
      </w:r>
      <w:r w:rsidR="00B52647" w:rsidRPr="00D56866">
        <w:rPr>
          <w:rFonts w:ascii="Times New Roman" w:hAnsi="Times New Roman" w:cs="Times New Roman"/>
        </w:rPr>
        <w:t xml:space="preserve">acute sediment stress on corals in those areas </w:t>
      </w:r>
      <w:r w:rsidR="00B52647"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00B52647" w:rsidRPr="00D56866">
        <w:rPr>
          <w:rFonts w:ascii="Times New Roman" w:hAnsi="Times New Roman" w:cs="Times New Roman"/>
        </w:rPr>
        <w:fldChar w:fldCharType="end"/>
      </w:r>
      <w:r w:rsidR="00B52647" w:rsidRPr="00D56866">
        <w:rPr>
          <w:rFonts w:ascii="Times New Roman" w:hAnsi="Times New Roman" w:cs="Times New Roman"/>
        </w:rPr>
        <w:t>. On the southern reef, only the sites nearest shore (3A and</w:t>
      </w:r>
      <w:r w:rsidR="00B2597C" w:rsidRPr="00D56866">
        <w:rPr>
          <w:rFonts w:ascii="Times New Roman" w:hAnsi="Times New Roman" w:cs="Times New Roman"/>
        </w:rPr>
        <w:t xml:space="preserve"> </w:t>
      </w:r>
      <w:r w:rsidR="00B52647" w:rsidRPr="00D56866">
        <w:rPr>
          <w:rFonts w:ascii="Times New Roman" w:hAnsi="Times New Roman" w:cs="Times New Roman"/>
        </w:rPr>
        <w:t xml:space="preserve">3B) exceeded </w:t>
      </w:r>
      <w:r w:rsidRPr="00D56866">
        <w:rPr>
          <w:rFonts w:ascii="Times New Roman" w:hAnsi="Times New Roman" w:cs="Times New Roman"/>
        </w:rPr>
        <w:t xml:space="preserve">coral </w:t>
      </w:r>
      <w:r w:rsidR="00B52647" w:rsidRPr="00D56866">
        <w:rPr>
          <w:rFonts w:ascii="Times New Roman" w:hAnsi="Times New Roman" w:cs="Times New Roman"/>
        </w:rPr>
        <w:t xml:space="preserve">health thresholds, and these were primarily due to high carbonate sediment accumulation. </w:t>
      </w:r>
      <w:r w:rsidR="008F0101" w:rsidRPr="00D56866">
        <w:rPr>
          <w:rFonts w:ascii="Times New Roman" w:hAnsi="Times New Roman" w:cs="Times New Roman"/>
        </w:rPr>
        <w:t xml:space="preserve">Although particle settling on coral is important, </w:t>
      </w:r>
      <w:r w:rsidR="008F0101"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008F0101" w:rsidRPr="00D56866">
        <w:rPr>
          <w:rFonts w:ascii="Times New Roman" w:hAnsi="Times New Roman" w:cs="Times New Roman"/>
        </w:rPr>
        <w:fldChar w:fldCharType="separate"/>
      </w:r>
      <w:r w:rsidR="008F0101" w:rsidRPr="00D56866">
        <w:rPr>
          <w:rFonts w:ascii="Times New Roman" w:hAnsi="Times New Roman" w:cs="Times New Roman"/>
          <w:noProof/>
        </w:rPr>
        <w:t>Storlazzi et al. (2015)</w:t>
      </w:r>
      <w:r w:rsidR="008F0101" w:rsidRPr="00D56866">
        <w:rPr>
          <w:rFonts w:ascii="Times New Roman" w:hAnsi="Times New Roman" w:cs="Times New Roman"/>
        </w:rPr>
        <w:fldChar w:fldCharType="end"/>
      </w:r>
      <w:r w:rsidR="008F0101" w:rsidRPr="00D56866">
        <w:rPr>
          <w:rFonts w:ascii="Times New Roman" w:hAnsi="Times New Roman" w:cs="Times New Roman"/>
        </w:rPr>
        <w:t xml:space="preserve"> showed low concentration of </w:t>
      </w:r>
      <w:r w:rsidR="00C55461" w:rsidRPr="00D56866">
        <w:rPr>
          <w:rFonts w:ascii="Times New Roman" w:hAnsi="Times New Roman" w:cs="Times New Roman"/>
        </w:rPr>
        <w:t>fine</w:t>
      </w:r>
      <w:r w:rsidR="00C55461">
        <w:rPr>
          <w:rFonts w:ascii="Times New Roman" w:hAnsi="Times New Roman" w:cs="Times New Roman"/>
        </w:rPr>
        <w:t>-</w:t>
      </w:r>
      <w:r w:rsidR="008F0101" w:rsidRPr="00D56866">
        <w:rPr>
          <w:rFonts w:ascii="Times New Roman" w:hAnsi="Times New Roman" w:cs="Times New Roman"/>
        </w:rPr>
        <w:t>grain sediment in the water column (10 mg</w:t>
      </w:r>
      <w:r w:rsidR="00B2597C" w:rsidRPr="00D56866">
        <w:rPr>
          <w:rFonts w:ascii="Times New Roman" w:hAnsi="Times New Roman" w:cs="Times New Roman"/>
        </w:rPr>
        <w:t xml:space="preserve"> </w:t>
      </w:r>
      <w:r w:rsidR="008F0101" w:rsidRPr="00D56866">
        <w:rPr>
          <w:rFonts w:ascii="Times New Roman" w:hAnsi="Times New Roman" w:cs="Times New Roman"/>
        </w:rPr>
        <w:t>L</w:t>
      </w:r>
      <w:r w:rsidR="00B2597C" w:rsidRPr="00D56866">
        <w:rPr>
          <w:rFonts w:ascii="Times New Roman" w:hAnsi="Times New Roman" w:cs="Times New Roman"/>
          <w:vertAlign w:val="superscript"/>
        </w:rPr>
        <w:t>-1</w:t>
      </w:r>
      <w:r w:rsidR="008F0101" w:rsidRPr="00D56866">
        <w:rPr>
          <w:rFonts w:ascii="Times New Roman" w:hAnsi="Times New Roman" w:cs="Times New Roman"/>
        </w:rPr>
        <w:t xml:space="preserve">) reduced photosynthetically active radiation by ~80% at depths of only 0.2-0.4 m. This suggests that sediment impacts on photosynthesis </w:t>
      </w:r>
      <w:r w:rsidR="00A85E8D" w:rsidRPr="00D56866">
        <w:rPr>
          <w:rFonts w:ascii="Times New Roman" w:hAnsi="Times New Roman" w:cs="Times New Roman"/>
        </w:rPr>
        <w:t xml:space="preserve">may be </w:t>
      </w:r>
      <w:r w:rsidR="008F0101" w:rsidRPr="00D56866">
        <w:rPr>
          <w:rFonts w:ascii="Times New Roman" w:hAnsi="Times New Roman" w:cs="Times New Roman"/>
        </w:rPr>
        <w:t xml:space="preserve">more acute and common over the </w:t>
      </w:r>
      <w:r w:rsidRPr="00D56866">
        <w:rPr>
          <w:rFonts w:ascii="Times New Roman" w:hAnsi="Times New Roman" w:cs="Times New Roman"/>
        </w:rPr>
        <w:t xml:space="preserve">more </w:t>
      </w:r>
      <w:r w:rsidRPr="00D56866">
        <w:rPr>
          <w:rFonts w:ascii="Times New Roman" w:hAnsi="Times New Roman" w:cs="Times New Roman"/>
        </w:rPr>
        <w:lastRenderedPageBreak/>
        <w:t xml:space="preserve">quiescent </w:t>
      </w:r>
      <w:r w:rsidR="008F0101" w:rsidRPr="00D56866">
        <w:rPr>
          <w:rFonts w:ascii="Times New Roman" w:hAnsi="Times New Roman" w:cs="Times New Roman"/>
        </w:rPr>
        <w:t xml:space="preserve">northern reef and near the channel, compared to the </w:t>
      </w:r>
      <w:r w:rsidRPr="00D56866">
        <w:rPr>
          <w:rFonts w:ascii="Times New Roman" w:hAnsi="Times New Roman" w:cs="Times New Roman"/>
        </w:rPr>
        <w:t xml:space="preserve">more energetic </w:t>
      </w:r>
      <w:r w:rsidR="008F0101" w:rsidRPr="00D56866">
        <w:rPr>
          <w:rFonts w:ascii="Times New Roman" w:hAnsi="Times New Roman" w:cs="Times New Roman"/>
        </w:rPr>
        <w:t>southern reef</w:t>
      </w:r>
      <w:r w:rsidR="00021DF2" w:rsidRPr="00D56866">
        <w:rPr>
          <w:rFonts w:ascii="Times New Roman" w:hAnsi="Times New Roman" w:cs="Times New Roman"/>
        </w:rPr>
        <w:t xml:space="preserve"> where oceanic water with low SSC is transported across the southern reef crest by wave forcing</w:t>
      </w:r>
      <w:r w:rsidR="008F0101" w:rsidRPr="00D56866">
        <w:rPr>
          <w:rFonts w:ascii="Times New Roman" w:hAnsi="Times New Roman" w:cs="Times New Roman"/>
        </w:rPr>
        <w:t xml:space="preserve">. </w:t>
      </w:r>
    </w:p>
    <w:p w14:paraId="56C6E006" w14:textId="1E8CE73B" w:rsidR="00570B3A" w:rsidRPr="00D56866" w:rsidRDefault="00137DE0" w:rsidP="003B287B">
      <w:pPr>
        <w:spacing w:after="0"/>
        <w:ind w:firstLine="720"/>
        <w:rPr>
          <w:rFonts w:ascii="Times New Roman" w:hAnsi="Times New Roman" w:cs="Times New Roman"/>
        </w:rPr>
      </w:pPr>
      <w:r w:rsidRPr="00D56866">
        <w:rPr>
          <w:rFonts w:ascii="Times New Roman" w:hAnsi="Times New Roman" w:cs="Times New Roman"/>
        </w:rPr>
        <w:t>Sediment accumulation rates were an order of magnitude higher in s</w:t>
      </w:r>
      <w:r w:rsidR="00570B3A" w:rsidRPr="00D56866">
        <w:rPr>
          <w:rFonts w:ascii="Times New Roman" w:hAnsi="Times New Roman" w:cs="Times New Roman"/>
        </w:rPr>
        <w:t>ediment traps</w:t>
      </w:r>
      <w:r w:rsidRPr="00D56866">
        <w:rPr>
          <w:rFonts w:ascii="Times New Roman" w:hAnsi="Times New Roman" w:cs="Times New Roman"/>
        </w:rPr>
        <w:t xml:space="preserve"> compared to </w:t>
      </w:r>
      <w:proofErr w:type="spellStart"/>
      <w:r w:rsidRPr="00D56866">
        <w:rPr>
          <w:rFonts w:ascii="Times New Roman" w:hAnsi="Times New Roman" w:cs="Times New Roman"/>
        </w:rPr>
        <w:t>SedPods</w:t>
      </w:r>
      <w:proofErr w:type="spellEnd"/>
      <w:r w:rsidRPr="00D56866">
        <w:rPr>
          <w:rFonts w:ascii="Times New Roman" w:hAnsi="Times New Roman" w:cs="Times New Roman"/>
        </w:rPr>
        <w:t xml:space="preserve"> in</w:t>
      </w:r>
      <w:r w:rsidR="00570B3A" w:rsidRPr="00D56866">
        <w:rPr>
          <w:rFonts w:ascii="Times New Roman" w:hAnsi="Times New Roman" w:cs="Times New Roman"/>
        </w:rPr>
        <w:t xml:space="preserve"> areas of high flow</w:t>
      </w:r>
      <w:r w:rsidR="00021DF2" w:rsidRPr="00D56866">
        <w:rPr>
          <w:rFonts w:ascii="Times New Roman" w:hAnsi="Times New Roman" w:cs="Times New Roman"/>
        </w:rPr>
        <w:t xml:space="preserve"> velocities</w:t>
      </w:r>
      <w:r w:rsidR="00B2597C" w:rsidRPr="00D56866">
        <w:rPr>
          <w:rFonts w:ascii="Times New Roman" w:hAnsi="Times New Roman" w:cs="Times New Roman"/>
        </w:rPr>
        <w:t xml:space="preserve"> (sites</w:t>
      </w:r>
      <w:r w:rsidR="00570B3A" w:rsidRPr="00D56866">
        <w:rPr>
          <w:rFonts w:ascii="Times New Roman" w:hAnsi="Times New Roman" w:cs="Times New Roman"/>
        </w:rPr>
        <w:t xml:space="preserve"> 3A, 3B, and 1B</w:t>
      </w:r>
      <w:r w:rsidR="00B2597C" w:rsidRPr="00D56866">
        <w:rPr>
          <w:rFonts w:ascii="Times New Roman" w:hAnsi="Times New Roman" w:cs="Times New Roman"/>
        </w:rPr>
        <w:t>)</w:t>
      </w:r>
      <w:r w:rsidR="00570B3A" w:rsidRPr="00D56866">
        <w:rPr>
          <w:rFonts w:ascii="Times New Roman" w:hAnsi="Times New Roman" w:cs="Times New Roman"/>
        </w:rPr>
        <w:t xml:space="preserve">, but </w:t>
      </w:r>
      <w:r w:rsidRPr="00D56866">
        <w:rPr>
          <w:rFonts w:ascii="Times New Roman" w:hAnsi="Times New Roman" w:cs="Times New Roman"/>
        </w:rPr>
        <w:t xml:space="preserve">rates were more </w:t>
      </w:r>
      <w:r w:rsidR="00570B3A" w:rsidRPr="00D56866">
        <w:rPr>
          <w:rFonts w:ascii="Times New Roman" w:hAnsi="Times New Roman" w:cs="Times New Roman"/>
        </w:rPr>
        <w:t xml:space="preserve">similar </w:t>
      </w:r>
      <w:r w:rsidRPr="00D56866">
        <w:rPr>
          <w:rFonts w:ascii="Times New Roman" w:hAnsi="Times New Roman" w:cs="Times New Roman"/>
        </w:rPr>
        <w:t xml:space="preserve">between devices </w:t>
      </w:r>
      <w:r w:rsidR="00570B3A" w:rsidRPr="00D56866">
        <w:rPr>
          <w:rFonts w:ascii="Times New Roman" w:hAnsi="Times New Roman" w:cs="Times New Roman"/>
        </w:rPr>
        <w:t>in quiescent parts of the bay (</w:t>
      </w:r>
      <w:r w:rsidR="00B2597C" w:rsidRPr="00D56866">
        <w:rPr>
          <w:rFonts w:ascii="Times New Roman" w:hAnsi="Times New Roman" w:cs="Times New Roman"/>
        </w:rPr>
        <w:t xml:space="preserve">sites </w:t>
      </w:r>
      <w:r w:rsidR="00570B3A" w:rsidRPr="00D56866">
        <w:rPr>
          <w:rFonts w:ascii="Times New Roman" w:hAnsi="Times New Roman" w:cs="Times New Roman"/>
        </w:rPr>
        <w:t xml:space="preserve">2A, 1A). Other studies have shown that sediment traps collected transient suspended sediment while the surrounding benthic </w:t>
      </w:r>
      <w:commentRangeStart w:id="29"/>
      <w:r w:rsidR="00570B3A" w:rsidRPr="00D56866">
        <w:rPr>
          <w:rFonts w:ascii="Times New Roman" w:hAnsi="Times New Roman" w:cs="Times New Roman"/>
        </w:rPr>
        <w:t xml:space="preserve">sediment </w:t>
      </w:r>
      <w:r w:rsidR="00B2597C" w:rsidRPr="00D56866">
        <w:rPr>
          <w:rFonts w:ascii="Times New Roman" w:hAnsi="Times New Roman" w:cs="Times New Roman"/>
        </w:rPr>
        <w:t xml:space="preserve">composition </w:t>
      </w:r>
      <w:r w:rsidR="00570B3A" w:rsidRPr="00D56866">
        <w:rPr>
          <w:rFonts w:ascii="Times New Roman" w:hAnsi="Times New Roman" w:cs="Times New Roman"/>
        </w:rPr>
        <w:t xml:space="preserve">suggested </w:t>
      </w:r>
      <w:r w:rsidR="00B2597C" w:rsidRPr="00D56866">
        <w:rPr>
          <w:rFonts w:ascii="Times New Roman" w:hAnsi="Times New Roman" w:cs="Times New Roman"/>
        </w:rPr>
        <w:t>no</w:t>
      </w:r>
      <w:r w:rsidR="00570B3A" w:rsidRPr="00D56866">
        <w:rPr>
          <w:rFonts w:ascii="Times New Roman" w:hAnsi="Times New Roman" w:cs="Times New Roman"/>
        </w:rPr>
        <w:t xml:space="preserve"> net accumulation </w:t>
      </w:r>
      <w:commentRangeEnd w:id="29"/>
      <w:r w:rsidR="007B7938" w:rsidRPr="000A7C3D">
        <w:rPr>
          <w:rStyle w:val="CommentReference"/>
          <w:rFonts w:ascii="Times New Roman" w:hAnsi="Times New Roman" w:cs="Times New Roman"/>
        </w:rPr>
        <w:commentReference w:id="29"/>
      </w:r>
      <w:r w:rsidR="00570B3A"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Storlazzi et al., 2009)","manualFormatting":"(Bothner et al., 2006; Storlazzi et al., 2009)","plainTextFormattedCitation":"(Bothner et al., 2006; Storlazzi et al., 2009)","previouslyFormattedCitation":"(Bothner et al., 2006; Curt D. Storlazzi et al., 2009)"},"properties":{"noteIndex":0},"schema":"https://github.com/citation-style-language/schema/raw/master/csl-citation.json"}</w:instrText>
      </w:r>
      <w:r w:rsidR="00570B3A" w:rsidRPr="00D56866">
        <w:rPr>
          <w:rFonts w:ascii="Times New Roman" w:hAnsi="Times New Roman" w:cs="Times New Roman"/>
        </w:rPr>
        <w:fldChar w:fldCharType="separate"/>
      </w:r>
      <w:r w:rsidR="00CE0924" w:rsidRPr="00D56866">
        <w:rPr>
          <w:rFonts w:ascii="Times New Roman" w:hAnsi="Times New Roman" w:cs="Times New Roman"/>
          <w:noProof/>
        </w:rPr>
        <w:t>(Bothner et al., 2006; Storlazzi et al., 2009)</w:t>
      </w:r>
      <w:r w:rsidR="00570B3A" w:rsidRPr="00D56866">
        <w:rPr>
          <w:rFonts w:ascii="Times New Roman" w:hAnsi="Times New Roman" w:cs="Times New Roman"/>
        </w:rPr>
        <w:fldChar w:fldCharType="end"/>
      </w:r>
      <w:r w:rsidR="00570B3A" w:rsidRPr="00D56866">
        <w:rPr>
          <w:rFonts w:ascii="Times New Roman" w:hAnsi="Times New Roman" w:cs="Times New Roman"/>
        </w:rPr>
        <w:t xml:space="preserve">. </w:t>
      </w:r>
      <w:r w:rsidR="008B2837" w:rsidRPr="00D56866">
        <w:rPr>
          <w:rFonts w:ascii="Times New Roman" w:hAnsi="Times New Roman" w:cs="Times New Roman"/>
        </w:rPr>
        <w:t>A</w:t>
      </w:r>
      <w:r w:rsidR="00570B3A" w:rsidRPr="00D56866">
        <w:rPr>
          <w:rFonts w:ascii="Times New Roman" w:hAnsi="Times New Roman" w:cs="Times New Roman"/>
        </w:rPr>
        <w:t xml:space="preserve">s a consequence, measured sediment accumulation rates in </w:t>
      </w:r>
      <w:r w:rsidR="001B5629" w:rsidRPr="00D56866">
        <w:rPr>
          <w:rFonts w:ascii="Times New Roman" w:hAnsi="Times New Roman" w:cs="Times New Roman"/>
        </w:rPr>
        <w:t>sediment trap</w:t>
      </w:r>
      <w:r w:rsidR="00570B3A" w:rsidRPr="00D56866">
        <w:rPr>
          <w:rFonts w:ascii="Times New Roman" w:hAnsi="Times New Roman" w:cs="Times New Roman"/>
        </w:rPr>
        <w:t xml:space="preserve">s cannot be used to estimate long term accumulation rates </w:t>
      </w:r>
      <w:commentRangeStart w:id="30"/>
      <w:r w:rsidR="00570B3A" w:rsidRPr="00D56866">
        <w:rPr>
          <w:rFonts w:ascii="Times New Roman" w:hAnsi="Times New Roman" w:cs="Times New Roman"/>
        </w:rPr>
        <w:t>or coral health impacts</w:t>
      </w:r>
      <w:commentRangeEnd w:id="30"/>
      <w:r w:rsidR="002D691E">
        <w:rPr>
          <w:rStyle w:val="CommentReference"/>
          <w:rFonts w:asciiTheme="minorHAnsi" w:hAnsiTheme="minorHAnsi"/>
        </w:rPr>
        <w:commentReference w:id="30"/>
      </w:r>
      <w:r w:rsidR="00570B3A" w:rsidRPr="00D56866">
        <w:rPr>
          <w:rFonts w:ascii="Times New Roman" w:hAnsi="Times New Roman" w:cs="Times New Roman"/>
        </w:rPr>
        <w:t xml:space="preserve">, though both are often done </w:t>
      </w:r>
      <w:r w:rsidR="00570B3A"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D56866">
        <w:rPr>
          <w:rFonts w:ascii="Times New Roman" w:hAnsi="Times New Roman" w:cs="Times New Roman"/>
        </w:rPr>
        <w:fldChar w:fldCharType="separate"/>
      </w:r>
      <w:r w:rsidR="00CD4D59" w:rsidRPr="00D56866">
        <w:rPr>
          <w:rFonts w:ascii="Times New Roman" w:hAnsi="Times New Roman" w:cs="Times New Roman"/>
          <w:noProof/>
        </w:rPr>
        <w:t>(Teneva et al., 2016)</w:t>
      </w:r>
      <w:r w:rsidR="00570B3A" w:rsidRPr="00D56866">
        <w:rPr>
          <w:rFonts w:ascii="Times New Roman" w:hAnsi="Times New Roman" w:cs="Times New Roman"/>
        </w:rPr>
        <w:fldChar w:fldCharType="end"/>
      </w:r>
      <w:r w:rsidR="00570B3A" w:rsidRPr="00D56866">
        <w:rPr>
          <w:rFonts w:ascii="Times New Roman" w:hAnsi="Times New Roman" w:cs="Times New Roman"/>
        </w:rPr>
        <w:t xml:space="preserve">. Coral health is </w:t>
      </w:r>
      <w:r w:rsidR="007B7938" w:rsidRPr="00D56866">
        <w:rPr>
          <w:rFonts w:ascii="Times New Roman" w:hAnsi="Times New Roman" w:cs="Times New Roman"/>
        </w:rPr>
        <w:t xml:space="preserve">also </w:t>
      </w:r>
      <w:r w:rsidR="00570B3A" w:rsidRPr="00D56866">
        <w:rPr>
          <w:rFonts w:ascii="Times New Roman" w:hAnsi="Times New Roman" w:cs="Times New Roman"/>
        </w:rPr>
        <w:t xml:space="preserve">affected by suspended sediment, so information on sediment concentrations in the water column, as represented by the collection in the sediment traps, could be an important indicator of </w:t>
      </w:r>
      <w:commentRangeStart w:id="31"/>
      <w:r w:rsidR="00570B3A" w:rsidRPr="00D56866">
        <w:rPr>
          <w:rFonts w:ascii="Times New Roman" w:hAnsi="Times New Roman" w:cs="Times New Roman"/>
        </w:rPr>
        <w:t>sediment stress</w:t>
      </w:r>
      <w:commentRangeEnd w:id="31"/>
      <w:r w:rsidR="002D691E">
        <w:rPr>
          <w:rStyle w:val="CommentReference"/>
          <w:rFonts w:asciiTheme="minorHAnsi" w:hAnsiTheme="minorHAnsi"/>
        </w:rPr>
        <w:commentReference w:id="31"/>
      </w:r>
      <w:r w:rsidR="00570B3A" w:rsidRPr="00D56866">
        <w:rPr>
          <w:rFonts w:ascii="Times New Roman" w:hAnsi="Times New Roman" w:cs="Times New Roman"/>
        </w:rPr>
        <w:t xml:space="preserve">. </w:t>
      </w:r>
    </w:p>
    <w:p w14:paraId="607508EC" w14:textId="29623A48" w:rsidR="00045EDC" w:rsidRPr="00D56866" w:rsidRDefault="00045EDC" w:rsidP="003B287B">
      <w:pPr>
        <w:spacing w:after="0"/>
        <w:ind w:firstLine="720"/>
        <w:rPr>
          <w:rFonts w:ascii="Times New Roman" w:hAnsi="Times New Roman" w:cs="Times New Roman"/>
        </w:rPr>
      </w:pPr>
      <w:r w:rsidRPr="00D56866">
        <w:rPr>
          <w:rFonts w:ascii="Times New Roman" w:hAnsi="Times New Roman" w:cs="Times New Roman"/>
        </w:rPr>
        <w:t>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w:t>
      </w:r>
      <w:r w:rsidR="00137DE0" w:rsidRPr="00D56866">
        <w:rPr>
          <w:rFonts w:ascii="Times New Roman" w:hAnsi="Times New Roman" w:cs="Times New Roman"/>
        </w:rPr>
        <w:t xml:space="preserve"> </w:t>
      </w:r>
      <w:r w:rsidR="00137DE0" w:rsidRPr="00D56866">
        <w:rPr>
          <w:rFonts w:ascii="Times New Roman" w:hAnsi="Times New Roman" w:cs="Times New Roman"/>
        </w:rPr>
        <w:fldChar w:fldCharType="begin" w:fldLock="1"/>
      </w:r>
      <w:r w:rsidR="001D5A67"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sidRPr="00D56866">
        <w:rPr>
          <w:rFonts w:ascii="Times New Roman" w:hAnsi="Times New Roman" w:cs="Times New Roman"/>
        </w:rPr>
        <w:fldChar w:fldCharType="separate"/>
      </w:r>
      <w:r w:rsidR="00137DE0" w:rsidRPr="00D56866">
        <w:rPr>
          <w:rFonts w:ascii="Times New Roman" w:hAnsi="Times New Roman" w:cs="Times New Roman"/>
          <w:noProof/>
        </w:rPr>
        <w:t>(Duckworth et al., 2017)</w:t>
      </w:r>
      <w:r w:rsidR="00137DE0" w:rsidRPr="00D56866">
        <w:rPr>
          <w:rFonts w:ascii="Times New Roman" w:hAnsi="Times New Roman" w:cs="Times New Roman"/>
        </w:rPr>
        <w:fldChar w:fldCharType="end"/>
      </w:r>
      <w:r w:rsidRPr="00D56866">
        <w:rPr>
          <w:rFonts w:ascii="Times New Roman" w:hAnsi="Times New Roman" w:cs="Times New Roman"/>
        </w:rPr>
        <w:t xml:space="preserve">. Ecologically relevant thresholds for harmful sediment accumulation rates on corals are not straightforward, are unavailable for </w:t>
      </w:r>
      <w:r w:rsidR="000E7EAC">
        <w:rPr>
          <w:rFonts w:ascii="Times New Roman" w:hAnsi="Times New Roman" w:cs="Times New Roman"/>
        </w:rPr>
        <w:t>p</w:t>
      </w:r>
      <w:r w:rsidR="000E7EAC" w:rsidRPr="00D56866">
        <w:rPr>
          <w:rFonts w:ascii="Times New Roman" w:hAnsi="Times New Roman" w:cs="Times New Roman"/>
        </w:rPr>
        <w:t>ods</w:t>
      </w:r>
      <w:r w:rsidRPr="00D56866">
        <w:rPr>
          <w:rFonts w:ascii="Times New Roman" w:hAnsi="Times New Roman" w:cs="Times New Roman"/>
        </w:rPr>
        <w:t xml:space="preserve">, and can vary widely in the literature for simple tube traps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In Faga’alu Bay, areas of reduced c</w:t>
      </w:r>
      <w:r w:rsidRPr="00D56866">
        <w:rPr>
          <w:rFonts w:ascii="Times New Roman" w:hAnsi="Times New Roman" w:cs="Times New Roman"/>
        </w:rPr>
        <w:t>oral health</w:t>
      </w:r>
      <w:r w:rsidR="00B2597C" w:rsidRPr="00D56866">
        <w:rPr>
          <w:rFonts w:ascii="Times New Roman" w:hAnsi="Times New Roman" w:cs="Times New Roman"/>
        </w:rPr>
        <w:t xml:space="preserve"> </w:t>
      </w:r>
      <w:r w:rsidR="00F06794" w:rsidRPr="00D56866">
        <w:rPr>
          <w:rFonts w:ascii="Times New Roman" w:hAnsi="Times New Roman" w:cs="Times New Roman"/>
        </w:rPr>
        <w:t xml:space="preserve">determined by previous surveys </w:t>
      </w:r>
      <w:r w:rsidR="00B2597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00B2597C"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coincide with higher</w:t>
      </w:r>
      <w:r w:rsidRPr="00D56866">
        <w:rPr>
          <w:rFonts w:ascii="Times New Roman" w:hAnsi="Times New Roman" w:cs="Times New Roman"/>
        </w:rPr>
        <w:t xml:space="preserve"> sediment accumulation</w:t>
      </w:r>
      <w:r w:rsidR="00F06794" w:rsidRPr="00D56866">
        <w:rPr>
          <w:rFonts w:ascii="Times New Roman" w:hAnsi="Times New Roman" w:cs="Times New Roman"/>
        </w:rPr>
        <w:t>, particularly terrigenous sediment accumulation</w:t>
      </w:r>
      <w:r w:rsidR="00137DE0" w:rsidRPr="00D56866">
        <w:rPr>
          <w:rFonts w:ascii="Times New Roman" w:hAnsi="Times New Roman" w:cs="Times New Roman"/>
        </w:rPr>
        <w:t xml:space="preserve"> on </w:t>
      </w:r>
      <w:r w:rsidR="000E7EAC">
        <w:rPr>
          <w:rFonts w:ascii="Times New Roman" w:hAnsi="Times New Roman" w:cs="Times New Roman"/>
        </w:rPr>
        <w:t>p</w:t>
      </w:r>
      <w:r w:rsidR="000E7EAC" w:rsidRPr="00D56866">
        <w:rPr>
          <w:rFonts w:ascii="Times New Roman" w:hAnsi="Times New Roman" w:cs="Times New Roman"/>
        </w:rPr>
        <w:t xml:space="preserve">ods </w:t>
      </w:r>
      <w:r w:rsidR="00137DE0" w:rsidRPr="00D56866">
        <w:rPr>
          <w:rFonts w:ascii="Times New Roman" w:hAnsi="Times New Roman" w:cs="Times New Roman"/>
        </w:rPr>
        <w:t>as measured here</w:t>
      </w:r>
      <w:r w:rsidRPr="00D56866">
        <w:rPr>
          <w:rFonts w:ascii="Times New Roman" w:hAnsi="Times New Roman" w:cs="Times New Roman"/>
        </w:rPr>
        <w:t>.</w:t>
      </w:r>
    </w:p>
    <w:p w14:paraId="4494901E" w14:textId="0CD390F2" w:rsidR="00ED4647" w:rsidRPr="00D56866" w:rsidRDefault="007A6854" w:rsidP="00ED4647">
      <w:pPr>
        <w:spacing w:after="0"/>
        <w:ind w:firstLine="720"/>
        <w:rPr>
          <w:rFonts w:ascii="Times New Roman" w:hAnsi="Times New Roman" w:cs="Times New Roman"/>
        </w:rPr>
      </w:pPr>
      <w:r w:rsidRPr="00D56866">
        <w:rPr>
          <w:rFonts w:ascii="Times New Roman" w:hAnsi="Times New Roman" w:cs="Times New Roman"/>
        </w:rPr>
        <w:t xml:space="preserve">Given the apparent lag between deposition at the stream outlet, and subsequent resuspension and advection </w:t>
      </w:r>
      <w:r w:rsidR="004152F7" w:rsidRPr="00D56866">
        <w:rPr>
          <w:rFonts w:ascii="Times New Roman" w:hAnsi="Times New Roman" w:cs="Times New Roman"/>
        </w:rPr>
        <w:t xml:space="preserve">of terrigenous sediment </w:t>
      </w:r>
      <w:r w:rsidRPr="00D56866">
        <w:rPr>
          <w:rFonts w:ascii="Times New Roman" w:hAnsi="Times New Roman" w:cs="Times New Roman"/>
        </w:rPr>
        <w:t xml:space="preserve">over the northern reef, </w:t>
      </w:r>
      <w:r w:rsidRPr="00D56866">
        <w:rPr>
          <w:rFonts w:ascii="Times New Roman" w:hAnsi="Times New Roman" w:cs="Times New Roman"/>
          <w:i/>
          <w:iCs/>
        </w:rPr>
        <w:t>SSY</w:t>
      </w:r>
      <w:r w:rsidRPr="00D56866">
        <w:rPr>
          <w:rFonts w:ascii="Times New Roman" w:hAnsi="Times New Roman" w:cs="Times New Roman"/>
        </w:rPr>
        <w:t xml:space="preserve"> from storms may not be a strong control on terrigenous sediment accumulation at </w:t>
      </w:r>
      <w:r w:rsidR="008B2837" w:rsidRPr="00D56866">
        <w:rPr>
          <w:rFonts w:ascii="Times New Roman" w:hAnsi="Times New Roman" w:cs="Times New Roman"/>
        </w:rPr>
        <w:t xml:space="preserve">a </w:t>
      </w:r>
      <w:r w:rsidRPr="00D56866">
        <w:rPr>
          <w:rFonts w:ascii="Times New Roman" w:hAnsi="Times New Roman" w:cs="Times New Roman"/>
        </w:rPr>
        <w:t xml:space="preserve">monthly </w:t>
      </w:r>
      <w:proofErr w:type="gramStart"/>
      <w:r w:rsidRPr="00D56866">
        <w:rPr>
          <w:rFonts w:ascii="Times New Roman" w:hAnsi="Times New Roman" w:cs="Times New Roman"/>
        </w:rPr>
        <w:t>scale, but</w:t>
      </w:r>
      <w:proofErr w:type="gramEnd"/>
      <w:r w:rsidRPr="00D56866">
        <w:rPr>
          <w:rFonts w:ascii="Times New Roman" w:hAnsi="Times New Roman" w:cs="Times New Roman"/>
        </w:rPr>
        <w:t xml:space="preserve"> </w:t>
      </w:r>
      <w:r w:rsidR="008B2837" w:rsidRPr="00D56866">
        <w:rPr>
          <w:rFonts w:ascii="Times New Roman" w:hAnsi="Times New Roman" w:cs="Times New Roman"/>
        </w:rPr>
        <w:t>c</w:t>
      </w:r>
      <w:r w:rsidRPr="00D56866">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(Storlazzi et al., 2015)</w:t>
      </w:r>
      <w:r w:rsidRPr="00D56866">
        <w:rPr>
          <w:rFonts w:ascii="Times New Roman" w:hAnsi="Times New Roman" w:cs="Times New Roman"/>
        </w:rPr>
        <w:fldChar w:fldCharType="end"/>
      </w:r>
      <w:r w:rsidRPr="00D56866">
        <w:rPr>
          <w:rFonts w:ascii="Times New Roman" w:hAnsi="Times New Roman" w:cs="Times New Roman"/>
        </w:rPr>
        <w:t>.</w:t>
      </w:r>
      <w:r w:rsidR="007B7938" w:rsidRPr="00D56866">
        <w:rPr>
          <w:rFonts w:ascii="Times New Roman" w:hAnsi="Times New Roman" w:cs="Times New Roman"/>
        </w:rPr>
        <w:t xml:space="preserve"> </w:t>
      </w:r>
      <w:r w:rsidR="00987422" w:rsidRPr="00D56866">
        <w:rPr>
          <w:rFonts w:ascii="Times New Roman" w:hAnsi="Times New Roman" w:cs="Times New Roman"/>
        </w:rPr>
        <w:t>Previous work in Faga'alu documented that human disturbance has increased</w:t>
      </w:r>
      <w:r w:rsidR="00987422" w:rsidRPr="00D56866">
        <w:rPr>
          <w:rFonts w:ascii="Times New Roman" w:hAnsi="Times New Roman" w:cs="Times New Roman"/>
          <w:i/>
          <w:iCs/>
        </w:rPr>
        <w:t xml:space="preserve"> SSY</w:t>
      </w:r>
      <w:r w:rsidR="00987422" w:rsidRPr="00D56866">
        <w:rPr>
          <w:rFonts w:ascii="Times New Roman" w:hAnsi="Times New Roman" w:cs="Times New Roman"/>
        </w:rPr>
        <w:t xml:space="preserve"> to the bay by ~3.6</w:t>
      </w:r>
      <w:r w:rsidR="008B2837" w:rsidRPr="00D56866">
        <w:rPr>
          <w:rFonts w:ascii="Times New Roman" w:hAnsi="Times New Roman" w:cs="Times New Roman"/>
        </w:rPr>
        <w:t>x</w:t>
      </w:r>
      <w:r w:rsidR="00987422" w:rsidRPr="00D56866">
        <w:rPr>
          <w:rFonts w:ascii="Times New Roman" w:hAnsi="Times New Roman" w:cs="Times New Roman"/>
        </w:rPr>
        <w:t xml:space="preserve"> over the natural background</w:t>
      </w:r>
      <w:r w:rsidR="008B2837" w:rsidRPr="00D56866">
        <w:rPr>
          <w:rFonts w:ascii="Times New Roman" w:hAnsi="Times New Roman" w:cs="Times New Roman"/>
        </w:rPr>
        <w:t xml:space="preserve"> </w:t>
      </w:r>
      <w:r w:rsidR="008B2837"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008B2837"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008B2837" w:rsidRPr="00D56866">
        <w:rPr>
          <w:rFonts w:ascii="Times New Roman" w:hAnsi="Times New Roman" w:cs="Times New Roman"/>
        </w:rPr>
        <w:fldChar w:fldCharType="end"/>
      </w:r>
      <w:r w:rsidR="004152F7" w:rsidRPr="00D56866">
        <w:rPr>
          <w:rFonts w:ascii="Times New Roman" w:hAnsi="Times New Roman" w:cs="Times New Roman"/>
        </w:rPr>
        <w:t xml:space="preserve">. </w:t>
      </w:r>
      <w:r w:rsidR="00987422" w:rsidRPr="00D56866">
        <w:rPr>
          <w:rFonts w:ascii="Times New Roman" w:hAnsi="Times New Roman" w:cs="Times New Roman"/>
        </w:rPr>
        <w:t xml:space="preserve">The enhanced terrigenous fraction in the northern part of the bay may reflect this enhanced terrestrial yield, and </w:t>
      </w:r>
      <w:r w:rsidR="008B2837" w:rsidRPr="00D56866">
        <w:rPr>
          <w:rFonts w:ascii="Times New Roman" w:hAnsi="Times New Roman" w:cs="Times New Roman"/>
        </w:rPr>
        <w:t>the</w:t>
      </w:r>
      <w:r w:rsidR="00987422" w:rsidRPr="00D56866">
        <w:rPr>
          <w:rFonts w:ascii="Times New Roman" w:hAnsi="Times New Roman" w:cs="Times New Roman"/>
        </w:rPr>
        <w:t xml:space="preserve"> data</w:t>
      </w:r>
      <w:r w:rsidR="008B2837" w:rsidRPr="00D56866">
        <w:rPr>
          <w:rFonts w:ascii="Times New Roman" w:hAnsi="Times New Roman" w:cs="Times New Roman"/>
        </w:rPr>
        <w:t xml:space="preserve"> presented here</w:t>
      </w:r>
      <w:r w:rsidR="00987422" w:rsidRPr="00D56866">
        <w:rPr>
          <w:rFonts w:ascii="Times New Roman" w:hAnsi="Times New Roman" w:cs="Times New Roman"/>
        </w:rPr>
        <w:t xml:space="preserve"> suggest that resuspension of that material after deposition is a continuing source of sediment </w:t>
      </w:r>
      <w:r w:rsidR="00436400" w:rsidRPr="00D56866">
        <w:rPr>
          <w:rFonts w:ascii="Times New Roman" w:hAnsi="Times New Roman" w:cs="Times New Roman"/>
        </w:rPr>
        <w:t>stress</w:t>
      </w:r>
      <w:r w:rsidR="00ED4647" w:rsidRPr="00D56866">
        <w:rPr>
          <w:rFonts w:ascii="Times New Roman" w:hAnsi="Times New Roman" w:cs="Times New Roman"/>
        </w:rPr>
        <w:t xml:space="preserve"> in the coral environment. </w:t>
      </w:r>
    </w:p>
    <w:p w14:paraId="1EF51929" w14:textId="72DCB178" w:rsidR="002D21F3" w:rsidRPr="00D56866" w:rsidRDefault="007A6854" w:rsidP="003B287B">
      <w:pPr>
        <w:spacing w:after="0"/>
        <w:ind w:firstLine="720"/>
        <w:rPr>
          <w:rFonts w:ascii="Times New Roman" w:hAnsi="Times New Roman" w:cs="Times New Roman"/>
        </w:rPr>
      </w:pPr>
      <w:r w:rsidRPr="00D56866">
        <w:rPr>
          <w:rFonts w:ascii="Times New Roman" w:hAnsi="Times New Roman" w:cs="Times New Roman"/>
        </w:rPr>
        <w:t xml:space="preserve">Similar to other studies on sediment management for coral recovery like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i</w:t>
      </w:r>
      <w:r w:rsidR="00045EDC" w:rsidRPr="00D56866">
        <w:rPr>
          <w:rFonts w:ascii="Times New Roman" w:hAnsi="Times New Roman" w:cs="Times New Roman"/>
        </w:rPr>
        <w:t>t is unknown what the effect of sediment mitigation in the watershed will b</w:t>
      </w:r>
      <w:r w:rsidR="00436400" w:rsidRPr="00D56866">
        <w:rPr>
          <w:rFonts w:ascii="Times New Roman" w:hAnsi="Times New Roman" w:cs="Times New Roman"/>
        </w:rPr>
        <w:t xml:space="preserve">e on coral health, particularly </w:t>
      </w:r>
      <w:r w:rsidR="00045EDC" w:rsidRPr="00D56866">
        <w:rPr>
          <w:rFonts w:ascii="Times New Roman" w:hAnsi="Times New Roman" w:cs="Times New Roman"/>
        </w:rPr>
        <w:t xml:space="preserve">the time scale that recovery can be expected. Wave-driven resuspension of terrigenous sediment occurs frequently on the shallow reef flat, suggesting the </w:t>
      </w:r>
      <w:proofErr w:type="gramStart"/>
      <w:r w:rsidR="00045EDC" w:rsidRPr="00D56866">
        <w:rPr>
          <w:rFonts w:ascii="Times New Roman" w:hAnsi="Times New Roman" w:cs="Times New Roman"/>
        </w:rPr>
        <w:t>built up</w:t>
      </w:r>
      <w:proofErr w:type="gramEnd"/>
      <w:r w:rsidR="00045EDC" w:rsidRPr="00D56866">
        <w:rPr>
          <w:rFonts w:ascii="Times New Roman" w:hAnsi="Times New Roman" w:cs="Times New Roman"/>
        </w:rPr>
        <w:t xml:space="preserve"> store of terrigenous sediment will be advected from the reef flat, but it may be deposited on the </w:t>
      </w:r>
      <w:r w:rsidR="00436400" w:rsidRPr="00D56866">
        <w:rPr>
          <w:rFonts w:ascii="Times New Roman" w:hAnsi="Times New Roman" w:cs="Times New Roman"/>
        </w:rPr>
        <w:t>fore</w:t>
      </w:r>
      <w:r w:rsidR="0018422C" w:rsidRPr="00D56866">
        <w:rPr>
          <w:rFonts w:ascii="Times New Roman" w:hAnsi="Times New Roman" w:cs="Times New Roman"/>
        </w:rPr>
        <w:t xml:space="preserve"> </w:t>
      </w:r>
      <w:r w:rsidR="00045EDC" w:rsidRPr="00D56866">
        <w:rPr>
          <w:rFonts w:ascii="Times New Roman" w:hAnsi="Times New Roman" w:cs="Times New Roman"/>
        </w:rPr>
        <w:t xml:space="preserve">reef where its residence time </w:t>
      </w:r>
      <w:r w:rsidR="00436400" w:rsidRPr="00D56866">
        <w:rPr>
          <w:rFonts w:ascii="Times New Roman" w:hAnsi="Times New Roman" w:cs="Times New Roman"/>
        </w:rPr>
        <w:t>w</w:t>
      </w:r>
      <w:r w:rsidR="00045EDC" w:rsidRPr="00D56866">
        <w:rPr>
          <w:rFonts w:ascii="Times New Roman" w:hAnsi="Times New Roman" w:cs="Times New Roman"/>
        </w:rPr>
        <w:t xml:space="preserve">ould be much longer. </w:t>
      </w:r>
      <w:r w:rsidR="00045EDC" w:rsidRPr="00D56866">
        <w:rPr>
          <w:rFonts w:ascii="Times New Roman" w:hAnsi="Times New Roman" w:cs="Times New Roman"/>
          <w:noProof/>
        </w:rPr>
        <w:t xml:space="preserve">Wolanski et al. </w:t>
      </w:r>
      <w:r w:rsidR="00045ED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D56866">
        <w:rPr>
          <w:rFonts w:ascii="Times New Roman" w:hAnsi="Times New Roman" w:cs="Times New Roman"/>
        </w:rPr>
        <w:fldChar w:fldCharType="separate"/>
      </w:r>
      <w:r w:rsidR="00045EDC" w:rsidRPr="00D56866">
        <w:rPr>
          <w:rFonts w:ascii="Times New Roman" w:hAnsi="Times New Roman" w:cs="Times New Roman"/>
          <w:noProof/>
        </w:rPr>
        <w:t>(</w:t>
      </w:r>
      <w:r w:rsidR="00045EDC" w:rsidRPr="00D56866">
        <w:rPr>
          <w:rFonts w:ascii="Times New Roman" w:hAnsi="Times New Roman" w:cs="Times New Roman"/>
        </w:rPr>
        <w:fldChar w:fldCharType="end"/>
      </w:r>
      <w:r w:rsidR="00045EDC" w:rsidRPr="00D56866">
        <w:rPr>
          <w:rFonts w:ascii="Times New Roman" w:hAnsi="Times New Roman" w:cs="Times New Roman"/>
          <w:noProof/>
        </w:rPr>
        <w:t xml:space="preserve">2005) found resuspension </w:t>
      </w:r>
      <w:r w:rsidR="00045EDC" w:rsidRPr="00D56866">
        <w:rPr>
          <w:rFonts w:ascii="Times New Roman" w:hAnsi="Times New Roman" w:cs="Times New Roman"/>
        </w:rPr>
        <w:t>at depths &gt; 10 m only occurred during infrequent, extreme wave events, so any sediment deposited on corals deep on the fore</w:t>
      </w:r>
      <w:r w:rsidR="0018422C" w:rsidRPr="00D56866">
        <w:rPr>
          <w:rFonts w:ascii="Times New Roman" w:hAnsi="Times New Roman" w:cs="Times New Roman"/>
        </w:rPr>
        <w:t xml:space="preserve"> </w:t>
      </w:r>
      <w:r w:rsidR="00045EDC" w:rsidRPr="00D56866">
        <w:rPr>
          <w:rFonts w:ascii="Times New Roman" w:hAnsi="Times New Roman" w:cs="Times New Roman"/>
        </w:rPr>
        <w:t>reef may have very long residence times and persistent negative impacts.</w:t>
      </w:r>
    </w:p>
    <w:p w14:paraId="409D477B" w14:textId="77777777" w:rsidR="00ED4647" w:rsidRPr="00D56866" w:rsidRDefault="00ED4647" w:rsidP="00ED4647">
      <w:pPr>
        <w:spacing w:after="0"/>
        <w:rPr>
          <w:rFonts w:ascii="Times New Roman" w:hAnsi="Times New Roman" w:cs="Times New Roman"/>
        </w:rPr>
      </w:pPr>
    </w:p>
    <w:p w14:paraId="7C3A2708" w14:textId="561B6F62" w:rsidR="00ED4647" w:rsidRPr="000A7C3D" w:rsidRDefault="00ED4647" w:rsidP="00ED4647">
      <w:pPr>
        <w:pStyle w:val="Heading2"/>
        <w:rPr>
          <w:rFonts w:ascii="Times New Roman" w:hAnsi="Times New Roman" w:cs="Times New Roman"/>
        </w:rPr>
      </w:pPr>
      <w:r w:rsidRPr="000A7C3D">
        <w:rPr>
          <w:rFonts w:ascii="Times New Roman" w:hAnsi="Times New Roman" w:cs="Times New Roman"/>
        </w:rPr>
        <w:lastRenderedPageBreak/>
        <w:t>4.4 Comparison to other studies, and advantages of this approach</w:t>
      </w:r>
    </w:p>
    <w:p w14:paraId="408134C9" w14:textId="62713665" w:rsidR="00A17AF3" w:rsidRPr="00D56866" w:rsidRDefault="00A17AF3" w:rsidP="00ED4647">
      <w:pPr>
        <w:spacing w:after="0"/>
        <w:ind w:firstLine="720"/>
        <w:rPr>
          <w:rFonts w:ascii="Times New Roman" w:hAnsi="Times New Roman" w:cs="Times New Roman"/>
        </w:rPr>
      </w:pPr>
      <w:r w:rsidRPr="00D56866">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w:t>
      </w:r>
      <w:r w:rsidR="00137DE0" w:rsidRPr="00D56866">
        <w:rPr>
          <w:rFonts w:ascii="Times New Roman" w:hAnsi="Times New Roman" w:cs="Times New Roman"/>
        </w:rPr>
        <w:t>a</w:t>
      </w:r>
      <w:r w:rsidRPr="00D56866">
        <w:rPr>
          <w:rFonts w:ascii="Times New Roman" w:hAnsi="Times New Roman" w:cs="Times New Roman"/>
        </w:rPr>
        <w:t xml:space="preserve"> stream outlet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Storlazzi et al., 2009)","manualFormatting":"(Storlazzi et al. 2009; Field et al. 2012; Gray et al. 2012)","plainTextFormattedCitation":"(Bothner et al., 2006; Field et al., 2012; Gray et al., 2012; Storlazzi et al., 2009)","previouslyFormattedCitation":"(Bothner et al., 2006; Field et al., 2012; Gray et al., 2012; Curt D. Storlazzi et al., 2009)"},"properties":{"noteIndex":0},"schema":"https://github.com/citation-style-language/schema/raw/master/csl-citation.json"}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2009; Field et al. 2012; Gray et al. 2012)</w:t>
      </w:r>
      <w:r w:rsidRPr="00D56866">
        <w:rPr>
          <w:rFonts w:ascii="Times New Roman" w:hAnsi="Times New Roman" w:cs="Times New Roman"/>
        </w:rPr>
        <w:fldChar w:fldCharType="end"/>
      </w:r>
      <w:r w:rsidRPr="00D56866">
        <w:rPr>
          <w:rFonts w:ascii="Times New Roman" w:hAnsi="Times New Roman" w:cs="Times New Roman"/>
        </w:rPr>
        <w:t>. Further from stream outlets, or on reefs exposed to larger, or more frequent waves, monthly sediment accumulation rates may be decoupled from the storm-supplied terrigenous sediment yield</w:t>
      </w:r>
      <w:r w:rsidR="0018422C" w:rsidRPr="00D56866">
        <w:rPr>
          <w:rFonts w:ascii="Times New Roman" w:hAnsi="Times New Roman" w:cs="Times New Roman"/>
        </w:rPr>
        <w:t xml:space="preserve"> </w:t>
      </w:r>
      <w:r w:rsidR="0018422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sidRPr="00D56866">
        <w:rPr>
          <w:rFonts w:ascii="Times New Roman" w:hAnsi="Times New Roman" w:cs="Times New Roman"/>
        </w:rPr>
        <w:fldChar w:fldCharType="separate"/>
      </w:r>
      <w:r w:rsidR="00CD4D59" w:rsidRPr="00D56866">
        <w:rPr>
          <w:rFonts w:ascii="Times New Roman" w:hAnsi="Times New Roman" w:cs="Times New Roman"/>
          <w:noProof/>
        </w:rPr>
        <w:t>(Draut et al., 2009)</w:t>
      </w:r>
      <w:r w:rsidR="0018422C" w:rsidRPr="00D56866">
        <w:rPr>
          <w:rFonts w:ascii="Times New Roman" w:hAnsi="Times New Roman" w:cs="Times New Roman"/>
        </w:rPr>
        <w:fldChar w:fldCharType="end"/>
      </w:r>
      <w:r w:rsidRPr="00D56866">
        <w:rPr>
          <w:rFonts w:ascii="Times New Roman" w:hAnsi="Times New Roman" w:cs="Times New Roman"/>
        </w:rPr>
        <w:t>, and instead are determined by resuspension of previously deposited sediment</w:t>
      </w:r>
      <w:r w:rsidR="0018422C" w:rsidRPr="00D56866">
        <w:rPr>
          <w:rFonts w:ascii="Times New Roman" w:hAnsi="Times New Roman" w:cs="Times New Roman"/>
        </w:rPr>
        <w:t xml:space="preserve"> (Storlazzi and Jaffe, 2008; Storlazzi et al., 2009)</w:t>
      </w:r>
      <w:r w:rsidRPr="00D56866">
        <w:rPr>
          <w:rFonts w:ascii="Times New Roman" w:hAnsi="Times New Roman" w:cs="Times New Roman"/>
        </w:rPr>
        <w:t>, as observed ov</w:t>
      </w:r>
      <w:r w:rsidR="00ED4647" w:rsidRPr="00D56866">
        <w:rPr>
          <w:rFonts w:ascii="Times New Roman" w:hAnsi="Times New Roman" w:cs="Times New Roman"/>
        </w:rPr>
        <w:t>er the reef flat in this study.</w:t>
      </w:r>
    </w:p>
    <w:p w14:paraId="1CB9A9AB" w14:textId="2AC20222" w:rsidR="00292608" w:rsidRPr="000A7C3D" w:rsidRDefault="00A93F04" w:rsidP="00EB420F">
      <w:pPr>
        <w:spacing w:after="0"/>
        <w:ind w:firstLine="720"/>
        <w:rPr>
          <w:rFonts w:ascii="Times New Roman" w:hAnsi="Times New Roman" w:cs="Times New Roman"/>
        </w:rPr>
      </w:pPr>
      <w:r w:rsidRPr="00D56866">
        <w:rPr>
          <w:rFonts w:ascii="Times New Roman" w:hAnsi="Times New Roman" w:cs="Times New Roman"/>
        </w:rPr>
        <w:t>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w:t>
      </w:r>
      <w:r w:rsidR="00137DE0" w:rsidRPr="00D56866">
        <w:rPr>
          <w:rFonts w:ascii="Times New Roman" w:hAnsi="Times New Roman" w:cs="Times New Roman"/>
        </w:rPr>
        <w:t xml:space="preserve"> carbonate</w:t>
      </w:r>
      <w:r w:rsidRPr="00D56866">
        <w:rPr>
          <w:rFonts w:ascii="Times New Roman" w:hAnsi="Times New Roman" w:cs="Times New Roman"/>
        </w:rPr>
        <w:t xml:space="preserve"> and storm-supplied terrigenous sediment in a small coral reef embayment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2009)","manualFormatting":"(Storlazzi et al., 2009)","plainTextFormattedCitation":"(Storlazzi et al., 2009)","previouslyFormattedCitation":"(Curt D. Storlazzi et al., 2009)"},"properties":{"noteIndex":0},"schema":"https://github.com/citation-style-language/schema/raw/master/csl-citation.json"}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(Storlazzi et al., 2009)</w:t>
      </w:r>
      <w:r w:rsidRPr="00D56866">
        <w:rPr>
          <w:rFonts w:ascii="Times New Roman" w:hAnsi="Times New Roman" w:cs="Times New Roman"/>
        </w:rPr>
        <w:fldChar w:fldCharType="end"/>
      </w:r>
      <w:r w:rsidRPr="00D56866">
        <w:rPr>
          <w:rFonts w:ascii="Times New Roman" w:hAnsi="Times New Roman" w:cs="Times New Roman"/>
        </w:rPr>
        <w:t xml:space="preserve">. Other studies have deployed sediment traps without an explicit consideration of spatial variation due to distance from sediment inputs, water circulation, or depth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making it uncertain if sediment accumulation is indicative of sediment dynamics over the reef or </w:t>
      </w:r>
      <w:r w:rsidR="00137DE0" w:rsidRPr="00D56866">
        <w:rPr>
          <w:rFonts w:ascii="Times New Roman" w:hAnsi="Times New Roman" w:cs="Times New Roman"/>
        </w:rPr>
        <w:t>the location of the sediment trap</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 Victor et al., 2006)</w:t>
      </w:r>
      <w:r w:rsidRPr="00D56866">
        <w:rPr>
          <w:rFonts w:ascii="Times New Roman" w:hAnsi="Times New Roman" w:cs="Times New Roman"/>
        </w:rPr>
        <w:fldChar w:fldCharType="end"/>
      </w:r>
      <w:r w:rsidRPr="00D56866">
        <w:rPr>
          <w:rFonts w:ascii="Times New Roman" w:hAnsi="Times New Roman" w:cs="Times New Roman"/>
        </w:rPr>
        <w:t xml:space="preserve">. </w:t>
      </w:r>
      <w:r w:rsidR="00B848B1" w:rsidRPr="00D56866">
        <w:rPr>
          <w:rFonts w:ascii="Times New Roman" w:hAnsi="Times New Roman" w:cs="Times New Roman"/>
        </w:rPr>
        <w:t xml:space="preserve">Our </w:t>
      </w:r>
      <w:r w:rsidRPr="00D56866">
        <w:rPr>
          <w:rFonts w:ascii="Times New Roman" w:hAnsi="Times New Roman" w:cs="Times New Roman"/>
        </w:rPr>
        <w:t xml:space="preserve">study </w:t>
      </w:r>
      <w:r w:rsidR="00137DE0" w:rsidRPr="00D56866">
        <w:rPr>
          <w:rFonts w:ascii="Times New Roman" w:hAnsi="Times New Roman" w:cs="Times New Roman"/>
        </w:rPr>
        <w:t>explicitly sampled over</w:t>
      </w:r>
      <w:r w:rsidRPr="00D56866">
        <w:rPr>
          <w:rFonts w:ascii="Times New Roman" w:hAnsi="Times New Roman" w:cs="Times New Roman"/>
        </w:rPr>
        <w:t xml:space="preserve"> </w:t>
      </w:r>
      <w:r w:rsidR="00137DE0" w:rsidRPr="00D56866">
        <w:rPr>
          <w:rFonts w:ascii="Times New Roman" w:hAnsi="Times New Roman" w:cs="Times New Roman"/>
        </w:rPr>
        <w:t>spatial and depth gradients encompassing the whole reef</w:t>
      </w:r>
      <w:r w:rsidRPr="00D56866">
        <w:rPr>
          <w:rFonts w:ascii="Times New Roman" w:hAnsi="Times New Roman" w:cs="Times New Roman"/>
        </w:rPr>
        <w:t xml:space="preserve">, documenting significant spatial differences in sediment accumulation due to the variation in benthic sediment composition, orientation of wave-forced circulation, and configuration of the stream outlet. Other studies have also qualitatively interpreted temporal variation in sediment accumulation rates in relation to the occurrence of discrete events like large storms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or large wave events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xml:space="preserve">, without statistical analyses of how different sized storms or waves affect sediment accumulation rates. </w:t>
      </w:r>
      <w:r w:rsidR="00B848B1" w:rsidRPr="00D56866">
        <w:rPr>
          <w:rFonts w:ascii="Times New Roman" w:hAnsi="Times New Roman" w:cs="Times New Roman"/>
        </w:rPr>
        <w:t xml:space="preserve">Our </w:t>
      </w:r>
      <w:r w:rsidRPr="00D56866">
        <w:rPr>
          <w:rFonts w:ascii="Times New Roman" w:hAnsi="Times New Roman" w:cs="Times New Roman"/>
        </w:rPr>
        <w:t>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02F20831" w:rsidR="00292608" w:rsidRPr="00D56866" w:rsidRDefault="00292608" w:rsidP="00F7231C">
      <w:pPr>
        <w:spacing w:after="0"/>
        <w:ind w:firstLine="720"/>
        <w:rPr>
          <w:rFonts w:ascii="Times New Roman" w:hAnsi="Times New Roman" w:cs="Times New Roman"/>
        </w:rPr>
      </w:pPr>
      <w:r w:rsidRPr="00D56866">
        <w:rPr>
          <w:rFonts w:ascii="Times New Roman" w:hAnsi="Times New Roman" w:cs="Times New Roman"/>
          <w:noProof/>
        </w:rPr>
        <w:t>With a quasi-monthly sampling interval it is not possible to assess da</w:t>
      </w:r>
      <w:r w:rsidR="004152F7" w:rsidRPr="00D56866">
        <w:rPr>
          <w:rFonts w:ascii="Times New Roman" w:hAnsi="Times New Roman" w:cs="Times New Roman"/>
          <w:noProof/>
        </w:rPr>
        <w:t xml:space="preserve">ily sediment accumulation rates, or </w:t>
      </w:r>
      <w:r w:rsidRPr="00D56866">
        <w:rPr>
          <w:rFonts w:ascii="Times New Roman" w:hAnsi="Times New Roman" w:cs="Times New Roman"/>
          <w:noProof/>
        </w:rPr>
        <w:t xml:space="preserve">to investigate the effects of phasing and sequence between daily </w:t>
      </w:r>
      <w:r w:rsidRPr="00D56866">
        <w:rPr>
          <w:rFonts w:ascii="Times New Roman" w:hAnsi="Times New Roman" w:cs="Times New Roman"/>
          <w:i/>
          <w:iCs/>
          <w:noProof/>
        </w:rPr>
        <w:t>SSY</w:t>
      </w:r>
      <w:r w:rsidRPr="00D56866">
        <w:rPr>
          <w:rFonts w:ascii="Times New Roman" w:hAnsi="Times New Roman" w:cs="Times New Roman"/>
          <w:noProof/>
        </w:rPr>
        <w:t xml:space="preserve"> and daily wave conditions, which are likely very important </w:t>
      </w:r>
      <w:r w:rsidR="004152F7" w:rsidRPr="00D56866">
        <w:rPr>
          <w:rFonts w:ascii="Times New Roman" w:hAnsi="Times New Roman" w:cs="Times New Roman"/>
          <w:noProof/>
        </w:rPr>
        <w:t xml:space="preserve">controls on </w:t>
      </w:r>
      <w:r w:rsidRPr="00D56866">
        <w:rPr>
          <w:rFonts w:ascii="Times New Roman" w:hAnsi="Times New Roman" w:cs="Times New Roman"/>
          <w:noProof/>
        </w:rPr>
        <w:t xml:space="preserve">sediment accumulation rates. Using upward-facing, optical backscatter instruments to measure sediment accumulation at hourly intervals </w:t>
      </w:r>
      <w:r w:rsidR="001D5A67" w:rsidRPr="00D56866">
        <w:rPr>
          <w:rFonts w:ascii="Times New Roman" w:hAnsi="Times New Roman" w:cs="Times New Roman"/>
          <w:noProof/>
        </w:rPr>
        <w:fldChar w:fldCharType="begin" w:fldLock="1"/>
      </w:r>
      <w:r w:rsidR="007F7DA9">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and Ridd, 2005; Whinney et al., 2017)","plainTextFormattedCitation":"(Thomas and Ridd, 2005; Whinney et al., 2017)","previouslyFormattedCitation":"(Thomas &amp; Ridd, 2005; Whinney et al., 2017)"},"properties":{"noteIndex":0},"schema":"https://github.com/citation-style-language/schema/raw/master/csl-citation.json"}</w:instrText>
      </w:r>
      <w:r w:rsidR="001D5A67" w:rsidRPr="00D56866">
        <w:rPr>
          <w:rFonts w:ascii="Times New Roman" w:hAnsi="Times New Roman" w:cs="Times New Roman"/>
          <w:noProof/>
        </w:rPr>
        <w:fldChar w:fldCharType="separate"/>
      </w:r>
      <w:r w:rsidR="007F7DA9" w:rsidRPr="007F7DA9">
        <w:rPr>
          <w:rFonts w:ascii="Times New Roman" w:hAnsi="Times New Roman" w:cs="Times New Roman"/>
          <w:noProof/>
        </w:rPr>
        <w:t>(Thomas and Ridd, 2005; Whinney et al., 2017)</w:t>
      </w:r>
      <w:r w:rsidR="001D5A67" w:rsidRPr="00D56866">
        <w:rPr>
          <w:rFonts w:ascii="Times New Roman" w:hAnsi="Times New Roman" w:cs="Times New Roman"/>
          <w:noProof/>
        </w:rPr>
        <w:fldChar w:fldCharType="end"/>
      </w:r>
      <w:r w:rsidR="001D5A67" w:rsidRPr="00D56866">
        <w:rPr>
          <w:rFonts w:ascii="Times New Roman" w:hAnsi="Times New Roman" w:cs="Times New Roman"/>
          <w:noProof/>
        </w:rPr>
        <w:t xml:space="preserve"> </w:t>
      </w:r>
      <w:r w:rsidRPr="00D56866">
        <w:rPr>
          <w:rFonts w:ascii="Times New Roman" w:hAnsi="Times New Roman" w:cs="Times New Roman"/>
          <w:noProof/>
        </w:rPr>
        <w:t xml:space="preserve">or measuring resuspension and transport with more sophisticated hydrodynamic instruments and </w:t>
      </w:r>
      <w:r w:rsidR="000E7EAC" w:rsidRPr="00D56866">
        <w:rPr>
          <w:rFonts w:ascii="Times New Roman" w:hAnsi="Times New Roman" w:cs="Times New Roman"/>
          <w:noProof/>
        </w:rPr>
        <w:t>suspended</w:t>
      </w:r>
      <w:r w:rsidR="000E7EAC">
        <w:rPr>
          <w:rFonts w:ascii="Times New Roman" w:hAnsi="Times New Roman" w:cs="Times New Roman"/>
          <w:noProof/>
        </w:rPr>
        <w:t>-</w:t>
      </w:r>
      <w:r w:rsidR="004152F7" w:rsidRPr="00D56866">
        <w:rPr>
          <w:rFonts w:ascii="Times New Roman" w:hAnsi="Times New Roman" w:cs="Times New Roman"/>
          <w:noProof/>
        </w:rPr>
        <w:t xml:space="preserve">sediment sampling </w:t>
      </w:r>
      <w:r w:rsidRPr="00D56866">
        <w:rPr>
          <w:rFonts w:ascii="Times New Roman" w:hAnsi="Times New Roman" w:cs="Times New Roman"/>
          <w:noProof/>
        </w:rPr>
        <w:fldChar w:fldCharType="begin" w:fldLock="1"/>
      </w:r>
      <w:r w:rsidR="007F7DA9">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Storlazzi et al., 2009)","manualFormatting":"(Pomeroy et al., 2015; Storlazzi et al., 2009)","plainTextFormattedCitation":"(Pomeroy et al., 2015; Storlazzi et al., 2009)","previouslyFormattedCitation":"(Pomeroy et al., 2015; Curt D. Storlazzi et al., 2009)"},"properties":{"noteIndex":0},"schema":"https://github.com/citation-style-language/schema/raw/master/csl-citation.json"}</w:instrText>
      </w:r>
      <w:r w:rsidRPr="00D56866">
        <w:rPr>
          <w:rFonts w:ascii="Times New Roman" w:hAnsi="Times New Roman" w:cs="Times New Roman"/>
          <w:noProof/>
        </w:rPr>
        <w:fldChar w:fldCharType="separate"/>
      </w:r>
      <w:r w:rsidR="00CE0924" w:rsidRPr="00D56866">
        <w:rPr>
          <w:rFonts w:ascii="Times New Roman" w:hAnsi="Times New Roman" w:cs="Times New Roman"/>
          <w:noProof/>
        </w:rPr>
        <w:t>(Pomeroy et al., 2015; Storlazzi et al., 2009)</w:t>
      </w:r>
      <w:r w:rsidRPr="00D56866">
        <w:rPr>
          <w:rFonts w:ascii="Times New Roman" w:hAnsi="Times New Roman" w:cs="Times New Roman"/>
          <w:noProof/>
        </w:rPr>
        <w:fldChar w:fldCharType="end"/>
      </w:r>
      <w:r w:rsidRPr="00D56866">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D56866">
        <w:rPr>
          <w:rFonts w:ascii="Times New Roman" w:hAnsi="Times New Roman" w:cs="Times New Roman"/>
        </w:rPr>
        <w:t xml:space="preserve"> </w:t>
      </w:r>
    </w:p>
    <w:p w14:paraId="4A1A004D" w14:textId="041C3FB8" w:rsidR="00292608" w:rsidRPr="00D56866" w:rsidRDefault="00292608" w:rsidP="003B287B">
      <w:pPr>
        <w:spacing w:after="0"/>
        <w:ind w:firstLine="720"/>
        <w:rPr>
          <w:rFonts w:ascii="Times New Roman" w:hAnsi="Times New Roman" w:cs="Times New Roman"/>
        </w:rPr>
      </w:pPr>
      <w:r w:rsidRPr="00D56866">
        <w:rPr>
          <w:rFonts w:ascii="Times New Roman" w:hAnsi="Times New Roman" w:cs="Times New Roman"/>
        </w:rPr>
        <w:t>Th</w:t>
      </w:r>
      <w:r w:rsidR="00B848B1" w:rsidRPr="00D56866">
        <w:rPr>
          <w:rFonts w:ascii="Times New Roman" w:hAnsi="Times New Roman" w:cs="Times New Roman"/>
        </w:rPr>
        <w:t>e</w:t>
      </w:r>
      <w:r w:rsidRPr="00D56866">
        <w:rPr>
          <w:rFonts w:ascii="Times New Roman" w:hAnsi="Times New Roman" w:cs="Times New Roman"/>
        </w:rPr>
        <w:t xml:space="preserve"> period </w:t>
      </w:r>
      <w:r w:rsidR="0018422C" w:rsidRPr="00D56866">
        <w:rPr>
          <w:rFonts w:ascii="Times New Roman" w:hAnsi="Times New Roman" w:cs="Times New Roman"/>
        </w:rPr>
        <w:t xml:space="preserve">of study described here </w:t>
      </w:r>
      <w:r w:rsidRPr="00D56866">
        <w:rPr>
          <w:rFonts w:ascii="Times New Roman" w:hAnsi="Times New Roman" w:cs="Times New Roman"/>
        </w:rPr>
        <w:t xml:space="preserve">included </w:t>
      </w:r>
      <w:r w:rsidR="0018422C" w:rsidRPr="00D56866">
        <w:rPr>
          <w:rFonts w:ascii="Times New Roman" w:hAnsi="Times New Roman" w:cs="Times New Roman"/>
        </w:rPr>
        <w:t xml:space="preserve">terrestrial </w:t>
      </w:r>
      <w:r w:rsidRPr="00D56866">
        <w:rPr>
          <w:rFonts w:ascii="Times New Roman" w:hAnsi="Times New Roman" w:cs="Times New Roman"/>
        </w:rPr>
        <w:t xml:space="preserve">mitigation actions that significantly reduced </w:t>
      </w:r>
      <w:r w:rsidRPr="00D56866">
        <w:rPr>
          <w:rFonts w:ascii="Times New Roman" w:hAnsi="Times New Roman" w:cs="Times New Roman"/>
          <w:i/>
          <w:iCs/>
        </w:rPr>
        <w:t>SSY</w:t>
      </w:r>
      <w:r w:rsidRPr="00D56866">
        <w:rPr>
          <w:rFonts w:ascii="Times New Roman" w:hAnsi="Times New Roman" w:cs="Times New Roman"/>
        </w:rPr>
        <w:t xml:space="preserve"> to the </w:t>
      </w:r>
      <w:r w:rsidR="0018422C" w:rsidRPr="00D56866">
        <w:rPr>
          <w:rFonts w:ascii="Times New Roman" w:hAnsi="Times New Roman" w:cs="Times New Roman"/>
        </w:rPr>
        <w:t>bay</w:t>
      </w:r>
      <w:r w:rsidRPr="00D56866">
        <w:rPr>
          <w:rFonts w:ascii="Times New Roman" w:hAnsi="Times New Roman" w:cs="Times New Roman"/>
        </w:rPr>
        <w:t xml:space="preserve">, making precipitation a poor predictor of </w:t>
      </w:r>
      <w:r w:rsidRPr="00D56866">
        <w:rPr>
          <w:rFonts w:ascii="Times New Roman" w:hAnsi="Times New Roman" w:cs="Times New Roman"/>
          <w:i/>
          <w:iCs/>
        </w:rPr>
        <w:t>SSY</w:t>
      </w:r>
      <w:r w:rsidRPr="00D56866">
        <w:rPr>
          <w:rFonts w:ascii="Times New Roman" w:hAnsi="Times New Roman" w:cs="Times New Roman"/>
        </w:rPr>
        <w:t xml:space="preserve"> and hence, sediment accumulation. In other watersheds where mitigation is planned, or land use change is ongoing</w:t>
      </w:r>
      <w:r w:rsidR="00C810B0" w:rsidRPr="00D56866">
        <w:rPr>
          <w:rFonts w:ascii="Times New Roman" w:hAnsi="Times New Roman" w:cs="Times New Roman"/>
        </w:rPr>
        <w:t>,</w:t>
      </w:r>
      <w:r w:rsidRPr="00D56866">
        <w:rPr>
          <w:rFonts w:ascii="Times New Roman" w:hAnsi="Times New Roman" w:cs="Times New Roman"/>
        </w:rPr>
        <w:t xml:space="preserve"> it is strongly advised that in situ measurements of </w:t>
      </w:r>
      <w:r w:rsidRPr="00D56866">
        <w:rPr>
          <w:rFonts w:ascii="Times New Roman" w:hAnsi="Times New Roman" w:cs="Times New Roman"/>
          <w:i/>
          <w:iCs/>
        </w:rPr>
        <w:t xml:space="preserve">SSY </w:t>
      </w:r>
      <w:r w:rsidRPr="00D56866">
        <w:rPr>
          <w:rFonts w:ascii="Times New Roman" w:hAnsi="Times New Roman" w:cs="Times New Roman"/>
        </w:rPr>
        <w:t>from the stream are used</w:t>
      </w:r>
      <w:r w:rsidR="00B848B1" w:rsidRPr="00D56866">
        <w:rPr>
          <w:rFonts w:ascii="Times New Roman" w:hAnsi="Times New Roman" w:cs="Times New Roman"/>
        </w:rPr>
        <w:t xml:space="preserve"> as a predictor of </w:t>
      </w:r>
      <w:r w:rsidR="000E7EAC">
        <w:rPr>
          <w:rFonts w:ascii="Times New Roman" w:hAnsi="Times New Roman" w:cs="Times New Roman"/>
        </w:rPr>
        <w:t xml:space="preserve">relative </w:t>
      </w:r>
      <w:r w:rsidR="00B848B1" w:rsidRPr="00D56866">
        <w:rPr>
          <w:rFonts w:ascii="Times New Roman" w:hAnsi="Times New Roman" w:cs="Times New Roman"/>
        </w:rPr>
        <w:t>sediment</w:t>
      </w:r>
      <w:r w:rsidR="000E7EAC">
        <w:rPr>
          <w:rFonts w:ascii="Times New Roman" w:hAnsi="Times New Roman" w:cs="Times New Roman"/>
        </w:rPr>
        <w:t xml:space="preserve"> </w:t>
      </w:r>
      <w:r w:rsidR="00F90C31">
        <w:rPr>
          <w:rFonts w:ascii="Times New Roman" w:hAnsi="Times New Roman" w:cs="Times New Roman"/>
        </w:rPr>
        <w:t xml:space="preserve">delivery to </w:t>
      </w:r>
      <w:r w:rsidR="00B848B1" w:rsidRPr="00D56866">
        <w:rPr>
          <w:rFonts w:ascii="Times New Roman" w:hAnsi="Times New Roman" w:cs="Times New Roman"/>
        </w:rPr>
        <w:t xml:space="preserve">the </w:t>
      </w:r>
      <w:proofErr w:type="gramStart"/>
      <w:r w:rsidR="00B848B1" w:rsidRPr="00D56866">
        <w:rPr>
          <w:rFonts w:ascii="Times New Roman" w:hAnsi="Times New Roman" w:cs="Times New Roman"/>
        </w:rPr>
        <w:t>near-shore</w:t>
      </w:r>
      <w:proofErr w:type="gramEnd"/>
      <w:r w:rsidRPr="00D56866">
        <w:rPr>
          <w:rFonts w:ascii="Times New Roman" w:hAnsi="Times New Roman" w:cs="Times New Roman"/>
        </w:rPr>
        <w:t xml:space="preserve">. The approach presented in this paper illustrates how measurements of </w:t>
      </w:r>
      <w:r w:rsidRPr="00D56866">
        <w:rPr>
          <w:rFonts w:ascii="Times New Roman" w:hAnsi="Times New Roman" w:cs="Times New Roman"/>
          <w:i/>
          <w:iCs/>
        </w:rPr>
        <w:t>SSY</w:t>
      </w:r>
      <w:r w:rsidRPr="00D56866">
        <w:rPr>
          <w:rFonts w:ascii="Times New Roman" w:hAnsi="Times New Roman" w:cs="Times New Roman"/>
        </w:rPr>
        <w:t xml:space="preserve"> from the stream,</w:t>
      </w:r>
      <w:r w:rsidR="00702B42" w:rsidRPr="00D56866">
        <w:rPr>
          <w:rFonts w:ascii="Times New Roman" w:hAnsi="Times New Roman" w:cs="Times New Roman"/>
        </w:rPr>
        <w:t xml:space="preserve"> time-lapse photography,</w:t>
      </w:r>
      <w:r w:rsidRPr="00D56866">
        <w:rPr>
          <w:rFonts w:ascii="Times New Roman" w:hAnsi="Times New Roman" w:cs="Times New Roman"/>
        </w:rPr>
        <w:t xml:space="preserve"> water circulation over the reef, and sediment accumulation in sediment traps and </w:t>
      </w:r>
      <w:r w:rsidR="00C810B0" w:rsidRPr="00D56866">
        <w:rPr>
          <w:rFonts w:ascii="Times New Roman" w:hAnsi="Times New Roman" w:cs="Times New Roman"/>
        </w:rPr>
        <w:t>pods</w:t>
      </w:r>
      <w:r w:rsidRPr="00D56866">
        <w:rPr>
          <w:rFonts w:ascii="Times New Roman" w:hAnsi="Times New Roman" w:cs="Times New Roman"/>
        </w:rPr>
        <w:t xml:space="preserve"> can be </w:t>
      </w:r>
      <w:r w:rsidR="00C810B0" w:rsidRPr="00D56866">
        <w:rPr>
          <w:rFonts w:ascii="Times New Roman" w:hAnsi="Times New Roman" w:cs="Times New Roman"/>
        </w:rPr>
        <w:t xml:space="preserve">combined to develop an integrated understanding of sediment dynamics in a fringing reef embayment in </w:t>
      </w:r>
      <w:r w:rsidRPr="00D56866">
        <w:rPr>
          <w:rFonts w:ascii="Times New Roman" w:hAnsi="Times New Roman" w:cs="Times New Roman"/>
        </w:rPr>
        <w:t xml:space="preserve">support </w:t>
      </w:r>
      <w:r w:rsidR="00C810B0" w:rsidRPr="00D56866">
        <w:rPr>
          <w:rFonts w:ascii="Times New Roman" w:hAnsi="Times New Roman" w:cs="Times New Roman"/>
        </w:rPr>
        <w:t xml:space="preserve">of </w:t>
      </w:r>
      <w:r w:rsidRPr="00D56866">
        <w:rPr>
          <w:rFonts w:ascii="Times New Roman" w:hAnsi="Times New Roman" w:cs="Times New Roman"/>
        </w:rPr>
        <w:t xml:space="preserve">coral conservation. This approach was designed to be low cost and require few personnel and </w:t>
      </w:r>
      <w:r w:rsidRPr="00D56866">
        <w:rPr>
          <w:rFonts w:ascii="Times New Roman" w:hAnsi="Times New Roman" w:cs="Times New Roman"/>
        </w:rPr>
        <w:lastRenderedPageBreak/>
        <w:t>technical resources, yet still provide</w:t>
      </w:r>
      <w:r w:rsidR="00702B42" w:rsidRPr="00D56866">
        <w:rPr>
          <w:rFonts w:ascii="Times New Roman" w:hAnsi="Times New Roman" w:cs="Times New Roman"/>
        </w:rPr>
        <w:t>d</w:t>
      </w:r>
      <w:r w:rsidRPr="00D56866">
        <w:rPr>
          <w:rFonts w:ascii="Times New Roman" w:hAnsi="Times New Roman" w:cs="Times New Roman"/>
        </w:rPr>
        <w:t xml:space="preserve"> a full description of terrigenous sediment dynamics in the study site to recommend management </w:t>
      </w:r>
      <w:r w:rsidR="00436400" w:rsidRPr="00D56866">
        <w:rPr>
          <w:rFonts w:ascii="Times New Roman" w:hAnsi="Times New Roman" w:cs="Times New Roman"/>
        </w:rPr>
        <w:t>strategie</w:t>
      </w:r>
      <w:r w:rsidRPr="00D56866">
        <w:rPr>
          <w:rFonts w:ascii="Times New Roman" w:hAnsi="Times New Roman" w:cs="Times New Roman"/>
        </w:rPr>
        <w:t xml:space="preserve">s and determine their efficacy. </w:t>
      </w:r>
    </w:p>
    <w:p w14:paraId="185EC845" w14:textId="35F609FE" w:rsidR="00580744" w:rsidRPr="00D56866" w:rsidRDefault="00580744" w:rsidP="003B287B">
      <w:pPr>
        <w:spacing w:after="0"/>
        <w:ind w:firstLine="720"/>
        <w:rPr>
          <w:rFonts w:ascii="Times New Roman" w:hAnsi="Times New Roman" w:cs="Times New Roman"/>
        </w:rPr>
      </w:pPr>
    </w:p>
    <w:p w14:paraId="3AEA30C3" w14:textId="1850575F" w:rsidR="00B848B1" w:rsidRPr="000A7C3D" w:rsidRDefault="00B848B1" w:rsidP="00B848B1">
      <w:pPr>
        <w:spacing w:after="0"/>
        <w:rPr>
          <w:rFonts w:ascii="Times New Roman" w:hAnsi="Times New Roman" w:cs="Times New Roman"/>
          <w:color w:val="5B9BD5" w:themeColor="accent1"/>
          <w:sz w:val="28"/>
          <w:szCs w:val="28"/>
        </w:rPr>
      </w:pPr>
      <w:proofErr w:type="gramStart"/>
      <w:r w:rsidRPr="000A7C3D">
        <w:rPr>
          <w:rFonts w:ascii="Times New Roman" w:hAnsi="Times New Roman" w:cs="Times New Roman"/>
          <w:color w:val="5B9BD5" w:themeColor="accent1"/>
          <w:sz w:val="28"/>
          <w:szCs w:val="28"/>
        </w:rPr>
        <w:t>5.0  Conclusion</w:t>
      </w:r>
      <w:proofErr w:type="gramEnd"/>
    </w:p>
    <w:p w14:paraId="5D34995F" w14:textId="5C406159" w:rsidR="00B848B1" w:rsidRPr="00D56866" w:rsidRDefault="00B848B1" w:rsidP="003B287B">
      <w:pPr>
        <w:spacing w:after="0"/>
        <w:ind w:firstLine="720"/>
        <w:rPr>
          <w:rFonts w:ascii="Times New Roman" w:hAnsi="Times New Roman" w:cs="Times New Roman"/>
        </w:rPr>
      </w:pPr>
    </w:p>
    <w:p w14:paraId="2CE372F1" w14:textId="0FC50EB4" w:rsidR="00B848B1" w:rsidRPr="00D56866" w:rsidRDefault="00B848B1" w:rsidP="003B287B">
      <w:pPr>
        <w:spacing w:after="0"/>
        <w:ind w:firstLine="720"/>
        <w:rPr>
          <w:rFonts w:ascii="Times New Roman" w:hAnsi="Times New Roman" w:cs="Times New Roman"/>
        </w:rPr>
      </w:pPr>
      <w:r w:rsidRPr="00D56866">
        <w:rPr>
          <w:rFonts w:ascii="Times New Roman" w:hAnsi="Times New Roman" w:cs="Times New Roman"/>
        </w:rPr>
        <w:t xml:space="preserve">Coral reefs are threatened by a wide range of threats, including excess terrestrial sediment loads. We documented spatial and temporal patterns in sediment accumulation and composition in a reef that has been impacted by sedimentation.  </w:t>
      </w:r>
      <w:r w:rsidR="002E2903" w:rsidRPr="00D56866">
        <w:rPr>
          <w:rFonts w:ascii="Times New Roman" w:hAnsi="Times New Roman" w:cs="Times New Roman"/>
        </w:rPr>
        <w:t xml:space="preserve">We found that 1) sediment accumulation was higher in parts of the reef with lower flow </w:t>
      </w:r>
      <w:commentRangeStart w:id="32"/>
      <w:r w:rsidR="00F90C31">
        <w:rPr>
          <w:rFonts w:ascii="Times New Roman" w:hAnsi="Times New Roman" w:cs="Times New Roman"/>
        </w:rPr>
        <w:t>speed</w:t>
      </w:r>
      <w:commentRangeEnd w:id="32"/>
      <w:r w:rsidR="00F90C31">
        <w:rPr>
          <w:rStyle w:val="CommentReference"/>
          <w:rFonts w:asciiTheme="minorHAnsi" w:hAnsiTheme="minorHAnsi"/>
        </w:rPr>
        <w:commentReference w:id="32"/>
      </w:r>
      <w:r w:rsidR="002E2903" w:rsidRPr="00D56866">
        <w:rPr>
          <w:rFonts w:ascii="Times New Roman" w:hAnsi="Times New Roman" w:cs="Times New Roman"/>
        </w:rPr>
        <w:t>s; 2) sediment collected in traps had higher terrigenous fractions than the surrounding benthic sedime</w:t>
      </w:r>
      <w:ins w:id="33" w:author="Curt Storlazzi" w:date="2020-12-14T14:23:00Z">
        <w:r w:rsidR="00F90C31">
          <w:rPr>
            <w:rFonts w:ascii="Times New Roman" w:hAnsi="Times New Roman" w:cs="Times New Roman"/>
          </w:rPr>
          <w:t xml:space="preserve">nt; </w:t>
        </w:r>
      </w:ins>
      <w:ins w:id="34" w:author="Geography" w:date="2020-12-10T11:48:00Z">
        <w:r w:rsidR="002E2903" w:rsidRPr="00D56866">
          <w:rPr>
            <w:rFonts w:ascii="Times New Roman" w:hAnsi="Times New Roman" w:cs="Times New Roman"/>
          </w:rPr>
          <w:t xml:space="preserve">and 3) sediment accumulation was correlated with watershed </w:t>
        </w:r>
      </w:ins>
      <w:ins w:id="35" w:author="Geography" w:date="2020-12-10T11:49:00Z">
        <w:r w:rsidR="002E2903" w:rsidRPr="00D56866">
          <w:rPr>
            <w:rFonts w:ascii="Times New Roman" w:hAnsi="Times New Roman" w:cs="Times New Roman"/>
          </w:rPr>
          <w:t xml:space="preserve">inputs in only one site close to the stream </w:t>
        </w:r>
        <w:proofErr w:type="gramStart"/>
        <w:r w:rsidR="002E2903" w:rsidRPr="00D56866">
          <w:rPr>
            <w:rFonts w:ascii="Times New Roman" w:hAnsi="Times New Roman" w:cs="Times New Roman"/>
          </w:rPr>
          <w:t>mouth, and</w:t>
        </w:r>
        <w:proofErr w:type="gramEnd"/>
        <w:r w:rsidR="002E2903" w:rsidRPr="00D56866">
          <w:rPr>
            <w:rFonts w:ascii="Times New Roman" w:hAnsi="Times New Roman" w:cs="Times New Roman"/>
          </w:rPr>
          <w:t xml:space="preserve"> was correlated with wave height in a majority of the sites on the reef. </w:t>
        </w:r>
        <w:del w:id="36" w:author="Curt Storlazzi" w:date="2020-12-14T14:23:00Z">
          <w:r w:rsidR="002E2903" w:rsidRPr="00D56866" w:rsidDel="00F90C31">
            <w:rPr>
              <w:rFonts w:ascii="Times New Roman" w:hAnsi="Times New Roman" w:cs="Times New Roman"/>
            </w:rPr>
            <w:delText xml:space="preserve"> </w:delText>
          </w:r>
        </w:del>
        <w:r w:rsidR="002E2903" w:rsidRPr="00D56866">
          <w:rPr>
            <w:rFonts w:ascii="Times New Roman" w:hAnsi="Times New Roman" w:cs="Times New Roman"/>
          </w:rPr>
          <w:t>The dominance of wave height in controlling sediment accu</w:t>
        </w:r>
      </w:ins>
      <w:ins w:id="37" w:author="Geography" w:date="2020-12-10T11:50:00Z">
        <w:r w:rsidR="002E2903" w:rsidRPr="00D56866">
          <w:rPr>
            <w:rFonts w:ascii="Times New Roman" w:hAnsi="Times New Roman" w:cs="Times New Roman"/>
          </w:rPr>
          <w:t>mulation, combined with a high terrigenous fraction of trapped sediment</w:t>
        </w:r>
      </w:ins>
      <w:ins w:id="38" w:author="Geography" w:date="2020-12-10T11:53:00Z">
        <w:r w:rsidR="002E2903" w:rsidRPr="00D56866">
          <w:rPr>
            <w:rFonts w:ascii="Times New Roman" w:hAnsi="Times New Roman" w:cs="Times New Roman"/>
          </w:rPr>
          <w:t>,</w:t>
        </w:r>
      </w:ins>
      <w:ins w:id="39" w:author="Geography" w:date="2020-12-10T11:50:00Z">
        <w:r w:rsidR="002E2903" w:rsidRPr="00D56866">
          <w:rPr>
            <w:rFonts w:ascii="Times New Roman" w:hAnsi="Times New Roman" w:cs="Times New Roman"/>
          </w:rPr>
          <w:t xml:space="preserve"> suggests that </w:t>
        </w:r>
      </w:ins>
      <w:ins w:id="40" w:author="Geography" w:date="2020-12-10T11:51:00Z">
        <w:r w:rsidR="002E2903" w:rsidRPr="00D56866">
          <w:rPr>
            <w:rFonts w:ascii="Times New Roman" w:hAnsi="Times New Roman" w:cs="Times New Roman"/>
          </w:rPr>
          <w:t xml:space="preserve">corals may be impacted by </w:t>
        </w:r>
      </w:ins>
      <w:ins w:id="41" w:author="Geography" w:date="2020-12-10T11:52:00Z">
        <w:r w:rsidR="002E2903" w:rsidRPr="00D56866">
          <w:rPr>
            <w:rFonts w:ascii="Times New Roman" w:hAnsi="Times New Roman" w:cs="Times New Roman"/>
          </w:rPr>
          <w:t xml:space="preserve">chronic resuspension of </w:t>
        </w:r>
      </w:ins>
      <w:ins w:id="42" w:author="Geography" w:date="2020-12-10T11:51:00Z">
        <w:r w:rsidR="002E2903" w:rsidRPr="00D56866">
          <w:rPr>
            <w:rFonts w:ascii="Times New Roman" w:hAnsi="Times New Roman" w:cs="Times New Roman"/>
          </w:rPr>
          <w:t>terrigenous sediment even during periods between storm event</w:t>
        </w:r>
      </w:ins>
      <w:ins w:id="43" w:author="Geography" w:date="2020-12-10T11:52:00Z">
        <w:r w:rsidR="002E2903" w:rsidRPr="00D56866">
          <w:rPr>
            <w:rFonts w:ascii="Times New Roman" w:hAnsi="Times New Roman" w:cs="Times New Roman"/>
          </w:rPr>
          <w:t>s.</w:t>
        </w:r>
      </w:ins>
      <w:ins w:id="44" w:author="Geography" w:date="2020-12-10T11:53:00Z">
        <w:r w:rsidR="002E2903" w:rsidRPr="00D56866">
          <w:rPr>
            <w:rFonts w:ascii="Times New Roman" w:hAnsi="Times New Roman" w:cs="Times New Roman"/>
          </w:rPr>
          <w:t xml:space="preserve"> </w:t>
        </w:r>
      </w:ins>
      <w:ins w:id="45" w:author="Geography" w:date="2020-12-10T11:54:00Z">
        <w:r w:rsidR="002E2903" w:rsidRPr="00D56866">
          <w:rPr>
            <w:rFonts w:ascii="Times New Roman" w:hAnsi="Times New Roman" w:cs="Times New Roman"/>
          </w:rPr>
          <w:t>Full re</w:t>
        </w:r>
      </w:ins>
      <w:ins w:id="46" w:author="Geography" w:date="2020-12-10T11:55:00Z">
        <w:r w:rsidR="002E2903" w:rsidRPr="00D56866">
          <w:rPr>
            <w:rFonts w:ascii="Times New Roman" w:hAnsi="Times New Roman" w:cs="Times New Roman"/>
          </w:rPr>
          <w:t>covery of a reef from sediment loading may require years or decades following the reduction of sediment loads.</w:t>
        </w:r>
      </w:ins>
    </w:p>
    <w:p w14:paraId="58B74AFE" w14:textId="77777777" w:rsidR="00EB420F" w:rsidRPr="000A7C3D" w:rsidRDefault="00EB420F" w:rsidP="00EB420F">
      <w:pPr>
        <w:pStyle w:val="Heading1"/>
        <w:rPr>
          <w:rFonts w:ascii="Times New Roman" w:hAnsi="Times New Roman" w:cs="Times New Roman"/>
        </w:rPr>
      </w:pPr>
      <w:r w:rsidRPr="000A7C3D">
        <w:rPr>
          <w:rFonts w:ascii="Times New Roman" w:hAnsi="Times New Roman" w:cs="Times New Roman"/>
        </w:rPr>
        <w:t>Acknowledgements</w:t>
      </w:r>
    </w:p>
    <w:p w14:paraId="40B9BFF8" w14:textId="068A6775" w:rsidR="000B2540" w:rsidRPr="000A7C3D" w:rsidRDefault="00EB420F" w:rsidP="000B2540">
      <w:pPr>
        <w:spacing w:after="0"/>
        <w:rPr>
          <w:rFonts w:ascii="Times New Roman" w:hAnsi="Times New Roman" w:cs="Times New Roman"/>
        </w:rPr>
      </w:pPr>
      <w:r w:rsidRPr="000A7C3D">
        <w:rPr>
          <w:rFonts w:ascii="Times New Roman" w:hAnsi="Times New Roman" w:cs="Times New Roman"/>
        </w:rPr>
        <w:tab/>
      </w:r>
      <w:r w:rsidR="000B2540" w:rsidRPr="000A7C3D">
        <w:rPr>
          <w:rFonts w:ascii="Times New Roman" w:hAnsi="Times New Roman" w:cs="Times New Roman"/>
        </w:rPr>
        <w:t xml:space="preserve">This work was carried out in collaboration between San Diego State University and the US Geological Survey's Coral Reef Project. Funding was provided by the NOAA Coral Reef Conservation Program </w:t>
      </w:r>
      <w:r w:rsidR="00F04C79" w:rsidRPr="000A7C3D">
        <w:rPr>
          <w:rFonts w:ascii="Times New Roman" w:hAnsi="Times New Roman" w:cs="Times New Roman"/>
        </w:rPr>
        <w:t xml:space="preserve">Award number NA13NOS4820025, </w:t>
      </w:r>
      <w:r w:rsidR="000B2540" w:rsidRPr="000A7C3D">
        <w:rPr>
          <w:rFonts w:ascii="Times New Roman" w:hAnsi="Times New Roman" w:cs="Times New Roman"/>
        </w:rPr>
        <w:t xml:space="preserve">and the US Geological Survey's Coastal and Marine Geology Program. We would like to thank Dr. Michael </w:t>
      </w:r>
      <w:proofErr w:type="spellStart"/>
      <w:r w:rsidR="000B2540" w:rsidRPr="000A7C3D">
        <w:rPr>
          <w:rFonts w:ascii="Times New Roman" w:hAnsi="Times New Roman" w:cs="Times New Roman"/>
        </w:rPr>
        <w:t>Favazza</w:t>
      </w:r>
      <w:proofErr w:type="spellEnd"/>
      <w:r w:rsidR="000B2540" w:rsidRPr="000A7C3D">
        <w:rPr>
          <w:rFonts w:ascii="Times New Roman" w:hAnsi="Times New Roman" w:cs="Times New Roman"/>
        </w:rPr>
        <w:t xml:space="preserve"> for providing logistical support in the field, and Meagan Curtis at the Department of Marine and Wildlife Resources for coordinating and conducting diving operations. </w:t>
      </w:r>
      <w:r w:rsidR="00A32AC6" w:rsidRPr="000A7C3D">
        <w:rPr>
          <w:rFonts w:ascii="Times New Roman" w:hAnsi="Times New Roman" w:cs="Times New Roman"/>
        </w:rPr>
        <w:t xml:space="preserve">Dr. </w:t>
      </w:r>
      <w:r w:rsidR="000B2540" w:rsidRPr="000A7C3D">
        <w:rPr>
          <w:rFonts w:ascii="Times New Roman" w:hAnsi="Times New Roman" w:cs="Times New Roman"/>
        </w:rPr>
        <w:t xml:space="preserve">Don Vargo at American Samoa Community College provided laboratory space and resources, and Whitney Sears carried out sediment composition analyses at </w:t>
      </w:r>
      <w:r w:rsidR="00A32AC6" w:rsidRPr="000A7C3D">
        <w:rPr>
          <w:rFonts w:ascii="Times New Roman" w:hAnsi="Times New Roman" w:cs="Times New Roman"/>
        </w:rPr>
        <w:t xml:space="preserve">Dr. </w:t>
      </w:r>
      <w:r w:rsidR="000B2540" w:rsidRPr="000A7C3D">
        <w:rPr>
          <w:rFonts w:ascii="Times New Roman" w:hAnsi="Times New Roman" w:cs="Times New Roman"/>
        </w:rPr>
        <w:t xml:space="preserve">Sarah Gray’s Laboratory at University of San Diego. </w:t>
      </w:r>
      <w:r w:rsidR="00C178AD" w:rsidRPr="00DC4B9B">
        <w:rPr>
          <w:rFonts w:eastAsia="Calibri"/>
        </w:rPr>
        <w:t>Any use of trade, firm, or product names is for descriptive purposes only and does not imply endorsement by the US Government.</w:t>
      </w:r>
    </w:p>
    <w:p w14:paraId="52D16ADD" w14:textId="1C8419E7" w:rsidR="007E3E41" w:rsidRPr="000A7C3D" w:rsidRDefault="007E3E41" w:rsidP="00EB420F">
      <w:pPr>
        <w:rPr>
          <w:rFonts w:ascii="Times New Roman" w:hAnsi="Times New Roman" w:cs="Times New Roman"/>
        </w:rPr>
      </w:pPr>
      <w:r w:rsidRPr="000A7C3D">
        <w:rPr>
          <w:rFonts w:ascii="Times New Roman" w:hAnsi="Times New Roman" w:cs="Times New Roman"/>
        </w:rPr>
        <w:br w:type="page"/>
      </w:r>
    </w:p>
    <w:p w14:paraId="722829A5" w14:textId="586F9BEC" w:rsidR="007E3E41" w:rsidRPr="00D56866" w:rsidRDefault="007E3E41" w:rsidP="003B287B">
      <w:pPr>
        <w:pStyle w:val="Heading1"/>
        <w:spacing w:before="0" w:after="0"/>
        <w:rPr>
          <w:rFonts w:ascii="Times New Roman" w:hAnsi="Times New Roman" w:cs="Times New Roman"/>
        </w:rPr>
      </w:pPr>
      <w:r w:rsidRPr="00D56866">
        <w:rPr>
          <w:rFonts w:ascii="Times New Roman" w:hAnsi="Times New Roman" w:cs="Times New Roman"/>
        </w:rPr>
        <w:lastRenderedPageBreak/>
        <w:t xml:space="preserve">Figures </w:t>
      </w:r>
    </w:p>
    <w:p w14:paraId="05DDB20E" w14:textId="77777777" w:rsidR="007E3E41" w:rsidRPr="00D56866" w:rsidRDefault="007E3E41" w:rsidP="003B287B">
      <w:pPr>
        <w:spacing w:after="0"/>
        <w:rPr>
          <w:rFonts w:ascii="Times New Roman" w:hAnsi="Times New Roman" w:cs="Times New Roman"/>
        </w:rPr>
      </w:pPr>
      <w:r w:rsidRPr="00D56866">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47" w:name="_Ref446470632"/>
    </w:p>
    <w:p w14:paraId="25046F38" w14:textId="1066BF3E" w:rsidR="007E3E41" w:rsidRPr="00D56866" w:rsidRDefault="007E3E41" w:rsidP="003B287B">
      <w:pPr>
        <w:keepNext/>
        <w:keepLines/>
        <w:spacing w:after="0"/>
        <w:rPr>
          <w:rFonts w:ascii="Times New Roman" w:hAnsi="Times New Roman" w:cs="Times New Roman"/>
        </w:rPr>
      </w:pPr>
      <w:bookmarkStart w:id="48" w:name="_Ref447276231"/>
      <w:bookmarkStart w:id="49" w:name="_Ref447181793"/>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1</w:t>
      </w:r>
      <w:r w:rsidR="006B7B47" w:rsidRPr="00D56866">
        <w:rPr>
          <w:rFonts w:ascii="Times New Roman" w:hAnsi="Times New Roman" w:cs="Times New Roman"/>
          <w:noProof/>
        </w:rPr>
        <w:fldChar w:fldCharType="end"/>
      </w:r>
      <w:bookmarkEnd w:id="47"/>
      <w:bookmarkEnd w:id="48"/>
      <w:r w:rsidR="00CC4698" w:rsidRPr="00D56866">
        <w:rPr>
          <w:rFonts w:ascii="Times New Roman" w:hAnsi="Times New Roman" w:cs="Times New Roman"/>
        </w:rPr>
        <w:t xml:space="preserve">. </w:t>
      </w:r>
      <w:r w:rsidRPr="00D56866">
        <w:rPr>
          <w:rFonts w:ascii="Times New Roman" w:hAnsi="Times New Roman" w:cs="Times New Roman"/>
        </w:rPr>
        <w:t>Maps of the study area and instrumentation in Faga'alu Bay.</w:t>
      </w:r>
      <w:r w:rsidR="00FF6F82" w:rsidRPr="00D56866">
        <w:rPr>
          <w:rFonts w:ascii="Times New Roman" w:hAnsi="Times New Roman" w:cs="Times New Roman"/>
        </w:rPr>
        <w:t xml:space="preserve"> a) Location of American Samoa in the South Pacific region. b) Location of Faga’alu Bay on Tutuila Island, American Samoa. c)</w:t>
      </w:r>
      <w:r w:rsidRPr="00D56866">
        <w:rPr>
          <w:rFonts w:ascii="Times New Roman" w:hAnsi="Times New Roman" w:cs="Times New Roman"/>
        </w:rPr>
        <w:t xml:space="preserve"> </w:t>
      </w:r>
      <w:r w:rsidR="00D365F0" w:rsidRPr="00D56866">
        <w:rPr>
          <w:rFonts w:ascii="Times New Roman" w:hAnsi="Times New Roman" w:cs="Times New Roman"/>
        </w:rPr>
        <w:t>Sediment pod</w:t>
      </w:r>
      <w:r w:rsidRPr="00D56866">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D56866">
        <w:rPr>
          <w:rFonts w:ascii="Times New Roman" w:hAnsi="Times New Roman" w:cs="Times New Roman"/>
        </w:rPr>
        <w:fldChar w:fldCharType="begin" w:fldLock="1"/>
      </w:r>
      <w:r w:rsidR="007F7DA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in press)","plainTextFormattedCitation":"(Messina and Biggs, 2016)","previouslyFormattedCitation":"(Messina &amp; Biggs, 2016)"},"properties":{"noteIndex":0},"schema":"https://github.com/citation-style-language/schema/raw/master/csl-citation.json"}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 xml:space="preserve">(Messina and Biggs, </w:t>
      </w:r>
      <w:r w:rsidRPr="00D56866">
        <w:rPr>
          <w:rFonts w:ascii="Times New Roman" w:hAnsi="Times New Roman" w:cs="Times New Roman"/>
          <w:i/>
          <w:noProof/>
        </w:rPr>
        <w:t>in press</w:t>
      </w:r>
      <w:r w:rsidRPr="00D56866">
        <w:rPr>
          <w:rFonts w:ascii="Times New Roman" w:hAnsi="Times New Roman" w:cs="Times New Roman"/>
          <w:noProof/>
        </w:rPr>
        <w:t>)</w:t>
      </w:r>
      <w:r w:rsidRPr="00D56866">
        <w:rPr>
          <w:rFonts w:ascii="Times New Roman" w:hAnsi="Times New Roman" w:cs="Times New Roman"/>
        </w:rPr>
        <w:fldChar w:fldCharType="end"/>
      </w:r>
      <w:r w:rsidRPr="00D56866">
        <w:rPr>
          <w:rFonts w:ascii="Times New Roman" w:hAnsi="Times New Roman" w:cs="Times New Roman"/>
        </w:rPr>
        <w:t>. A time-lapse camera was installed at “Camera” to record images of transient sediment plumes during storms.</w:t>
      </w:r>
      <w:bookmarkEnd w:id="49"/>
    </w:p>
    <w:p w14:paraId="096A3B67" w14:textId="77777777" w:rsidR="007E3E41" w:rsidRPr="00D56866" w:rsidRDefault="007E3E41" w:rsidP="003B287B">
      <w:pPr>
        <w:spacing w:after="0"/>
        <w:rPr>
          <w:rFonts w:ascii="Times New Roman" w:hAnsi="Times New Roman" w:cs="Times New Roman"/>
        </w:rPr>
      </w:pPr>
    </w:p>
    <w:p w14:paraId="2A13CAF8" w14:textId="77777777" w:rsidR="00A13A1D" w:rsidRPr="00D56866" w:rsidRDefault="00A13A1D" w:rsidP="003B287B">
      <w:pPr>
        <w:spacing w:after="0"/>
        <w:rPr>
          <w:rFonts w:ascii="Times New Roman" w:hAnsi="Times New Roman" w:cs="Times New Roman"/>
        </w:rPr>
      </w:pPr>
    </w:p>
    <w:p w14:paraId="1FD867B9" w14:textId="77777777" w:rsidR="002903D1" w:rsidRPr="00D56866" w:rsidRDefault="002903D1"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D56866" w:rsidRDefault="002903D1" w:rsidP="003B287B">
      <w:pPr>
        <w:spacing w:after="0"/>
        <w:rPr>
          <w:rFonts w:ascii="Times New Roman" w:hAnsi="Times New Roman" w:cs="Times New Roman"/>
        </w:rPr>
      </w:pPr>
      <w:bookmarkStart w:id="50" w:name="_Ref446590596"/>
      <w:bookmarkStart w:id="51" w:name="_Ref447181952"/>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2</w:t>
      </w:r>
      <w:r w:rsidR="006B7B47" w:rsidRPr="00D56866">
        <w:rPr>
          <w:rFonts w:ascii="Times New Roman" w:hAnsi="Times New Roman" w:cs="Times New Roman"/>
          <w:noProof/>
        </w:rPr>
        <w:fldChar w:fldCharType="end"/>
      </w:r>
      <w:bookmarkEnd w:id="50"/>
      <w:r w:rsidRPr="00D56866">
        <w:rPr>
          <w:rFonts w:ascii="Times New Roman" w:hAnsi="Times New Roman" w:cs="Times New Roman"/>
        </w:rPr>
        <w:t xml:space="preserve">. Pictures of the sediment traps and </w:t>
      </w:r>
      <w:r w:rsidR="00D365F0" w:rsidRPr="00D56866">
        <w:rPr>
          <w:rFonts w:ascii="Times New Roman" w:hAnsi="Times New Roman" w:cs="Times New Roman"/>
        </w:rPr>
        <w:t>sediment pod</w:t>
      </w:r>
      <w:r w:rsidRPr="00D56866">
        <w:rPr>
          <w:rFonts w:ascii="Times New Roman" w:hAnsi="Times New Roman" w:cs="Times New Roman"/>
        </w:rPr>
        <w:t>s at high tide. a-b) At Site 3A in an area of branching coral rubble, approximately 2</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c) Capping the </w:t>
      </w:r>
      <w:r w:rsidR="00D365F0" w:rsidRPr="00D56866">
        <w:rPr>
          <w:rFonts w:ascii="Times New Roman" w:hAnsi="Times New Roman" w:cs="Times New Roman"/>
        </w:rPr>
        <w:t>sediment pod</w:t>
      </w:r>
      <w:r w:rsidRPr="00D56866">
        <w:rPr>
          <w:rFonts w:ascii="Times New Roman" w:hAnsi="Times New Roman" w:cs="Times New Roman"/>
        </w:rPr>
        <w:t xml:space="preserve"> for retrieval at Site 1C, approx</w:t>
      </w:r>
      <w:r w:rsidR="00D62E3C" w:rsidRPr="00D56866">
        <w:rPr>
          <w:rFonts w:ascii="Times New Roman" w:hAnsi="Times New Roman" w:cs="Times New Roman"/>
        </w:rPr>
        <w:t>imately</w:t>
      </w:r>
      <w:r w:rsidRPr="00D56866">
        <w:rPr>
          <w:rFonts w:ascii="Times New Roman" w:hAnsi="Times New Roman" w:cs="Times New Roman"/>
        </w:rPr>
        <w:t xml:space="preserve"> 10</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d) At Site 1B, the surrounding area is mixed terrigenous and carbonate benthic sediment.</w:t>
      </w:r>
      <w:bookmarkEnd w:id="51"/>
    </w:p>
    <w:p w14:paraId="0CAA6B8D" w14:textId="77777777" w:rsidR="002903D1" w:rsidRPr="00D56866" w:rsidRDefault="002903D1" w:rsidP="003B287B">
      <w:pPr>
        <w:spacing w:after="0"/>
        <w:rPr>
          <w:rFonts w:ascii="Times New Roman" w:hAnsi="Times New Roman" w:cs="Times New Roman"/>
        </w:rPr>
      </w:pPr>
    </w:p>
    <w:p w14:paraId="67B5465B" w14:textId="77777777" w:rsidR="00A13A1D" w:rsidRPr="00D56866" w:rsidRDefault="00A13A1D" w:rsidP="003B287B">
      <w:pPr>
        <w:spacing w:after="0"/>
        <w:rPr>
          <w:rFonts w:ascii="Times New Roman" w:hAnsi="Times New Roman" w:cs="Times New Roman"/>
        </w:rPr>
      </w:pPr>
    </w:p>
    <w:p w14:paraId="7AFA25CF" w14:textId="77777777" w:rsidR="00A13A1D" w:rsidRPr="00D56866" w:rsidRDefault="00A13A1D" w:rsidP="003B287B">
      <w:pPr>
        <w:spacing w:after="0"/>
        <w:rPr>
          <w:rFonts w:ascii="Times New Roman" w:hAnsi="Times New Roman" w:cs="Times New Roman"/>
        </w:rPr>
      </w:pPr>
    </w:p>
    <w:p w14:paraId="1A6B962A" w14:textId="77777777" w:rsidR="00A13A1D" w:rsidRPr="00D56866" w:rsidRDefault="00A13A1D" w:rsidP="003B287B">
      <w:pPr>
        <w:spacing w:after="0"/>
        <w:rPr>
          <w:rFonts w:ascii="Times New Roman" w:hAnsi="Times New Roman" w:cs="Times New Roman"/>
        </w:rPr>
      </w:pPr>
    </w:p>
    <w:p w14:paraId="06F40183" w14:textId="77777777" w:rsidR="00A13A1D" w:rsidRPr="00D56866" w:rsidRDefault="00A13A1D" w:rsidP="003B287B">
      <w:pPr>
        <w:spacing w:after="0"/>
        <w:rPr>
          <w:rFonts w:ascii="Times New Roman" w:hAnsi="Times New Roman" w:cs="Times New Roman"/>
        </w:rPr>
      </w:pPr>
    </w:p>
    <w:p w14:paraId="3E6451B8" w14:textId="77777777" w:rsidR="00A13A1D" w:rsidRPr="00D56866" w:rsidRDefault="00A13A1D" w:rsidP="003B287B">
      <w:pPr>
        <w:spacing w:after="0"/>
        <w:rPr>
          <w:rFonts w:ascii="Times New Roman" w:hAnsi="Times New Roman" w:cs="Times New Roman"/>
        </w:rPr>
      </w:pPr>
    </w:p>
    <w:p w14:paraId="05018847" w14:textId="77777777" w:rsidR="00A13A1D" w:rsidRPr="00D56866" w:rsidRDefault="00A13A1D" w:rsidP="003B287B">
      <w:pPr>
        <w:spacing w:after="0"/>
        <w:rPr>
          <w:rFonts w:ascii="Times New Roman" w:hAnsi="Times New Roman" w:cs="Times New Roman"/>
        </w:rPr>
      </w:pPr>
    </w:p>
    <w:p w14:paraId="1184A73C" w14:textId="77777777" w:rsidR="00A13A1D" w:rsidRPr="00D56866" w:rsidRDefault="00A13A1D" w:rsidP="003B287B">
      <w:pPr>
        <w:spacing w:after="0"/>
        <w:rPr>
          <w:rFonts w:ascii="Times New Roman" w:hAnsi="Times New Roman" w:cs="Times New Roman"/>
        </w:rPr>
      </w:pPr>
    </w:p>
    <w:p w14:paraId="7DE6AEC6" w14:textId="77777777" w:rsidR="00A13A1D" w:rsidRPr="00D56866" w:rsidRDefault="00A13A1D" w:rsidP="003B287B">
      <w:pPr>
        <w:spacing w:after="0"/>
        <w:rPr>
          <w:rFonts w:ascii="Times New Roman" w:hAnsi="Times New Roman" w:cs="Times New Roman"/>
        </w:rPr>
      </w:pPr>
    </w:p>
    <w:p w14:paraId="3C7B64A7" w14:textId="77777777" w:rsidR="00A13A1D" w:rsidRPr="00D56866" w:rsidRDefault="00A13A1D" w:rsidP="003B287B">
      <w:pPr>
        <w:spacing w:after="0"/>
        <w:rPr>
          <w:rFonts w:ascii="Times New Roman" w:hAnsi="Times New Roman" w:cs="Times New Roman"/>
        </w:rPr>
      </w:pPr>
    </w:p>
    <w:p w14:paraId="73690C69" w14:textId="77777777" w:rsidR="00A13A1D" w:rsidRPr="00D56866" w:rsidRDefault="00A13A1D" w:rsidP="003B287B">
      <w:pPr>
        <w:spacing w:after="0"/>
        <w:rPr>
          <w:rFonts w:ascii="Times New Roman" w:hAnsi="Times New Roman" w:cs="Times New Roman"/>
        </w:rPr>
      </w:pPr>
    </w:p>
    <w:p w14:paraId="5078F7DD" w14:textId="77777777" w:rsidR="00A13A1D" w:rsidRPr="00D56866" w:rsidRDefault="00A13A1D" w:rsidP="003B287B">
      <w:pPr>
        <w:spacing w:after="0"/>
        <w:rPr>
          <w:rFonts w:ascii="Times New Roman" w:hAnsi="Times New Roman" w:cs="Times New Roman"/>
        </w:rPr>
      </w:pPr>
    </w:p>
    <w:p w14:paraId="665D2721" w14:textId="77777777" w:rsidR="00A13A1D" w:rsidRPr="00D56866" w:rsidRDefault="00A13A1D" w:rsidP="003B287B">
      <w:pPr>
        <w:spacing w:after="0"/>
        <w:rPr>
          <w:rFonts w:ascii="Times New Roman" w:hAnsi="Times New Roman" w:cs="Times New Roman"/>
        </w:rPr>
      </w:pPr>
    </w:p>
    <w:p w14:paraId="641CBCCA" w14:textId="77777777" w:rsidR="00491DA3" w:rsidRPr="00D56866" w:rsidRDefault="00491DA3" w:rsidP="003B287B">
      <w:pPr>
        <w:keepNext/>
        <w:keepLines/>
        <w:spacing w:after="0"/>
        <w:rPr>
          <w:rFonts w:ascii="Times New Roman" w:hAnsi="Times New Roman" w:cs="Times New Roman"/>
          <w:sz w:val="22"/>
        </w:rPr>
      </w:pPr>
      <w:r w:rsidRPr="00D56866">
        <w:rPr>
          <w:rFonts w:ascii="Times New Roman" w:hAnsi="Times New Roman" w:cs="Times New Roman"/>
          <w:noProof/>
        </w:rPr>
        <w:lastRenderedPageBreak/>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D56866" w:rsidRDefault="00491DA3" w:rsidP="003B287B">
      <w:pPr>
        <w:spacing w:after="0"/>
        <w:rPr>
          <w:rFonts w:ascii="Times New Roman" w:hAnsi="Times New Roman" w:cs="Times New Roman"/>
        </w:rPr>
      </w:pPr>
      <w:bookmarkStart w:id="52" w:name="_Ref446330860"/>
      <w:bookmarkStart w:id="53" w:name="_Ref447182090"/>
      <w:bookmarkStart w:id="54" w:name="_Ref447182265"/>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3854F2" w:rsidRPr="00D56866">
        <w:rPr>
          <w:rFonts w:ascii="Times New Roman" w:hAnsi="Times New Roman" w:cs="Times New Roman"/>
          <w:noProof/>
        </w:rPr>
        <w:t>3</w:t>
      </w:r>
      <w:r w:rsidR="006B7B47" w:rsidRPr="00D56866">
        <w:rPr>
          <w:rFonts w:ascii="Times New Roman" w:hAnsi="Times New Roman" w:cs="Times New Roman"/>
          <w:noProof/>
        </w:rPr>
        <w:fldChar w:fldCharType="end"/>
      </w:r>
      <w:bookmarkEnd w:id="52"/>
      <w:r w:rsidR="00B855F3" w:rsidRPr="00D56866">
        <w:rPr>
          <w:rFonts w:ascii="Times New Roman" w:hAnsi="Times New Roman" w:cs="Times New Roman"/>
          <w:noProof/>
        </w:rPr>
        <w:t>.</w:t>
      </w:r>
      <w:bookmarkEnd w:id="53"/>
      <w:r w:rsidR="00C604D7" w:rsidRPr="00D56866">
        <w:rPr>
          <w:rFonts w:ascii="Times New Roman" w:hAnsi="Times New Roman" w:cs="Times New Roman"/>
          <w:noProof/>
        </w:rPr>
        <w:t xml:space="preserve"> </w:t>
      </w:r>
      <w:r w:rsidR="00FF6F82" w:rsidRPr="00D56866">
        <w:rPr>
          <w:rFonts w:ascii="Times New Roman" w:hAnsi="Times New Roman" w:cs="Times New Roman"/>
          <w:noProof/>
        </w:rPr>
        <w:t xml:space="preserve">Suspended sediment yield from Faga’alu Stream (SSY) and wave conditions at the study site during sediment trap deployments. </w:t>
      </w:r>
      <w:r w:rsidR="00ED31C3" w:rsidRPr="00D56866">
        <w:rPr>
          <w:rFonts w:ascii="Times New Roman" w:hAnsi="Times New Roman" w:cs="Times New Roman"/>
        </w:rPr>
        <w:t>a</w:t>
      </w:r>
      <w:r w:rsidRPr="00D56866">
        <w:rPr>
          <w:rFonts w:ascii="Times New Roman" w:hAnsi="Times New Roman" w:cs="Times New Roman"/>
        </w:rPr>
        <w:t xml:space="preserve">) Mean daily significant wave height (m) exceeding 1.5 m from the NOAA </w:t>
      </w:r>
      <w:proofErr w:type="spellStart"/>
      <w:r w:rsidRPr="00D56866">
        <w:rPr>
          <w:rFonts w:ascii="Times New Roman" w:hAnsi="Times New Roman" w:cs="Times New Roman"/>
        </w:rPr>
        <w:t>WaveWatc</w:t>
      </w:r>
      <w:r w:rsidR="00DD6565" w:rsidRPr="00D56866">
        <w:rPr>
          <w:rFonts w:ascii="Times New Roman" w:hAnsi="Times New Roman" w:cs="Times New Roman"/>
        </w:rPr>
        <w:t>h</w:t>
      </w:r>
      <w:proofErr w:type="spellEnd"/>
      <w:r w:rsidR="00DD6565" w:rsidRPr="00D56866">
        <w:rPr>
          <w:rFonts w:ascii="Times New Roman" w:hAnsi="Times New Roman" w:cs="Times New Roman"/>
        </w:rPr>
        <w:t xml:space="preserve"> III Samoa Regional Model and t</w:t>
      </w:r>
      <w:r w:rsidRPr="00D56866">
        <w:rPr>
          <w:rFonts w:ascii="Times New Roman" w:hAnsi="Times New Roman" w:cs="Times New Roman"/>
        </w:rPr>
        <w:t>otal daily Suspended Sediment Y</w:t>
      </w:r>
      <w:r w:rsidR="00FF6F82" w:rsidRPr="00D56866">
        <w:rPr>
          <w:rFonts w:ascii="Times New Roman" w:hAnsi="Times New Roman" w:cs="Times New Roman"/>
        </w:rPr>
        <w:t>ield (SSY) (tons).</w:t>
      </w:r>
      <w:r w:rsidR="00ED31C3" w:rsidRPr="00D56866">
        <w:rPr>
          <w:rFonts w:ascii="Times New Roman" w:hAnsi="Times New Roman" w:cs="Times New Roman"/>
        </w:rPr>
        <w:t xml:space="preserve"> b</w:t>
      </w:r>
      <w:r w:rsidR="00DD6565" w:rsidRPr="00D56866">
        <w:rPr>
          <w:rFonts w:ascii="Times New Roman" w:hAnsi="Times New Roman" w:cs="Times New Roman"/>
        </w:rPr>
        <w:t>) Mean significant w</w:t>
      </w:r>
      <w:r w:rsidRPr="00D56866">
        <w:rPr>
          <w:rFonts w:ascii="Times New Roman" w:hAnsi="Times New Roman" w:cs="Times New Roman"/>
        </w:rPr>
        <w:t xml:space="preserve">ave </w:t>
      </w:r>
      <w:r w:rsidR="00DD6565" w:rsidRPr="00D56866">
        <w:rPr>
          <w:rFonts w:ascii="Times New Roman" w:hAnsi="Times New Roman" w:cs="Times New Roman"/>
        </w:rPr>
        <w:t>height (m) and t</w:t>
      </w:r>
      <w:r w:rsidRPr="00D56866">
        <w:rPr>
          <w:rFonts w:ascii="Times New Roman" w:hAnsi="Times New Roman" w:cs="Times New Roman"/>
        </w:rPr>
        <w:t xml:space="preserve">otal </w:t>
      </w:r>
      <w:r w:rsidR="00DD6565" w:rsidRPr="00D56866">
        <w:rPr>
          <w:rFonts w:ascii="Times New Roman" w:hAnsi="Times New Roman" w:cs="Times New Roman"/>
        </w:rPr>
        <w:t>SSY</w:t>
      </w:r>
      <w:r w:rsidRPr="00D56866">
        <w:rPr>
          <w:rFonts w:ascii="Times New Roman" w:hAnsi="Times New Roman" w:cs="Times New Roman"/>
        </w:rPr>
        <w:t xml:space="preserve"> during deployment periods (dashed lines indicate sample collection dates).</w:t>
      </w:r>
      <w:bookmarkEnd w:id="54"/>
      <w:r w:rsidRPr="00D56866">
        <w:rPr>
          <w:rFonts w:ascii="Times New Roman" w:hAnsi="Times New Roman" w:cs="Times New Roman"/>
        </w:rPr>
        <w:t xml:space="preserve"> </w:t>
      </w:r>
    </w:p>
    <w:p w14:paraId="19F1FF7F" w14:textId="77777777" w:rsidR="002903D1" w:rsidRPr="00D56866" w:rsidRDefault="002903D1" w:rsidP="003B287B">
      <w:pPr>
        <w:spacing w:after="0"/>
        <w:rPr>
          <w:rFonts w:ascii="Times New Roman" w:hAnsi="Times New Roman" w:cs="Times New Roman"/>
        </w:rPr>
      </w:pPr>
    </w:p>
    <w:p w14:paraId="24CCC37F" w14:textId="77777777" w:rsidR="00A13A1D" w:rsidRPr="00D56866" w:rsidRDefault="00A13A1D" w:rsidP="003B287B">
      <w:pPr>
        <w:spacing w:after="0"/>
        <w:rPr>
          <w:rFonts w:ascii="Times New Roman" w:hAnsi="Times New Roman" w:cs="Times New Roman"/>
        </w:rPr>
      </w:pPr>
    </w:p>
    <w:p w14:paraId="15247665" w14:textId="77777777" w:rsidR="00A13A1D" w:rsidRPr="00D56866" w:rsidRDefault="00A13A1D" w:rsidP="003B287B">
      <w:pPr>
        <w:spacing w:after="0"/>
        <w:rPr>
          <w:rFonts w:ascii="Times New Roman" w:hAnsi="Times New Roman" w:cs="Times New Roman"/>
        </w:rPr>
      </w:pPr>
    </w:p>
    <w:p w14:paraId="73352CF1" w14:textId="77777777" w:rsidR="00A13A1D" w:rsidRPr="00D56866" w:rsidRDefault="00A13A1D" w:rsidP="003B287B">
      <w:pPr>
        <w:spacing w:after="0"/>
        <w:rPr>
          <w:rFonts w:ascii="Times New Roman" w:hAnsi="Times New Roman" w:cs="Times New Roman"/>
        </w:rPr>
      </w:pPr>
    </w:p>
    <w:p w14:paraId="0A1E34E6" w14:textId="77777777" w:rsidR="00A13A1D" w:rsidRPr="00D56866" w:rsidRDefault="00A13A1D" w:rsidP="003B287B">
      <w:pPr>
        <w:spacing w:after="0"/>
        <w:rPr>
          <w:rFonts w:ascii="Times New Roman" w:hAnsi="Times New Roman" w:cs="Times New Roman"/>
        </w:rPr>
      </w:pPr>
    </w:p>
    <w:p w14:paraId="0494469F" w14:textId="77777777" w:rsidR="00A13A1D" w:rsidRPr="00D56866" w:rsidRDefault="00A13A1D" w:rsidP="003B287B">
      <w:pPr>
        <w:spacing w:after="0"/>
        <w:rPr>
          <w:rFonts w:ascii="Times New Roman" w:hAnsi="Times New Roman" w:cs="Times New Roman"/>
        </w:rPr>
      </w:pPr>
    </w:p>
    <w:p w14:paraId="4965AA35" w14:textId="77777777" w:rsidR="00A13A1D" w:rsidRPr="00D56866" w:rsidRDefault="00A13A1D" w:rsidP="003B287B">
      <w:pPr>
        <w:spacing w:after="0"/>
        <w:rPr>
          <w:rFonts w:ascii="Times New Roman" w:hAnsi="Times New Roman" w:cs="Times New Roman"/>
        </w:rPr>
      </w:pPr>
    </w:p>
    <w:p w14:paraId="2882B1A3" w14:textId="77777777" w:rsidR="00A13A1D" w:rsidRPr="00D56866" w:rsidRDefault="00A13A1D" w:rsidP="003B287B">
      <w:pPr>
        <w:spacing w:after="0"/>
        <w:rPr>
          <w:rFonts w:ascii="Times New Roman" w:hAnsi="Times New Roman" w:cs="Times New Roman"/>
        </w:rPr>
      </w:pPr>
    </w:p>
    <w:p w14:paraId="444F03BD" w14:textId="77777777" w:rsidR="00A13A1D" w:rsidRPr="00D56866" w:rsidRDefault="00A13A1D" w:rsidP="003B287B">
      <w:pPr>
        <w:spacing w:after="0"/>
        <w:rPr>
          <w:rFonts w:ascii="Times New Roman" w:hAnsi="Times New Roman" w:cs="Times New Roman"/>
        </w:rPr>
      </w:pPr>
    </w:p>
    <w:p w14:paraId="0862315D" w14:textId="77777777" w:rsidR="00F660C4" w:rsidRPr="00D56866" w:rsidRDefault="00F660C4" w:rsidP="003B287B">
      <w:pPr>
        <w:keepNext/>
        <w:keepLines/>
        <w:spacing w:after="0"/>
        <w:rPr>
          <w:rFonts w:ascii="Times New Roman" w:hAnsi="Times New Roman" w:cs="Times New Roman"/>
          <w:sz w:val="22"/>
        </w:rPr>
      </w:pPr>
      <w:r w:rsidRPr="00D56866">
        <w:rPr>
          <w:rFonts w:ascii="Times New Roman" w:hAnsi="Times New Roman" w:cs="Times New Roman"/>
          <w:noProof/>
          <w:sz w:val="22"/>
        </w:rPr>
        <w:lastRenderedPageBreak/>
        <mc:AlternateContent>
          <mc:Choice Requires="wpg">
            <w:drawing>
              <wp:anchor distT="0" distB="0" distL="114300" distR="114300" simplePos="0" relativeHeight="25165516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6377FB" w:rsidRPr="004B5AD5" w:rsidRDefault="006377FB"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6377FB" w:rsidRDefault="006377FB" w:rsidP="00F660C4">
                              <w:pPr>
                                <w:spacing w:after="0"/>
                                <w:jc w:val="center"/>
                              </w:pPr>
                              <w:r>
                                <w:t>Camera</w:t>
                              </w:r>
                            </w:p>
                            <w:p w14:paraId="6DF33C9B" w14:textId="250B3913" w:rsidR="006377FB" w:rsidRDefault="006377FB"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5516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" adj="12992,,16081" fillcolor="white [3212]" stroked="f" strokeweight="1pt">
                  <v:textbox>
                    <w:txbxContent>
                      <w:p w14:paraId="0A4B422C" w14:textId="77777777" w:rsidR="006377FB" w:rsidRPr="004B5AD5" w:rsidRDefault="006377FB"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" filled="f" stroked="f" strokeweight=".5pt">
                  <v:textbox>
                    <w:txbxContent>
                      <w:p w14:paraId="33BCD2E4" w14:textId="77777777" w:rsidR="006377FB" w:rsidRDefault="006377FB" w:rsidP="00F660C4">
                        <w:pPr>
                          <w:spacing w:after="0"/>
                          <w:jc w:val="center"/>
                        </w:pPr>
                        <w:r>
                          <w:t>Camera</w:t>
                        </w:r>
                      </w:p>
                      <w:p w14:paraId="6DF33C9B" w14:textId="250B3913" w:rsidR="006377FB" w:rsidRDefault="006377FB" w:rsidP="00F660C4">
                        <w:pPr>
                          <w:spacing w:after="0"/>
                          <w:jc w:val="center"/>
                        </w:pPr>
                        <w:r>
                          <w:t>View</w:t>
                        </w:r>
                      </w:p>
                    </w:txbxContent>
                  </v:textbox>
                </v:shape>
              </v:group>
            </w:pict>
          </mc:Fallback>
        </mc:AlternateContent>
      </w:r>
      <w:r w:rsidRPr="00D56866">
        <w:rPr>
          <w:rFonts w:ascii="Times New Roman" w:hAnsi="Times New Roman" w:cs="Times New Roman"/>
          <w:noProof/>
          <w:sz w:val="22"/>
        </w:rPr>
        <mc:AlternateContent>
          <mc:Choice Requires="wps">
            <w:drawing>
              <wp:anchor distT="0" distB="0" distL="114300" distR="114300" simplePos="0" relativeHeight="251659264"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6377FB" w:rsidRPr="00760CB9" w:rsidRDefault="006377FB"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6377FB" w:rsidRPr="00760CB9" w:rsidRDefault="006377FB" w:rsidP="00F660C4">
                      <w:pPr>
                        <w:rPr>
                          <w:color w:val="FFFFFF" w:themeColor="background1"/>
                          <w:sz w:val="28"/>
                        </w:rPr>
                      </w:pPr>
                      <w:r w:rsidRPr="00760CB9">
                        <w:rPr>
                          <w:color w:val="FFFFFF" w:themeColor="background1"/>
                          <w:sz w:val="28"/>
                        </w:rPr>
                        <w:t>a)</w:t>
                      </w:r>
                    </w:p>
                  </w:txbxContent>
                </v:textbox>
              </v:shape>
            </w:pict>
          </mc:Fallback>
        </mc:AlternateContent>
      </w:r>
      <w:r w:rsidRPr="00D56866">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D56866" w:rsidRDefault="003854F2" w:rsidP="003B287B">
      <w:pPr>
        <w:keepNext/>
        <w:keepLines/>
        <w:spacing w:after="0"/>
        <w:rPr>
          <w:rFonts w:ascii="Times New Roman" w:hAnsi="Times New Roman" w:cs="Times New Roman"/>
          <w:sz w:val="22"/>
        </w:rPr>
      </w:pPr>
      <w:r w:rsidRPr="00D56866">
        <w:rPr>
          <w:rFonts w:ascii="Times New Roman" w:hAnsi="Times New Roman" w:cs="Times New Roman"/>
          <w:noProof/>
          <w:sz w:val="22"/>
        </w:rPr>
        <mc:AlternateContent>
          <mc:Choice Requires="wps">
            <w:drawing>
              <wp:anchor distT="0" distB="0" distL="114300" distR="114300" simplePos="0" relativeHeight="251662336"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6377FB" w:rsidRPr="00760CB9" w:rsidRDefault="006377FB"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6377FB" w:rsidRPr="00760CB9" w:rsidRDefault="006377FB"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D56866">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07E1E640" w:rsidR="00F660C4" w:rsidRPr="00D56866" w:rsidRDefault="00F660C4" w:rsidP="003B287B">
      <w:pPr>
        <w:spacing w:after="0"/>
        <w:rPr>
          <w:rFonts w:ascii="Times New Roman" w:hAnsi="Times New Roman" w:cs="Times New Roman"/>
        </w:rPr>
      </w:pPr>
      <w:bookmarkStart w:id="55" w:name="_Ref447092869"/>
      <w:bookmarkStart w:id="56" w:name="_Ref447182321"/>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4</w:t>
      </w:r>
      <w:r w:rsidR="006B7B47" w:rsidRPr="00D56866">
        <w:rPr>
          <w:rFonts w:ascii="Times New Roman" w:hAnsi="Times New Roman" w:cs="Times New Roman"/>
          <w:noProof/>
        </w:rPr>
        <w:fldChar w:fldCharType="end"/>
      </w:r>
      <w:bookmarkEnd w:id="55"/>
      <w:r w:rsidRPr="00D56866">
        <w:rPr>
          <w:rFonts w:ascii="Times New Roman" w:hAnsi="Times New Roman" w:cs="Times New Roman"/>
        </w:rPr>
        <w:t xml:space="preserve">. </w:t>
      </w:r>
      <w:r w:rsidR="001E6DD4" w:rsidRPr="00D56866">
        <w:rPr>
          <w:rFonts w:ascii="Times New Roman" w:hAnsi="Times New Roman" w:cs="Times New Roman"/>
        </w:rPr>
        <w:t>Time lapse photography of a sediment plume discharged from Faga’alu Stream following a rain event 2/21/</w:t>
      </w:r>
      <w:r w:rsidR="00870F91" w:rsidRPr="00D56866">
        <w:rPr>
          <w:rFonts w:ascii="Times New Roman" w:hAnsi="Times New Roman" w:cs="Times New Roman"/>
        </w:rPr>
        <w:t>20</w:t>
      </w:r>
      <w:r w:rsidR="001E6DD4" w:rsidRPr="00D56866">
        <w:rPr>
          <w:rFonts w:ascii="Times New Roman" w:hAnsi="Times New Roman" w:cs="Times New Roman"/>
        </w:rPr>
        <w:t xml:space="preserve">14. </w:t>
      </w:r>
      <w:r w:rsidRPr="00D56866">
        <w:rPr>
          <w:rFonts w:ascii="Times New Roman" w:hAnsi="Times New Roman" w:cs="Times New Roman"/>
        </w:rPr>
        <w:t>a) Illustration of dominant wind and wave-</w:t>
      </w:r>
      <w:proofErr w:type="gramStart"/>
      <w:r w:rsidRPr="00D56866">
        <w:rPr>
          <w:rFonts w:ascii="Times New Roman" w:hAnsi="Times New Roman" w:cs="Times New Roman"/>
        </w:rPr>
        <w:t>forcing, and</w:t>
      </w:r>
      <w:proofErr w:type="gramEnd"/>
      <w:r w:rsidRPr="00D56866">
        <w:rPr>
          <w:rFonts w:ascii="Times New Roman" w:hAnsi="Times New Roman" w:cs="Times New Roman"/>
        </w:rPr>
        <w:t xml:space="preserve">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the same spatial pattern, and an apparent diminishing of sediment concentrations over the northern reef.</w:t>
      </w:r>
      <w:bookmarkEnd w:id="56"/>
    </w:p>
    <w:p w14:paraId="27FE6861" w14:textId="1846B4A6" w:rsidR="002722D7" w:rsidRPr="00D56866" w:rsidRDefault="002722D7" w:rsidP="003B287B">
      <w:pPr>
        <w:keepNext/>
        <w:keepLines/>
        <w:spacing w:after="0"/>
        <w:rPr>
          <w:rFonts w:ascii="Times New Roman" w:hAnsi="Times New Roman" w:cs="Times New Roman"/>
        </w:rPr>
      </w:pPr>
      <w:commentRangeStart w:id="57"/>
      <w:r w:rsidRPr="00D56866">
        <w:rPr>
          <w:rFonts w:ascii="Times New Roman" w:hAnsi="Times New Roman" w:cs="Times New Roman"/>
          <w:noProof/>
        </w:rPr>
        <w:lastRenderedPageBreak/>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commentRangeEnd w:id="57"/>
      <w:r w:rsidR="007330E4" w:rsidRPr="00E17CB5">
        <w:rPr>
          <w:rStyle w:val="CommentReference"/>
          <w:rFonts w:ascii="Times New Roman" w:hAnsi="Times New Roman" w:cs="Times New Roman"/>
        </w:rPr>
        <w:commentReference w:id="57"/>
      </w:r>
    </w:p>
    <w:p w14:paraId="284FD161" w14:textId="77777777" w:rsidR="00167B89" w:rsidRPr="00D56866" w:rsidRDefault="00167B89"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8"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203C60" w14:textId="15F0387B" w:rsidR="00167B89" w:rsidRPr="00D56866" w:rsidRDefault="00167B89" w:rsidP="003B287B">
      <w:pPr>
        <w:spacing w:after="0"/>
        <w:rPr>
          <w:rFonts w:ascii="Times New Roman" w:hAnsi="Times New Roman" w:cs="Times New Roman"/>
        </w:rPr>
      </w:pPr>
      <w:bookmarkStart w:id="58" w:name="_Ref446325490"/>
      <w:bookmarkStart w:id="59" w:name="_Ref447182338"/>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5</w:t>
      </w:r>
      <w:r w:rsidR="006B7B47" w:rsidRPr="00D56866">
        <w:rPr>
          <w:rFonts w:ascii="Times New Roman" w:hAnsi="Times New Roman" w:cs="Times New Roman"/>
          <w:noProof/>
        </w:rPr>
        <w:fldChar w:fldCharType="end"/>
      </w:r>
      <w:bookmarkEnd w:id="58"/>
      <w:r w:rsidRPr="00D56866">
        <w:rPr>
          <w:rFonts w:ascii="Times New Roman" w:hAnsi="Times New Roman" w:cs="Times New Roman"/>
        </w:rPr>
        <w:t>. Mean</w:t>
      </w:r>
      <w:r w:rsidR="001E6DD4" w:rsidRPr="00D56866">
        <w:rPr>
          <w:rFonts w:ascii="Times New Roman" w:hAnsi="Times New Roman" w:cs="Times New Roman"/>
        </w:rPr>
        <w:t xml:space="preserve"> sediment</w:t>
      </w:r>
      <w:r w:rsidRPr="00D56866">
        <w:rPr>
          <w:rFonts w:ascii="Times New Roman" w:hAnsi="Times New Roman" w:cs="Times New Roman"/>
        </w:rPr>
        <w:t xml:space="preserve"> accumulation rate</w:t>
      </w:r>
      <w:r w:rsidR="001E6DD4" w:rsidRPr="00D56866">
        <w:rPr>
          <w:rFonts w:ascii="Times New Roman" w:hAnsi="Times New Roman" w:cs="Times New Roman"/>
        </w:rPr>
        <w:t>s</w:t>
      </w:r>
      <w:r w:rsidRPr="00D56866">
        <w:rPr>
          <w:rFonts w:ascii="Times New Roman" w:hAnsi="Times New Roman" w:cs="Times New Roman"/>
        </w:rPr>
        <w:t xml:space="preserve"> (</w:t>
      </w:r>
      <w:r w:rsidR="009A3CED" w:rsidRPr="00D56866">
        <w:rPr>
          <w:rFonts w:ascii="Times New Roman" w:hAnsi="Times New Roman" w:cs="Times New Roman"/>
        </w:rPr>
        <w:t xml:space="preserve">white numbers, </w:t>
      </w:r>
      <w:r w:rsidRPr="00D56866">
        <w:rPr>
          <w:rFonts w:ascii="Times New Roman" w:hAnsi="Times New Roman" w:cs="Times New Roman"/>
        </w:rPr>
        <w:t>g m</w:t>
      </w:r>
      <w:r w:rsidRPr="00D56866">
        <w:rPr>
          <w:rFonts w:ascii="Times New Roman" w:hAnsi="Times New Roman" w:cs="Times New Roman"/>
          <w:vertAlign w:val="superscript"/>
        </w:rPr>
        <w:t>-2</w:t>
      </w:r>
      <w:r w:rsidRPr="00D56866">
        <w:rPr>
          <w:rFonts w:ascii="Times New Roman" w:hAnsi="Times New Roman" w:cs="Times New Roman"/>
        </w:rPr>
        <w:t xml:space="preserve"> d</w:t>
      </w:r>
      <w:r w:rsidRPr="00D56866">
        <w:rPr>
          <w:rFonts w:ascii="Times New Roman" w:hAnsi="Times New Roman" w:cs="Times New Roman"/>
          <w:vertAlign w:val="superscript"/>
        </w:rPr>
        <w:t>-1</w:t>
      </w:r>
      <w:r w:rsidRPr="00D56866">
        <w:rPr>
          <w:rFonts w:ascii="Times New Roman" w:hAnsi="Times New Roman" w:cs="Times New Roman"/>
        </w:rPr>
        <w:t xml:space="preserve">) and composition </w:t>
      </w:r>
      <w:r w:rsidR="001E6DD4" w:rsidRPr="00D56866">
        <w:rPr>
          <w:rFonts w:ascii="Times New Roman" w:hAnsi="Times New Roman" w:cs="Times New Roman"/>
        </w:rPr>
        <w:t xml:space="preserve">at </w:t>
      </w:r>
      <w:r w:rsidR="009918E8" w:rsidRPr="00D56866">
        <w:rPr>
          <w:rFonts w:ascii="Times New Roman" w:hAnsi="Times New Roman" w:cs="Times New Roman"/>
        </w:rPr>
        <w:t xml:space="preserve">a) </w:t>
      </w:r>
      <w:r w:rsidR="001E6DD4" w:rsidRPr="00D56866">
        <w:rPr>
          <w:rFonts w:ascii="Times New Roman" w:hAnsi="Times New Roman" w:cs="Times New Roman"/>
        </w:rPr>
        <w:t xml:space="preserve">sediment traps and </w:t>
      </w:r>
      <w:r w:rsidR="009918E8" w:rsidRPr="00D56866">
        <w:rPr>
          <w:rFonts w:ascii="Times New Roman" w:hAnsi="Times New Roman" w:cs="Times New Roman"/>
        </w:rPr>
        <w:t xml:space="preserve">b) </w:t>
      </w:r>
      <w:proofErr w:type="spellStart"/>
      <w:r w:rsidR="009918E8" w:rsidRPr="00D56866">
        <w:rPr>
          <w:rFonts w:ascii="Times New Roman" w:hAnsi="Times New Roman" w:cs="Times New Roman"/>
        </w:rPr>
        <w:t>Sed</w:t>
      </w:r>
      <w:r w:rsidR="001E6DD4" w:rsidRPr="00D56866">
        <w:rPr>
          <w:rFonts w:ascii="Times New Roman" w:hAnsi="Times New Roman" w:cs="Times New Roman"/>
        </w:rPr>
        <w:t>pods</w:t>
      </w:r>
      <w:proofErr w:type="spellEnd"/>
      <w:r w:rsidR="007330E4" w:rsidRPr="00D56866">
        <w:rPr>
          <w:rFonts w:ascii="Times New Roman" w:hAnsi="Times New Roman" w:cs="Times New Roman"/>
        </w:rPr>
        <w:t>, and</w:t>
      </w:r>
      <w:r w:rsidR="009918E8" w:rsidRPr="00D56866">
        <w:rPr>
          <w:rFonts w:ascii="Times New Roman" w:hAnsi="Times New Roman" w:cs="Times New Roman"/>
        </w:rPr>
        <w:t xml:space="preserve"> </w:t>
      </w:r>
      <w:r w:rsidRPr="00D56866">
        <w:rPr>
          <w:rFonts w:ascii="Times New Roman" w:hAnsi="Times New Roman" w:cs="Times New Roman"/>
        </w:rPr>
        <w:t>c) Benthic sediment composition.</w:t>
      </w:r>
      <w:r w:rsidR="00547F2C" w:rsidRPr="00D56866">
        <w:rPr>
          <w:rFonts w:ascii="Times New Roman" w:hAnsi="Times New Roman" w:cs="Times New Roman"/>
        </w:rPr>
        <w:t xml:space="preserve">  </w:t>
      </w:r>
      <w:r w:rsidR="007330E4" w:rsidRPr="00D56866">
        <w:rPr>
          <w:rFonts w:ascii="Times New Roman" w:hAnsi="Times New Roman" w:cs="Times New Roman"/>
        </w:rPr>
        <w:t>In a) and b) symbol diameter is scaled to the accumulation rate.</w:t>
      </w:r>
      <w:bookmarkEnd w:id="59"/>
    </w:p>
    <w:p w14:paraId="52E6FD64" w14:textId="77777777" w:rsidR="00167B89" w:rsidRPr="00D56866" w:rsidRDefault="00167B89" w:rsidP="003B287B">
      <w:pPr>
        <w:spacing w:after="0"/>
        <w:rPr>
          <w:rFonts w:ascii="Times New Roman" w:hAnsi="Times New Roman" w:cs="Times New Roman"/>
        </w:rPr>
      </w:pPr>
    </w:p>
    <w:p w14:paraId="5FDD1A51" w14:textId="77777777" w:rsidR="00A13A1D" w:rsidRPr="00D56866" w:rsidRDefault="00A13A1D" w:rsidP="003B287B">
      <w:pPr>
        <w:spacing w:after="0"/>
        <w:rPr>
          <w:rFonts w:ascii="Times New Roman" w:hAnsi="Times New Roman" w:cs="Times New Roman"/>
        </w:rPr>
      </w:pPr>
    </w:p>
    <w:p w14:paraId="70A1132F" w14:textId="77777777" w:rsidR="00A13A1D" w:rsidRPr="00D56866" w:rsidRDefault="00A13A1D" w:rsidP="003B287B">
      <w:pPr>
        <w:keepNext/>
        <w:keepLines/>
        <w:spacing w:after="0"/>
        <w:rPr>
          <w:rFonts w:ascii="Times New Roman" w:hAnsi="Times New Roman" w:cs="Times New Roman"/>
        </w:rPr>
      </w:pPr>
      <w:commentRangeStart w:id="60"/>
      <w:r w:rsidRPr="00D56866">
        <w:rPr>
          <w:rFonts w:ascii="Times New Roman" w:hAnsi="Times New Roman" w:cs="Times New Roman"/>
          <w:noProof/>
        </w:rPr>
        <w:lastRenderedPageBreak/>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9">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commentRangeEnd w:id="60"/>
      <w:r w:rsidR="0096329D" w:rsidRPr="000A7C3D">
        <w:rPr>
          <w:rStyle w:val="CommentReference"/>
          <w:rFonts w:ascii="Times New Roman" w:hAnsi="Times New Roman" w:cs="Times New Roman"/>
        </w:rPr>
        <w:commentReference w:id="60"/>
      </w:r>
    </w:p>
    <w:p w14:paraId="6E69D92C" w14:textId="0FBF9405" w:rsidR="00A13A1D" w:rsidRPr="00D56866" w:rsidRDefault="00A13A1D" w:rsidP="003B287B">
      <w:pPr>
        <w:spacing w:after="0"/>
        <w:rPr>
          <w:rFonts w:ascii="Times New Roman" w:hAnsi="Times New Roman" w:cs="Times New Roman"/>
        </w:rPr>
      </w:pPr>
      <w:bookmarkStart w:id="61" w:name="_Ref446470696"/>
      <w:bookmarkStart w:id="62" w:name="_Ref447182342"/>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6</w:t>
      </w:r>
      <w:r w:rsidR="006B7B47" w:rsidRPr="00D56866">
        <w:rPr>
          <w:rFonts w:ascii="Times New Roman" w:hAnsi="Times New Roman" w:cs="Times New Roman"/>
          <w:noProof/>
        </w:rPr>
        <w:fldChar w:fldCharType="end"/>
      </w:r>
      <w:bookmarkEnd w:id="61"/>
      <w:r w:rsidRPr="00D56866">
        <w:rPr>
          <w:rFonts w:ascii="Times New Roman" w:hAnsi="Times New Roman" w:cs="Times New Roman"/>
        </w:rPr>
        <w:t>. Mean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on</w:t>
      </w:r>
      <w:r w:rsidR="009F550F" w:rsidRPr="00D56866">
        <w:rPr>
          <w:rFonts w:ascii="Times New Roman" w:hAnsi="Times New Roman" w:cs="Times New Roman"/>
        </w:rPr>
        <w:t xml:space="preserve"> </w:t>
      </w:r>
      <w:r w:rsidR="000B69E8">
        <w:rPr>
          <w:rFonts w:ascii="Times New Roman" w:hAnsi="Times New Roman" w:cs="Times New Roman"/>
        </w:rPr>
        <w:t xml:space="preserve">sediment </w:t>
      </w:r>
      <w:r w:rsidR="00D365F0" w:rsidRPr="00D56866">
        <w:rPr>
          <w:rFonts w:ascii="Times New Roman" w:hAnsi="Times New Roman" w:cs="Times New Roman"/>
        </w:rPr>
        <w:t>pod</w:t>
      </w:r>
      <w:r w:rsidRPr="00D56866">
        <w:rPr>
          <w:rFonts w:ascii="Times New Roman" w:hAnsi="Times New Roman" w:cs="Times New Roman"/>
        </w:rPr>
        <w:t>s during the study period over the a) north reef including sites 1A, 1B, 1C, 2A, 2C, and b) south reefs including sites 2B, 3A, 3B, 3C.</w:t>
      </w:r>
      <w:bookmarkEnd w:id="62"/>
    </w:p>
    <w:p w14:paraId="60083023" w14:textId="77777777" w:rsidR="00A13A1D" w:rsidRPr="00D56866" w:rsidRDefault="00A13A1D" w:rsidP="003B287B">
      <w:pPr>
        <w:spacing w:after="0"/>
        <w:rPr>
          <w:rFonts w:ascii="Times New Roman" w:hAnsi="Times New Roman" w:cs="Times New Roman"/>
        </w:rPr>
      </w:pPr>
    </w:p>
    <w:p w14:paraId="097A670A" w14:textId="77777777" w:rsidR="00A13A1D" w:rsidRPr="00D56866" w:rsidRDefault="00A13A1D"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20">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D56866" w:rsidRDefault="00A13A1D" w:rsidP="003B287B">
      <w:pPr>
        <w:spacing w:after="0"/>
        <w:rPr>
          <w:rFonts w:ascii="Times New Roman" w:hAnsi="Times New Roman" w:cs="Times New Roman"/>
        </w:rPr>
      </w:pPr>
      <w:bookmarkStart w:id="63" w:name="_Ref447182345"/>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7</w:t>
      </w:r>
      <w:r w:rsidR="006B7B47" w:rsidRPr="00D56866">
        <w:rPr>
          <w:rFonts w:ascii="Times New Roman" w:hAnsi="Times New Roman" w:cs="Times New Roman"/>
          <w:noProof/>
        </w:rPr>
        <w:fldChar w:fldCharType="end"/>
      </w:r>
      <w:r w:rsidRPr="00D56866">
        <w:rPr>
          <w:rFonts w:ascii="Times New Roman" w:hAnsi="Times New Roman" w:cs="Times New Roman"/>
        </w:rPr>
        <w:t xml:space="preserve">. Mean sediment accumulation </w:t>
      </w:r>
      <w:r w:rsidR="002722D7" w:rsidRPr="00D56866">
        <w:rPr>
          <w:rFonts w:ascii="Times New Roman" w:hAnsi="Times New Roman" w:cs="Times New Roman"/>
        </w:rPr>
        <w:t>(g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w:t>
      </w:r>
      <w:r w:rsidRPr="00D56866">
        <w:rPr>
          <w:rFonts w:ascii="Times New Roman" w:hAnsi="Times New Roman" w:cs="Times New Roman"/>
        </w:rPr>
        <w:t xml:space="preserve">in </w:t>
      </w:r>
      <w:r w:rsidR="00EE0ABC" w:rsidRPr="00D56866">
        <w:rPr>
          <w:rFonts w:ascii="Times New Roman" w:hAnsi="Times New Roman" w:cs="Times New Roman"/>
        </w:rPr>
        <w:t>sediment traps</w:t>
      </w:r>
      <w:r w:rsidRPr="00D56866">
        <w:rPr>
          <w:rFonts w:ascii="Times New Roman" w:hAnsi="Times New Roman" w:cs="Times New Roman"/>
        </w:rPr>
        <w:t xml:space="preserve"> during the study period over the a) north reef including sites 1A, 1B, 1C, 2A, 2C, and b) south reefs including sites 2B, 3A, 3B, 3C</w:t>
      </w:r>
      <w:bookmarkEnd w:id="63"/>
    </w:p>
    <w:p w14:paraId="6B8B2EB2" w14:textId="77777777" w:rsidR="00A13A1D" w:rsidRPr="00D56866" w:rsidRDefault="00A13A1D" w:rsidP="003B287B">
      <w:pPr>
        <w:spacing w:after="0"/>
        <w:rPr>
          <w:rFonts w:ascii="Times New Roman" w:hAnsi="Times New Roman" w:cs="Times New Roman"/>
        </w:rPr>
      </w:pPr>
    </w:p>
    <w:p w14:paraId="6083E5C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21">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10C608F9" w:rsidR="009002FB" w:rsidRPr="00D56866" w:rsidRDefault="009002FB" w:rsidP="003B287B">
      <w:pPr>
        <w:spacing w:after="0"/>
        <w:rPr>
          <w:rFonts w:ascii="Times New Roman" w:hAnsi="Times New Roman" w:cs="Times New Roman"/>
        </w:rPr>
      </w:pPr>
      <w:bookmarkStart w:id="64" w:name="_Ref446483309"/>
      <w:bookmarkStart w:id="65" w:name="_Ref447182347"/>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8</w:t>
      </w:r>
      <w:r w:rsidR="006B7B47" w:rsidRPr="00D56866">
        <w:rPr>
          <w:rFonts w:ascii="Times New Roman" w:hAnsi="Times New Roman" w:cs="Times New Roman"/>
          <w:noProof/>
        </w:rPr>
        <w:fldChar w:fldCharType="end"/>
      </w:r>
      <w:bookmarkEnd w:id="64"/>
      <w:r w:rsidRPr="00D56866">
        <w:rPr>
          <w:rFonts w:ascii="Times New Roman" w:hAnsi="Times New Roman" w:cs="Times New Roman"/>
        </w:rPr>
        <w:t>. Time series of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and composition on </w:t>
      </w:r>
      <w:r w:rsidR="00D365F0" w:rsidRPr="00D56866">
        <w:rPr>
          <w:rFonts w:ascii="Times New Roman" w:hAnsi="Times New Roman" w:cs="Times New Roman"/>
        </w:rPr>
        <w:t>sediment pod</w:t>
      </w:r>
      <w:r w:rsidRPr="00D56866">
        <w:rPr>
          <w:rFonts w:ascii="Times New Roman" w:hAnsi="Times New Roman" w:cs="Times New Roman"/>
        </w:rPr>
        <w:t>s at nine sediment trap locations in Fag</w:t>
      </w:r>
      <w:r w:rsidR="00EE0ABC" w:rsidRPr="00D56866">
        <w:rPr>
          <w:rFonts w:ascii="Times New Roman" w:hAnsi="Times New Roman" w:cs="Times New Roman"/>
        </w:rPr>
        <w:t>a'alu Bay, related to suspended-</w:t>
      </w:r>
      <w:r w:rsidRPr="00D56866">
        <w:rPr>
          <w:rFonts w:ascii="Times New Roman" w:hAnsi="Times New Roman" w:cs="Times New Roman"/>
        </w:rPr>
        <w:t xml:space="preserve">sediment yield from the watershed (SSY) and mean </w:t>
      </w:r>
      <w:r w:rsidR="00EE0ABC" w:rsidRPr="00D56866">
        <w:rPr>
          <w:rFonts w:ascii="Times New Roman" w:hAnsi="Times New Roman" w:cs="Times New Roman"/>
        </w:rPr>
        <w:t>significan</w:t>
      </w:r>
      <w:r w:rsidRPr="00D56866">
        <w:rPr>
          <w:rFonts w:ascii="Times New Roman" w:hAnsi="Times New Roman" w:cs="Times New Roman"/>
        </w:rPr>
        <w:t xml:space="preserve">t wave height (m). “P” indicates </w:t>
      </w:r>
      <w:r w:rsidR="00D365F0" w:rsidRPr="00D56866">
        <w:rPr>
          <w:rFonts w:ascii="Times New Roman" w:hAnsi="Times New Roman" w:cs="Times New Roman"/>
        </w:rPr>
        <w:t xml:space="preserve">sediment </w:t>
      </w:r>
      <w:r w:rsidR="00EE0ABC" w:rsidRPr="00D56866">
        <w:rPr>
          <w:rFonts w:ascii="Times New Roman" w:hAnsi="Times New Roman" w:cs="Times New Roman"/>
        </w:rPr>
        <w:t>“</w:t>
      </w:r>
      <w:r w:rsidR="00D365F0" w:rsidRPr="00D56866">
        <w:rPr>
          <w:rFonts w:ascii="Times New Roman" w:hAnsi="Times New Roman" w:cs="Times New Roman"/>
        </w:rPr>
        <w:t>pod</w:t>
      </w:r>
      <w:r w:rsidR="00EE0ABC" w:rsidRPr="00D56866">
        <w:rPr>
          <w:rFonts w:ascii="Times New Roman" w:hAnsi="Times New Roman" w:cs="Times New Roman"/>
        </w:rPr>
        <w:t>”</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w:t>
      </w:r>
      <w:bookmarkEnd w:id="65"/>
    </w:p>
    <w:p w14:paraId="3B84F21B" w14:textId="77777777" w:rsidR="00A13A1D" w:rsidRPr="00D56866" w:rsidRDefault="00A13A1D" w:rsidP="003B287B">
      <w:pPr>
        <w:spacing w:after="0"/>
        <w:rPr>
          <w:rFonts w:ascii="Times New Roman" w:hAnsi="Times New Roman" w:cs="Times New Roman"/>
        </w:rPr>
      </w:pPr>
    </w:p>
    <w:p w14:paraId="76DD6A4A" w14:textId="77777777" w:rsidR="009002FB" w:rsidRPr="00D56866" w:rsidRDefault="009002FB" w:rsidP="003B287B">
      <w:pPr>
        <w:spacing w:after="0"/>
        <w:rPr>
          <w:rFonts w:ascii="Times New Roman" w:hAnsi="Times New Roman" w:cs="Times New Roman"/>
        </w:rPr>
      </w:pPr>
    </w:p>
    <w:p w14:paraId="31173A37" w14:textId="77777777" w:rsidR="009002FB" w:rsidRPr="00D56866" w:rsidRDefault="009002FB" w:rsidP="003B287B">
      <w:pPr>
        <w:spacing w:after="0"/>
        <w:rPr>
          <w:rFonts w:ascii="Times New Roman" w:hAnsi="Times New Roman" w:cs="Times New Roman"/>
        </w:rPr>
      </w:pPr>
    </w:p>
    <w:p w14:paraId="02413082" w14:textId="77777777" w:rsidR="009002FB" w:rsidRPr="00D56866" w:rsidRDefault="009002FB" w:rsidP="003B287B">
      <w:pPr>
        <w:spacing w:after="0"/>
        <w:rPr>
          <w:rFonts w:ascii="Times New Roman" w:hAnsi="Times New Roman" w:cs="Times New Roman"/>
        </w:rPr>
      </w:pPr>
    </w:p>
    <w:p w14:paraId="64183B68" w14:textId="77777777" w:rsidR="009002FB" w:rsidRPr="00D56866" w:rsidRDefault="009002FB" w:rsidP="003B287B">
      <w:pPr>
        <w:spacing w:after="0"/>
        <w:rPr>
          <w:rFonts w:ascii="Times New Roman" w:hAnsi="Times New Roman" w:cs="Times New Roman"/>
        </w:rPr>
      </w:pPr>
    </w:p>
    <w:p w14:paraId="7CBA4D0B" w14:textId="77777777" w:rsidR="009002FB" w:rsidRPr="00D56866" w:rsidRDefault="009002FB" w:rsidP="003B287B">
      <w:pPr>
        <w:spacing w:after="0"/>
        <w:rPr>
          <w:rFonts w:ascii="Times New Roman" w:hAnsi="Times New Roman" w:cs="Times New Roman"/>
        </w:rPr>
      </w:pPr>
    </w:p>
    <w:p w14:paraId="549DB069" w14:textId="77777777" w:rsidR="009002FB" w:rsidRPr="00D56866" w:rsidRDefault="009002FB" w:rsidP="003B287B">
      <w:pPr>
        <w:spacing w:after="0"/>
        <w:rPr>
          <w:rFonts w:ascii="Times New Roman" w:hAnsi="Times New Roman" w:cs="Times New Roman"/>
        </w:rPr>
      </w:pPr>
    </w:p>
    <w:p w14:paraId="151693D0" w14:textId="77777777" w:rsidR="009002FB" w:rsidRPr="00D56866" w:rsidRDefault="009002FB" w:rsidP="003B287B">
      <w:pPr>
        <w:spacing w:after="0"/>
        <w:rPr>
          <w:rFonts w:ascii="Times New Roman" w:hAnsi="Times New Roman" w:cs="Times New Roman"/>
        </w:rPr>
      </w:pPr>
    </w:p>
    <w:p w14:paraId="699E4988" w14:textId="77777777" w:rsidR="009002FB" w:rsidRPr="00D56866" w:rsidRDefault="009002FB" w:rsidP="003B287B">
      <w:pPr>
        <w:spacing w:after="0"/>
        <w:rPr>
          <w:rFonts w:ascii="Times New Roman" w:hAnsi="Times New Roman" w:cs="Times New Roman"/>
        </w:rPr>
      </w:pPr>
    </w:p>
    <w:p w14:paraId="2FCE6C34" w14:textId="77777777" w:rsidR="009002FB" w:rsidRPr="00D56866" w:rsidRDefault="009002FB" w:rsidP="003B287B">
      <w:pPr>
        <w:spacing w:after="0"/>
        <w:rPr>
          <w:rFonts w:ascii="Times New Roman" w:hAnsi="Times New Roman" w:cs="Times New Roman"/>
        </w:rPr>
      </w:pPr>
    </w:p>
    <w:p w14:paraId="0AA458FA" w14:textId="77777777" w:rsidR="009002FB" w:rsidRPr="00D56866" w:rsidRDefault="009002FB" w:rsidP="003B287B">
      <w:pPr>
        <w:spacing w:after="0"/>
        <w:rPr>
          <w:rFonts w:ascii="Times New Roman" w:hAnsi="Times New Roman" w:cs="Times New Roman"/>
        </w:rPr>
      </w:pPr>
    </w:p>
    <w:p w14:paraId="7994AB0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2">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72F3DFD" w:rsidR="009002FB" w:rsidRPr="00D56866" w:rsidRDefault="009002FB" w:rsidP="003B287B">
      <w:pPr>
        <w:spacing w:after="0"/>
        <w:rPr>
          <w:rFonts w:ascii="Times New Roman" w:hAnsi="Times New Roman" w:cs="Times New Roman"/>
        </w:rPr>
      </w:pPr>
      <w:bookmarkStart w:id="66" w:name="_Ref446490686"/>
      <w:bookmarkStart w:id="67" w:name="_Ref447182348"/>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9</w:t>
      </w:r>
      <w:r w:rsidR="006B7B47" w:rsidRPr="00D56866">
        <w:rPr>
          <w:rFonts w:ascii="Times New Roman" w:hAnsi="Times New Roman" w:cs="Times New Roman"/>
          <w:noProof/>
        </w:rPr>
        <w:fldChar w:fldCharType="end"/>
      </w:r>
      <w:bookmarkEnd w:id="66"/>
      <w:r w:rsidRPr="00D56866">
        <w:rPr>
          <w:rFonts w:ascii="Times New Roman" w:hAnsi="Times New Roman" w:cs="Times New Roman"/>
        </w:rPr>
        <w:t xml:space="preserve">. Time </w:t>
      </w:r>
      <w:proofErr w:type="gramStart"/>
      <w:r w:rsidRPr="00D56866">
        <w:rPr>
          <w:rFonts w:ascii="Times New Roman" w:hAnsi="Times New Roman" w:cs="Times New Roman"/>
        </w:rPr>
        <w:t>series'</w:t>
      </w:r>
      <w:proofErr w:type="gramEnd"/>
      <w:r w:rsidRPr="00D56866">
        <w:rPr>
          <w:rFonts w:ascii="Times New Roman" w:hAnsi="Times New Roman" w:cs="Times New Roman"/>
        </w:rPr>
        <w:t xml:space="preserve"> of </w:t>
      </w:r>
      <w:r w:rsidR="001B5629" w:rsidRPr="00D56866">
        <w:rPr>
          <w:rFonts w:ascii="Times New Roman" w:hAnsi="Times New Roman" w:cs="Times New Roman"/>
        </w:rPr>
        <w:t xml:space="preserve">sediment accumulation in sediment </w:t>
      </w:r>
      <w:r w:rsidRPr="00D56866">
        <w:rPr>
          <w:rFonts w:ascii="Times New Roman" w:hAnsi="Times New Roman" w:cs="Times New Roman"/>
        </w:rPr>
        <w:t>traps and composition at nine sediment trap locations in Faga'alu Bay, related to suspended sediment yield from the watershed (SSY) and mean significant wave heig</w:t>
      </w:r>
      <w:r w:rsidR="00EE0ABC" w:rsidRPr="00D56866">
        <w:rPr>
          <w:rFonts w:ascii="Times New Roman" w:hAnsi="Times New Roman" w:cs="Times New Roman"/>
        </w:rPr>
        <w:t>ht (m). “T” indicates sediment “trap”</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 Coral health thresholds related to sediment accumulation in tubes from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i/>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are </w:t>
      </w:r>
      <w:r w:rsidR="002722D7" w:rsidRPr="00D56866">
        <w:rPr>
          <w:rFonts w:ascii="Times New Roman" w:hAnsi="Times New Roman" w:cs="Times New Roman"/>
        </w:rPr>
        <w:t>shown as dotted horizontal lines: &lt;100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no stress, 100 – 300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recruits, 300 – 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colonies, &gt;500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lethal</w:t>
      </w:r>
      <w:r w:rsidRPr="00D56866">
        <w:rPr>
          <w:rFonts w:ascii="Times New Roman" w:hAnsi="Times New Roman" w:cs="Times New Roman"/>
        </w:rPr>
        <w:t>.</w:t>
      </w:r>
      <w:bookmarkEnd w:id="67"/>
      <w:r w:rsidRPr="00D56866">
        <w:rPr>
          <w:rFonts w:ascii="Times New Roman" w:hAnsi="Times New Roman" w:cs="Times New Roman"/>
        </w:rPr>
        <w:t xml:space="preserve"> </w:t>
      </w:r>
    </w:p>
    <w:p w14:paraId="6FAB3452" w14:textId="77777777" w:rsidR="009002FB" w:rsidRPr="00D56866" w:rsidRDefault="009002FB" w:rsidP="003B287B">
      <w:pPr>
        <w:spacing w:after="0"/>
        <w:rPr>
          <w:rFonts w:ascii="Times New Roman" w:hAnsi="Times New Roman" w:cs="Times New Roman"/>
        </w:rPr>
      </w:pPr>
    </w:p>
    <w:p w14:paraId="1944C0D6" w14:textId="77777777" w:rsidR="009002FB" w:rsidRPr="00D56866" w:rsidRDefault="009002FB" w:rsidP="003B287B">
      <w:pPr>
        <w:spacing w:after="0"/>
        <w:rPr>
          <w:rFonts w:ascii="Times New Roman" w:hAnsi="Times New Roman" w:cs="Times New Roman"/>
        </w:rPr>
      </w:pPr>
    </w:p>
    <w:p w14:paraId="72021837" w14:textId="77777777" w:rsidR="009002FB" w:rsidRPr="00D56866" w:rsidRDefault="009002FB" w:rsidP="003B287B">
      <w:pPr>
        <w:spacing w:after="0"/>
        <w:rPr>
          <w:rFonts w:ascii="Times New Roman" w:hAnsi="Times New Roman" w:cs="Times New Roman"/>
        </w:rPr>
      </w:pPr>
    </w:p>
    <w:p w14:paraId="2D6F82CB" w14:textId="77777777" w:rsidR="009002FB" w:rsidRPr="00D56866" w:rsidRDefault="009002FB" w:rsidP="003B287B">
      <w:pPr>
        <w:spacing w:after="0"/>
        <w:rPr>
          <w:rFonts w:ascii="Times New Roman" w:hAnsi="Times New Roman" w:cs="Times New Roman"/>
        </w:rPr>
      </w:pPr>
    </w:p>
    <w:p w14:paraId="70236BB7" w14:textId="77777777" w:rsidR="009002FB" w:rsidRPr="00D56866" w:rsidRDefault="009002FB" w:rsidP="003B287B">
      <w:pPr>
        <w:spacing w:after="0"/>
        <w:rPr>
          <w:rFonts w:ascii="Times New Roman" w:hAnsi="Times New Roman" w:cs="Times New Roman"/>
        </w:rPr>
      </w:pPr>
    </w:p>
    <w:p w14:paraId="6365B8D9" w14:textId="77777777" w:rsidR="009002FB" w:rsidRPr="00D56866" w:rsidRDefault="009002FB" w:rsidP="003B287B">
      <w:pPr>
        <w:spacing w:after="0"/>
        <w:rPr>
          <w:rFonts w:ascii="Times New Roman" w:hAnsi="Times New Roman" w:cs="Times New Roman"/>
        </w:rPr>
      </w:pPr>
    </w:p>
    <w:p w14:paraId="0020DD52" w14:textId="77777777" w:rsidR="009002FB" w:rsidRPr="00D56866" w:rsidRDefault="009002FB" w:rsidP="003B287B">
      <w:pPr>
        <w:spacing w:after="0"/>
        <w:rPr>
          <w:rFonts w:ascii="Times New Roman" w:hAnsi="Times New Roman" w:cs="Times New Roman"/>
        </w:rPr>
      </w:pPr>
    </w:p>
    <w:p w14:paraId="62E8DB11" w14:textId="77777777" w:rsidR="009002FB" w:rsidRPr="00D56866" w:rsidRDefault="009002FB" w:rsidP="003B287B">
      <w:pPr>
        <w:spacing w:after="0"/>
        <w:rPr>
          <w:rFonts w:ascii="Times New Roman" w:hAnsi="Times New Roman" w:cs="Times New Roman"/>
        </w:rPr>
      </w:pPr>
    </w:p>
    <w:p w14:paraId="4BE9669B" w14:textId="77777777" w:rsidR="009002FB" w:rsidRPr="00D56866" w:rsidRDefault="009002FB" w:rsidP="003B287B">
      <w:pPr>
        <w:spacing w:after="0"/>
        <w:rPr>
          <w:rFonts w:ascii="Times New Roman" w:hAnsi="Times New Roman" w:cs="Times New Roman"/>
        </w:rPr>
      </w:pPr>
    </w:p>
    <w:p w14:paraId="37382F0D" w14:textId="77777777" w:rsidR="009002FB" w:rsidRPr="00D56866" w:rsidRDefault="009002FB" w:rsidP="003B287B">
      <w:pPr>
        <w:spacing w:after="0"/>
        <w:rPr>
          <w:rFonts w:ascii="Times New Roman" w:hAnsi="Times New Roman" w:cs="Times New Roman"/>
        </w:rPr>
      </w:pPr>
    </w:p>
    <w:p w14:paraId="320A8500" w14:textId="77777777" w:rsidR="009002FB" w:rsidRPr="00D56866" w:rsidRDefault="009002FB" w:rsidP="003B287B">
      <w:pPr>
        <w:spacing w:after="0"/>
        <w:rPr>
          <w:rFonts w:ascii="Times New Roman" w:hAnsi="Times New Roman" w:cs="Times New Roman"/>
        </w:rPr>
      </w:pPr>
    </w:p>
    <w:p w14:paraId="09AD0556"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D56866" w:rsidRDefault="009002FB" w:rsidP="003B287B">
      <w:pPr>
        <w:spacing w:after="0"/>
        <w:rPr>
          <w:rFonts w:ascii="Times New Roman" w:hAnsi="Times New Roman" w:cs="Times New Roman"/>
        </w:rPr>
      </w:pPr>
      <w:bookmarkStart w:id="68" w:name="_Ref446605779"/>
      <w:bookmarkStart w:id="69" w:name="_Ref447182350"/>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10</w:t>
      </w:r>
      <w:r w:rsidR="006B7B47" w:rsidRPr="00D56866">
        <w:rPr>
          <w:rFonts w:ascii="Times New Roman" w:hAnsi="Times New Roman" w:cs="Times New Roman"/>
          <w:noProof/>
        </w:rPr>
        <w:fldChar w:fldCharType="end"/>
      </w:r>
      <w:bookmarkEnd w:id="68"/>
      <w:r w:rsidRPr="00D56866">
        <w:rPr>
          <w:rFonts w:ascii="Times New Roman" w:hAnsi="Times New Roman" w:cs="Times New Roman"/>
        </w:rPr>
        <w:t xml:space="preserve">. Correlations between total sediment accumulations in </w:t>
      </w:r>
      <w:r w:rsidR="00F761EF" w:rsidRPr="00D56866">
        <w:rPr>
          <w:rFonts w:ascii="Times New Roman" w:hAnsi="Times New Roman" w:cs="Times New Roman"/>
        </w:rPr>
        <w:t>sediment traps</w:t>
      </w:r>
      <w:r w:rsidRPr="00D56866">
        <w:rPr>
          <w:rFonts w:ascii="Times New Roman" w:hAnsi="Times New Roman" w:cs="Times New Roman"/>
        </w:rPr>
        <w:t xml:space="preserve"> vs SSY, </w:t>
      </w:r>
      <w:r w:rsidR="00F761EF" w:rsidRPr="00D56866">
        <w:rPr>
          <w:rFonts w:ascii="Times New Roman" w:hAnsi="Times New Roman" w:cs="Times New Roman"/>
        </w:rPr>
        <w:t>mean wave height</w:t>
      </w:r>
      <w:r w:rsidRPr="00D56866">
        <w:rPr>
          <w:rFonts w:ascii="Times New Roman" w:hAnsi="Times New Roman" w:cs="Times New Roman"/>
          <w:i/>
        </w:rPr>
        <w:t>.  P-</w:t>
      </w:r>
      <w:r w:rsidRPr="00D56866">
        <w:rPr>
          <w:rFonts w:ascii="Times New Roman" w:hAnsi="Times New Roman" w:cs="Times New Roman"/>
        </w:rPr>
        <w:t>values are for multiple regression</w:t>
      </w:r>
      <w:bookmarkEnd w:id="69"/>
    </w:p>
    <w:p w14:paraId="6019A661" w14:textId="6DE5FC8F" w:rsidR="009002FB" w:rsidRPr="00D56866" w:rsidRDefault="009002FB" w:rsidP="003B287B">
      <w:pPr>
        <w:spacing w:after="0"/>
        <w:rPr>
          <w:rFonts w:ascii="Times New Roman" w:hAnsi="Times New Roman" w:cs="Times New Roman"/>
        </w:rPr>
      </w:pPr>
    </w:p>
    <w:p w14:paraId="5AD97DE9" w14:textId="46840F3E"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br w:type="page"/>
      </w:r>
    </w:p>
    <w:p w14:paraId="5349A273" w14:textId="1DFC172E" w:rsidR="00265673" w:rsidRPr="00D56866" w:rsidRDefault="00265673" w:rsidP="003B287B">
      <w:pPr>
        <w:pStyle w:val="Heading1"/>
        <w:spacing w:before="0" w:after="0"/>
        <w:jc w:val="center"/>
        <w:rPr>
          <w:rFonts w:ascii="Times New Roman" w:hAnsi="Times New Roman" w:cs="Times New Roman"/>
        </w:rPr>
      </w:pPr>
      <w:r w:rsidRPr="00D56866">
        <w:rPr>
          <w:rFonts w:ascii="Times New Roman" w:hAnsi="Times New Roman" w:cs="Times New Roman"/>
        </w:rPr>
        <w:lastRenderedPageBreak/>
        <w:t>References</w:t>
      </w:r>
    </w:p>
    <w:p w14:paraId="0F5E7C6B" w14:textId="591D5DA9" w:rsidR="007F7DA9" w:rsidRPr="007F7DA9" w:rsidRDefault="00265673" w:rsidP="007F7DA9">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rPr>
        <w:fldChar w:fldCharType="begin" w:fldLock="1"/>
      </w:r>
      <w:r w:rsidRPr="000A7C3D">
        <w:rPr>
          <w:rFonts w:ascii="Times New Roman" w:hAnsi="Times New Roman" w:cs="Times New Roman"/>
        </w:rPr>
        <w:instrText xml:space="preserve">ADDIN Mendeley Bibliography CSL_BIBLIOGRAPHY </w:instrText>
      </w:r>
      <w:r w:rsidRPr="00D56866">
        <w:rPr>
          <w:rFonts w:ascii="Times New Roman" w:hAnsi="Times New Roman" w:cs="Times New Roman"/>
        </w:rPr>
        <w:fldChar w:fldCharType="separate"/>
      </w:r>
      <w:r w:rsidR="007F7DA9" w:rsidRPr="007F7DA9">
        <w:rPr>
          <w:rFonts w:ascii="Times New Roman" w:hAnsi="Times New Roman" w:cs="Times New Roman"/>
          <w:noProof/>
          <w:szCs w:val="24"/>
        </w:rPr>
        <w:t>Basher, L., Hicks, D., Clapp, B., Hewitt, T., 2011. Sediment yield response to large storm events and forest harvesting, Motueka River, New Zealand. New Zeal. J. Mar. Freshw. Res. 45, 333–356. https://doi.org/10.1080/00288330.2011.570350</w:t>
      </w:r>
    </w:p>
    <w:p w14:paraId="36D7C72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Bégin, C., Brooks, G., Larson, R. a., Dragićević, S., Ramos Scharrón, C.E., Coté, I.M., 2014. Increased sediment loads over coral reefs in Saint Lucia in relation to land use change in contributing watersheds. Ocean Coast. Manag. 95, 35–45. https://doi.org/10.1016/j.ocecoaman.2014.03.018</w:t>
      </w:r>
    </w:p>
    <w:p w14:paraId="0EFFD214"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Bellwood, D.R., Fulton, C.J., 2008. Sediment-mediated suppression of herbivory on coral reefs: Decreasing resilience to rising sea-levels and climate change? Limnol. Oceanogr. 53, 2695–2701. https://doi.org/10.4319/lo.2008.53.6.2695</w:t>
      </w:r>
    </w:p>
    <w:p w14:paraId="072AF182"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Bever, A.J., McNinch, J.E., Harris, C.K., 2011. Hydrodynamics and sediment-transport in the nearshore of Poverty Bay, New Zealand: Observations of nearshore sediment segregation and oceanic storms. Cont. Shelf Res. 31, 507–526. https://doi.org/10.1016/j.csr.2010.12.007</w:t>
      </w:r>
    </w:p>
    <w:p w14:paraId="157FAA19"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Bothner, M.H., Reynolds, R.L., Casso, M.A., Storlazzi, C.D., Field, M.E., 2006. Quantity, composition, and source of sediment collected in sediment traps along the fringing coral reef off Molokai, Hawaii. Mar. Pollut. Bull. 52, 1034–47. https://doi.org/10.1016/j.marpolbul.2006.01.008</w:t>
      </w:r>
    </w:p>
    <w:p w14:paraId="5DAD3874"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Brooks, G., Devine, B., Larson, R., Rood, B., 2007. Sedimentary Development of Coral Bay , St . John , USVI : A Shift From Natural to Anthropogenic Influences. Caribb. J. Sci. 43, 226–243.</w:t>
      </w:r>
    </w:p>
    <w:p w14:paraId="595B9CE5"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Browne, N.K.., Smithers, S.G.., Perry, C.T.., Ridd, P.V.., 2012. A Field-Based technique for measuring sediment flux on coral reefs: Application to turbid reefs on the great barrier reef. J. Coast. Res. 28, 1247–1262. https://doi.org/10.2112/JCOASTRES-D-11-00171.1</w:t>
      </w:r>
    </w:p>
    <w:p w14:paraId="2A9EE678"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Cochran, S.A., Gibbs, A.E., D’Antonio, N.L., Storlazzi, C.D., 2016. Benthic habitat map of U.S. Coral Reef Task Force Faga‘alu Bay priority study area, Tutuila, American Samoa: U.S. Geological Survey Open-File Rport 2016-1077. Santa Cruz, California. https://doi.org/http://dx.doi.org/10.3133/</w:t>
      </w:r>
    </w:p>
    <w:p w14:paraId="2CFC44F0"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Craig, P., 2009. Natural History Guide to American Samoa. National Park of American Samoa, Pago Pago, American Samoa.</w:t>
      </w:r>
    </w:p>
    <w:p w14:paraId="64ED7FA1"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Dames &amp; Moore, 1981. Hydrologic Investigation of Surface Water for Water Supply and Hydropower.</w:t>
      </w:r>
    </w:p>
    <w:p w14:paraId="06463888"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DeMartini, E., Jokiel, P., Beets, J., Stender, Y., Storlazzi, C., Minton, D., Conklin, E., 2013. Terrigenous sediment impact on coral recruitment and growth affects the use of coral habitat by recruit parrotfishes (F. Scaridae). J. Coast. Conserv. 17, 417–429. https://doi.org/10.1007/s11852-013-0247-2</w:t>
      </w:r>
    </w:p>
    <w:p w14:paraId="4EF3623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Draut, A.E., Bothner, M.H., Field, M.E., Reynolds, R.L., Cochran, S.A.Logan, J.B., Storlazzi, C.D., Berg, C.J., 2009. Supply and dispersal of flood sediment from a steep, tropical watershed: Hanalei Bay, Kaua’i, Hawai’i, USA. Geol. Soc. Am. Bull. 121, 574–585. https://doi.org/10.1130/B26367.1</w:t>
      </w:r>
    </w:p>
    <w:p w14:paraId="6A0CBE2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 xml:space="preserve">Duckworth, A., Giofre, N., Jones, R., 2017. Coral morphology and sedimentation. Mar. Pollut. </w:t>
      </w:r>
      <w:r w:rsidRPr="007F7DA9">
        <w:rPr>
          <w:rFonts w:ascii="Times New Roman" w:hAnsi="Times New Roman" w:cs="Times New Roman"/>
          <w:noProof/>
          <w:szCs w:val="24"/>
        </w:rPr>
        <w:lastRenderedPageBreak/>
        <w:t>Bull. 125, 289–300. https://doi.org/10.1016/j.marpolbul.2017.08.036</w:t>
      </w:r>
    </w:p>
    <w:p w14:paraId="05E727D9"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https://doi.org/10.1016/j.jhydrol.2012.05.048</w:t>
      </w:r>
    </w:p>
    <w:p w14:paraId="0FF06F3A"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Erftemeijer, P.L. a, Riegl, B., Hoeksema, B.W., Todd, P. a., 2012. Environmental impacts of dredging and other sediment disturbances on corals: A review. Mar. Pollut. Bull. 64, 1737–1765. https://doi.org/10.1016/j.marpolbul.2012.05.008</w:t>
      </w:r>
    </w:p>
    <w:p w14:paraId="15E7AAD0"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Fabricius, K.E., 2005. Effects of terrestrial runoff on the ecology of corals and coral reefs: review and synthesis. Mar. Pollut. Bull. 50, 125–46. https://doi.org/10.1016/j.marpolbul.2004.11.028</w:t>
      </w:r>
    </w:p>
    <w:p w14:paraId="73909D84"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Fabricius, K.E., De’ath, G., Humphrey, C., Zagorskis, I., Schaffelke, B., 2012. Intra-annual variation in turbidity in response to terrestrial runoff on near-shore coral reefs of the Great Barrier Reef. Estuar. Coast. Shelf Sci. 116, 57–65.</w:t>
      </w:r>
    </w:p>
    <w:p w14:paraId="0DF7B46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Feagaimaalii-Luamanu, J., 2016. High surf generated by TC Victor washes over roads and property. Samoa News.</w:t>
      </w:r>
    </w:p>
    <w:p w14:paraId="72CFEEF0"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Field, M.E., Chezar, H., Storlazzi, C.D., 2012. SedPods: a low-cost coral proxy for measuring net sedimentation. Coral Reefs 32, 155–159. https://doi.org/10.1007/s00338-012-0953-5</w:t>
      </w:r>
    </w:p>
    <w:p w14:paraId="2E0E572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Gray, S.C., Sears, W., Kolupski, M.L., Hastings, Z.C., Przyuski, N.W., Fox, M.D., Degrood, A., 2012. Factors affecting land-based sedimentation in coastal bays, US Virgin Islands, in: 12th International Coral Reef Symposium. Cairns, Australia, pp. 9–13.</w:t>
      </w:r>
    </w:p>
    <w:p w14:paraId="7731AD8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Heiri, O., Lotter, A.F., Lemcke, G., 2001. Loss on ignition as a method for estimating organic and carbonate content in sediments : reproducibility and comparability of results. J. Paleolimnol. 25, 101–110.</w:t>
      </w:r>
    </w:p>
    <w:p w14:paraId="47DC2A9B"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Hettler, J., Irion, G., Lehmann, B., 1997. Environmental impact of mining waste disposal on a tropical lowland river system: a case study on the Ok Tedi Mine, Papua New Guinea. Miner. Depos. 32, 280–291. https://doi.org/10.1007/s001260050093</w:t>
      </w:r>
    </w:p>
    <w:p w14:paraId="645B464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Hoitink, A.J.F., Hoekstra, P., 2003. Hydrodynamic control of the supply of reworked terrigenous sediment to coral reefs in the Bay of Banten (NW Java, Indonesia). Estuar. Coast. Shelf Sci. 58, 743–755.</w:t>
      </w:r>
    </w:p>
    <w:p w14:paraId="1CA35CE5"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Holst-Rice, S., Messina, A., Biggs, T.W., Vargas-Angel, B., Whitall, D., 2016. Baseline Assessment of Fagaʻalu Watershed: A Ridge to Reef Assessment in Support of Sediment Reduction Activities and Future Evaluation of their Success. NOAA Coral Reef Conservation Program, Silver Spring, MD. https://doi.org/10.7289/V5BK19C3</w:t>
      </w:r>
    </w:p>
    <w:p w14:paraId="422F8DE4"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Jokiel, P.L., Rodgers, K.S., Storlazzi, C.D., Field, M.E., Lager, C. V., Lager, D., 2014. Response of reef corals on a fringing reef flat to elevated suspended-sediment concentrations: Molokaʻi, Hawaiʻi. PeerJ 2. https://doi.org/10.7717/peerj.699</w:t>
      </w:r>
    </w:p>
    <w:p w14:paraId="35632F5B"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Jones, R., Bessell-Browne, P., Fisher, R., Klonowski, W., Slivkoff, M., 2015. Assessing the impacts of sediments from dredging on corals. Mar. Pollut. Bull. 102, 9–29. https://doi.org/10.1016/j.marpolbul.2015.10.049</w:t>
      </w:r>
    </w:p>
    <w:p w14:paraId="391C937F"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lastRenderedPageBreak/>
        <w:t>Klein, C.J., Jupiter, S.D., Selig, E.R., Watts, M.E., Halpern, B.S., Kamal, M., Roelfsema, C., Possingham, H.P., 2012. Forest conservation delivers highly variable coral reef conservation outcomes. Ecol. Appl. 22, 1246–56.</w:t>
      </w:r>
    </w:p>
    <w:p w14:paraId="1853360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Meng, P.-J., Lee, H.-J., Wang, J.-T., Chen, C.-C., Lin, H.-J., Tew, K.S., Hsieh, W.-J., 2008. A long-term survey on anthropogenic impacts to the water quality of coral reefs, southern Taiwan. Environ. Pollut. 156, 67–75. https://doi.org/10.1016/j.envpol.2007.12.039</w:t>
      </w:r>
    </w:p>
    <w:p w14:paraId="4B4C313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Messina, A.T., Biggs, T.W., 2016. Contributions of human activities to suspended sediment yield during storm events from a small, steep, tropical watershed. J. Hydrol. 538, 726–742.</w:t>
      </w:r>
    </w:p>
    <w:p w14:paraId="4508C4D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Militello, A., Scheffner, N.W., Thompson, E.F., 2003. Hurrican-Induced Stage-Frequency Relationships for the Territory of American Samoa. USACOE Technical Report CHL-98-33. Eureka CA.</w:t>
      </w:r>
    </w:p>
    <w:p w14:paraId="7C73B52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Muzuka, A.N.N., Dubi, A.M., Muhando, C.A., Shaghude, Y.W., 2010. Impact of hydrographic parameters and seasonal variation in sediment fluxes on coral status at Chumbe and Bawe reefs, Zanzibar, Tanzania. Estuar. Coast. Shelf Sci. 89, 137–144.</w:t>
      </w:r>
    </w:p>
    <w:p w14:paraId="7DFAA071"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Nakamura, S., 1984. Soil Survey of American Samoa. US Department of Agriculture Soil Conservation Service, Pago Pago, American Samoa.</w:t>
      </w:r>
    </w:p>
    <w:p w14:paraId="12E9FD4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PACIOOS, P.I.O.O.S., 2016. WaveWatch III Samoa Regional Model [WWW Document]. URL http://oos.soest.hawaii.edu/pacioos/ (accessed 5.20.09).</w:t>
      </w:r>
    </w:p>
    <w:p w14:paraId="35A6216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Perreault, J., 2010. Development of a Water Budget in a Tropical Setting Accounting for Mountain Front Recharge: Tutuila, American Samoa. University of Hawai’i.</w:t>
      </w:r>
    </w:p>
    <w:p w14:paraId="415C1E05"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Pomeroy, A.W.M., Lowe, R.J., Ghisalberti, M., Storlazzi, C.D., Cuttler, M., Symonds, G., 2015. Mechanics of Sediment Suspension and Transport Within a Fringing Reef, in: Coastal Sediments 2015. pp. 1–14.</w:t>
      </w:r>
    </w:p>
    <w:p w14:paraId="05F8891A"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Ramos-Scharrón, C.E., Macdonald, L.H., 2007. Measurement and prediction of natural and anthropogenic sediment sources, St. John, US Virgin Islands. Catena 71, 250–266.</w:t>
      </w:r>
    </w:p>
    <w:p w14:paraId="2AB05169"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Rangel-Buitrago, N., Anfuso, G., Phillips, M., Thomas, T., Alvarez, O., Forero, M., 2014. Characterization of wave climate and extreme events into the SW Spanish and Wales coasts as a first step to define their wave energy potential. J. Coast. Res. 70, 314–319. https://doi.org/10.2112/SI70-053.1</w:t>
      </w:r>
    </w:p>
    <w:p w14:paraId="492FEE01"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Ryan, K.E., Walsh, J.P., Corbett, D.R., Winter,  a, 2008. A record of recent change in terrestrial sedimentation in a coral-reef environment, La Parguera, Puerto Rico: a response to coastal development? Mar. Pollut. Bull. 56, 1177–83. https://doi.org/10.1016/j.marpolbul.2008.02.017</w:t>
      </w:r>
    </w:p>
    <w:p w14:paraId="4ECA736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Santisteban, J.I., Mediavilla, R., Lopez-Pamo, E., Dabrio, C.J., Zapata, M.B.R., Garcia, M.J.G., Castano, S., Martínez-Alfaro, P.E., 2004. Loss on ignition: a qualitative or quantitative method for organic matter and carbonate mineral content in sediments? J. Paleolimnol. 32, 287–299.</w:t>
      </w:r>
    </w:p>
    <w:p w14:paraId="47BB1F59"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Seymour, R.J., 2011. Evidence for Changes to the Northeast Pacific Wave Climate. J. Coast. Res. 27, 194–201. https://doi.org/10.2112/JCOASTRES-D-09-00149.1</w:t>
      </w:r>
    </w:p>
    <w:p w14:paraId="70AE71BF"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 xml:space="preserve">Stamski, R.E., Field, M.E., 2006. Characterization of sediment trapped by macroalgae on a Hawaiian reef flat. Estuar. Coast. Shelf Sci. 66, 211–216. </w:t>
      </w:r>
      <w:r w:rsidRPr="007F7DA9">
        <w:rPr>
          <w:rFonts w:ascii="Times New Roman" w:hAnsi="Times New Roman" w:cs="Times New Roman"/>
          <w:noProof/>
          <w:szCs w:val="24"/>
        </w:rPr>
        <w:lastRenderedPageBreak/>
        <w:t>https://doi.org/10.1016/j.ecss.2005.08.010</w:t>
      </w:r>
    </w:p>
    <w:p w14:paraId="6F4E931C"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Storlazzi, C.D., Cheriton, O.M., Messina, A.M., Biggs, T.W., 2018. Meteorologic, oceanographic, and geomorphic controls on circulation and residence time in a coral reef-lined embayment: Faga’alu Bay, American Samoa. Coral Reefs. https://doi.org/10.1007/s00338-018-1671-4</w:t>
      </w:r>
    </w:p>
    <w:p w14:paraId="346E9A93"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Storlazzi, C.D., Field, M.E., Bothner, M.H., 2011. The use (and misuse) of sediment traps in coral reef environments: theory, observations, and suggested protocols. Coral Reefs 30, 23–38.</w:t>
      </w:r>
    </w:p>
    <w:p w14:paraId="122CC78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Storlazzi, C.D., Field, M.E., Bothner, M.H., Presto, M.K., Draut, A.E., 2009. Sedimentation processes in a coral reef embayment: Hanalei Bay, Kauai. Mar. Geol. 264, 140–151. https://doi.org/10.1016/j.margeo.2009.05.002</w:t>
      </w:r>
    </w:p>
    <w:p w14:paraId="5AF0575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Storlazzi, C.D., Jaffe, B.E., 2008. The relative contribution of processes driving variability in flow, shear, and turbidity over a fringing coral reef: West Maui, Hawaii. Estuar. Coast. Shelf Sci. 77, 549–564.</w:t>
      </w:r>
    </w:p>
    <w:p w14:paraId="5154A79C"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Storlazzi, C.D., Norris, B.K., Rosenberger, K.J., 2015. The influence of grain size, grain color, and suspended-sediment concentration on light attenuation: Why fine-grained terrestrial sediment is bad for coral reef ecosystems. Coral Reefs 34, 967–975. https://doi.org/10.1007/s00338-015-1268-0</w:t>
      </w:r>
    </w:p>
    <w:p w14:paraId="37AEEC2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Tebbett, S.B., Goatley, C.H.R., Bellwood, D.R., 2017. Fine sediments suppress detritivory on coral reefs. Mar. Pollut. Bull. https://doi.org/10.1016/j.marpolbul.2016.11.016</w:t>
      </w:r>
    </w:p>
    <w:p w14:paraId="4CA778C0"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Teneva, L.T., Mcmanus, M.A., Jerolmon, C., Neuheimer, A.B., Clark, S.J., Walker, G., Kaho, K., Shimabukuro, E., Ostrander, C., Kittinger, J.N., 2016. Understanding Reef Flat Sediment Regimes and Hydrodynamics can Inform Erosion Mitigation on Land. Collabra 2, 1–12.</w:t>
      </w:r>
    </w:p>
    <w:p w14:paraId="4FD047FF"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Thomas, S., Ridd, P., 2005. Field assessment of innovative sensor for monitoring of sediment accumulation at inshore coral reefs. Mar. Pollut. Bull. 51, 470–80. https://doi.org/10.1016/j.marpolbul.2004.10.026</w:t>
      </w:r>
    </w:p>
    <w:p w14:paraId="0466F135"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Thompson, E.F., Demirbilek, Z., 2002. Wave Response, Pago Pago Harbor, Island of Tutuila, Territory of American Samoa. USACOE Coastal and Hydraulics Laboratory ERDC/CHL TR-02-20. Vicksburg, MS.</w:t>
      </w:r>
    </w:p>
    <w:p w14:paraId="7C40437C"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Tonkin &amp; Taylor International Ltd., 1989. Hydropower feasibility studies interim report - Phase 1. Ref: 97/10163.</w:t>
      </w:r>
    </w:p>
    <w:p w14:paraId="4869E5F4"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Vetter, O., 2013. Inter-Disciplinary Study of Flow Dynamics and Sedimentation Effects on Coral Colonies in Faga’alu Bay, American Samoa: Oceanographic Investigation Summary. NOAA CRCP Project #417. Honolulu, HI.</w:t>
      </w:r>
    </w:p>
    <w:p w14:paraId="21A7AFDD"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Victor, S., Neth, L., Golbuu, Y., Wolanski, E., Richmond, R.H., 2006. Sedimentation in mangroves and coral reefs in a wet tropical island, Pohnpei, Micronesia. Estuar. Coast. Shelf Sci. 66, 409–416. https://doi.org/10.1016/j.ecss.2005.07.025</w:t>
      </w:r>
    </w:p>
    <w:p w14:paraId="39126C2E"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Warrick, J.A., Mertes, L.A.K., Washburn, L., Siegel, D.A., 2004. Dispersal forcing of southern California river plumes, based on field and remote sensing observations. Geo-Marine Lett. 24, 46–52.</w:t>
      </w:r>
    </w:p>
    <w:p w14:paraId="12CCF1B6"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lastRenderedPageBreak/>
        <w:t>Weber, M., de Beer, D., Lott, C., Polerecky, L., Kohls, K., Abed, R.M.M., Ferdelman, T.G., Fabricius, K.E., 2012. Mechanisms of damage to corals exposed to sedimentation. Proc. Natl. Acad. Sci. 109, E1558–E1567.</w:t>
      </w:r>
    </w:p>
    <w:p w14:paraId="5B619427"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Whinney, J., Jones, R., Duckworth, A., Ridd, P., 2017. Continuous in situ monitoring of sediment deposition in shallow benthic environments. Coral Reefs. https://doi.org/10.1007/s00338-016-1536-7</w:t>
      </w:r>
    </w:p>
    <w:p w14:paraId="497D8F7B"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Wolanski, E., Fabricius, K.E., Spagnol, S., Brinkman, R., 2005. Fine sediment budget on an inner-shelf coral-fringed island, Great Barrier Reef of Australia. Estuar. Coast. Shelf Sci. 65, 153–158.</w:t>
      </w:r>
    </w:p>
    <w:p w14:paraId="70F6506D"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szCs w:val="24"/>
        </w:rPr>
      </w:pPr>
      <w:r w:rsidRPr="007F7DA9">
        <w:rPr>
          <w:rFonts w:ascii="Times New Roman" w:hAnsi="Times New Roman" w:cs="Times New Roman"/>
          <w:noProof/>
          <w:szCs w:val="24"/>
        </w:rPr>
        <w:t>Wolanski, E., Richmond, R.H., Davis, G., Bonito, V., 2003. Water and fine sediment dynamics in transient river plumes in a small, reef-fringed bay, Guam. Estuar. Coast. Shelf Sci. 56, 1029–1040. https://doi.org/10.1016/S0272-7714(02)00321-9</w:t>
      </w:r>
    </w:p>
    <w:p w14:paraId="34785145" w14:textId="77777777" w:rsidR="007F7DA9" w:rsidRPr="007F7DA9" w:rsidRDefault="007F7DA9" w:rsidP="007F7DA9">
      <w:pPr>
        <w:widowControl w:val="0"/>
        <w:autoSpaceDE w:val="0"/>
        <w:autoSpaceDN w:val="0"/>
        <w:adjustRightInd w:val="0"/>
        <w:spacing w:before="100" w:after="100"/>
        <w:ind w:left="480" w:hanging="480"/>
        <w:rPr>
          <w:rFonts w:ascii="Times New Roman" w:hAnsi="Times New Roman" w:cs="Times New Roman"/>
          <w:noProof/>
        </w:rPr>
      </w:pPr>
      <w:r w:rsidRPr="007F7DA9">
        <w:rPr>
          <w:rFonts w:ascii="Times New Roman" w:hAnsi="Times New Roman" w:cs="Times New Roman"/>
          <w:noProof/>
          <w:szCs w:val="24"/>
        </w:rPr>
        <w:t>Wong, M., 1996. Analysis of Streamflow Characteristics for Streams on the Island of Tutuila, American Samoa. U.S. Geological Survey Water-Resources Investigations Report 95-4185.</w:t>
      </w:r>
    </w:p>
    <w:p w14:paraId="1A57E2BC" w14:textId="631A0BB3"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fldChar w:fldCharType="end"/>
      </w:r>
    </w:p>
    <w:sectPr w:rsidR="00265673" w:rsidRPr="00D56866" w:rsidSect="008340DA">
      <w:headerReference w:type="default" r:id="rId24"/>
      <w:footerReference w:type="default" r:id="rId2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urt Storlazzi" w:date="2020-12-10T14:18:00Z" w:initials="CS">
    <w:p w14:paraId="38BEF681" w14:textId="12E34871" w:rsidR="006377FB" w:rsidRDefault="006377FB">
      <w:pPr>
        <w:pStyle w:val="CommentText"/>
      </w:pPr>
      <w:r>
        <w:rPr>
          <w:rStyle w:val="CommentReference"/>
        </w:rPr>
        <w:annotationRef/>
      </w:r>
      <w:r>
        <w:t>Is Olivia a co-author? If so, we need to add her to the author list</w:t>
      </w:r>
    </w:p>
  </w:comment>
  <w:comment w:id="1" w:author="Messina, Alex" w:date="2021-02-15T16:12:00Z" w:initials="MA">
    <w:p w14:paraId="04E44D60" w14:textId="11044B21" w:rsidR="006377FB" w:rsidRDefault="006377FB">
      <w:pPr>
        <w:pStyle w:val="CommentText"/>
      </w:pPr>
      <w:r>
        <w:rPr>
          <w:rStyle w:val="CommentReference"/>
        </w:rPr>
        <w:annotationRef/>
      </w:r>
      <w:r>
        <w:t xml:space="preserve">She was not a collaborator on this </w:t>
      </w:r>
      <w:proofErr w:type="gramStart"/>
      <w:r>
        <w:t>particular paper</w:t>
      </w:r>
      <w:proofErr w:type="gramEnd"/>
      <w:r>
        <w:t xml:space="preserve">. She collaborated on the </w:t>
      </w:r>
      <w:proofErr w:type="gramStart"/>
      <w:r>
        <w:t>drifters</w:t>
      </w:r>
      <w:proofErr w:type="gramEnd"/>
      <w:r>
        <w:t xml:space="preserve"> paper and was listed as co-author there </w:t>
      </w:r>
    </w:p>
  </w:comment>
  <w:comment w:id="2" w:author="Curt Storlazzi" w:date="2020-12-10T14:38:00Z" w:initials="CS">
    <w:p w14:paraId="522A4EAE" w14:textId="64457D27" w:rsidR="006377FB" w:rsidRDefault="006377FB">
      <w:pPr>
        <w:pStyle w:val="CommentText"/>
      </w:pPr>
      <w:r>
        <w:rPr>
          <w:rStyle w:val="CommentReference"/>
        </w:rPr>
        <w:annotationRef/>
      </w:r>
      <w:r>
        <w:t xml:space="preserve">Is the focus on all trapped sediment, or </w:t>
      </w:r>
      <w:proofErr w:type="gramStart"/>
      <w:r>
        <w:t>terrestrial.</w:t>
      </w:r>
      <w:proofErr w:type="gramEnd"/>
      <w:r>
        <w:t xml:space="preserve"> It’s not clear here….</w:t>
      </w:r>
    </w:p>
  </w:comment>
  <w:comment w:id="3" w:author="Messina, Alex" w:date="2021-02-16T09:53:00Z" w:initials="MA">
    <w:p w14:paraId="638C739D" w14:textId="3674D3A5" w:rsidR="006377FB" w:rsidRDefault="006377FB">
      <w:pPr>
        <w:pStyle w:val="CommentText"/>
      </w:pPr>
      <w:r>
        <w:rPr>
          <w:rStyle w:val="CommentReference"/>
        </w:rPr>
        <w:annotationRef/>
      </w:r>
      <w:r>
        <w:t>I wanted to introduce this concept early on here</w:t>
      </w:r>
    </w:p>
  </w:comment>
  <w:comment w:id="4" w:author="Curt Storlazzi" w:date="2020-12-10T14:40:00Z" w:initials="CS">
    <w:p w14:paraId="5BB6D6CA" w14:textId="7D5DBD06" w:rsidR="006377FB" w:rsidRDefault="006377FB">
      <w:pPr>
        <w:pStyle w:val="CommentText"/>
      </w:pPr>
      <w:r>
        <w:rPr>
          <w:rStyle w:val="CommentReference"/>
        </w:rPr>
        <w:annotationRef/>
      </w:r>
      <w:r>
        <w:t>I would argue pods mimic hard surfaces such as reefs…not so much sedimentary seabed. Not clear what is being addressed here.</w:t>
      </w:r>
    </w:p>
  </w:comment>
  <w:comment w:id="5" w:author="Geography" w:date="2020-12-10T08:06:00Z" w:initials="DoG">
    <w:p w14:paraId="286EE363" w14:textId="64705A38" w:rsidR="006377FB" w:rsidRDefault="006377FB">
      <w:pPr>
        <w:pStyle w:val="CommentText"/>
      </w:pPr>
      <w:r>
        <w:rPr>
          <w:rStyle w:val="CommentReference"/>
        </w:rPr>
        <w:annotationRef/>
      </w:r>
      <w:proofErr w:type="spellStart"/>
      <w:r>
        <w:t>i'm</w:t>
      </w:r>
      <w:proofErr w:type="spellEnd"/>
      <w:r>
        <w:t xml:space="preserve"> not sure if the ava is incised in the reef flat, or if the channel was there previously.  Incised implies that the reef flat was there and the channel cut into it.</w:t>
      </w:r>
    </w:p>
  </w:comment>
  <w:comment w:id="6" w:author="Messina, Alex" w:date="2021-02-16T13:29:00Z" w:initials="MA">
    <w:p w14:paraId="485AC870" w14:textId="77777777" w:rsidR="006377FB" w:rsidRDefault="006377FB" w:rsidP="006C49BF">
      <w:pPr>
        <w:keepNext/>
        <w:spacing w:after="0"/>
        <w:ind w:firstLine="720"/>
        <w:rPr>
          <w:rFonts w:ascii="Times New Roman" w:hAnsi="Times New Roman" w:cs="Times New Roman"/>
        </w:rPr>
      </w:pPr>
      <w:r>
        <w:rPr>
          <w:rStyle w:val="CommentReference"/>
        </w:rPr>
        <w:annotationRef/>
      </w:r>
      <w:r w:rsidRPr="006B1631">
        <w:rPr>
          <w:rFonts w:ascii="Times New Roman" w:hAnsi="Times New Roman" w:cs="Times New Roman"/>
        </w:rPr>
        <w:t xml:space="preserve">The understanding of sediment accumulation patterns and their potential impact on coral health developed here was accomplished using relatively simple methods that require few technical and </w:t>
      </w:r>
      <w:proofErr w:type="gramStart"/>
      <w:r w:rsidRPr="006B1631">
        <w:rPr>
          <w:rFonts w:ascii="Times New Roman" w:hAnsi="Times New Roman" w:cs="Times New Roman"/>
        </w:rPr>
        <w:t>personnel resources, and</w:t>
      </w:r>
      <w:proofErr w:type="gramEnd"/>
      <w:r w:rsidRPr="006B1631">
        <w:rPr>
          <w:rFonts w:ascii="Times New Roman" w:hAnsi="Times New Roman" w:cs="Times New Roman"/>
        </w:rPr>
        <w:t xml:space="preserve"> supports local management actions to reduce sediment yield from the watershed.</w:t>
      </w:r>
      <w:r w:rsidRPr="00620F9B">
        <w:rPr>
          <w:rStyle w:val="CommentReference"/>
          <w:rFonts w:ascii="Times New Roman" w:hAnsi="Times New Roman" w:cs="Times New Roman"/>
        </w:rPr>
        <w:annotationRef/>
      </w:r>
      <w:r w:rsidRPr="00620F9B">
        <w:rPr>
          <w:rStyle w:val="CommentReference"/>
          <w:rFonts w:ascii="Times New Roman" w:hAnsi="Times New Roman" w:cs="Times New Roman"/>
        </w:rPr>
        <w:annotationRef/>
      </w:r>
    </w:p>
    <w:p w14:paraId="7BE9BE12" w14:textId="5DC849B3" w:rsidR="006377FB" w:rsidRDefault="006377FB">
      <w:pPr>
        <w:pStyle w:val="CommentText"/>
      </w:pPr>
    </w:p>
  </w:comment>
  <w:comment w:id="8" w:author="Curt Storlazzi" w:date="2020-12-12T09:56:00Z" w:initials="CS">
    <w:p w14:paraId="334B33EE" w14:textId="7C0474B1" w:rsidR="006377FB" w:rsidRDefault="006377FB">
      <w:pPr>
        <w:pStyle w:val="CommentText"/>
      </w:pPr>
      <w:r>
        <w:rPr>
          <w:rStyle w:val="CommentReference"/>
        </w:rPr>
        <w:annotationRef/>
      </w:r>
      <w:r>
        <w:t>If you are talking about a specific stream or river or bay with a name, then it is capitalized.</w:t>
      </w:r>
    </w:p>
  </w:comment>
  <w:comment w:id="10" w:author="Curt Storlazzi" w:date="2020-12-14T13:27:00Z" w:initials="CS">
    <w:p w14:paraId="3CC67B8D" w14:textId="3428ACFE" w:rsidR="006377FB" w:rsidRDefault="006377FB">
      <w:pPr>
        <w:pStyle w:val="CommentText"/>
      </w:pPr>
      <w:r>
        <w:rPr>
          <w:rStyle w:val="CommentReference"/>
        </w:rPr>
        <w:annotationRef/>
      </w:r>
      <w:r>
        <w:t>We did state this in our 2018 paper</w:t>
      </w:r>
    </w:p>
  </w:comment>
  <w:comment w:id="9" w:author="Geography" w:date="2020-12-10T09:52:00Z" w:initials="DoG">
    <w:p w14:paraId="7A17B49F" w14:textId="5922A0A9" w:rsidR="006377FB" w:rsidRDefault="006377FB">
      <w:pPr>
        <w:pStyle w:val="CommentText"/>
      </w:pPr>
      <w:r>
        <w:rPr>
          <w:rStyle w:val="CommentReference"/>
        </w:rPr>
        <w:annotationRef/>
      </w:r>
      <w:r>
        <w:t>Cite Storlazzi et al 2018 here?</w:t>
      </w:r>
    </w:p>
  </w:comment>
  <w:comment w:id="11" w:author="Curt Storlazzi" w:date="2020-12-14T13:30:00Z" w:initials="CS">
    <w:p w14:paraId="4403F0A2" w14:textId="1A5DD487" w:rsidR="006377FB" w:rsidRDefault="006377FB">
      <w:pPr>
        <w:pStyle w:val="CommentText"/>
      </w:pPr>
      <w:r>
        <w:rPr>
          <w:rStyle w:val="CommentReference"/>
        </w:rPr>
        <w:annotationRef/>
      </w:r>
      <w:r>
        <w:t>This does not make sense to me</w:t>
      </w:r>
      <w:proofErr w:type="gramStart"/>
      <w:r>
        <w:t>…..</w:t>
      </w:r>
      <w:proofErr w:type="gramEnd"/>
    </w:p>
  </w:comment>
  <w:comment w:id="12" w:author="Geography" w:date="2020-12-10T10:01:00Z" w:initials="DoG">
    <w:p w14:paraId="41CF4F12" w14:textId="5AE32D5B" w:rsidR="006377FB" w:rsidRDefault="006377FB">
      <w:pPr>
        <w:pStyle w:val="CommentText"/>
      </w:pPr>
      <w:r>
        <w:rPr>
          <w:rStyle w:val="CommentReference"/>
        </w:rPr>
        <w:annotationRef/>
      </w:r>
      <w:r>
        <w:t>?  15 minutes exceeds 60 minutes?</w:t>
      </w:r>
    </w:p>
  </w:comment>
  <w:comment w:id="13" w:author="Messina, Alex" w:date="2021-02-16T14:29:00Z" w:initials="MA">
    <w:p w14:paraId="4A40F9F6" w14:textId="0A85B3ED" w:rsidR="006377FB" w:rsidRDefault="006377FB">
      <w:pPr>
        <w:pStyle w:val="CommentText"/>
      </w:pPr>
      <w:r>
        <w:rPr>
          <w:rStyle w:val="CommentReference"/>
        </w:rPr>
        <w:annotationRef/>
      </w:r>
      <w:r>
        <w:t>Meant the speeds exceeded the expected speeds based on the residence time. I did a quick calculation of the speed of the plume relative to the expected speed of currents measured by the drifters I think this might help? Or leave it in terms of residence time?</w:t>
      </w:r>
    </w:p>
  </w:comment>
  <w:comment w:id="14" w:author="Curt Storlazzi" w:date="2020-12-14T13:33:00Z" w:initials="CS">
    <w:p w14:paraId="1FEEE159" w14:textId="1B86882F" w:rsidR="006377FB" w:rsidRDefault="006377FB">
      <w:pPr>
        <w:pStyle w:val="CommentText"/>
      </w:pPr>
      <w:r>
        <w:rPr>
          <w:rStyle w:val="CommentReference"/>
        </w:rPr>
        <w:annotationRef/>
      </w:r>
      <w:r>
        <w:t>Fine and coarse need to be define.</w:t>
      </w:r>
    </w:p>
  </w:comment>
  <w:comment w:id="15" w:author="Geography" w:date="2020-12-10T10:11:00Z" w:initials="DoG">
    <w:p w14:paraId="22719A9E" w14:textId="4B37BBE6" w:rsidR="006377FB" w:rsidRDefault="006377FB">
      <w:pPr>
        <w:pStyle w:val="CommentText"/>
      </w:pPr>
      <w:r>
        <w:rPr>
          <w:rStyle w:val="CommentReference"/>
        </w:rPr>
        <w:annotationRef/>
      </w:r>
      <w:r>
        <w:t>true?</w:t>
      </w:r>
    </w:p>
  </w:comment>
  <w:comment w:id="16" w:author="Geography" w:date="2020-12-10T10:12:00Z" w:initials="DoG">
    <w:p w14:paraId="65C9EF26" w14:textId="21BDD158" w:rsidR="006377FB" w:rsidRDefault="006377FB">
      <w:pPr>
        <w:pStyle w:val="CommentText"/>
      </w:pPr>
      <w:r>
        <w:rPr>
          <w:rStyle w:val="CommentReference"/>
        </w:rPr>
        <w:annotationRef/>
      </w:r>
      <w:r>
        <w:t>t-test for p-value?</w:t>
      </w:r>
    </w:p>
  </w:comment>
  <w:comment w:id="17" w:author="Geography" w:date="2020-12-10T10:38:00Z" w:initials="DoG">
    <w:p w14:paraId="00F13956" w14:textId="659D09AF" w:rsidR="006377FB" w:rsidRDefault="006377FB">
      <w:pPr>
        <w:pStyle w:val="CommentText"/>
      </w:pPr>
      <w:r>
        <w:rPr>
          <w:rStyle w:val="CommentReference"/>
        </w:rPr>
        <w:annotationRef/>
      </w:r>
      <w:r>
        <w:t xml:space="preserve">But Fig 10 shows significant correlation between traps and </w:t>
      </w:r>
      <w:proofErr w:type="spellStart"/>
      <w:r>
        <w:t>Hmean</w:t>
      </w:r>
      <w:proofErr w:type="spellEnd"/>
      <w:r>
        <w:t xml:space="preserve"> for 3 sites...</w:t>
      </w:r>
    </w:p>
  </w:comment>
  <w:comment w:id="19" w:author="Geography" w:date="2020-12-10T10:38:00Z" w:initials="DoG">
    <w:p w14:paraId="18A1CF79" w14:textId="69D02256" w:rsidR="006377FB" w:rsidRDefault="006377FB">
      <w:pPr>
        <w:pStyle w:val="CommentText"/>
      </w:pPr>
      <w:r>
        <w:rPr>
          <w:rStyle w:val="CommentReference"/>
        </w:rPr>
        <w:annotationRef/>
      </w:r>
      <w:r>
        <w:t xml:space="preserve">Tables weren't included in this </w:t>
      </w:r>
      <w:proofErr w:type="gramStart"/>
      <w:r>
        <w:t>draft..</w:t>
      </w:r>
      <w:proofErr w:type="gramEnd"/>
    </w:p>
  </w:comment>
  <w:comment w:id="18" w:author="Geography" w:date="2020-12-10T10:34:00Z" w:initials="DoG">
    <w:p w14:paraId="5C08CEF3" w14:textId="7A52F60B" w:rsidR="006377FB" w:rsidRDefault="006377FB">
      <w:pPr>
        <w:pStyle w:val="CommentText"/>
      </w:pPr>
      <w:r>
        <w:rPr>
          <w:rStyle w:val="CommentReference"/>
        </w:rPr>
        <w:annotationRef/>
      </w:r>
      <w:proofErr w:type="gramStart"/>
      <w:r>
        <w:t>doesn't</w:t>
      </w:r>
      <w:proofErr w:type="gramEnd"/>
      <w:r>
        <w:t xml:space="preserve"> this also go with Figure </w:t>
      </w:r>
    </w:p>
  </w:comment>
  <w:comment w:id="20" w:author="Geography" w:date="2020-12-10T10:39:00Z" w:initials="DoG">
    <w:p w14:paraId="3D053454" w14:textId="5C4186B9" w:rsidR="006377FB" w:rsidRDefault="006377FB">
      <w:pPr>
        <w:pStyle w:val="CommentText"/>
      </w:pPr>
      <w:r>
        <w:rPr>
          <w:rStyle w:val="CommentReference"/>
        </w:rPr>
        <w:annotationRef/>
      </w:r>
      <w:r>
        <w:t>Doesn't this contrast with Figure 10?</w:t>
      </w:r>
    </w:p>
  </w:comment>
  <w:comment w:id="21" w:author="Geography" w:date="2020-12-10T10:40:00Z" w:initials="DoG">
    <w:p w14:paraId="74C0093F" w14:textId="3623DD35" w:rsidR="006377FB" w:rsidRDefault="006377FB">
      <w:pPr>
        <w:pStyle w:val="CommentText"/>
      </w:pPr>
      <w:r>
        <w:rPr>
          <w:rStyle w:val="CommentReference"/>
        </w:rPr>
        <w:annotationRef/>
      </w:r>
      <w:r>
        <w:t>contrasts with Figure 10?</w:t>
      </w:r>
    </w:p>
  </w:comment>
  <w:comment w:id="22" w:author="Geography" w:date="2020-12-10T12:07:00Z" w:initials="DoG">
    <w:p w14:paraId="3426AA7D" w14:textId="5A362466" w:rsidR="006377FB" w:rsidRDefault="006377FB">
      <w:pPr>
        <w:pStyle w:val="CommentText"/>
      </w:pPr>
      <w:r>
        <w:rPr>
          <w:rStyle w:val="CommentReference"/>
        </w:rPr>
        <w:annotationRef/>
      </w:r>
      <w:r>
        <w:t>And Table 2?</w:t>
      </w:r>
    </w:p>
  </w:comment>
  <w:comment w:id="23" w:author="Geography" w:date="2020-12-10T10:42:00Z" w:initials="DoG">
    <w:p w14:paraId="58889A04" w14:textId="0A5772EA" w:rsidR="006377FB" w:rsidRDefault="006377FB">
      <w:pPr>
        <w:pStyle w:val="CommentText"/>
      </w:pPr>
      <w:r>
        <w:rPr>
          <w:rStyle w:val="CommentReference"/>
        </w:rPr>
        <w:annotationRef/>
      </w:r>
      <w:r>
        <w:t>p-value for differences in terrigenous sediment accumulation by month?</w:t>
      </w:r>
    </w:p>
  </w:comment>
  <w:comment w:id="24" w:author="Geography" w:date="2020-12-10T11:34:00Z" w:initials="DoG">
    <w:p w14:paraId="6224AC51" w14:textId="72B2EF87" w:rsidR="006377FB" w:rsidRDefault="006377FB">
      <w:pPr>
        <w:pStyle w:val="CommentText"/>
      </w:pPr>
      <w:r>
        <w:rPr>
          <w:rStyle w:val="CommentReference"/>
        </w:rPr>
        <w:annotationRef/>
      </w:r>
      <w:r>
        <w:t xml:space="preserve">Most of this section just repeats the results.  Can we remove it </w:t>
      </w:r>
      <w:proofErr w:type="spellStart"/>
      <w:r>
        <w:t>altogehter</w:t>
      </w:r>
      <w:proofErr w:type="spellEnd"/>
      <w:r>
        <w:t>, or move the bit that aren't already in the Results up to Results?</w:t>
      </w:r>
    </w:p>
  </w:comment>
  <w:comment w:id="25" w:author="Geography" w:date="2020-12-10T10:54:00Z" w:initials="DoG">
    <w:p w14:paraId="0E80833D" w14:textId="70500317" w:rsidR="006377FB" w:rsidRDefault="006377FB">
      <w:pPr>
        <w:pStyle w:val="CommentText"/>
      </w:pPr>
      <w:r>
        <w:rPr>
          <w:rStyle w:val="CommentReference"/>
        </w:rPr>
        <w:annotationRef/>
      </w:r>
      <w:r>
        <w:t>contrasts with Figure 10?</w:t>
      </w:r>
    </w:p>
  </w:comment>
  <w:comment w:id="26" w:author="Geography" w:date="2020-12-10T10:54:00Z" w:initials="DoG">
    <w:p w14:paraId="4E5614D5" w14:textId="7BAE39DC" w:rsidR="006377FB" w:rsidRDefault="006377FB">
      <w:pPr>
        <w:pStyle w:val="CommentText"/>
      </w:pPr>
      <w:r>
        <w:rPr>
          <w:rStyle w:val="CommentReference"/>
        </w:rPr>
        <w:annotationRef/>
      </w:r>
      <w:r>
        <w:t>with highest residence times and lowest velocities?</w:t>
      </w:r>
    </w:p>
  </w:comment>
  <w:comment w:id="27" w:author="Geography" w:date="2020-12-10T11:07:00Z" w:initials="DoG">
    <w:p w14:paraId="2203A1D2" w14:textId="6388A50B" w:rsidR="006377FB" w:rsidRDefault="006377FB">
      <w:pPr>
        <w:pStyle w:val="CommentText"/>
      </w:pPr>
      <w:r>
        <w:rPr>
          <w:rStyle w:val="CommentReference"/>
        </w:rPr>
        <w:annotationRef/>
      </w:r>
      <w:r>
        <w:t>which inhibited resuspension?  Accumulation in traps, pods, or both?</w:t>
      </w:r>
    </w:p>
  </w:comment>
  <w:comment w:id="28" w:author="Geography" w:date="2020-12-10T11:29:00Z" w:initials="DoG">
    <w:p w14:paraId="7ED2707E" w14:textId="344BA968" w:rsidR="006377FB" w:rsidRDefault="006377FB">
      <w:pPr>
        <w:pStyle w:val="CommentText"/>
      </w:pPr>
      <w:r>
        <w:rPr>
          <w:rStyle w:val="CommentReference"/>
        </w:rPr>
        <w:annotationRef/>
      </w:r>
      <w:r>
        <w:t>I think we should cut this part.</w:t>
      </w:r>
    </w:p>
  </w:comment>
  <w:comment w:id="29" w:author="Geography" w:date="2020-12-10T11:31:00Z" w:initials="DoG">
    <w:p w14:paraId="7B4B0CDD" w14:textId="0BC55D1E" w:rsidR="006377FB" w:rsidRDefault="006377FB">
      <w:pPr>
        <w:pStyle w:val="CommentText"/>
      </w:pPr>
      <w:r>
        <w:rPr>
          <w:rStyle w:val="CommentReference"/>
        </w:rPr>
        <w:annotationRef/>
      </w:r>
      <w:r>
        <w:t>of terrigenous sediment?</w:t>
      </w:r>
    </w:p>
  </w:comment>
  <w:comment w:id="30" w:author="Curt Storlazzi" w:date="2020-12-14T14:18:00Z" w:initials="CS">
    <w:p w14:paraId="2F3E0573" w14:textId="28753B43" w:rsidR="006377FB" w:rsidRDefault="006377FB">
      <w:pPr>
        <w:pStyle w:val="CommentText"/>
      </w:pPr>
      <w:r>
        <w:rPr>
          <w:rStyle w:val="CommentReference"/>
        </w:rPr>
        <w:annotationRef/>
      </w:r>
      <w:r>
        <w:t>I disagree – traps are useful to evaluate flux of material through a reef in suspension, which causes turbidity and can reduce PAR per Storlazzi et al, 2015.</w:t>
      </w:r>
    </w:p>
  </w:comment>
  <w:comment w:id="31" w:author="Curt Storlazzi" w:date="2020-12-14T14:19:00Z" w:initials="CS">
    <w:p w14:paraId="3B0FB45B" w14:textId="081B82AD" w:rsidR="006377FB" w:rsidRDefault="006377FB">
      <w:pPr>
        <w:pStyle w:val="CommentText"/>
      </w:pPr>
      <w:r>
        <w:rPr>
          <w:rStyle w:val="CommentReference"/>
        </w:rPr>
        <w:annotationRef/>
      </w:r>
      <w:r>
        <w:t>And thus coral health, no? Just drop the “coral health impacts” and “both” from the previous sentence.</w:t>
      </w:r>
    </w:p>
  </w:comment>
  <w:comment w:id="32" w:author="Curt Storlazzi" w:date="2020-12-14T14:23:00Z" w:initials="CS">
    <w:p w14:paraId="0997D7E1" w14:textId="5FC8E573" w:rsidR="006377FB" w:rsidRDefault="006377FB">
      <w:pPr>
        <w:pStyle w:val="CommentText"/>
      </w:pPr>
      <w:r>
        <w:rPr>
          <w:rStyle w:val="CommentReference"/>
        </w:rPr>
        <w:annotationRef/>
      </w:r>
      <w:r>
        <w:t>Velocity implies an orientation</w:t>
      </w:r>
    </w:p>
  </w:comment>
  <w:comment w:id="57" w:author="Geography" w:date="2020-12-10T10:23:00Z" w:initials="DoG">
    <w:p w14:paraId="1BEDC709" w14:textId="49748D1A" w:rsidR="006377FB" w:rsidRDefault="006377FB">
      <w:pPr>
        <w:pStyle w:val="CommentText"/>
      </w:pPr>
      <w:r>
        <w:rPr>
          <w:rStyle w:val="CommentReference"/>
        </w:rPr>
        <w:annotationRef/>
      </w:r>
      <w:r>
        <w:t xml:space="preserve">Why not scale </w:t>
      </w:r>
      <w:proofErr w:type="spellStart"/>
      <w:r>
        <w:t>sedpod</w:t>
      </w:r>
      <w:proofErr w:type="spellEnd"/>
      <w:r>
        <w:t xml:space="preserve"> symbols to be larger?</w:t>
      </w:r>
    </w:p>
  </w:comment>
  <w:comment w:id="60" w:author="Geography" w:date="2020-12-10T10:18:00Z" w:initials="DoG">
    <w:p w14:paraId="168AB793" w14:textId="67FB0117" w:rsidR="006377FB" w:rsidRDefault="006377FB">
      <w:pPr>
        <w:pStyle w:val="CommentText"/>
      </w:pPr>
      <w:r>
        <w:rPr>
          <w:rStyle w:val="CommentReference"/>
        </w:rPr>
        <w:annotationRef/>
      </w:r>
      <w:r>
        <w:t>The x-axes don't seem to line up...the SSY is offset.  Possible to align?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BEF681" w15:done="0"/>
  <w15:commentEx w15:paraId="04E44D60" w15:paraIdParent="38BEF681" w15:done="0"/>
  <w15:commentEx w15:paraId="522A4EAE" w15:done="0"/>
  <w15:commentEx w15:paraId="638C739D" w15:done="0"/>
  <w15:commentEx w15:paraId="5BB6D6CA" w15:done="0"/>
  <w15:commentEx w15:paraId="286EE363" w15:done="0"/>
  <w15:commentEx w15:paraId="7BE9BE12" w15:done="0"/>
  <w15:commentEx w15:paraId="334B33EE" w15:done="0"/>
  <w15:commentEx w15:paraId="3CC67B8D" w15:done="0"/>
  <w15:commentEx w15:paraId="7A17B49F" w15:done="0"/>
  <w15:commentEx w15:paraId="4403F0A2" w15:done="0"/>
  <w15:commentEx w15:paraId="41CF4F12" w15:done="0"/>
  <w15:commentEx w15:paraId="4A40F9F6" w15:paraIdParent="41CF4F12" w15:done="0"/>
  <w15:commentEx w15:paraId="1FEEE159" w15:done="0"/>
  <w15:commentEx w15:paraId="22719A9E" w15:done="0"/>
  <w15:commentEx w15:paraId="65C9EF26" w15:done="0"/>
  <w15:commentEx w15:paraId="00F13956" w15:done="0"/>
  <w15:commentEx w15:paraId="18A1CF79" w15:done="0"/>
  <w15:commentEx w15:paraId="5C08CEF3" w15:done="0"/>
  <w15:commentEx w15:paraId="3D053454" w15:done="0"/>
  <w15:commentEx w15:paraId="74C0093F" w15:done="0"/>
  <w15:commentEx w15:paraId="3426AA7D" w15:done="0"/>
  <w15:commentEx w15:paraId="58889A04" w15:done="0"/>
  <w15:commentEx w15:paraId="6224AC51" w15:done="0"/>
  <w15:commentEx w15:paraId="0E80833D" w15:done="0"/>
  <w15:commentEx w15:paraId="4E5614D5" w15:done="0"/>
  <w15:commentEx w15:paraId="2203A1D2" w15:done="0"/>
  <w15:commentEx w15:paraId="7ED2707E" w15:done="0"/>
  <w15:commentEx w15:paraId="7B4B0CDD" w15:done="0"/>
  <w15:commentEx w15:paraId="2F3E0573" w15:done="0"/>
  <w15:commentEx w15:paraId="3B0FB45B" w15:done="0"/>
  <w15:commentEx w15:paraId="0997D7E1" w15:done="0"/>
  <w15:commentEx w15:paraId="1BEDC709" w15:done="0"/>
  <w15:commentEx w15:paraId="168AB7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1BFE" w16cex:dateUtc="2021-02-16T00:12:00Z"/>
  <w16cex:commentExtensible w16cex:durableId="23D614A6" w16cex:dateUtc="2021-02-16T17:53:00Z"/>
  <w16cex:commentExtensible w16cex:durableId="23D6472A" w16cex:dateUtc="2021-02-16T21:29:00Z"/>
  <w16cex:commentExtensible w16cex:durableId="23D6554A" w16cex:dateUtc="2021-02-16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BEF681" w16cid:durableId="23D51BD7"/>
  <w16cid:commentId w16cid:paraId="04E44D60" w16cid:durableId="23D51BFE"/>
  <w16cid:commentId w16cid:paraId="522A4EAE" w16cid:durableId="23D51BD8"/>
  <w16cid:commentId w16cid:paraId="638C739D" w16cid:durableId="23D614A6"/>
  <w16cid:commentId w16cid:paraId="5BB6D6CA" w16cid:durableId="23D51BD9"/>
  <w16cid:commentId w16cid:paraId="286EE363" w16cid:durableId="23D51BDA"/>
  <w16cid:commentId w16cid:paraId="7BE9BE12" w16cid:durableId="23D6472A"/>
  <w16cid:commentId w16cid:paraId="334B33EE" w16cid:durableId="23D51BDF"/>
  <w16cid:commentId w16cid:paraId="3CC67B8D" w16cid:durableId="23D51BE0"/>
  <w16cid:commentId w16cid:paraId="7A17B49F" w16cid:durableId="23D51BE1"/>
  <w16cid:commentId w16cid:paraId="4403F0A2" w16cid:durableId="23D51BE2"/>
  <w16cid:commentId w16cid:paraId="41CF4F12" w16cid:durableId="23D51BE3"/>
  <w16cid:commentId w16cid:paraId="4A40F9F6" w16cid:durableId="23D6554A"/>
  <w16cid:commentId w16cid:paraId="1FEEE159" w16cid:durableId="23D51BE6"/>
  <w16cid:commentId w16cid:paraId="22719A9E" w16cid:durableId="23D51BE7"/>
  <w16cid:commentId w16cid:paraId="65C9EF26" w16cid:durableId="23D51BE8"/>
  <w16cid:commentId w16cid:paraId="00F13956" w16cid:durableId="23D51BEB"/>
  <w16cid:commentId w16cid:paraId="18A1CF79" w16cid:durableId="23D51BEC"/>
  <w16cid:commentId w16cid:paraId="5C08CEF3" w16cid:durableId="23D51BED"/>
  <w16cid:commentId w16cid:paraId="3D053454" w16cid:durableId="23D51BEE"/>
  <w16cid:commentId w16cid:paraId="74C0093F" w16cid:durableId="23D51BEF"/>
  <w16cid:commentId w16cid:paraId="3426AA7D" w16cid:durableId="23D51BF0"/>
  <w16cid:commentId w16cid:paraId="58889A04" w16cid:durableId="23D51BF1"/>
  <w16cid:commentId w16cid:paraId="6224AC51" w16cid:durableId="23D51BF2"/>
  <w16cid:commentId w16cid:paraId="0E80833D" w16cid:durableId="23D51BF3"/>
  <w16cid:commentId w16cid:paraId="4E5614D5" w16cid:durableId="23D51BF4"/>
  <w16cid:commentId w16cid:paraId="2203A1D2" w16cid:durableId="23D51BF5"/>
  <w16cid:commentId w16cid:paraId="7ED2707E" w16cid:durableId="23D51BF6"/>
  <w16cid:commentId w16cid:paraId="7B4B0CDD" w16cid:durableId="23D51BF8"/>
  <w16cid:commentId w16cid:paraId="2F3E0573" w16cid:durableId="23D51BF9"/>
  <w16cid:commentId w16cid:paraId="3B0FB45B" w16cid:durableId="23D51BFA"/>
  <w16cid:commentId w16cid:paraId="0997D7E1" w16cid:durableId="23D51BFB"/>
  <w16cid:commentId w16cid:paraId="1BEDC709" w16cid:durableId="23D51BFC"/>
  <w16cid:commentId w16cid:paraId="168AB793" w16cid:durableId="23D51B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AC95A" w14:textId="77777777" w:rsidR="00292E50" w:rsidRDefault="00292E50" w:rsidP="008340DA">
      <w:pPr>
        <w:spacing w:after="0"/>
      </w:pPr>
      <w:r>
        <w:separator/>
      </w:r>
    </w:p>
  </w:endnote>
  <w:endnote w:type="continuationSeparator" w:id="0">
    <w:p w14:paraId="5C4DD435" w14:textId="77777777" w:rsidR="00292E50" w:rsidRDefault="00292E50"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altName w:val="Times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8735964"/>
      <w:docPartObj>
        <w:docPartGallery w:val="Page Numbers (Bottom of Page)"/>
        <w:docPartUnique/>
      </w:docPartObj>
    </w:sdtPr>
    <w:sdtEndPr>
      <w:rPr>
        <w:noProof/>
      </w:rPr>
    </w:sdtEndPr>
    <w:sdtContent>
      <w:p w14:paraId="01F3FE01" w14:textId="42244F0E" w:rsidR="006377FB" w:rsidRDefault="006377FB">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08640E62" w14:textId="77777777" w:rsidR="006377FB" w:rsidRDefault="00637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D0B00" w14:textId="77777777" w:rsidR="00292E50" w:rsidRDefault="00292E50" w:rsidP="008340DA">
      <w:pPr>
        <w:spacing w:after="0"/>
      </w:pPr>
      <w:r>
        <w:separator/>
      </w:r>
    </w:p>
  </w:footnote>
  <w:footnote w:type="continuationSeparator" w:id="0">
    <w:p w14:paraId="21AA6B39" w14:textId="77777777" w:rsidR="00292E50" w:rsidRDefault="00292E50" w:rsidP="008340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082306"/>
      <w:docPartObj>
        <w:docPartGallery w:val="Page Numbers (Top of Page)"/>
        <w:docPartUnique/>
      </w:docPartObj>
    </w:sdtPr>
    <w:sdtEndPr>
      <w:rPr>
        <w:noProof/>
      </w:rPr>
    </w:sdtEndPr>
    <w:sdtContent>
      <w:p w14:paraId="1C09FBE2" w14:textId="3ED33E54" w:rsidR="006377FB" w:rsidRDefault="006377FB">
        <w:pPr>
          <w:pStyle w:val="Header"/>
          <w:jc w:val="center"/>
        </w:pPr>
        <w:r>
          <w:fldChar w:fldCharType="begin"/>
        </w:r>
        <w:r>
          <w:instrText xml:space="preserve"> PAGE   \* MERGEFORMAT </w:instrText>
        </w:r>
        <w:r>
          <w:fldChar w:fldCharType="separate"/>
        </w:r>
        <w:r>
          <w:rPr>
            <w:noProof/>
          </w:rPr>
          <w:t>28</w:t>
        </w:r>
        <w:r>
          <w:rPr>
            <w:noProof/>
          </w:rPr>
          <w:fldChar w:fldCharType="end"/>
        </w:r>
      </w:p>
    </w:sdtContent>
  </w:sdt>
  <w:p w14:paraId="4610DE19" w14:textId="77777777" w:rsidR="006377FB" w:rsidRDefault="006377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D96A6F"/>
    <w:multiLevelType w:val="hybridMultilevel"/>
    <w:tmpl w:val="053AD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ssina, Alex">
    <w15:presenceInfo w15:providerId="None" w15:userId="Messina, Alex"/>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0DA"/>
    <w:rsid w:val="00021DF2"/>
    <w:rsid w:val="00022159"/>
    <w:rsid w:val="00030B2D"/>
    <w:rsid w:val="0003387C"/>
    <w:rsid w:val="00045EDC"/>
    <w:rsid w:val="00056B22"/>
    <w:rsid w:val="00057DF1"/>
    <w:rsid w:val="00063100"/>
    <w:rsid w:val="000716F9"/>
    <w:rsid w:val="000844E5"/>
    <w:rsid w:val="00092BBB"/>
    <w:rsid w:val="00096167"/>
    <w:rsid w:val="000A006E"/>
    <w:rsid w:val="000A10B4"/>
    <w:rsid w:val="000A11ED"/>
    <w:rsid w:val="000A3755"/>
    <w:rsid w:val="000A4028"/>
    <w:rsid w:val="000A7C3D"/>
    <w:rsid w:val="000B2540"/>
    <w:rsid w:val="000B69E8"/>
    <w:rsid w:val="000C389A"/>
    <w:rsid w:val="000C4736"/>
    <w:rsid w:val="000D0D1F"/>
    <w:rsid w:val="000E29D6"/>
    <w:rsid w:val="000E2F00"/>
    <w:rsid w:val="000E7EAC"/>
    <w:rsid w:val="000F1173"/>
    <w:rsid w:val="000F49B3"/>
    <w:rsid w:val="001027D2"/>
    <w:rsid w:val="00107B56"/>
    <w:rsid w:val="00113737"/>
    <w:rsid w:val="00113C0B"/>
    <w:rsid w:val="00114AFF"/>
    <w:rsid w:val="00120BD7"/>
    <w:rsid w:val="001226A5"/>
    <w:rsid w:val="0012520E"/>
    <w:rsid w:val="0012628F"/>
    <w:rsid w:val="00137DE0"/>
    <w:rsid w:val="00141D56"/>
    <w:rsid w:val="00151CCC"/>
    <w:rsid w:val="00167B89"/>
    <w:rsid w:val="0018422C"/>
    <w:rsid w:val="001B5629"/>
    <w:rsid w:val="001B73EA"/>
    <w:rsid w:val="001C1294"/>
    <w:rsid w:val="001D21C2"/>
    <w:rsid w:val="001D5A67"/>
    <w:rsid w:val="001E1466"/>
    <w:rsid w:val="001E50A3"/>
    <w:rsid w:val="001E6DD4"/>
    <w:rsid w:val="001F7173"/>
    <w:rsid w:val="00200417"/>
    <w:rsid w:val="002116B4"/>
    <w:rsid w:val="00217007"/>
    <w:rsid w:val="00226127"/>
    <w:rsid w:val="00231C01"/>
    <w:rsid w:val="00240A8B"/>
    <w:rsid w:val="00246323"/>
    <w:rsid w:val="00265673"/>
    <w:rsid w:val="00267162"/>
    <w:rsid w:val="00270E8F"/>
    <w:rsid w:val="002722D7"/>
    <w:rsid w:val="002742CF"/>
    <w:rsid w:val="002903D1"/>
    <w:rsid w:val="002916BB"/>
    <w:rsid w:val="00292608"/>
    <w:rsid w:val="00292E50"/>
    <w:rsid w:val="00293109"/>
    <w:rsid w:val="00294701"/>
    <w:rsid w:val="002A5045"/>
    <w:rsid w:val="002C1F50"/>
    <w:rsid w:val="002C51CD"/>
    <w:rsid w:val="002C563E"/>
    <w:rsid w:val="002C651B"/>
    <w:rsid w:val="002D21F3"/>
    <w:rsid w:val="002D691E"/>
    <w:rsid w:val="002E17F7"/>
    <w:rsid w:val="002E2903"/>
    <w:rsid w:val="002F494F"/>
    <w:rsid w:val="00310D80"/>
    <w:rsid w:val="00324170"/>
    <w:rsid w:val="003242D3"/>
    <w:rsid w:val="0032773F"/>
    <w:rsid w:val="003302A8"/>
    <w:rsid w:val="00342F2F"/>
    <w:rsid w:val="00351E78"/>
    <w:rsid w:val="003554C6"/>
    <w:rsid w:val="0035759E"/>
    <w:rsid w:val="003806F6"/>
    <w:rsid w:val="003854F2"/>
    <w:rsid w:val="00390EF0"/>
    <w:rsid w:val="00393634"/>
    <w:rsid w:val="003B287B"/>
    <w:rsid w:val="003B7453"/>
    <w:rsid w:val="003B79C6"/>
    <w:rsid w:val="003F47DF"/>
    <w:rsid w:val="00403F27"/>
    <w:rsid w:val="00407F7F"/>
    <w:rsid w:val="00414440"/>
    <w:rsid w:val="004152F7"/>
    <w:rsid w:val="00424AB2"/>
    <w:rsid w:val="004321DE"/>
    <w:rsid w:val="0043303D"/>
    <w:rsid w:val="00434115"/>
    <w:rsid w:val="00434E16"/>
    <w:rsid w:val="00436400"/>
    <w:rsid w:val="00464E77"/>
    <w:rsid w:val="00467BF5"/>
    <w:rsid w:val="004735E7"/>
    <w:rsid w:val="00483684"/>
    <w:rsid w:val="00491DA3"/>
    <w:rsid w:val="004B3E23"/>
    <w:rsid w:val="004C313C"/>
    <w:rsid w:val="004C3887"/>
    <w:rsid w:val="004D075D"/>
    <w:rsid w:val="004D30B4"/>
    <w:rsid w:val="004D4EAD"/>
    <w:rsid w:val="004D5E43"/>
    <w:rsid w:val="004F2CE9"/>
    <w:rsid w:val="00500D36"/>
    <w:rsid w:val="005064DD"/>
    <w:rsid w:val="00511969"/>
    <w:rsid w:val="00512B2A"/>
    <w:rsid w:val="00523ED7"/>
    <w:rsid w:val="0052707D"/>
    <w:rsid w:val="00531D4A"/>
    <w:rsid w:val="00532E50"/>
    <w:rsid w:val="00544FF4"/>
    <w:rsid w:val="00547F2C"/>
    <w:rsid w:val="005571C0"/>
    <w:rsid w:val="005603E0"/>
    <w:rsid w:val="00560B45"/>
    <w:rsid w:val="00570B3A"/>
    <w:rsid w:val="00571960"/>
    <w:rsid w:val="00580744"/>
    <w:rsid w:val="005871A3"/>
    <w:rsid w:val="0059092E"/>
    <w:rsid w:val="00593837"/>
    <w:rsid w:val="00597FC5"/>
    <w:rsid w:val="005A0941"/>
    <w:rsid w:val="005A33A9"/>
    <w:rsid w:val="005A60A7"/>
    <w:rsid w:val="005C1C74"/>
    <w:rsid w:val="005C3C14"/>
    <w:rsid w:val="005D3171"/>
    <w:rsid w:val="005E2E0A"/>
    <w:rsid w:val="005E311A"/>
    <w:rsid w:val="005E5BF6"/>
    <w:rsid w:val="005E7EC7"/>
    <w:rsid w:val="005F0DC1"/>
    <w:rsid w:val="00615A91"/>
    <w:rsid w:val="00620F9B"/>
    <w:rsid w:val="00625BE2"/>
    <w:rsid w:val="006377FB"/>
    <w:rsid w:val="00641CEE"/>
    <w:rsid w:val="006437F2"/>
    <w:rsid w:val="00647015"/>
    <w:rsid w:val="00652A60"/>
    <w:rsid w:val="00667F1D"/>
    <w:rsid w:val="006932A1"/>
    <w:rsid w:val="006A6802"/>
    <w:rsid w:val="006B1631"/>
    <w:rsid w:val="006B3D53"/>
    <w:rsid w:val="006B7697"/>
    <w:rsid w:val="006B7B47"/>
    <w:rsid w:val="006C49BF"/>
    <w:rsid w:val="006D6695"/>
    <w:rsid w:val="006D74D1"/>
    <w:rsid w:val="006E0918"/>
    <w:rsid w:val="006E4215"/>
    <w:rsid w:val="00702126"/>
    <w:rsid w:val="00702B42"/>
    <w:rsid w:val="00706FFA"/>
    <w:rsid w:val="00707A61"/>
    <w:rsid w:val="00710B1E"/>
    <w:rsid w:val="00731376"/>
    <w:rsid w:val="007330E4"/>
    <w:rsid w:val="00736D3D"/>
    <w:rsid w:val="00740450"/>
    <w:rsid w:val="0074336C"/>
    <w:rsid w:val="007679D0"/>
    <w:rsid w:val="0077169E"/>
    <w:rsid w:val="00772560"/>
    <w:rsid w:val="00783D90"/>
    <w:rsid w:val="007853D5"/>
    <w:rsid w:val="00786A50"/>
    <w:rsid w:val="007907F6"/>
    <w:rsid w:val="00790A9C"/>
    <w:rsid w:val="007A5A40"/>
    <w:rsid w:val="007A6854"/>
    <w:rsid w:val="007B6398"/>
    <w:rsid w:val="007B7938"/>
    <w:rsid w:val="007C4084"/>
    <w:rsid w:val="007D7C9B"/>
    <w:rsid w:val="007E158A"/>
    <w:rsid w:val="007E3E41"/>
    <w:rsid w:val="007F54F5"/>
    <w:rsid w:val="007F7DA9"/>
    <w:rsid w:val="00800AD6"/>
    <w:rsid w:val="00812CDF"/>
    <w:rsid w:val="00820F83"/>
    <w:rsid w:val="00822507"/>
    <w:rsid w:val="00832A69"/>
    <w:rsid w:val="008340DA"/>
    <w:rsid w:val="00847D07"/>
    <w:rsid w:val="00856274"/>
    <w:rsid w:val="00856EED"/>
    <w:rsid w:val="008612C3"/>
    <w:rsid w:val="00870602"/>
    <w:rsid w:val="00870F91"/>
    <w:rsid w:val="00876477"/>
    <w:rsid w:val="00885739"/>
    <w:rsid w:val="00890B2F"/>
    <w:rsid w:val="008B0C67"/>
    <w:rsid w:val="008B2837"/>
    <w:rsid w:val="008D1E84"/>
    <w:rsid w:val="008F0101"/>
    <w:rsid w:val="009002FB"/>
    <w:rsid w:val="00905539"/>
    <w:rsid w:val="00907DFC"/>
    <w:rsid w:val="009122BE"/>
    <w:rsid w:val="00925499"/>
    <w:rsid w:val="00930BAE"/>
    <w:rsid w:val="00933076"/>
    <w:rsid w:val="00946B83"/>
    <w:rsid w:val="0096329D"/>
    <w:rsid w:val="00965E4A"/>
    <w:rsid w:val="00967490"/>
    <w:rsid w:val="00981208"/>
    <w:rsid w:val="00987422"/>
    <w:rsid w:val="009918E8"/>
    <w:rsid w:val="00997BAD"/>
    <w:rsid w:val="009A0B2E"/>
    <w:rsid w:val="009A3CED"/>
    <w:rsid w:val="009A71B4"/>
    <w:rsid w:val="009C03C9"/>
    <w:rsid w:val="009C7F0B"/>
    <w:rsid w:val="009D1296"/>
    <w:rsid w:val="009D1407"/>
    <w:rsid w:val="009D4CD5"/>
    <w:rsid w:val="009D7722"/>
    <w:rsid w:val="009F4D07"/>
    <w:rsid w:val="009F550F"/>
    <w:rsid w:val="00A11978"/>
    <w:rsid w:val="00A13A1D"/>
    <w:rsid w:val="00A17AF3"/>
    <w:rsid w:val="00A20362"/>
    <w:rsid w:val="00A3074D"/>
    <w:rsid w:val="00A32AC6"/>
    <w:rsid w:val="00A42385"/>
    <w:rsid w:val="00A47431"/>
    <w:rsid w:val="00A61BF9"/>
    <w:rsid w:val="00A85B7B"/>
    <w:rsid w:val="00A85E8D"/>
    <w:rsid w:val="00A926A7"/>
    <w:rsid w:val="00A93F04"/>
    <w:rsid w:val="00A949C6"/>
    <w:rsid w:val="00AA2A2F"/>
    <w:rsid w:val="00AA31EF"/>
    <w:rsid w:val="00AB5159"/>
    <w:rsid w:val="00AD6317"/>
    <w:rsid w:val="00AE13A5"/>
    <w:rsid w:val="00AF012A"/>
    <w:rsid w:val="00AF027F"/>
    <w:rsid w:val="00AF0855"/>
    <w:rsid w:val="00B03D61"/>
    <w:rsid w:val="00B24D98"/>
    <w:rsid w:val="00B2597C"/>
    <w:rsid w:val="00B27E7C"/>
    <w:rsid w:val="00B30433"/>
    <w:rsid w:val="00B44692"/>
    <w:rsid w:val="00B52647"/>
    <w:rsid w:val="00B60B38"/>
    <w:rsid w:val="00B65B8B"/>
    <w:rsid w:val="00B7336D"/>
    <w:rsid w:val="00B848B1"/>
    <w:rsid w:val="00B855F3"/>
    <w:rsid w:val="00B9244F"/>
    <w:rsid w:val="00B978EC"/>
    <w:rsid w:val="00BA58F2"/>
    <w:rsid w:val="00BB7CFF"/>
    <w:rsid w:val="00BC3727"/>
    <w:rsid w:val="00BD5542"/>
    <w:rsid w:val="00C00839"/>
    <w:rsid w:val="00C01AD5"/>
    <w:rsid w:val="00C04F4F"/>
    <w:rsid w:val="00C06B38"/>
    <w:rsid w:val="00C10BE7"/>
    <w:rsid w:val="00C12EFE"/>
    <w:rsid w:val="00C1674F"/>
    <w:rsid w:val="00C178AD"/>
    <w:rsid w:val="00C235E3"/>
    <w:rsid w:val="00C23C19"/>
    <w:rsid w:val="00C506A3"/>
    <w:rsid w:val="00C55461"/>
    <w:rsid w:val="00C604D7"/>
    <w:rsid w:val="00C61D2F"/>
    <w:rsid w:val="00C67695"/>
    <w:rsid w:val="00C7068D"/>
    <w:rsid w:val="00C810B0"/>
    <w:rsid w:val="00CA6E93"/>
    <w:rsid w:val="00CB2B05"/>
    <w:rsid w:val="00CB7D03"/>
    <w:rsid w:val="00CC4698"/>
    <w:rsid w:val="00CD4D59"/>
    <w:rsid w:val="00CE0924"/>
    <w:rsid w:val="00CE6447"/>
    <w:rsid w:val="00CE7CD3"/>
    <w:rsid w:val="00CF11CC"/>
    <w:rsid w:val="00D00184"/>
    <w:rsid w:val="00D22953"/>
    <w:rsid w:val="00D25830"/>
    <w:rsid w:val="00D3382A"/>
    <w:rsid w:val="00D365F0"/>
    <w:rsid w:val="00D53B8C"/>
    <w:rsid w:val="00D56866"/>
    <w:rsid w:val="00D62E3C"/>
    <w:rsid w:val="00D7622A"/>
    <w:rsid w:val="00D771C0"/>
    <w:rsid w:val="00D86342"/>
    <w:rsid w:val="00D96F49"/>
    <w:rsid w:val="00DA01B6"/>
    <w:rsid w:val="00DA1E03"/>
    <w:rsid w:val="00DA26E3"/>
    <w:rsid w:val="00DB6795"/>
    <w:rsid w:val="00DC04C0"/>
    <w:rsid w:val="00DC3187"/>
    <w:rsid w:val="00DD1DFF"/>
    <w:rsid w:val="00DD402A"/>
    <w:rsid w:val="00DD5040"/>
    <w:rsid w:val="00DD6565"/>
    <w:rsid w:val="00DE096A"/>
    <w:rsid w:val="00DE7C2D"/>
    <w:rsid w:val="00DF4708"/>
    <w:rsid w:val="00E17CB5"/>
    <w:rsid w:val="00E24ACC"/>
    <w:rsid w:val="00E32E98"/>
    <w:rsid w:val="00E344D6"/>
    <w:rsid w:val="00E40F94"/>
    <w:rsid w:val="00E43AFC"/>
    <w:rsid w:val="00E609B8"/>
    <w:rsid w:val="00E83079"/>
    <w:rsid w:val="00E85B45"/>
    <w:rsid w:val="00EA2529"/>
    <w:rsid w:val="00EB420F"/>
    <w:rsid w:val="00EC273D"/>
    <w:rsid w:val="00EC5D97"/>
    <w:rsid w:val="00EC68C7"/>
    <w:rsid w:val="00EC6B3C"/>
    <w:rsid w:val="00ED1B8E"/>
    <w:rsid w:val="00ED31C3"/>
    <w:rsid w:val="00ED39B8"/>
    <w:rsid w:val="00ED4647"/>
    <w:rsid w:val="00EE0ABC"/>
    <w:rsid w:val="00F00397"/>
    <w:rsid w:val="00F01968"/>
    <w:rsid w:val="00F01F23"/>
    <w:rsid w:val="00F033C8"/>
    <w:rsid w:val="00F03C79"/>
    <w:rsid w:val="00F04C79"/>
    <w:rsid w:val="00F04C94"/>
    <w:rsid w:val="00F06794"/>
    <w:rsid w:val="00F177DB"/>
    <w:rsid w:val="00F211CA"/>
    <w:rsid w:val="00F2527A"/>
    <w:rsid w:val="00F33313"/>
    <w:rsid w:val="00F37FE6"/>
    <w:rsid w:val="00F44DFA"/>
    <w:rsid w:val="00F473AE"/>
    <w:rsid w:val="00F53999"/>
    <w:rsid w:val="00F660C4"/>
    <w:rsid w:val="00F7231C"/>
    <w:rsid w:val="00F761EF"/>
    <w:rsid w:val="00F876CA"/>
    <w:rsid w:val="00F90C31"/>
    <w:rsid w:val="00F93B04"/>
    <w:rsid w:val="00F9750C"/>
    <w:rsid w:val="00FA39A1"/>
    <w:rsid w:val="00FA3E45"/>
    <w:rsid w:val="00FA57E7"/>
    <w:rsid w:val="00FA6103"/>
    <w:rsid w:val="00FB257D"/>
    <w:rsid w:val="00FB34F5"/>
    <w:rsid w:val="00FB5679"/>
    <w:rsid w:val="00FB6CAC"/>
    <w:rsid w:val="00FB7D5A"/>
    <w:rsid w:val="00FC04E6"/>
    <w:rsid w:val="00FC2DC9"/>
    <w:rsid w:val="00FC396F"/>
    <w:rsid w:val="00FD2845"/>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975D5"/>
  <w15:docId w15:val="{A5C33A5C-6711-4736-A403-EA113C36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0AEE-67B0-2C4B-9130-AB39C1E55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31</Pages>
  <Words>48884</Words>
  <Characters>278639</Characters>
  <Application>Microsoft Office Word</Application>
  <DocSecurity>0</DocSecurity>
  <Lines>2321</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Messina, Alex</cp:lastModifiedBy>
  <cp:revision>12</cp:revision>
  <dcterms:created xsi:type="dcterms:W3CDTF">2021-02-16T01:13:00Z</dcterms:created>
  <dcterms:modified xsi:type="dcterms:W3CDTF">2021-02-17T22:26:00Z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http://www.zotero.org/styles/marine-pollution-bulletin</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http://www.zotero.org/styles/marine-pollution-bulletin</vt:lpwstr>
  </property>
  <property fmtid="{D5CDD505-2E9C-101B-9397-08002B2CF9AE}" pid="19" name="Mendeley Recent Style Name 7_1">
    <vt:lpwstr>Marine Pollution Bulletin</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f203cde2-1ec6-3704-94c3-a6fe967f24a7</vt:lpwstr>
  </property>
</Properties>
</file>