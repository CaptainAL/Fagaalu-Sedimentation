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F2E046" w14:textId="62630C07" w:rsidR="008340DA" w:rsidRPr="006B1631" w:rsidRDefault="008340DA" w:rsidP="009C7F0B">
      <w:pPr>
        <w:pStyle w:val="Heading10"/>
        <w:spacing w:after="0"/>
        <w:rPr>
          <w:rFonts w:ascii="Times New Roman" w:hAnsi="Times New Roman" w:cs="Times New Roman"/>
        </w:rPr>
      </w:pPr>
      <w:r w:rsidRPr="006B1631">
        <w:rPr>
          <w:rFonts w:ascii="Times New Roman" w:hAnsi="Times New Roman" w:cs="Times New Roman"/>
        </w:rPr>
        <w:t xml:space="preserve">Watershed and oceanic controls on </w:t>
      </w:r>
      <w:ins w:id="0" w:author="Curt Storlazzi" w:date="2020-12-10T14:45:00Z">
        <w:r w:rsidR="00EC6B3C" w:rsidRPr="006B1631">
          <w:rPr>
            <w:rFonts w:ascii="Times New Roman" w:hAnsi="Times New Roman" w:cs="Times New Roman"/>
          </w:rPr>
          <w:t xml:space="preserve">net and gross </w:t>
        </w:r>
      </w:ins>
      <w:commentRangeStart w:id="1"/>
      <w:del w:id="2" w:author="Geography" w:date="2020-12-10T08:13:00Z">
        <w:r w:rsidRPr="006B1631" w:rsidDel="00C61D2F">
          <w:rPr>
            <w:rFonts w:ascii="Times New Roman" w:hAnsi="Times New Roman" w:cs="Times New Roman"/>
          </w:rPr>
          <w:delText xml:space="preserve">spatial and temporal patterns of </w:delText>
        </w:r>
        <w:commentRangeEnd w:id="1"/>
        <w:r w:rsidR="00832A69" w:rsidRPr="000A7C3D" w:rsidDel="00C61D2F">
          <w:rPr>
            <w:rStyle w:val="CommentReference"/>
            <w:rFonts w:ascii="Times New Roman" w:eastAsiaTheme="minorHAnsi" w:hAnsi="Times New Roman" w:cs="Times New Roman"/>
            <w:b w:val="0"/>
            <w:color w:val="auto"/>
          </w:rPr>
          <w:commentReference w:id="1"/>
        </w:r>
      </w:del>
      <w:r w:rsidRPr="006B1631">
        <w:rPr>
          <w:rFonts w:ascii="Times New Roman" w:hAnsi="Times New Roman" w:cs="Times New Roman"/>
        </w:rPr>
        <w:t xml:space="preserve">sediment </w:t>
      </w:r>
      <w:r w:rsidR="007A6854" w:rsidRPr="006B1631">
        <w:rPr>
          <w:rFonts w:ascii="Times New Roman" w:hAnsi="Times New Roman" w:cs="Times New Roman"/>
        </w:rPr>
        <w:t>accumulation</w:t>
      </w:r>
      <w:r w:rsidRPr="006B1631">
        <w:rPr>
          <w:rFonts w:ascii="Times New Roman" w:hAnsi="Times New Roman" w:cs="Times New Roman"/>
        </w:rPr>
        <w:t xml:space="preserve"> in </w:t>
      </w:r>
      <w:ins w:id="3" w:author="Geography" w:date="2020-12-10T08:12:00Z">
        <w:r w:rsidR="00C61D2F" w:rsidRPr="006B1631">
          <w:rPr>
            <w:rFonts w:ascii="Times New Roman" w:hAnsi="Times New Roman" w:cs="Times New Roman"/>
          </w:rPr>
          <w:t xml:space="preserve">a </w:t>
        </w:r>
      </w:ins>
      <w:del w:id="4" w:author="Geography" w:date="2020-12-10T08:12:00Z">
        <w:r w:rsidRPr="006B1631" w:rsidDel="00C61D2F">
          <w:rPr>
            <w:rFonts w:ascii="Times New Roman" w:hAnsi="Times New Roman" w:cs="Times New Roman"/>
          </w:rPr>
          <w:delText xml:space="preserve">a fringing </w:delText>
        </w:r>
      </w:del>
      <w:r w:rsidRPr="006B1631">
        <w:rPr>
          <w:rFonts w:ascii="Times New Roman" w:hAnsi="Times New Roman" w:cs="Times New Roman"/>
        </w:rPr>
        <w:t>coral reef</w:t>
      </w:r>
      <w:ins w:id="5" w:author="Curt Storlazzi" w:date="2020-12-10T14:46:00Z">
        <w:r w:rsidR="006B1631" w:rsidRPr="006B1631">
          <w:rPr>
            <w:rFonts w:ascii="Times New Roman" w:hAnsi="Times New Roman" w:cs="Times New Roman"/>
          </w:rPr>
          <w:t xml:space="preserve"> em</w:t>
        </w:r>
        <w:r w:rsidR="00EC6B3C" w:rsidRPr="006B1631">
          <w:rPr>
            <w:rFonts w:ascii="Times New Roman" w:hAnsi="Times New Roman" w:cs="Times New Roman"/>
          </w:rPr>
          <w:t>b</w:t>
        </w:r>
      </w:ins>
      <w:ins w:id="6" w:author="Curt Storlazzi" w:date="2020-12-10T14:51:00Z">
        <w:r w:rsidR="006B1631" w:rsidRPr="006B1631">
          <w:rPr>
            <w:rFonts w:ascii="Times New Roman" w:hAnsi="Times New Roman" w:cs="Times New Roman"/>
          </w:rPr>
          <w:t>a</w:t>
        </w:r>
      </w:ins>
      <w:ins w:id="7" w:author="Curt Storlazzi" w:date="2020-12-10T14:46:00Z">
        <w:r w:rsidR="00EC6B3C" w:rsidRPr="006B1631">
          <w:rPr>
            <w:rFonts w:ascii="Times New Roman" w:hAnsi="Times New Roman" w:cs="Times New Roman"/>
          </w:rPr>
          <w:t>yment</w:t>
        </w:r>
      </w:ins>
      <w:del w:id="8" w:author="Geography" w:date="2020-12-10T08:12:00Z">
        <w:r w:rsidRPr="006B1631" w:rsidDel="00C61D2F">
          <w:rPr>
            <w:rFonts w:ascii="Times New Roman" w:hAnsi="Times New Roman" w:cs="Times New Roman"/>
          </w:rPr>
          <w:delText xml:space="preserve"> embayment</w:delText>
        </w:r>
      </w:del>
      <w:r w:rsidRPr="006B1631">
        <w:rPr>
          <w:rFonts w:ascii="Times New Roman" w:hAnsi="Times New Roman" w:cs="Times New Roman"/>
        </w:rPr>
        <w:t xml:space="preserve">: </w:t>
      </w:r>
      <w:ins w:id="9" w:author="Geography" w:date="2020-12-10T08:13:00Z">
        <w:del w:id="10" w:author="Curt Storlazzi" w:date="2020-12-14T08:36:00Z">
          <w:r w:rsidR="00C61D2F" w:rsidRPr="006B1631" w:rsidDel="00AD6317">
            <w:rPr>
              <w:rFonts w:ascii="Times New Roman" w:hAnsi="Times New Roman" w:cs="Times New Roman"/>
            </w:rPr>
            <w:delText xml:space="preserve"> </w:delText>
          </w:r>
        </w:del>
      </w:ins>
      <w:ins w:id="11" w:author="Geography" w:date="2020-12-10T08:11:00Z">
        <w:del w:id="12" w:author="Curt Storlazzi" w:date="2020-12-10T14:46:00Z">
          <w:r w:rsidR="00C61D2F" w:rsidRPr="006B1631" w:rsidDel="00EC6B3C">
            <w:rPr>
              <w:rFonts w:ascii="Times New Roman" w:hAnsi="Times New Roman" w:cs="Times New Roman"/>
            </w:rPr>
            <w:delText xml:space="preserve">Chronic impacts of </w:delText>
          </w:r>
        </w:del>
      </w:ins>
      <w:ins w:id="13" w:author="Geography" w:date="2020-12-10T08:13:00Z">
        <w:del w:id="14" w:author="Curt Storlazzi" w:date="2020-12-10T14:18:00Z">
          <w:r w:rsidR="00C61D2F" w:rsidRPr="006B1631" w:rsidDel="00F01968">
            <w:rPr>
              <w:rFonts w:ascii="Times New Roman" w:hAnsi="Times New Roman" w:cs="Times New Roman"/>
            </w:rPr>
            <w:delText>anthropogenic</w:delText>
          </w:r>
        </w:del>
      </w:ins>
      <w:ins w:id="15" w:author="Geography" w:date="2020-12-10T08:11:00Z">
        <w:del w:id="16" w:author="Curt Storlazzi" w:date="2020-12-10T14:46:00Z">
          <w:r w:rsidR="00C61D2F" w:rsidRPr="006B1631" w:rsidDel="00EC6B3C">
            <w:rPr>
              <w:rFonts w:ascii="Times New Roman" w:hAnsi="Times New Roman" w:cs="Times New Roman"/>
            </w:rPr>
            <w:delText xml:space="preserve"> se</w:delText>
          </w:r>
          <w:r w:rsidR="00CE6447" w:rsidRPr="006B1631" w:rsidDel="00EC6B3C">
            <w:rPr>
              <w:rFonts w:ascii="Times New Roman" w:hAnsi="Times New Roman" w:cs="Times New Roman"/>
            </w:rPr>
            <w:delText>diment</w:delText>
          </w:r>
        </w:del>
      </w:ins>
      <w:ins w:id="17" w:author="Curt Storlazzi" w:date="2020-12-10T14:46:00Z">
        <w:r w:rsidR="00EC6B3C" w:rsidRPr="006B1631">
          <w:rPr>
            <w:rFonts w:ascii="Times New Roman" w:hAnsi="Times New Roman" w:cs="Times New Roman"/>
          </w:rPr>
          <w:t xml:space="preserve">Insights from </w:t>
        </w:r>
        <w:proofErr w:type="spellStart"/>
        <w:r w:rsidR="00EC6B3C" w:rsidRPr="006B1631">
          <w:rPr>
            <w:rFonts w:ascii="Times New Roman" w:hAnsi="Times New Roman" w:cs="Times New Roman"/>
          </w:rPr>
          <w:t>Faga’alu</w:t>
        </w:r>
        <w:proofErr w:type="spellEnd"/>
        <w:r w:rsidR="00EC6B3C" w:rsidRPr="006B1631">
          <w:rPr>
            <w:rFonts w:ascii="Times New Roman" w:hAnsi="Times New Roman" w:cs="Times New Roman"/>
          </w:rPr>
          <w:t xml:space="preserve"> Bay, American Samoa</w:t>
        </w:r>
      </w:ins>
      <w:del w:id="18" w:author="Geography" w:date="2020-12-10T08:11:00Z">
        <w:r w:rsidRPr="006B1631" w:rsidDel="00C61D2F">
          <w:rPr>
            <w:rFonts w:ascii="Times New Roman" w:hAnsi="Times New Roman" w:cs="Times New Roman"/>
          </w:rPr>
          <w:delText>Faga'alu Bay, American Samoa</w:delText>
        </w:r>
      </w:del>
    </w:p>
    <w:p w14:paraId="5292D1A5" w14:textId="77777777" w:rsidR="008340DA" w:rsidRPr="006B1631" w:rsidRDefault="008340DA" w:rsidP="006B7B47">
      <w:pPr>
        <w:keepNext/>
        <w:spacing w:after="0"/>
        <w:jc w:val="center"/>
        <w:rPr>
          <w:rFonts w:ascii="Times New Roman" w:hAnsi="Times New Roman" w:cs="Times New Roman"/>
        </w:rPr>
      </w:pPr>
    </w:p>
    <w:p w14:paraId="6581764A" w14:textId="77777777" w:rsidR="008340DA" w:rsidRPr="006B1631" w:rsidRDefault="008340DA" w:rsidP="00822507">
      <w:pPr>
        <w:keepNext/>
        <w:spacing w:after="0"/>
        <w:jc w:val="center"/>
        <w:rPr>
          <w:rFonts w:ascii="Times New Roman" w:hAnsi="Times New Roman" w:cs="Times New Roman"/>
        </w:rPr>
      </w:pPr>
      <w:proofErr w:type="gramStart"/>
      <w:r w:rsidRPr="006B1631">
        <w:rPr>
          <w:rFonts w:ascii="Times New Roman" w:hAnsi="Times New Roman" w:cs="Times New Roman"/>
        </w:rPr>
        <w:t>by</w:t>
      </w:r>
      <w:proofErr w:type="gramEnd"/>
    </w:p>
    <w:p w14:paraId="32A3DC6F" w14:textId="77777777" w:rsidR="008340DA" w:rsidRPr="006B1631" w:rsidRDefault="008340DA" w:rsidP="0043303D">
      <w:pPr>
        <w:keepNext/>
        <w:spacing w:after="0"/>
        <w:rPr>
          <w:rFonts w:ascii="Times New Roman" w:hAnsi="Times New Roman" w:cs="Times New Roman"/>
        </w:rPr>
      </w:pPr>
    </w:p>
    <w:p w14:paraId="534C6936" w14:textId="77777777" w:rsidR="008340DA" w:rsidRPr="006B1631" w:rsidRDefault="008340DA" w:rsidP="004C3887">
      <w:pPr>
        <w:keepNext/>
        <w:spacing w:after="0"/>
        <w:jc w:val="center"/>
        <w:rPr>
          <w:rFonts w:ascii="Times New Roman" w:hAnsi="Times New Roman" w:cs="Times New Roman"/>
          <w:vertAlign w:val="superscript"/>
        </w:rPr>
      </w:pPr>
      <w:r w:rsidRPr="006B1631">
        <w:rPr>
          <w:rFonts w:ascii="Times New Roman" w:hAnsi="Times New Roman" w:cs="Times New Roman"/>
        </w:rPr>
        <w:t>Messina, A.M.</w:t>
      </w:r>
      <w:r w:rsidRPr="006B1631">
        <w:rPr>
          <w:rFonts w:ascii="Times New Roman" w:hAnsi="Times New Roman" w:cs="Times New Roman"/>
          <w:vertAlign w:val="superscript"/>
        </w:rPr>
        <w:t>1*</w:t>
      </w:r>
      <w:r w:rsidRPr="006B1631">
        <w:rPr>
          <w:rFonts w:ascii="Times New Roman" w:hAnsi="Times New Roman" w:cs="Times New Roman"/>
        </w:rPr>
        <w:t>, Biggs, T.W.</w:t>
      </w:r>
      <w:r w:rsidRPr="006B1631">
        <w:rPr>
          <w:rFonts w:ascii="Times New Roman" w:hAnsi="Times New Roman" w:cs="Times New Roman"/>
          <w:vertAlign w:val="superscript"/>
        </w:rPr>
        <w:t>1</w:t>
      </w:r>
      <w:r w:rsidRPr="006B1631">
        <w:rPr>
          <w:rFonts w:ascii="Times New Roman" w:hAnsi="Times New Roman" w:cs="Times New Roman"/>
        </w:rPr>
        <w:t>, Storlazzi, C.D.</w:t>
      </w:r>
      <w:r w:rsidRPr="006B1631">
        <w:rPr>
          <w:rFonts w:ascii="Times New Roman" w:hAnsi="Times New Roman" w:cs="Times New Roman"/>
          <w:vertAlign w:val="superscript"/>
        </w:rPr>
        <w:t>2</w:t>
      </w:r>
    </w:p>
    <w:p w14:paraId="356D231F" w14:textId="77777777" w:rsidR="008340DA" w:rsidRPr="006B1631" w:rsidRDefault="008340DA" w:rsidP="00BA58F2">
      <w:pPr>
        <w:keepNext/>
        <w:spacing w:after="0"/>
        <w:jc w:val="center"/>
        <w:rPr>
          <w:rFonts w:ascii="Times New Roman" w:hAnsi="Times New Roman" w:cs="Times New Roman"/>
          <w:vertAlign w:val="superscript"/>
        </w:rPr>
      </w:pPr>
    </w:p>
    <w:p w14:paraId="36E92252" w14:textId="77777777" w:rsidR="008340DA" w:rsidRPr="006B1631" w:rsidRDefault="008340DA" w:rsidP="009C7F0B">
      <w:pPr>
        <w:keepNext/>
        <w:spacing w:after="0"/>
        <w:rPr>
          <w:rFonts w:ascii="Times New Roman" w:eastAsia="MS Mincho" w:hAnsi="Times New Roman" w:cs="Times New Roman"/>
        </w:rPr>
      </w:pPr>
      <w:r w:rsidRPr="006B1631">
        <w:rPr>
          <w:rFonts w:ascii="Times New Roman" w:eastAsia="MS Mincho" w:hAnsi="Times New Roman" w:cs="Times New Roman"/>
          <w:vertAlign w:val="superscript"/>
        </w:rPr>
        <w:t>1</w:t>
      </w:r>
      <w:r w:rsidRPr="006B1631">
        <w:rPr>
          <w:rFonts w:ascii="Times New Roman" w:eastAsia="MS Mincho" w:hAnsi="Times New Roman" w:cs="Times New Roman"/>
        </w:rPr>
        <w:t xml:space="preserve"> San Diego State University, Department of Geography, San Diego, CA 92182, amessina@rohan.sdsu.edu, +1-619-594-5437, tbiggs@mail.sdsu.edu, +1-619-594-0902</w:t>
      </w:r>
    </w:p>
    <w:p w14:paraId="28D67743" w14:textId="77777777" w:rsidR="008340DA" w:rsidRPr="006B1631" w:rsidRDefault="008340DA" w:rsidP="009C7F0B">
      <w:pPr>
        <w:keepNext/>
        <w:spacing w:after="0"/>
        <w:ind w:firstLine="720"/>
        <w:rPr>
          <w:rFonts w:ascii="Times New Roman" w:eastAsia="MS Mincho" w:hAnsi="Times New Roman" w:cs="Times New Roman"/>
        </w:rPr>
      </w:pPr>
    </w:p>
    <w:p w14:paraId="46AA0627" w14:textId="77777777" w:rsidR="008340DA" w:rsidRPr="006B1631" w:rsidRDefault="008340DA" w:rsidP="009C7F0B">
      <w:pPr>
        <w:keepNext/>
        <w:spacing w:after="0"/>
        <w:rPr>
          <w:rFonts w:ascii="Times New Roman" w:eastAsia="MS Mincho" w:hAnsi="Times New Roman" w:cs="Times New Roman"/>
        </w:rPr>
      </w:pPr>
      <w:proofErr w:type="gramStart"/>
      <w:r w:rsidRPr="006B1631">
        <w:rPr>
          <w:rFonts w:ascii="Times New Roman" w:eastAsia="MS Mincho" w:hAnsi="Times New Roman" w:cs="Times New Roman"/>
          <w:vertAlign w:val="superscript"/>
        </w:rPr>
        <w:t>2</w:t>
      </w:r>
      <w:r w:rsidRPr="006B1631">
        <w:rPr>
          <w:rFonts w:ascii="Times New Roman" w:eastAsia="MS Mincho" w:hAnsi="Times New Roman" w:cs="Times New Roman"/>
        </w:rPr>
        <w:t xml:space="preserve">  US</w:t>
      </w:r>
      <w:proofErr w:type="gramEnd"/>
      <w:r w:rsidRPr="006B1631">
        <w:rPr>
          <w:rFonts w:ascii="Times New Roman" w:eastAsia="MS Mincho" w:hAnsi="Times New Roman" w:cs="Times New Roman"/>
        </w:rPr>
        <w:t xml:space="preserve"> Geological Survey, Pacific Coastal and Marine Science Center, Santa Cruz, CA 95060, cstorlazzi@usgs.gov, +1-831-460-7521, </w:t>
      </w:r>
      <w:commentRangeStart w:id="19"/>
      <w:r w:rsidRPr="006B1631">
        <w:rPr>
          <w:rFonts w:ascii="Times New Roman" w:eastAsia="MS Mincho" w:hAnsi="Times New Roman" w:cs="Times New Roman"/>
        </w:rPr>
        <w:t>ocheriton@usgs.gov, +1-831-460-7579</w:t>
      </w:r>
      <w:commentRangeEnd w:id="19"/>
      <w:r w:rsidR="00F01968" w:rsidRPr="000A7C3D">
        <w:rPr>
          <w:rStyle w:val="CommentReference"/>
          <w:rFonts w:ascii="Times New Roman" w:hAnsi="Times New Roman" w:cs="Times New Roman"/>
        </w:rPr>
        <w:commentReference w:id="19"/>
      </w:r>
    </w:p>
    <w:p w14:paraId="03BAE495" w14:textId="77777777" w:rsidR="008340DA" w:rsidRPr="006B1631" w:rsidRDefault="008340DA" w:rsidP="009C7F0B">
      <w:pPr>
        <w:spacing w:after="0"/>
        <w:rPr>
          <w:ins w:id="20" w:author="Curt Storlazzi" w:date="2016-04-09T10:30:00Z"/>
          <w:rFonts w:ascii="Times New Roman" w:hAnsi="Times New Roman" w:cs="Times New Roman"/>
        </w:rPr>
      </w:pPr>
      <w:r w:rsidRPr="006B1631">
        <w:rPr>
          <w:rFonts w:ascii="Times New Roman" w:hAnsi="Times New Roman" w:cs="Times New Roman"/>
        </w:rPr>
        <w:br w:type="page"/>
      </w:r>
    </w:p>
    <w:p w14:paraId="011BE830" w14:textId="57EB210B" w:rsidR="00F876CA" w:rsidRPr="006B1631" w:rsidRDefault="00F876CA" w:rsidP="001D5A67">
      <w:pPr>
        <w:spacing w:after="0"/>
        <w:rPr>
          <w:rFonts w:ascii="Times New Roman" w:hAnsi="Times New Roman" w:cs="Times New Roman"/>
          <w:rPrChange w:id="21" w:author="Curt Storlazzi" w:date="2020-12-10T14:51:00Z">
            <w:rPr/>
          </w:rPrChange>
        </w:rPr>
      </w:pPr>
    </w:p>
    <w:p w14:paraId="33DFD683" w14:textId="77777777" w:rsidR="008340DA" w:rsidRPr="006B1631" w:rsidRDefault="008340DA" w:rsidP="009C7F0B">
      <w:pPr>
        <w:pStyle w:val="Heading1"/>
        <w:keepLines w:val="0"/>
        <w:spacing w:before="0" w:after="0"/>
        <w:jc w:val="center"/>
        <w:rPr>
          <w:rFonts w:ascii="Times New Roman" w:hAnsi="Times New Roman" w:cs="Times New Roman"/>
        </w:rPr>
      </w:pPr>
      <w:r w:rsidRPr="006B1631">
        <w:rPr>
          <w:rFonts w:ascii="Times New Roman" w:hAnsi="Times New Roman" w:cs="Times New Roman"/>
        </w:rPr>
        <w:t>Abstract</w:t>
      </w:r>
    </w:p>
    <w:p w14:paraId="2D3523C7" w14:textId="4FD8BC03" w:rsidR="008340DA" w:rsidRPr="006B1631" w:rsidRDefault="00AF012A" w:rsidP="009C7F0B">
      <w:pPr>
        <w:keepNext/>
        <w:spacing w:after="0"/>
        <w:ind w:firstLine="720"/>
        <w:rPr>
          <w:rFonts w:ascii="Times New Roman" w:hAnsi="Times New Roman" w:cs="Times New Roman"/>
        </w:rPr>
      </w:pPr>
      <w:r w:rsidRPr="006B1631">
        <w:rPr>
          <w:rFonts w:ascii="Times New Roman" w:hAnsi="Times New Roman" w:cs="Times New Roman"/>
        </w:rPr>
        <w:t xml:space="preserve">Anthropogenic watershed disturbance has increased sediment stress on many coral reefs, and integrated ridge-to-reef understanding of sediment dynamics is needed to support coral conservation. </w:t>
      </w:r>
      <w:commentRangeStart w:id="22"/>
      <w:r w:rsidR="008340DA" w:rsidRPr="006B1631">
        <w:rPr>
          <w:rFonts w:ascii="Times New Roman" w:hAnsi="Times New Roman" w:cs="Times New Roman"/>
        </w:rPr>
        <w:t xml:space="preserve">Sediment accumulation </w:t>
      </w:r>
      <w:commentRangeEnd w:id="22"/>
      <w:r w:rsidR="00FA39A1" w:rsidRPr="006B1631">
        <w:rPr>
          <w:rStyle w:val="CommentReference"/>
          <w:rFonts w:ascii="Times New Roman" w:hAnsi="Times New Roman" w:cs="Times New Roman"/>
          <w:rPrChange w:id="23" w:author="Curt Storlazzi" w:date="2020-12-10T14:51:00Z">
            <w:rPr>
              <w:rStyle w:val="CommentReference"/>
              <w:rFonts w:asciiTheme="minorHAnsi" w:hAnsiTheme="minorHAnsi"/>
            </w:rPr>
          </w:rPrChange>
        </w:rPr>
        <w:commentReference w:id="22"/>
      </w:r>
      <w:r w:rsidR="008340DA" w:rsidRPr="006B1631">
        <w:rPr>
          <w:rFonts w:ascii="Times New Roman" w:hAnsi="Times New Roman" w:cs="Times New Roman"/>
        </w:rPr>
        <w:t xml:space="preserve">on </w:t>
      </w:r>
      <w:del w:id="24" w:author="Curt Storlazzi" w:date="2020-12-10T14:19:00Z">
        <w:r w:rsidR="00265673" w:rsidRPr="006B1631" w:rsidDel="00F01968">
          <w:rPr>
            <w:rFonts w:ascii="Times New Roman" w:hAnsi="Times New Roman" w:cs="Times New Roman"/>
          </w:rPr>
          <w:delText xml:space="preserve">flat-surfaced </w:delText>
        </w:r>
      </w:del>
      <w:r w:rsidR="00265673" w:rsidRPr="006B1631">
        <w:rPr>
          <w:rFonts w:ascii="Times New Roman" w:hAnsi="Times New Roman" w:cs="Times New Roman"/>
        </w:rPr>
        <w:t>sediment pods</w:t>
      </w:r>
      <w:r w:rsidR="008340DA" w:rsidRPr="006B1631">
        <w:rPr>
          <w:rFonts w:ascii="Times New Roman" w:hAnsi="Times New Roman" w:cs="Times New Roman"/>
        </w:rPr>
        <w:t xml:space="preserve"> and in</w:t>
      </w:r>
      <w:r w:rsidR="00265673" w:rsidRPr="006B1631">
        <w:rPr>
          <w:rFonts w:ascii="Times New Roman" w:hAnsi="Times New Roman" w:cs="Times New Roman"/>
        </w:rPr>
        <w:t xml:space="preserve"> </w:t>
      </w:r>
      <w:del w:id="25" w:author="Geography" w:date="2020-12-10T07:58:00Z">
        <w:r w:rsidR="00265673" w:rsidRPr="006B1631" w:rsidDel="00832A69">
          <w:rPr>
            <w:rFonts w:ascii="Times New Roman" w:hAnsi="Times New Roman" w:cs="Times New Roman"/>
          </w:rPr>
          <w:delText>tubular</w:delText>
        </w:r>
        <w:r w:rsidR="008340DA" w:rsidRPr="006B1631" w:rsidDel="00832A69">
          <w:rPr>
            <w:rFonts w:ascii="Times New Roman" w:hAnsi="Times New Roman" w:cs="Times New Roman"/>
          </w:rPr>
          <w:delText xml:space="preserve"> sediment</w:delText>
        </w:r>
      </w:del>
      <w:del w:id="26" w:author="Curt Storlazzi" w:date="2020-12-10T14:19:00Z">
        <w:r w:rsidR="008340DA" w:rsidRPr="006B1631" w:rsidDel="00F01968">
          <w:rPr>
            <w:rFonts w:ascii="Times New Roman" w:hAnsi="Times New Roman" w:cs="Times New Roman"/>
          </w:rPr>
          <w:delText xml:space="preserve"> </w:delText>
        </w:r>
      </w:del>
      <w:r w:rsidR="008340DA" w:rsidRPr="006B1631">
        <w:rPr>
          <w:rFonts w:ascii="Times New Roman" w:hAnsi="Times New Roman" w:cs="Times New Roman"/>
        </w:rPr>
        <w:t>traps was monitored quasi-monthly</w:t>
      </w:r>
      <w:r w:rsidR="00DE096A" w:rsidRPr="006B1631">
        <w:rPr>
          <w:rFonts w:ascii="Times New Roman" w:hAnsi="Times New Roman" w:cs="Times New Roman"/>
        </w:rPr>
        <w:t xml:space="preserve"> for one year</w:t>
      </w:r>
      <w:r w:rsidR="008340DA" w:rsidRPr="006B1631">
        <w:rPr>
          <w:rFonts w:ascii="Times New Roman" w:hAnsi="Times New Roman" w:cs="Times New Roman"/>
        </w:rPr>
        <w:t xml:space="preserve"> </w:t>
      </w:r>
      <w:r w:rsidR="006B7B47" w:rsidRPr="006B1631">
        <w:rPr>
          <w:rFonts w:ascii="Times New Roman" w:hAnsi="Times New Roman" w:cs="Times New Roman"/>
        </w:rPr>
        <w:t xml:space="preserve">at </w:t>
      </w:r>
      <w:ins w:id="27" w:author="Geography" w:date="2020-12-10T08:14:00Z">
        <w:r w:rsidR="00CA6E93" w:rsidRPr="006B1631">
          <w:rPr>
            <w:rFonts w:ascii="Times New Roman" w:hAnsi="Times New Roman" w:cs="Times New Roman"/>
          </w:rPr>
          <w:t>nine</w:t>
        </w:r>
      </w:ins>
      <w:del w:id="28" w:author="Geography" w:date="2020-12-10T08:14:00Z">
        <w:r w:rsidR="006B7B47" w:rsidRPr="006B1631" w:rsidDel="00CA6E93">
          <w:rPr>
            <w:rFonts w:ascii="Times New Roman" w:hAnsi="Times New Roman" w:cs="Times New Roman"/>
          </w:rPr>
          <w:delText>9</w:delText>
        </w:r>
      </w:del>
      <w:r w:rsidR="006B7B47" w:rsidRPr="006B1631">
        <w:rPr>
          <w:rFonts w:ascii="Times New Roman" w:hAnsi="Times New Roman" w:cs="Times New Roman"/>
        </w:rPr>
        <w:t xml:space="preserve"> sites </w:t>
      </w:r>
      <w:ins w:id="29" w:author="Geography" w:date="2020-12-10T08:00:00Z">
        <w:r w:rsidR="00832A69" w:rsidRPr="006B1631">
          <w:rPr>
            <w:rFonts w:ascii="Times New Roman" w:hAnsi="Times New Roman" w:cs="Times New Roman"/>
          </w:rPr>
          <w:t>in small, coral reef-fringed embayment</w:t>
        </w:r>
        <w:r w:rsidR="00832A69" w:rsidRPr="006B1631" w:rsidDel="00832A69">
          <w:rPr>
            <w:rFonts w:ascii="Times New Roman" w:hAnsi="Times New Roman" w:cs="Times New Roman"/>
          </w:rPr>
          <w:t xml:space="preserve"> </w:t>
        </w:r>
      </w:ins>
      <w:del w:id="30" w:author="Geography" w:date="2020-12-10T08:00:00Z">
        <w:r w:rsidR="006B7B47" w:rsidRPr="006B1631" w:rsidDel="00832A69">
          <w:rPr>
            <w:rFonts w:ascii="Times New Roman" w:hAnsi="Times New Roman" w:cs="Times New Roman"/>
          </w:rPr>
          <w:delText>in Faga’alu Bay,</w:delText>
        </w:r>
      </w:del>
      <w:del w:id="31" w:author="Geography" w:date="2020-12-10T08:14:00Z">
        <w:r w:rsidR="006B7B47" w:rsidRPr="006B1631" w:rsidDel="00CA6E93">
          <w:rPr>
            <w:rFonts w:ascii="Times New Roman" w:hAnsi="Times New Roman" w:cs="Times New Roman"/>
          </w:rPr>
          <w:delText xml:space="preserve"> </w:delText>
        </w:r>
      </w:del>
      <w:ins w:id="32" w:author="Geography" w:date="2020-12-10T08:00:00Z">
        <w:r w:rsidR="00832A69" w:rsidRPr="006B1631">
          <w:rPr>
            <w:rFonts w:ascii="Times New Roman" w:hAnsi="Times New Roman" w:cs="Times New Roman"/>
          </w:rPr>
          <w:t xml:space="preserve">in </w:t>
        </w:r>
      </w:ins>
      <w:r w:rsidR="006B7B47" w:rsidRPr="006B1631">
        <w:rPr>
          <w:rFonts w:ascii="Times New Roman" w:hAnsi="Times New Roman" w:cs="Times New Roman"/>
        </w:rPr>
        <w:t>American Samoa</w:t>
      </w:r>
      <w:ins w:id="33" w:author="Geography" w:date="2020-12-10T08:14:00Z">
        <w:r w:rsidR="00CA6E93" w:rsidRPr="006B1631">
          <w:rPr>
            <w:rFonts w:ascii="Times New Roman" w:hAnsi="Times New Roman" w:cs="Times New Roman"/>
          </w:rPr>
          <w:t>, where a qua</w:t>
        </w:r>
      </w:ins>
      <w:ins w:id="34" w:author="Geography" w:date="2020-12-10T08:15:00Z">
        <w:r w:rsidR="00CA6E93" w:rsidRPr="006B1631">
          <w:rPr>
            <w:rFonts w:ascii="Times New Roman" w:hAnsi="Times New Roman" w:cs="Times New Roman"/>
          </w:rPr>
          <w:t>rry</w:t>
        </w:r>
      </w:ins>
      <w:ins w:id="35" w:author="Geography" w:date="2020-12-10T08:14:00Z">
        <w:r w:rsidR="00CA6E93" w:rsidRPr="006B1631">
          <w:rPr>
            <w:rFonts w:ascii="Times New Roman" w:hAnsi="Times New Roman" w:cs="Times New Roman"/>
          </w:rPr>
          <w:t xml:space="preserve"> in the watershed has increased sediment load to the </w:t>
        </w:r>
      </w:ins>
      <w:ins w:id="36" w:author="Geography" w:date="2020-12-10T08:25:00Z">
        <w:r w:rsidR="00706FFA" w:rsidRPr="006B1631">
          <w:rPr>
            <w:rFonts w:ascii="Times New Roman" w:hAnsi="Times New Roman" w:cs="Times New Roman"/>
          </w:rPr>
          <w:t>coast</w:t>
        </w:r>
      </w:ins>
      <w:ins w:id="37" w:author="Geography" w:date="2020-12-10T08:14:00Z">
        <w:r w:rsidR="00CA6E93" w:rsidRPr="006B1631">
          <w:rPr>
            <w:rFonts w:ascii="Times New Roman" w:hAnsi="Times New Roman" w:cs="Times New Roman"/>
          </w:rPr>
          <w:t xml:space="preserve"> for decades</w:t>
        </w:r>
      </w:ins>
      <w:ins w:id="38" w:author="Geography" w:date="2020-12-10T07:58:00Z">
        <w:r w:rsidR="00832A69" w:rsidRPr="006B1631">
          <w:rPr>
            <w:rFonts w:ascii="Times New Roman" w:hAnsi="Times New Roman" w:cs="Times New Roman"/>
          </w:rPr>
          <w:t xml:space="preserve">.  </w:t>
        </w:r>
      </w:ins>
      <w:del w:id="39" w:author="Geography" w:date="2020-12-10T07:58:00Z">
        <w:r w:rsidR="006B7B47" w:rsidRPr="006B1631" w:rsidDel="00832A69">
          <w:rPr>
            <w:rFonts w:ascii="Times New Roman" w:hAnsi="Times New Roman" w:cs="Times New Roman"/>
          </w:rPr>
          <w:delText xml:space="preserve">, </w:delText>
        </w:r>
        <w:r w:rsidR="008340DA" w:rsidRPr="006B1631" w:rsidDel="00832A69">
          <w:rPr>
            <w:rFonts w:ascii="Times New Roman" w:hAnsi="Times New Roman" w:cs="Times New Roman"/>
          </w:rPr>
          <w:delText>and related to</w:delText>
        </w:r>
      </w:del>
      <w:r w:rsidR="008340DA" w:rsidRPr="006B1631">
        <w:rPr>
          <w:rFonts w:ascii="Times New Roman" w:hAnsi="Times New Roman" w:cs="Times New Roman"/>
        </w:rPr>
        <w:t xml:space="preserve"> </w:t>
      </w:r>
      <w:ins w:id="40" w:author="Geography" w:date="2020-12-10T07:59:00Z">
        <w:r w:rsidR="00832A69" w:rsidRPr="006B1631">
          <w:rPr>
            <w:rFonts w:ascii="Times New Roman" w:hAnsi="Times New Roman" w:cs="Times New Roman"/>
          </w:rPr>
          <w:t xml:space="preserve">Accumulation rates were </w:t>
        </w:r>
        <w:del w:id="41" w:author="Curt Storlazzi" w:date="2020-12-10T14:37:00Z">
          <w:r w:rsidR="00832A69" w:rsidRPr="006B1631" w:rsidDel="00FA39A1">
            <w:rPr>
              <w:rFonts w:ascii="Times New Roman" w:hAnsi="Times New Roman" w:cs="Times New Roman"/>
            </w:rPr>
            <w:delText>tested for correlations with</w:delText>
          </w:r>
        </w:del>
      </w:ins>
      <w:ins w:id="42" w:author="Curt Storlazzi" w:date="2020-12-10T14:37:00Z">
        <w:r w:rsidR="00FA39A1" w:rsidRPr="006B1631">
          <w:rPr>
            <w:rFonts w:ascii="Times New Roman" w:hAnsi="Times New Roman" w:cs="Times New Roman"/>
          </w:rPr>
          <w:t>evaluated relative to</w:t>
        </w:r>
      </w:ins>
      <w:ins w:id="43" w:author="Geography" w:date="2020-12-10T07:59:00Z">
        <w:r w:rsidR="00832A69" w:rsidRPr="006B1631">
          <w:rPr>
            <w:rFonts w:ascii="Times New Roman" w:hAnsi="Times New Roman" w:cs="Times New Roman"/>
          </w:rPr>
          <w:t xml:space="preserve"> </w:t>
        </w:r>
      </w:ins>
      <w:r w:rsidR="008340DA" w:rsidRPr="006B1631">
        <w:rPr>
          <w:rFonts w:ascii="Times New Roman" w:hAnsi="Times New Roman" w:cs="Times New Roman"/>
        </w:rPr>
        <w:t xml:space="preserve">suspended sediment </w:t>
      </w:r>
      <w:proofErr w:type="gramStart"/>
      <w:r w:rsidR="008340DA" w:rsidRPr="006B1631">
        <w:rPr>
          <w:rFonts w:ascii="Times New Roman" w:hAnsi="Times New Roman" w:cs="Times New Roman"/>
        </w:rPr>
        <w:t>yield</w:t>
      </w:r>
      <w:proofErr w:type="gramEnd"/>
      <w:r w:rsidR="008340DA" w:rsidRPr="006B1631">
        <w:rPr>
          <w:rFonts w:ascii="Times New Roman" w:hAnsi="Times New Roman" w:cs="Times New Roman"/>
        </w:rPr>
        <w:t xml:space="preserve"> </w:t>
      </w:r>
      <w:ins w:id="44" w:author="Geography" w:date="2020-12-10T08:16:00Z">
        <w:r w:rsidR="00CA6E93" w:rsidRPr="006B1631">
          <w:rPr>
            <w:rFonts w:ascii="Times New Roman" w:hAnsi="Times New Roman" w:cs="Times New Roman"/>
          </w:rPr>
          <w:t xml:space="preserve">(SSY) </w:t>
        </w:r>
      </w:ins>
      <w:r w:rsidR="008340DA" w:rsidRPr="006B1631">
        <w:rPr>
          <w:rFonts w:ascii="Times New Roman" w:hAnsi="Times New Roman" w:cs="Times New Roman"/>
        </w:rPr>
        <w:t xml:space="preserve">from the </w:t>
      </w:r>
      <w:del w:id="45" w:author="Geography" w:date="2020-12-10T08:25:00Z">
        <w:r w:rsidR="008340DA" w:rsidRPr="006B1631" w:rsidDel="00706FFA">
          <w:rPr>
            <w:rFonts w:ascii="Times New Roman" w:hAnsi="Times New Roman" w:cs="Times New Roman"/>
          </w:rPr>
          <w:delText xml:space="preserve">adjacent </w:delText>
        </w:r>
      </w:del>
      <w:r w:rsidR="008340DA" w:rsidRPr="006B1631">
        <w:rPr>
          <w:rFonts w:ascii="Times New Roman" w:hAnsi="Times New Roman" w:cs="Times New Roman"/>
        </w:rPr>
        <w:t>watershed, wave heig</w:t>
      </w:r>
      <w:r w:rsidR="00265673" w:rsidRPr="006B1631">
        <w:rPr>
          <w:rFonts w:ascii="Times New Roman" w:hAnsi="Times New Roman" w:cs="Times New Roman"/>
        </w:rPr>
        <w:t>ht</w:t>
      </w:r>
      <w:r w:rsidR="006B7B47" w:rsidRPr="006B1631">
        <w:rPr>
          <w:rFonts w:ascii="Times New Roman" w:hAnsi="Times New Roman" w:cs="Times New Roman"/>
        </w:rPr>
        <w:t>s</w:t>
      </w:r>
      <w:r w:rsidR="008340DA" w:rsidRPr="006B1631">
        <w:rPr>
          <w:rFonts w:ascii="Times New Roman" w:hAnsi="Times New Roman" w:cs="Times New Roman"/>
        </w:rPr>
        <w:t xml:space="preserve">, </w:t>
      </w:r>
      <w:r w:rsidR="00265673" w:rsidRPr="006B1631">
        <w:rPr>
          <w:rFonts w:ascii="Times New Roman" w:hAnsi="Times New Roman" w:cs="Times New Roman"/>
        </w:rPr>
        <w:t xml:space="preserve">benthic sediment composition, </w:t>
      </w:r>
      <w:r w:rsidR="008340DA" w:rsidRPr="006B1631">
        <w:rPr>
          <w:rFonts w:ascii="Times New Roman" w:hAnsi="Times New Roman" w:cs="Times New Roman"/>
        </w:rPr>
        <w:t xml:space="preserve">and </w:t>
      </w:r>
      <w:r w:rsidR="00265673" w:rsidRPr="006B1631">
        <w:rPr>
          <w:rFonts w:ascii="Times New Roman" w:hAnsi="Times New Roman" w:cs="Times New Roman"/>
        </w:rPr>
        <w:t xml:space="preserve">water </w:t>
      </w:r>
      <w:r w:rsidR="008340DA" w:rsidRPr="006B1631">
        <w:rPr>
          <w:rFonts w:ascii="Times New Roman" w:hAnsi="Times New Roman" w:cs="Times New Roman"/>
        </w:rPr>
        <w:t>circulation patterns</w:t>
      </w:r>
      <w:ins w:id="46" w:author="Geography" w:date="2020-12-10T08:00:00Z">
        <w:r w:rsidR="00832A69" w:rsidRPr="006B1631">
          <w:rPr>
            <w:rFonts w:ascii="Times New Roman" w:hAnsi="Times New Roman" w:cs="Times New Roman"/>
          </w:rPr>
          <w:t xml:space="preserve">. </w:t>
        </w:r>
      </w:ins>
      <w:ins w:id="47" w:author="Geography" w:date="2020-12-10T08:22:00Z">
        <w:r w:rsidR="00706FFA" w:rsidRPr="006B1631">
          <w:rPr>
            <w:rFonts w:ascii="Times New Roman" w:hAnsi="Times New Roman" w:cs="Times New Roman"/>
          </w:rPr>
          <w:t xml:space="preserve">Spatial patterns in accumulation </w:t>
        </w:r>
      </w:ins>
      <w:ins w:id="48" w:author="Geography" w:date="2020-12-10T08:25:00Z">
        <w:r w:rsidR="00706FFA" w:rsidRPr="006B1631">
          <w:rPr>
            <w:rFonts w:ascii="Times New Roman" w:hAnsi="Times New Roman" w:cs="Times New Roman"/>
          </w:rPr>
          <w:t>was</w:t>
        </w:r>
      </w:ins>
      <w:ins w:id="49" w:author="Geography" w:date="2020-12-10T08:22:00Z">
        <w:r w:rsidR="00706FFA" w:rsidRPr="006B1631">
          <w:rPr>
            <w:rFonts w:ascii="Times New Roman" w:hAnsi="Times New Roman" w:cs="Times New Roman"/>
          </w:rPr>
          <w:t xml:space="preserve"> driven by hydrodynamics, with mo</w:t>
        </w:r>
      </w:ins>
      <w:ins w:id="50" w:author="Geography" w:date="2020-12-10T08:25:00Z">
        <w:r w:rsidR="00706FFA" w:rsidRPr="006B1631">
          <w:rPr>
            <w:rFonts w:ascii="Times New Roman" w:hAnsi="Times New Roman" w:cs="Times New Roman"/>
          </w:rPr>
          <w:t>re</w:t>
        </w:r>
      </w:ins>
      <w:ins w:id="51" w:author="Geography" w:date="2020-12-10T08:22:00Z">
        <w:r w:rsidR="00706FFA" w:rsidRPr="006B1631">
          <w:rPr>
            <w:rFonts w:ascii="Times New Roman" w:hAnsi="Times New Roman" w:cs="Times New Roman"/>
          </w:rPr>
          <w:t xml:space="preserve"> accumulation on the northern reef, where water residence times are higher</w:t>
        </w:r>
      </w:ins>
      <w:ins w:id="52" w:author="Geography" w:date="2020-12-10T08:23:00Z">
        <w:r w:rsidR="00706FFA" w:rsidRPr="006B1631">
          <w:rPr>
            <w:rFonts w:ascii="Times New Roman" w:hAnsi="Times New Roman" w:cs="Times New Roman"/>
          </w:rPr>
          <w:t xml:space="preserve"> and coral shows signs of damag</w:t>
        </w:r>
      </w:ins>
      <w:ins w:id="53" w:author="Geography" w:date="2020-12-10T08:24:00Z">
        <w:r w:rsidR="00706FFA" w:rsidRPr="006B1631">
          <w:rPr>
            <w:rFonts w:ascii="Times New Roman" w:hAnsi="Times New Roman" w:cs="Times New Roman"/>
          </w:rPr>
          <w:t>e from sedimentation</w:t>
        </w:r>
      </w:ins>
      <w:ins w:id="54" w:author="Geography" w:date="2020-12-10T08:22:00Z">
        <w:r w:rsidR="00706FFA" w:rsidRPr="006B1631">
          <w:rPr>
            <w:rFonts w:ascii="Times New Roman" w:hAnsi="Times New Roman" w:cs="Times New Roman"/>
          </w:rPr>
          <w:t xml:space="preserve">. </w:t>
        </w:r>
      </w:ins>
      <w:del w:id="55" w:author="Geography" w:date="2020-12-10T07:59:00Z">
        <w:r w:rsidR="008340DA" w:rsidRPr="006B1631" w:rsidDel="00832A69">
          <w:rPr>
            <w:rFonts w:ascii="Times New Roman" w:hAnsi="Times New Roman" w:cs="Times New Roman"/>
          </w:rPr>
          <w:delText xml:space="preserve"> in </w:delText>
        </w:r>
        <w:r w:rsidR="006B7B47" w:rsidRPr="006B1631" w:rsidDel="00832A69">
          <w:rPr>
            <w:rFonts w:ascii="Times New Roman" w:hAnsi="Times New Roman" w:cs="Times New Roman"/>
          </w:rPr>
          <w:delText xml:space="preserve">the </w:delText>
        </w:r>
        <w:r w:rsidR="008340DA" w:rsidRPr="006B1631" w:rsidDel="00832A69">
          <w:rPr>
            <w:rFonts w:ascii="Times New Roman" w:hAnsi="Times New Roman" w:cs="Times New Roman"/>
          </w:rPr>
          <w:delText>small</w:delText>
        </w:r>
        <w:r w:rsidR="006B7B47" w:rsidRPr="006B1631" w:rsidDel="00832A69">
          <w:rPr>
            <w:rFonts w:ascii="Times New Roman" w:hAnsi="Times New Roman" w:cs="Times New Roman"/>
          </w:rPr>
          <w:delText>,</w:delText>
        </w:r>
        <w:r w:rsidR="008340DA" w:rsidRPr="006B1631" w:rsidDel="00832A69">
          <w:rPr>
            <w:rFonts w:ascii="Times New Roman" w:hAnsi="Times New Roman" w:cs="Times New Roman"/>
          </w:rPr>
          <w:delText xml:space="preserve"> coral </w:delText>
        </w:r>
        <w:r w:rsidR="006B7B47" w:rsidRPr="006B1631" w:rsidDel="00832A69">
          <w:rPr>
            <w:rFonts w:ascii="Times New Roman" w:hAnsi="Times New Roman" w:cs="Times New Roman"/>
          </w:rPr>
          <w:delText>reef-</w:delText>
        </w:r>
        <w:r w:rsidR="008340DA" w:rsidRPr="006B1631" w:rsidDel="00832A69">
          <w:rPr>
            <w:rFonts w:ascii="Times New Roman" w:hAnsi="Times New Roman" w:cs="Times New Roman"/>
          </w:rPr>
          <w:delText>fringed embayment</w:delText>
        </w:r>
      </w:del>
      <w:del w:id="56" w:author="Geography" w:date="2020-12-10T08:15:00Z">
        <w:r w:rsidR="008340DA" w:rsidRPr="006B1631" w:rsidDel="00CA6E93">
          <w:rPr>
            <w:rFonts w:ascii="Times New Roman" w:hAnsi="Times New Roman" w:cs="Times New Roman"/>
          </w:rPr>
          <w:delText xml:space="preserve">. Similar to other studies, </w:delText>
        </w:r>
        <w:r w:rsidR="00265673" w:rsidRPr="006B1631" w:rsidDel="00CA6E93">
          <w:rPr>
            <w:rFonts w:ascii="Times New Roman" w:hAnsi="Times New Roman" w:cs="Times New Roman"/>
          </w:rPr>
          <w:delText xml:space="preserve">sediment pods </w:delText>
        </w:r>
        <w:r w:rsidR="008340DA" w:rsidRPr="006B1631" w:rsidDel="00CA6E93">
          <w:rPr>
            <w:rFonts w:ascii="Times New Roman" w:hAnsi="Times New Roman" w:cs="Times New Roman"/>
          </w:rPr>
          <w:delText xml:space="preserve">measured an order of magnitude less sediment accumulation than </w:delText>
        </w:r>
        <w:r w:rsidR="00A47431" w:rsidRPr="006B1631" w:rsidDel="00CA6E93">
          <w:rPr>
            <w:rFonts w:ascii="Times New Roman" w:hAnsi="Times New Roman" w:cs="Times New Roman"/>
          </w:rPr>
          <w:delText xml:space="preserve">adjacent </w:delText>
        </w:r>
        <w:r w:rsidR="008340DA" w:rsidRPr="006B1631" w:rsidDel="00CA6E93">
          <w:rPr>
            <w:rFonts w:ascii="Times New Roman" w:hAnsi="Times New Roman" w:cs="Times New Roman"/>
          </w:rPr>
          <w:delText xml:space="preserve">sediment traps. </w:delText>
        </w:r>
      </w:del>
      <w:r w:rsidR="00265673" w:rsidRPr="006B1631">
        <w:rPr>
          <w:rFonts w:ascii="Times New Roman" w:hAnsi="Times New Roman" w:cs="Times New Roman"/>
        </w:rPr>
        <w:t>Sediment accumulated</w:t>
      </w:r>
      <w:r w:rsidR="008340DA" w:rsidRPr="006B1631">
        <w:rPr>
          <w:rFonts w:ascii="Times New Roman" w:hAnsi="Times New Roman" w:cs="Times New Roman"/>
        </w:rPr>
        <w:t xml:space="preserve"> </w:t>
      </w:r>
      <w:r w:rsidR="00265673" w:rsidRPr="006B1631">
        <w:rPr>
          <w:rFonts w:ascii="Times New Roman" w:hAnsi="Times New Roman" w:cs="Times New Roman"/>
        </w:rPr>
        <w:t xml:space="preserve">in traps </w:t>
      </w:r>
      <w:r w:rsidR="008340DA" w:rsidRPr="006B1631">
        <w:rPr>
          <w:rFonts w:ascii="Times New Roman" w:hAnsi="Times New Roman" w:cs="Times New Roman"/>
        </w:rPr>
        <w:t xml:space="preserve">was predominantly carbonate and </w:t>
      </w:r>
      <w:r w:rsidR="006B7B47" w:rsidRPr="006B1631">
        <w:rPr>
          <w:rFonts w:ascii="Times New Roman" w:hAnsi="Times New Roman" w:cs="Times New Roman"/>
        </w:rPr>
        <w:t xml:space="preserve">generally </w:t>
      </w:r>
      <w:r w:rsidR="008340DA" w:rsidRPr="006B1631">
        <w:rPr>
          <w:rFonts w:ascii="Times New Roman" w:hAnsi="Times New Roman" w:cs="Times New Roman"/>
        </w:rPr>
        <w:t>reflected the composition of surrounding benthic sediment</w:t>
      </w:r>
      <w:del w:id="57" w:author="Geography" w:date="2020-12-10T08:26:00Z">
        <w:r w:rsidR="00265673" w:rsidRPr="006B1631" w:rsidDel="00706FFA">
          <w:rPr>
            <w:rFonts w:ascii="Times New Roman" w:hAnsi="Times New Roman" w:cs="Times New Roman"/>
          </w:rPr>
          <w:delText xml:space="preserve"> at each site</w:delText>
        </w:r>
      </w:del>
      <w:r w:rsidR="008340DA" w:rsidRPr="006B1631">
        <w:rPr>
          <w:rFonts w:ascii="Times New Roman" w:hAnsi="Times New Roman" w:cs="Times New Roman"/>
        </w:rPr>
        <w:t xml:space="preserve">, though </w:t>
      </w:r>
      <w:ins w:id="58" w:author="Geography" w:date="2020-12-10T08:24:00Z">
        <w:r w:rsidR="00706FFA" w:rsidRPr="006B1631">
          <w:rPr>
            <w:rFonts w:ascii="Times New Roman" w:hAnsi="Times New Roman" w:cs="Times New Roman"/>
          </w:rPr>
          <w:t>sediment on</w:t>
        </w:r>
      </w:ins>
      <w:del w:id="59" w:author="Geography" w:date="2020-12-10T08:24:00Z">
        <w:r w:rsidRPr="006B1631" w:rsidDel="00706FFA">
          <w:rPr>
            <w:rFonts w:ascii="Times New Roman" w:hAnsi="Times New Roman" w:cs="Times New Roman"/>
          </w:rPr>
          <w:delText>s</w:delText>
        </w:r>
        <w:r w:rsidR="00A47431" w:rsidRPr="006B1631" w:rsidDel="00706FFA">
          <w:rPr>
            <w:rFonts w:ascii="Times New Roman" w:hAnsi="Times New Roman" w:cs="Times New Roman"/>
          </w:rPr>
          <w:delText>ites</w:delText>
        </w:r>
        <w:r w:rsidRPr="006B1631" w:rsidDel="00706FFA">
          <w:rPr>
            <w:rFonts w:ascii="Times New Roman" w:hAnsi="Times New Roman" w:cs="Times New Roman"/>
          </w:rPr>
          <w:delText xml:space="preserve"> on</w:delText>
        </w:r>
      </w:del>
      <w:r w:rsidRPr="006B1631">
        <w:rPr>
          <w:rFonts w:ascii="Times New Roman" w:hAnsi="Times New Roman" w:cs="Times New Roman"/>
        </w:rPr>
        <w:t xml:space="preserve"> the north reef</w:t>
      </w:r>
      <w:ins w:id="60" w:author="Geography" w:date="2020-12-10T08:24:00Z">
        <w:r w:rsidR="00706FFA" w:rsidRPr="006B1631">
          <w:rPr>
            <w:rFonts w:ascii="Times New Roman" w:hAnsi="Times New Roman" w:cs="Times New Roman"/>
          </w:rPr>
          <w:t xml:space="preserve"> had</w:t>
        </w:r>
      </w:ins>
      <w:del w:id="61" w:author="Geography" w:date="2020-12-10T08:24:00Z">
        <w:r w:rsidRPr="006B1631" w:rsidDel="00706FFA">
          <w:rPr>
            <w:rFonts w:ascii="Times New Roman" w:hAnsi="Times New Roman" w:cs="Times New Roman"/>
          </w:rPr>
          <w:delText xml:space="preserve"> </w:delText>
        </w:r>
        <w:r w:rsidR="00A47431" w:rsidRPr="006B1631" w:rsidDel="00706FFA">
          <w:rPr>
            <w:rFonts w:ascii="Times New Roman" w:hAnsi="Times New Roman" w:cs="Times New Roman"/>
          </w:rPr>
          <w:delText>showed</w:delText>
        </w:r>
      </w:del>
      <w:r w:rsidR="006B7B47" w:rsidRPr="006B1631">
        <w:rPr>
          <w:rFonts w:ascii="Times New Roman" w:hAnsi="Times New Roman" w:cs="Times New Roman"/>
        </w:rPr>
        <w:t xml:space="preserve"> higher </w:t>
      </w:r>
      <w:proofErr w:type="spellStart"/>
      <w:r w:rsidR="008340DA" w:rsidRPr="006B1631">
        <w:rPr>
          <w:rFonts w:ascii="Times New Roman" w:hAnsi="Times New Roman" w:cs="Times New Roman"/>
        </w:rPr>
        <w:t>terrigenous</w:t>
      </w:r>
      <w:proofErr w:type="spellEnd"/>
      <w:r w:rsidR="008340DA" w:rsidRPr="006B1631">
        <w:rPr>
          <w:rFonts w:ascii="Times New Roman" w:hAnsi="Times New Roman" w:cs="Times New Roman"/>
        </w:rPr>
        <w:t xml:space="preserve"> fraction</w:t>
      </w:r>
      <w:r w:rsidR="00A47431" w:rsidRPr="006B1631">
        <w:rPr>
          <w:rFonts w:ascii="Times New Roman" w:hAnsi="Times New Roman" w:cs="Times New Roman"/>
        </w:rPr>
        <w:t>s</w:t>
      </w:r>
      <w:r w:rsidR="008340DA" w:rsidRPr="006B1631">
        <w:rPr>
          <w:rFonts w:ascii="Times New Roman" w:hAnsi="Times New Roman" w:cs="Times New Roman"/>
        </w:rPr>
        <w:t xml:space="preserve"> </w:t>
      </w:r>
      <w:r w:rsidR="00A47431" w:rsidRPr="006B1631">
        <w:rPr>
          <w:rFonts w:ascii="Times New Roman" w:hAnsi="Times New Roman" w:cs="Times New Roman"/>
        </w:rPr>
        <w:t>than</w:t>
      </w:r>
      <w:r w:rsidR="008340DA" w:rsidRPr="006B1631">
        <w:rPr>
          <w:rFonts w:ascii="Times New Roman" w:hAnsi="Times New Roman" w:cs="Times New Roman"/>
        </w:rPr>
        <w:t xml:space="preserve"> the surrounding </w:t>
      </w:r>
      <w:r w:rsidR="006B7B47" w:rsidRPr="006B1631">
        <w:rPr>
          <w:rFonts w:ascii="Times New Roman" w:hAnsi="Times New Roman" w:cs="Times New Roman"/>
        </w:rPr>
        <w:t>seab</w:t>
      </w:r>
      <w:ins w:id="62" w:author="Geography" w:date="2020-12-10T08:16:00Z">
        <w:r w:rsidR="00CA6E93" w:rsidRPr="006B1631">
          <w:rPr>
            <w:rFonts w:ascii="Times New Roman" w:hAnsi="Times New Roman" w:cs="Times New Roman"/>
          </w:rPr>
          <w:t>ed</w:t>
        </w:r>
      </w:ins>
      <w:del w:id="63" w:author="Geography" w:date="2020-12-10T08:16:00Z">
        <w:r w:rsidR="006B7B47" w:rsidRPr="006B1631" w:rsidDel="00CA6E93">
          <w:rPr>
            <w:rFonts w:ascii="Times New Roman" w:hAnsi="Times New Roman" w:cs="Times New Roman"/>
          </w:rPr>
          <w:delText>ed</w:delText>
        </w:r>
        <w:r w:rsidR="008340DA" w:rsidRPr="006B1631" w:rsidDel="00CA6E93">
          <w:rPr>
            <w:rFonts w:ascii="Times New Roman" w:hAnsi="Times New Roman" w:cs="Times New Roman"/>
          </w:rPr>
          <w:delText xml:space="preserve">, suggesting enrichment by </w:delText>
        </w:r>
        <w:r w:rsidR="005E311A" w:rsidRPr="006B1631" w:rsidDel="00CA6E93">
          <w:rPr>
            <w:rFonts w:ascii="Times New Roman" w:hAnsi="Times New Roman" w:cs="Times New Roman"/>
          </w:rPr>
          <w:delText>terrigenous</w:delText>
        </w:r>
        <w:r w:rsidR="006B7B47" w:rsidRPr="006B1631" w:rsidDel="00CA6E93">
          <w:rPr>
            <w:rFonts w:ascii="Times New Roman" w:hAnsi="Times New Roman" w:cs="Times New Roman"/>
          </w:rPr>
          <w:delText xml:space="preserve"> </w:delText>
        </w:r>
        <w:r w:rsidR="00A47431" w:rsidRPr="006B1631" w:rsidDel="00CA6E93">
          <w:rPr>
            <w:rFonts w:ascii="Times New Roman" w:hAnsi="Times New Roman" w:cs="Times New Roman"/>
          </w:rPr>
          <w:delText xml:space="preserve">stream </w:delText>
        </w:r>
        <w:r w:rsidR="005E311A" w:rsidRPr="006B1631" w:rsidDel="00CA6E93">
          <w:rPr>
            <w:rFonts w:ascii="Times New Roman" w:hAnsi="Times New Roman" w:cs="Times New Roman"/>
          </w:rPr>
          <w:delText>discharge</w:delText>
        </w:r>
      </w:del>
      <w:r w:rsidR="008340DA" w:rsidRPr="006B1631">
        <w:rPr>
          <w:rFonts w:ascii="Times New Roman" w:hAnsi="Times New Roman" w:cs="Times New Roman"/>
        </w:rPr>
        <w:t xml:space="preserve">. </w:t>
      </w:r>
      <w:ins w:id="64" w:author="Geography" w:date="2020-12-10T08:01:00Z">
        <w:r w:rsidR="00832A69" w:rsidRPr="006B1631">
          <w:rPr>
            <w:rFonts w:ascii="Times New Roman" w:hAnsi="Times New Roman" w:cs="Times New Roman"/>
          </w:rPr>
          <w:t>A</w:t>
        </w:r>
      </w:ins>
      <w:del w:id="65" w:author="Geography" w:date="2020-12-10T08:01:00Z">
        <w:r w:rsidR="006B7B47" w:rsidRPr="006B1631" w:rsidDel="00832A69">
          <w:rPr>
            <w:rFonts w:ascii="Times New Roman" w:hAnsi="Times New Roman" w:cs="Times New Roman"/>
          </w:rPr>
          <w:delText>Terrigenous sediment a</w:delText>
        </w:r>
      </w:del>
      <w:r w:rsidR="006B7B47" w:rsidRPr="006B1631">
        <w:rPr>
          <w:rFonts w:ascii="Times New Roman" w:hAnsi="Times New Roman" w:cs="Times New Roman"/>
        </w:rPr>
        <w:t>ccumulatio</w:t>
      </w:r>
      <w:ins w:id="66" w:author="Geography" w:date="2020-12-10T08:26:00Z">
        <w:r w:rsidR="00706FFA" w:rsidRPr="006B1631">
          <w:rPr>
            <w:rFonts w:ascii="Times New Roman" w:hAnsi="Times New Roman" w:cs="Times New Roman"/>
          </w:rPr>
          <w:t>n</w:t>
        </w:r>
      </w:ins>
      <w:del w:id="67" w:author="Geography" w:date="2020-12-10T08:26:00Z">
        <w:r w:rsidR="006B7B47" w:rsidRPr="006B1631" w:rsidDel="00706FFA">
          <w:rPr>
            <w:rFonts w:ascii="Times New Roman" w:hAnsi="Times New Roman" w:cs="Times New Roman"/>
          </w:rPr>
          <w:delText>n</w:delText>
        </w:r>
      </w:del>
      <w:ins w:id="68" w:author="Geography" w:date="2020-12-10T08:01:00Z">
        <w:r w:rsidR="00832A69" w:rsidRPr="006B1631">
          <w:rPr>
            <w:rFonts w:ascii="Times New Roman" w:hAnsi="Times New Roman" w:cs="Times New Roman"/>
          </w:rPr>
          <w:t xml:space="preserve"> of </w:t>
        </w:r>
        <w:proofErr w:type="spellStart"/>
        <w:r w:rsidR="00832A69" w:rsidRPr="006B1631">
          <w:rPr>
            <w:rFonts w:ascii="Times New Roman" w:hAnsi="Times New Roman" w:cs="Times New Roman"/>
          </w:rPr>
          <w:t>terrigenous</w:t>
        </w:r>
        <w:proofErr w:type="spellEnd"/>
        <w:r w:rsidR="00832A69" w:rsidRPr="006B1631">
          <w:rPr>
            <w:rFonts w:ascii="Times New Roman" w:hAnsi="Times New Roman" w:cs="Times New Roman"/>
          </w:rPr>
          <w:t xml:space="preserve"> sediment</w:t>
        </w:r>
      </w:ins>
      <w:r w:rsidR="006B7B47" w:rsidRPr="006B1631">
        <w:rPr>
          <w:rFonts w:ascii="Times New Roman" w:hAnsi="Times New Roman" w:cs="Times New Roman"/>
        </w:rPr>
        <w:t xml:space="preserve"> in the </w:t>
      </w:r>
      <w:del w:id="69" w:author="Geography" w:date="2020-12-10T08:01:00Z">
        <w:r w:rsidR="006B7B47" w:rsidRPr="006B1631" w:rsidDel="00832A69">
          <w:rPr>
            <w:rFonts w:ascii="Times New Roman" w:hAnsi="Times New Roman" w:cs="Times New Roman"/>
          </w:rPr>
          <w:delText xml:space="preserve">sediment </w:delText>
        </w:r>
      </w:del>
      <w:r w:rsidR="006B7B47" w:rsidRPr="006B1631">
        <w:rPr>
          <w:rFonts w:ascii="Times New Roman" w:hAnsi="Times New Roman" w:cs="Times New Roman"/>
        </w:rPr>
        <w:t>trap</w:t>
      </w:r>
      <w:ins w:id="70" w:author="Geography" w:date="2020-12-10T08:02:00Z">
        <w:r w:rsidR="00832A69" w:rsidRPr="006B1631">
          <w:rPr>
            <w:rFonts w:ascii="Times New Roman" w:hAnsi="Times New Roman" w:cs="Times New Roman"/>
          </w:rPr>
          <w:t xml:space="preserve">s </w:t>
        </w:r>
      </w:ins>
      <w:del w:id="71" w:author="Geography" w:date="2020-12-10T08:02:00Z">
        <w:r w:rsidR="006B7B47" w:rsidRPr="006B1631" w:rsidDel="00832A69">
          <w:rPr>
            <w:rFonts w:ascii="Times New Roman" w:hAnsi="Times New Roman" w:cs="Times New Roman"/>
          </w:rPr>
          <w:delText xml:space="preserve"> </w:delText>
        </w:r>
      </w:del>
      <w:del w:id="72" w:author="Geography" w:date="2020-12-10T08:01:00Z">
        <w:r w:rsidR="006B7B47" w:rsidRPr="006B1631" w:rsidDel="00832A69">
          <w:rPr>
            <w:rFonts w:ascii="Times New Roman" w:hAnsi="Times New Roman" w:cs="Times New Roman"/>
          </w:rPr>
          <w:delText xml:space="preserve">nearest the stream outlet was significantly </w:delText>
        </w:r>
      </w:del>
      <w:r w:rsidR="006B7B47" w:rsidRPr="006B1631">
        <w:rPr>
          <w:rFonts w:ascii="Times New Roman" w:hAnsi="Times New Roman" w:cs="Times New Roman"/>
        </w:rPr>
        <w:t xml:space="preserve">correlated with </w:t>
      </w:r>
      <w:del w:id="73" w:author="Geography" w:date="2020-12-10T08:16:00Z">
        <w:r w:rsidR="006B7B47" w:rsidRPr="006B1631" w:rsidDel="00CA6E93">
          <w:rPr>
            <w:rFonts w:ascii="Times New Roman" w:hAnsi="Times New Roman" w:cs="Times New Roman"/>
          </w:rPr>
          <w:delText>suspended sediment yield from the stream</w:delText>
        </w:r>
      </w:del>
      <w:ins w:id="74" w:author="Geography" w:date="2020-12-10T08:16:00Z">
        <w:r w:rsidR="00CA6E93" w:rsidRPr="006B1631">
          <w:rPr>
            <w:rFonts w:ascii="Times New Roman" w:hAnsi="Times New Roman" w:cs="Times New Roman"/>
          </w:rPr>
          <w:t>SSY</w:t>
        </w:r>
      </w:ins>
      <w:ins w:id="75" w:author="Geography" w:date="2020-12-10T08:02:00Z">
        <w:r w:rsidR="00832A69" w:rsidRPr="006B1631">
          <w:rPr>
            <w:rFonts w:ascii="Times New Roman" w:hAnsi="Times New Roman" w:cs="Times New Roman"/>
          </w:rPr>
          <w:t xml:space="preserve"> at the site nearest the stream </w:t>
        </w:r>
        <w:del w:id="76" w:author="Curt Storlazzi" w:date="2020-12-10T14:39:00Z">
          <w:r w:rsidR="00832A69" w:rsidRPr="006B1631" w:rsidDel="00FA39A1">
            <w:rPr>
              <w:rFonts w:ascii="Times New Roman" w:hAnsi="Times New Roman" w:cs="Times New Roman"/>
            </w:rPr>
            <w:delText>outlet</w:delText>
          </w:r>
        </w:del>
      </w:ins>
      <w:ins w:id="77" w:author="Curt Storlazzi" w:date="2020-12-10T14:39:00Z">
        <w:r w:rsidR="00FA39A1" w:rsidRPr="006B1631">
          <w:rPr>
            <w:rFonts w:ascii="Times New Roman" w:hAnsi="Times New Roman" w:cs="Times New Roman"/>
          </w:rPr>
          <w:t>mouth</w:t>
        </w:r>
      </w:ins>
      <w:r w:rsidR="006B7B47" w:rsidRPr="006B1631">
        <w:rPr>
          <w:rFonts w:ascii="Times New Roman" w:hAnsi="Times New Roman" w:cs="Times New Roman"/>
        </w:rPr>
        <w:t>, but not at sites on the reef flat</w:t>
      </w:r>
      <w:del w:id="78" w:author="Geography" w:date="2020-12-10T08:03:00Z">
        <w:r w:rsidR="006B7B47" w:rsidRPr="006B1631" w:rsidDel="00832A69">
          <w:rPr>
            <w:rFonts w:ascii="Times New Roman" w:hAnsi="Times New Roman" w:cs="Times New Roman"/>
          </w:rPr>
          <w:delText>, suggesting accumulation was dominated by fluvial processes only near the stream outlet</w:delText>
        </w:r>
      </w:del>
      <w:r w:rsidR="006B7B47" w:rsidRPr="006B1631">
        <w:rPr>
          <w:rFonts w:ascii="Times New Roman" w:hAnsi="Times New Roman" w:cs="Times New Roman"/>
        </w:rPr>
        <w:t xml:space="preserve">. </w:t>
      </w:r>
      <w:r w:rsidR="008340DA" w:rsidRPr="006B1631">
        <w:rPr>
          <w:rFonts w:ascii="Times New Roman" w:hAnsi="Times New Roman" w:cs="Times New Roman"/>
        </w:rPr>
        <w:t>Sediment accumulation</w:t>
      </w:r>
      <w:del w:id="79" w:author="Geography" w:date="2020-12-10T08:26:00Z">
        <w:r w:rsidR="008340DA" w:rsidRPr="006B1631" w:rsidDel="00706FFA">
          <w:rPr>
            <w:rFonts w:ascii="Times New Roman" w:hAnsi="Times New Roman" w:cs="Times New Roman"/>
          </w:rPr>
          <w:delText xml:space="preserve"> rates</w:delText>
        </w:r>
      </w:del>
      <w:r w:rsidR="008340DA" w:rsidRPr="006B1631">
        <w:rPr>
          <w:rFonts w:ascii="Times New Roman" w:hAnsi="Times New Roman" w:cs="Times New Roman"/>
        </w:rPr>
        <w:t xml:space="preserve"> in </w:t>
      </w:r>
      <w:ins w:id="80" w:author="Geography" w:date="2020-12-10T08:04:00Z">
        <w:r w:rsidR="00832A69" w:rsidRPr="006B1631">
          <w:rPr>
            <w:rFonts w:ascii="Times New Roman" w:hAnsi="Times New Roman" w:cs="Times New Roman"/>
          </w:rPr>
          <w:t>three</w:t>
        </w:r>
      </w:ins>
      <w:del w:id="81" w:author="Geography" w:date="2020-12-10T08:04:00Z">
        <w:r w:rsidR="00A47431" w:rsidRPr="006B1631" w:rsidDel="00832A69">
          <w:rPr>
            <w:rFonts w:ascii="Times New Roman" w:hAnsi="Times New Roman" w:cs="Times New Roman"/>
          </w:rPr>
          <w:delText xml:space="preserve">some </w:delText>
        </w:r>
        <w:r w:rsidR="00265673" w:rsidRPr="006B1631" w:rsidDel="00832A69">
          <w:rPr>
            <w:rFonts w:ascii="Times New Roman" w:hAnsi="Times New Roman" w:cs="Times New Roman"/>
          </w:rPr>
          <w:delText>sediment</w:delText>
        </w:r>
      </w:del>
      <w:r w:rsidR="00265673" w:rsidRPr="006B1631">
        <w:rPr>
          <w:rFonts w:ascii="Times New Roman" w:hAnsi="Times New Roman" w:cs="Times New Roman"/>
        </w:rPr>
        <w:t xml:space="preserve"> traps</w:t>
      </w:r>
      <w:r w:rsidRPr="006B1631">
        <w:rPr>
          <w:rFonts w:ascii="Times New Roman" w:hAnsi="Times New Roman" w:cs="Times New Roman"/>
        </w:rPr>
        <w:t xml:space="preserve"> on the reef flat and fore</w:t>
      </w:r>
      <w:r w:rsidR="006B7B47" w:rsidRPr="006B1631">
        <w:rPr>
          <w:rFonts w:ascii="Times New Roman" w:hAnsi="Times New Roman" w:cs="Times New Roman"/>
        </w:rPr>
        <w:t xml:space="preserve"> </w:t>
      </w:r>
      <w:r w:rsidRPr="006B1631">
        <w:rPr>
          <w:rFonts w:ascii="Times New Roman" w:hAnsi="Times New Roman" w:cs="Times New Roman"/>
        </w:rPr>
        <w:t>reef</w:t>
      </w:r>
      <w:r w:rsidR="008340DA" w:rsidRPr="006B1631">
        <w:rPr>
          <w:rFonts w:ascii="Times New Roman" w:hAnsi="Times New Roman" w:cs="Times New Roman"/>
        </w:rPr>
        <w:t xml:space="preserve"> </w:t>
      </w:r>
      <w:del w:id="82" w:author="Geography" w:date="2020-12-10T08:17:00Z">
        <w:r w:rsidR="008340DA" w:rsidRPr="006B1631" w:rsidDel="00CA6E93">
          <w:rPr>
            <w:rFonts w:ascii="Times New Roman" w:hAnsi="Times New Roman" w:cs="Times New Roman"/>
          </w:rPr>
          <w:delText xml:space="preserve">were significantly </w:delText>
        </w:r>
      </w:del>
      <w:r w:rsidR="008340DA" w:rsidRPr="006B1631">
        <w:rPr>
          <w:rFonts w:ascii="Times New Roman" w:hAnsi="Times New Roman" w:cs="Times New Roman"/>
        </w:rPr>
        <w:t xml:space="preserve">correlated with </w:t>
      </w:r>
      <w:r w:rsidR="00981208" w:rsidRPr="006B1631">
        <w:rPr>
          <w:rFonts w:ascii="Times New Roman" w:hAnsi="Times New Roman" w:cs="Times New Roman"/>
        </w:rPr>
        <w:t xml:space="preserve">mean </w:t>
      </w:r>
      <w:r w:rsidR="008340DA" w:rsidRPr="006B1631">
        <w:rPr>
          <w:rFonts w:ascii="Times New Roman" w:hAnsi="Times New Roman" w:cs="Times New Roman"/>
        </w:rPr>
        <w:t>wave heights</w:t>
      </w:r>
      <w:ins w:id="83" w:author="Geography" w:date="2020-12-10T08:17:00Z">
        <w:r w:rsidR="00CA6E93" w:rsidRPr="006B1631">
          <w:rPr>
            <w:rFonts w:ascii="Times New Roman" w:hAnsi="Times New Roman" w:cs="Times New Roman"/>
          </w:rPr>
          <w:t xml:space="preserve"> but not </w:t>
        </w:r>
        <w:proofErr w:type="gramStart"/>
        <w:r w:rsidR="00CA6E93" w:rsidRPr="006B1631">
          <w:rPr>
            <w:rFonts w:ascii="Times New Roman" w:hAnsi="Times New Roman" w:cs="Times New Roman"/>
          </w:rPr>
          <w:t>SSY</w:t>
        </w:r>
      </w:ins>
      <w:r w:rsidR="008340DA" w:rsidRPr="006B1631">
        <w:rPr>
          <w:rFonts w:ascii="Times New Roman" w:hAnsi="Times New Roman" w:cs="Times New Roman"/>
        </w:rPr>
        <w:t>,</w:t>
      </w:r>
      <w:proofErr w:type="gramEnd"/>
      <w:r w:rsidR="008340DA" w:rsidRPr="006B1631">
        <w:rPr>
          <w:rFonts w:ascii="Times New Roman" w:hAnsi="Times New Roman" w:cs="Times New Roman"/>
        </w:rPr>
        <w:t xml:space="preserve"> </w:t>
      </w:r>
      <w:del w:id="84" w:author="Curt Storlazzi" w:date="2020-12-10T14:39:00Z">
        <w:r w:rsidR="008340DA" w:rsidRPr="006B1631" w:rsidDel="00FA39A1">
          <w:rPr>
            <w:rFonts w:ascii="Times New Roman" w:hAnsi="Times New Roman" w:cs="Times New Roman"/>
          </w:rPr>
          <w:delText xml:space="preserve">suggesting </w:delText>
        </w:r>
      </w:del>
      <w:ins w:id="85" w:author="Curt Storlazzi" w:date="2020-12-10T14:39:00Z">
        <w:r w:rsidR="00FA39A1" w:rsidRPr="006B1631">
          <w:rPr>
            <w:rFonts w:ascii="Times New Roman" w:hAnsi="Times New Roman" w:cs="Times New Roman"/>
          </w:rPr>
          <w:t xml:space="preserve">indicated </w:t>
        </w:r>
      </w:ins>
      <w:r w:rsidR="008340DA" w:rsidRPr="006B1631">
        <w:rPr>
          <w:rFonts w:ascii="Times New Roman" w:hAnsi="Times New Roman" w:cs="Times New Roman"/>
        </w:rPr>
        <w:t xml:space="preserve">wave-driven </w:t>
      </w:r>
      <w:proofErr w:type="spellStart"/>
      <w:r w:rsidR="008340DA" w:rsidRPr="006B1631">
        <w:rPr>
          <w:rFonts w:ascii="Times New Roman" w:hAnsi="Times New Roman" w:cs="Times New Roman"/>
        </w:rPr>
        <w:t>resuspension</w:t>
      </w:r>
      <w:proofErr w:type="spellEnd"/>
      <w:r w:rsidR="008340DA" w:rsidRPr="006B1631">
        <w:rPr>
          <w:rFonts w:ascii="Times New Roman" w:hAnsi="Times New Roman" w:cs="Times New Roman"/>
        </w:rPr>
        <w:t xml:space="preserve"> of reef-derived sediment </w:t>
      </w:r>
      <w:r w:rsidR="006B7B47" w:rsidRPr="006B1631">
        <w:rPr>
          <w:rFonts w:ascii="Times New Roman" w:hAnsi="Times New Roman" w:cs="Times New Roman"/>
        </w:rPr>
        <w:t xml:space="preserve">was </w:t>
      </w:r>
      <w:r w:rsidR="008340DA" w:rsidRPr="006B1631">
        <w:rPr>
          <w:rFonts w:ascii="Times New Roman" w:hAnsi="Times New Roman" w:cs="Times New Roman"/>
        </w:rPr>
        <w:t xml:space="preserve">the dominant </w:t>
      </w:r>
      <w:ins w:id="86" w:author="Geography" w:date="2020-12-10T08:04:00Z">
        <w:r w:rsidR="00832A69" w:rsidRPr="006B1631">
          <w:rPr>
            <w:rFonts w:ascii="Times New Roman" w:hAnsi="Times New Roman" w:cs="Times New Roman"/>
          </w:rPr>
          <w:t>driver</w:t>
        </w:r>
      </w:ins>
      <w:del w:id="87" w:author="Geography" w:date="2020-12-10T08:04:00Z">
        <w:r w:rsidR="008340DA" w:rsidRPr="006B1631" w:rsidDel="00832A69">
          <w:rPr>
            <w:rFonts w:ascii="Times New Roman" w:hAnsi="Times New Roman" w:cs="Times New Roman"/>
          </w:rPr>
          <w:delText>source</w:delText>
        </w:r>
      </w:del>
      <w:r w:rsidR="008340DA" w:rsidRPr="006B1631">
        <w:rPr>
          <w:rFonts w:ascii="Times New Roman" w:hAnsi="Times New Roman" w:cs="Times New Roman"/>
        </w:rPr>
        <w:t xml:space="preserve"> of sediment accumulation</w:t>
      </w:r>
      <w:del w:id="88" w:author="Geography" w:date="2020-12-10T08:04:00Z">
        <w:r w:rsidR="008340DA" w:rsidRPr="006B1631" w:rsidDel="00832A69">
          <w:rPr>
            <w:rFonts w:ascii="Times New Roman" w:hAnsi="Times New Roman" w:cs="Times New Roman"/>
          </w:rPr>
          <w:delText xml:space="preserve"> </w:delText>
        </w:r>
        <w:r w:rsidR="005E311A" w:rsidRPr="006B1631" w:rsidDel="00832A69">
          <w:rPr>
            <w:rFonts w:ascii="Times New Roman" w:hAnsi="Times New Roman" w:cs="Times New Roman"/>
          </w:rPr>
          <w:delText>in those areas</w:delText>
        </w:r>
      </w:del>
      <w:r w:rsidR="008340DA" w:rsidRPr="006B1631">
        <w:rPr>
          <w:rFonts w:ascii="Times New Roman" w:hAnsi="Times New Roman" w:cs="Times New Roman"/>
        </w:rPr>
        <w:t xml:space="preserve">. Sediment accumulation on </w:t>
      </w:r>
      <w:ins w:id="89" w:author="Geography" w:date="2020-12-10T08:05:00Z">
        <w:r w:rsidR="00832A69" w:rsidRPr="006B1631">
          <w:rPr>
            <w:rFonts w:ascii="Times New Roman" w:hAnsi="Times New Roman" w:cs="Times New Roman"/>
          </w:rPr>
          <w:t xml:space="preserve">the </w:t>
        </w:r>
      </w:ins>
      <w:del w:id="90" w:author="Geography" w:date="2020-12-10T08:05:00Z">
        <w:r w:rsidR="00265673" w:rsidRPr="006B1631" w:rsidDel="00832A69">
          <w:rPr>
            <w:rFonts w:ascii="Times New Roman" w:hAnsi="Times New Roman" w:cs="Times New Roman"/>
          </w:rPr>
          <w:delText>sediment</w:delText>
        </w:r>
      </w:del>
      <w:del w:id="91" w:author="Geography" w:date="2020-12-10T08:04:00Z">
        <w:r w:rsidR="00265673" w:rsidRPr="006B1631" w:rsidDel="00832A69">
          <w:rPr>
            <w:rFonts w:ascii="Times New Roman" w:hAnsi="Times New Roman" w:cs="Times New Roman"/>
          </w:rPr>
          <w:delText xml:space="preserve"> </w:delText>
        </w:r>
      </w:del>
      <w:r w:rsidR="00265673" w:rsidRPr="006B1631">
        <w:rPr>
          <w:rFonts w:ascii="Times New Roman" w:hAnsi="Times New Roman" w:cs="Times New Roman"/>
        </w:rPr>
        <w:t>pods</w:t>
      </w:r>
      <w:r w:rsidR="006B7B47" w:rsidRPr="006B1631">
        <w:rPr>
          <w:rFonts w:ascii="Times New Roman" w:hAnsi="Times New Roman" w:cs="Times New Roman"/>
        </w:rPr>
        <w:t>, however,</w:t>
      </w:r>
      <w:r w:rsidR="008340DA" w:rsidRPr="006B1631">
        <w:rPr>
          <w:rFonts w:ascii="Times New Roman" w:hAnsi="Times New Roman" w:cs="Times New Roman"/>
        </w:rPr>
        <w:t xml:space="preserve"> </w:t>
      </w:r>
      <w:del w:id="92" w:author="Geography" w:date="2020-12-10T08:27:00Z">
        <w:r w:rsidR="008340DA" w:rsidRPr="006B1631" w:rsidDel="00706FFA">
          <w:rPr>
            <w:rFonts w:ascii="Times New Roman" w:hAnsi="Times New Roman" w:cs="Times New Roman"/>
          </w:rPr>
          <w:delText xml:space="preserve">was negatively </w:delText>
        </w:r>
      </w:del>
      <w:r w:rsidR="008340DA" w:rsidRPr="006B1631">
        <w:rPr>
          <w:rFonts w:ascii="Times New Roman" w:hAnsi="Times New Roman" w:cs="Times New Roman"/>
        </w:rPr>
        <w:t xml:space="preserve">correlated </w:t>
      </w:r>
      <w:ins w:id="93" w:author="Geography" w:date="2020-12-10T08:27:00Z">
        <w:r w:rsidR="00706FFA" w:rsidRPr="006B1631">
          <w:rPr>
            <w:rFonts w:ascii="Times New Roman" w:hAnsi="Times New Roman" w:cs="Times New Roman"/>
          </w:rPr>
          <w:t xml:space="preserve">negatively </w:t>
        </w:r>
      </w:ins>
      <w:r w:rsidR="008340DA" w:rsidRPr="006B1631">
        <w:rPr>
          <w:rFonts w:ascii="Times New Roman" w:hAnsi="Times New Roman" w:cs="Times New Roman"/>
        </w:rPr>
        <w:t xml:space="preserve">with wave heights </w:t>
      </w:r>
      <w:r w:rsidR="00A47431" w:rsidRPr="006B1631">
        <w:rPr>
          <w:rFonts w:ascii="Times New Roman" w:hAnsi="Times New Roman" w:cs="Times New Roman"/>
        </w:rPr>
        <w:t>on the reef flat and fore</w:t>
      </w:r>
      <w:ins w:id="94" w:author="Curt Storlazzi" w:date="2020-12-10T14:39:00Z">
        <w:r w:rsidR="00FA39A1" w:rsidRPr="006B1631">
          <w:rPr>
            <w:rFonts w:ascii="Times New Roman" w:hAnsi="Times New Roman" w:cs="Times New Roman"/>
          </w:rPr>
          <w:t xml:space="preserve"> </w:t>
        </w:r>
      </w:ins>
      <w:r w:rsidR="00A47431" w:rsidRPr="006B1631">
        <w:rPr>
          <w:rFonts w:ascii="Times New Roman" w:hAnsi="Times New Roman" w:cs="Times New Roman"/>
        </w:rPr>
        <w:t>reef</w:t>
      </w:r>
      <w:r w:rsidR="008340DA" w:rsidRPr="006B1631">
        <w:rPr>
          <w:rFonts w:ascii="Times New Roman" w:hAnsi="Times New Roman" w:cs="Times New Roman"/>
        </w:rPr>
        <w:t xml:space="preserve">, </w:t>
      </w:r>
      <w:del w:id="95" w:author="Curt Storlazzi" w:date="2020-12-10T14:39:00Z">
        <w:r w:rsidR="008340DA" w:rsidRPr="006B1631" w:rsidDel="00FA39A1">
          <w:rPr>
            <w:rFonts w:ascii="Times New Roman" w:hAnsi="Times New Roman" w:cs="Times New Roman"/>
          </w:rPr>
          <w:delText xml:space="preserve">suggesting </w:delText>
        </w:r>
      </w:del>
      <w:ins w:id="96" w:author="Curt Storlazzi" w:date="2020-12-10T14:39:00Z">
        <w:r w:rsidR="00FA39A1" w:rsidRPr="006B1631">
          <w:rPr>
            <w:rFonts w:ascii="Times New Roman" w:hAnsi="Times New Roman" w:cs="Times New Roman"/>
          </w:rPr>
          <w:t xml:space="preserve">indicating </w:t>
        </w:r>
      </w:ins>
      <w:r w:rsidR="00265673" w:rsidRPr="006B1631">
        <w:rPr>
          <w:rFonts w:ascii="Times New Roman" w:hAnsi="Times New Roman" w:cs="Times New Roman"/>
        </w:rPr>
        <w:t>any</w:t>
      </w:r>
      <w:r w:rsidR="008340DA" w:rsidRPr="006B1631">
        <w:rPr>
          <w:rFonts w:ascii="Times New Roman" w:hAnsi="Times New Roman" w:cs="Times New Roman"/>
        </w:rPr>
        <w:t xml:space="preserve"> accumulated sediment </w:t>
      </w:r>
      <w:r w:rsidR="00265673" w:rsidRPr="006B1631">
        <w:rPr>
          <w:rFonts w:ascii="Times New Roman" w:hAnsi="Times New Roman" w:cs="Times New Roman"/>
        </w:rPr>
        <w:t xml:space="preserve">from </w:t>
      </w:r>
      <w:proofErr w:type="spellStart"/>
      <w:r w:rsidR="00265673" w:rsidRPr="006B1631">
        <w:rPr>
          <w:rFonts w:ascii="Times New Roman" w:hAnsi="Times New Roman" w:cs="Times New Roman"/>
        </w:rPr>
        <w:t>resuspension</w:t>
      </w:r>
      <w:proofErr w:type="spellEnd"/>
      <w:r w:rsidR="00265673" w:rsidRPr="006B1631">
        <w:rPr>
          <w:rFonts w:ascii="Times New Roman" w:hAnsi="Times New Roman" w:cs="Times New Roman"/>
        </w:rPr>
        <w:t xml:space="preserve"> was removed</w:t>
      </w:r>
      <w:r w:rsidR="006B7B47" w:rsidRPr="006B1631">
        <w:rPr>
          <w:rFonts w:ascii="Times New Roman" w:hAnsi="Times New Roman" w:cs="Times New Roman"/>
        </w:rPr>
        <w:t xml:space="preserve"> by advection</w:t>
      </w:r>
      <w:r w:rsidR="005E311A" w:rsidRPr="006B1631">
        <w:rPr>
          <w:rFonts w:ascii="Times New Roman" w:hAnsi="Times New Roman" w:cs="Times New Roman"/>
        </w:rPr>
        <w:t xml:space="preserve"> and residence time </w:t>
      </w:r>
      <w:ins w:id="97" w:author="Geography" w:date="2020-12-10T08:20:00Z">
        <w:r w:rsidR="00706FFA" w:rsidRPr="006B1631">
          <w:rPr>
            <w:rFonts w:ascii="Times New Roman" w:hAnsi="Times New Roman" w:cs="Times New Roman"/>
          </w:rPr>
          <w:t xml:space="preserve">on the </w:t>
        </w:r>
        <w:commentRangeStart w:id="98"/>
        <w:r w:rsidR="00706FFA" w:rsidRPr="006B1631">
          <w:rPr>
            <w:rFonts w:ascii="Times New Roman" w:hAnsi="Times New Roman" w:cs="Times New Roman"/>
          </w:rPr>
          <w:t>seabed</w:t>
        </w:r>
      </w:ins>
      <w:commentRangeEnd w:id="98"/>
      <w:r w:rsidR="00FA39A1" w:rsidRPr="006B1631">
        <w:rPr>
          <w:rStyle w:val="CommentReference"/>
          <w:rFonts w:ascii="Times New Roman" w:hAnsi="Times New Roman" w:cs="Times New Roman"/>
          <w:rPrChange w:id="99" w:author="Curt Storlazzi" w:date="2020-12-10T14:51:00Z">
            <w:rPr>
              <w:rStyle w:val="CommentReference"/>
              <w:rFonts w:asciiTheme="minorHAnsi" w:hAnsiTheme="minorHAnsi"/>
            </w:rPr>
          </w:rPrChange>
        </w:rPr>
        <w:commentReference w:id="98"/>
      </w:r>
      <w:ins w:id="100" w:author="Geography" w:date="2020-12-10T08:20:00Z">
        <w:r w:rsidR="00706FFA" w:rsidRPr="006B1631">
          <w:rPr>
            <w:rFonts w:ascii="Times New Roman" w:hAnsi="Times New Roman" w:cs="Times New Roman"/>
          </w:rPr>
          <w:t xml:space="preserve"> </w:t>
        </w:r>
      </w:ins>
      <w:r w:rsidR="005E311A" w:rsidRPr="006B1631">
        <w:rPr>
          <w:rFonts w:ascii="Times New Roman" w:hAnsi="Times New Roman" w:cs="Times New Roman"/>
        </w:rPr>
        <w:t>was low</w:t>
      </w:r>
      <w:r w:rsidRPr="006B1631">
        <w:rPr>
          <w:rFonts w:ascii="Times New Roman" w:hAnsi="Times New Roman" w:cs="Times New Roman"/>
        </w:rPr>
        <w:t>.</w:t>
      </w:r>
      <w:ins w:id="101" w:author="Geography" w:date="2020-12-10T08:18:00Z">
        <w:r w:rsidR="00C04F4F" w:rsidRPr="006B1631">
          <w:rPr>
            <w:rFonts w:ascii="Times New Roman" w:hAnsi="Times New Roman" w:cs="Times New Roman"/>
          </w:rPr>
          <w:t xml:space="preserve"> </w:t>
        </w:r>
      </w:ins>
      <w:del w:id="102" w:author="Geography" w:date="2020-12-10T08:18:00Z">
        <w:r w:rsidRPr="006B1631" w:rsidDel="00C04F4F">
          <w:rPr>
            <w:rFonts w:ascii="Times New Roman" w:hAnsi="Times New Roman" w:cs="Times New Roman"/>
          </w:rPr>
          <w:delText xml:space="preserve"> </w:delText>
        </w:r>
        <w:r w:rsidR="006B7B47" w:rsidRPr="006B1631" w:rsidDel="00C04F4F">
          <w:rPr>
            <w:rFonts w:ascii="Times New Roman" w:hAnsi="Times New Roman" w:cs="Times New Roman"/>
          </w:rPr>
          <w:delText xml:space="preserve">Average </w:delText>
        </w:r>
      </w:del>
      <w:ins w:id="103" w:author="Geography" w:date="2020-12-10T08:18:00Z">
        <w:r w:rsidR="00C04F4F" w:rsidRPr="006B1631">
          <w:rPr>
            <w:rFonts w:ascii="Times New Roman" w:hAnsi="Times New Roman" w:cs="Times New Roman"/>
          </w:rPr>
          <w:t>A</w:t>
        </w:r>
      </w:ins>
      <w:del w:id="104" w:author="Geography" w:date="2020-12-10T08:18:00Z">
        <w:r w:rsidR="006B7B47" w:rsidRPr="006B1631" w:rsidDel="00C04F4F">
          <w:rPr>
            <w:rFonts w:ascii="Times New Roman" w:hAnsi="Times New Roman" w:cs="Times New Roman"/>
          </w:rPr>
          <w:delText>sediment a</w:delText>
        </w:r>
      </w:del>
      <w:r w:rsidR="006B7B47" w:rsidRPr="006B1631">
        <w:rPr>
          <w:rFonts w:ascii="Times New Roman" w:hAnsi="Times New Roman" w:cs="Times New Roman"/>
        </w:rPr>
        <w:t xml:space="preserve">ccumulation </w:t>
      </w:r>
      <w:ins w:id="105" w:author="Geography" w:date="2020-12-10T08:18:00Z">
        <w:r w:rsidR="00C04F4F" w:rsidRPr="006B1631">
          <w:rPr>
            <w:rFonts w:ascii="Times New Roman" w:hAnsi="Times New Roman" w:cs="Times New Roman"/>
          </w:rPr>
          <w:t xml:space="preserve">rates </w:t>
        </w:r>
      </w:ins>
      <w:del w:id="106" w:author="Geography" w:date="2020-12-10T08:18:00Z">
        <w:r w:rsidR="006B7B47" w:rsidRPr="006B1631" w:rsidDel="00C04F4F">
          <w:rPr>
            <w:rFonts w:ascii="Times New Roman" w:hAnsi="Times New Roman" w:cs="Times New Roman"/>
          </w:rPr>
          <w:delText xml:space="preserve">on </w:delText>
        </w:r>
      </w:del>
      <w:del w:id="107" w:author="Geography" w:date="2020-12-10T08:05:00Z">
        <w:r w:rsidR="006B7B47" w:rsidRPr="006B1631" w:rsidDel="00832A69">
          <w:rPr>
            <w:rFonts w:ascii="Times New Roman" w:hAnsi="Times New Roman" w:cs="Times New Roman"/>
          </w:rPr>
          <w:delText xml:space="preserve">sediment </w:delText>
        </w:r>
      </w:del>
      <w:del w:id="108" w:author="Geography" w:date="2020-12-10T08:18:00Z">
        <w:r w:rsidR="006B7B47" w:rsidRPr="006B1631" w:rsidDel="00C04F4F">
          <w:rPr>
            <w:rFonts w:ascii="Times New Roman" w:hAnsi="Times New Roman" w:cs="Times New Roman"/>
          </w:rPr>
          <w:delText xml:space="preserve">pods and in </w:delText>
        </w:r>
      </w:del>
      <w:del w:id="109" w:author="Geography" w:date="2020-12-10T08:05:00Z">
        <w:r w:rsidR="006B7B47" w:rsidRPr="006B1631" w:rsidDel="00832A69">
          <w:rPr>
            <w:rFonts w:ascii="Times New Roman" w:hAnsi="Times New Roman" w:cs="Times New Roman"/>
          </w:rPr>
          <w:delText xml:space="preserve">sediment </w:delText>
        </w:r>
      </w:del>
      <w:del w:id="110" w:author="Geography" w:date="2020-12-10T08:18:00Z">
        <w:r w:rsidR="006B7B47" w:rsidRPr="006B1631" w:rsidDel="00C04F4F">
          <w:rPr>
            <w:rFonts w:ascii="Times New Roman" w:hAnsi="Times New Roman" w:cs="Times New Roman"/>
          </w:rPr>
          <w:delText xml:space="preserve">traps </w:delText>
        </w:r>
      </w:del>
      <w:r w:rsidR="006B7B47" w:rsidRPr="006B1631">
        <w:rPr>
          <w:rFonts w:ascii="Times New Roman" w:hAnsi="Times New Roman" w:cs="Times New Roman"/>
        </w:rPr>
        <w:t xml:space="preserve">exceeded </w:t>
      </w:r>
      <w:del w:id="111" w:author="Geography" w:date="2020-12-10T08:18:00Z">
        <w:r w:rsidR="006B7B47" w:rsidRPr="006B1631" w:rsidDel="00C04F4F">
          <w:rPr>
            <w:rFonts w:ascii="Times New Roman" w:hAnsi="Times New Roman" w:cs="Times New Roman"/>
          </w:rPr>
          <w:delText xml:space="preserve">literature values for coral health impact </w:delText>
        </w:r>
      </w:del>
      <w:r w:rsidR="006B7B47" w:rsidRPr="006B1631">
        <w:rPr>
          <w:rFonts w:ascii="Times New Roman" w:hAnsi="Times New Roman" w:cs="Times New Roman"/>
        </w:rPr>
        <w:t xml:space="preserve">thresholds </w:t>
      </w:r>
      <w:ins w:id="112" w:author="Geography" w:date="2020-12-10T08:18:00Z">
        <w:r w:rsidR="00C04F4F" w:rsidRPr="006B1631">
          <w:rPr>
            <w:rFonts w:ascii="Times New Roman" w:hAnsi="Times New Roman" w:cs="Times New Roman"/>
          </w:rPr>
          <w:t xml:space="preserve">for impacts on coral health </w:t>
        </w:r>
      </w:ins>
      <w:r w:rsidR="006B7B47" w:rsidRPr="006B1631">
        <w:rPr>
          <w:rFonts w:ascii="Times New Roman" w:hAnsi="Times New Roman" w:cs="Times New Roman"/>
        </w:rPr>
        <w:t>in some collections</w:t>
      </w:r>
      <w:del w:id="113" w:author="Geography" w:date="2020-12-10T08:18:00Z">
        <w:r w:rsidR="006B7B47" w:rsidRPr="006B1631" w:rsidDel="00C04F4F">
          <w:rPr>
            <w:rFonts w:ascii="Times New Roman" w:hAnsi="Times New Roman" w:cs="Times New Roman"/>
          </w:rPr>
          <w:delText>,</w:delText>
        </w:r>
      </w:del>
      <w:r w:rsidR="006B7B47" w:rsidRPr="006B1631">
        <w:rPr>
          <w:rFonts w:ascii="Times New Roman" w:hAnsi="Times New Roman" w:cs="Times New Roman"/>
        </w:rPr>
        <w:t xml:space="preserve"> near the stream </w:t>
      </w:r>
      <w:del w:id="114" w:author="Curt Storlazzi" w:date="2020-12-10T14:40:00Z">
        <w:r w:rsidR="006B7B47" w:rsidRPr="006B1631" w:rsidDel="00B65B8B">
          <w:rPr>
            <w:rFonts w:ascii="Times New Roman" w:hAnsi="Times New Roman" w:cs="Times New Roman"/>
          </w:rPr>
          <w:delText>outlet</w:delText>
        </w:r>
      </w:del>
      <w:ins w:id="115" w:author="Curt Storlazzi" w:date="2020-12-10T14:40:00Z">
        <w:r w:rsidR="00B65B8B" w:rsidRPr="006B1631">
          <w:rPr>
            <w:rFonts w:ascii="Times New Roman" w:hAnsi="Times New Roman" w:cs="Times New Roman"/>
          </w:rPr>
          <w:t>mouth</w:t>
        </w:r>
      </w:ins>
      <w:r w:rsidR="006B7B47" w:rsidRPr="006B1631">
        <w:rPr>
          <w:rFonts w:ascii="Times New Roman" w:hAnsi="Times New Roman" w:cs="Times New Roman"/>
        </w:rPr>
        <w:t>, over the more quiescent northern reef, and in deep areas on the fore reef near the channel</w:t>
      </w:r>
      <w:del w:id="116" w:author="Geography" w:date="2020-12-10T08:05:00Z">
        <w:r w:rsidR="006B7B47" w:rsidRPr="006B1631" w:rsidDel="00832A69">
          <w:rPr>
            <w:rFonts w:ascii="Times New Roman" w:hAnsi="Times New Roman" w:cs="Times New Roman"/>
          </w:rPr>
          <w:delText xml:space="preserve"> </w:delText>
        </w:r>
        <w:commentRangeStart w:id="117"/>
        <w:r w:rsidR="006B7B47" w:rsidRPr="006B1631" w:rsidDel="00832A69">
          <w:rPr>
            <w:rFonts w:ascii="Times New Roman" w:hAnsi="Times New Roman" w:cs="Times New Roman"/>
          </w:rPr>
          <w:delText>incised into the reef flat</w:delText>
        </w:r>
      </w:del>
      <w:commentRangeEnd w:id="117"/>
      <w:r w:rsidR="00832A69" w:rsidRPr="006B1631">
        <w:rPr>
          <w:rStyle w:val="CommentReference"/>
          <w:rFonts w:ascii="Times New Roman" w:hAnsi="Times New Roman" w:cs="Times New Roman"/>
          <w:rPrChange w:id="118" w:author="Curt Storlazzi" w:date="2020-12-10T14:51:00Z">
            <w:rPr>
              <w:rStyle w:val="CommentReference"/>
              <w:rFonts w:asciiTheme="minorHAnsi" w:hAnsiTheme="minorHAnsi"/>
            </w:rPr>
          </w:rPrChange>
        </w:rPr>
        <w:commentReference w:id="117"/>
      </w:r>
      <w:r w:rsidR="006B7B47" w:rsidRPr="006B1631">
        <w:rPr>
          <w:rFonts w:ascii="Times New Roman" w:hAnsi="Times New Roman" w:cs="Times New Roman"/>
        </w:rPr>
        <w:t xml:space="preserve">. </w:t>
      </w:r>
      <w:ins w:id="119" w:author="Geography" w:date="2020-12-10T08:07:00Z">
        <w:r w:rsidR="00310D80" w:rsidRPr="006B1631">
          <w:rPr>
            <w:rFonts w:ascii="Times New Roman" w:hAnsi="Times New Roman" w:cs="Times New Roman"/>
          </w:rPr>
          <w:t xml:space="preserve">The results </w:t>
        </w:r>
        <w:del w:id="120" w:author="Curt Storlazzi" w:date="2020-12-10T14:41:00Z">
          <w:r w:rsidR="00310D80" w:rsidRPr="006B1631" w:rsidDel="00B65B8B">
            <w:rPr>
              <w:rFonts w:ascii="Times New Roman" w:hAnsi="Times New Roman" w:cs="Times New Roman"/>
            </w:rPr>
            <w:delText>suggest</w:delText>
          </w:r>
        </w:del>
      </w:ins>
      <w:ins w:id="121" w:author="Curt Storlazzi" w:date="2020-12-10T14:41:00Z">
        <w:r w:rsidR="00B65B8B" w:rsidRPr="006B1631">
          <w:rPr>
            <w:rFonts w:ascii="Times New Roman" w:hAnsi="Times New Roman" w:cs="Times New Roman"/>
          </w:rPr>
          <w:t>indicate</w:t>
        </w:r>
      </w:ins>
      <w:ins w:id="122" w:author="Geography" w:date="2020-12-10T08:07:00Z">
        <w:r w:rsidR="00310D80" w:rsidRPr="006B1631">
          <w:rPr>
            <w:rFonts w:ascii="Times New Roman" w:hAnsi="Times New Roman" w:cs="Times New Roman"/>
          </w:rPr>
          <w:t xml:space="preserve"> that </w:t>
        </w:r>
      </w:ins>
      <w:ins w:id="123" w:author="Geography" w:date="2020-12-10T08:08:00Z">
        <w:r w:rsidR="00310D80" w:rsidRPr="006B1631">
          <w:rPr>
            <w:rFonts w:ascii="Times New Roman" w:hAnsi="Times New Roman" w:cs="Times New Roman"/>
          </w:rPr>
          <w:t xml:space="preserve">episodic </w:t>
        </w:r>
      </w:ins>
      <w:proofErr w:type="spellStart"/>
      <w:ins w:id="124" w:author="Geography" w:date="2020-12-10T08:07:00Z">
        <w:r w:rsidR="00310D80" w:rsidRPr="006B1631">
          <w:rPr>
            <w:rFonts w:ascii="Times New Roman" w:hAnsi="Times New Roman" w:cs="Times New Roman"/>
          </w:rPr>
          <w:t>terrigenous</w:t>
        </w:r>
        <w:proofErr w:type="spellEnd"/>
        <w:r w:rsidR="00310D80" w:rsidRPr="006B1631">
          <w:rPr>
            <w:rFonts w:ascii="Times New Roman" w:hAnsi="Times New Roman" w:cs="Times New Roman"/>
          </w:rPr>
          <w:t xml:space="preserve"> </w:t>
        </w:r>
      </w:ins>
      <w:ins w:id="125" w:author="Geography" w:date="2020-12-10T08:08:00Z">
        <w:r w:rsidR="00310D80" w:rsidRPr="006B1631">
          <w:rPr>
            <w:rFonts w:ascii="Times New Roman" w:hAnsi="Times New Roman" w:cs="Times New Roman"/>
          </w:rPr>
          <w:t>sediment inputs during storm events coul</w:t>
        </w:r>
      </w:ins>
      <w:ins w:id="126" w:author="Geography" w:date="2020-12-10T08:09:00Z">
        <w:r w:rsidR="00310D80" w:rsidRPr="006B1631">
          <w:rPr>
            <w:rFonts w:ascii="Times New Roman" w:hAnsi="Times New Roman" w:cs="Times New Roman"/>
          </w:rPr>
          <w:t>d</w:t>
        </w:r>
      </w:ins>
      <w:ins w:id="127" w:author="Geography" w:date="2020-12-10T08:08:00Z">
        <w:r w:rsidR="00310D80" w:rsidRPr="006B1631">
          <w:rPr>
            <w:rFonts w:ascii="Times New Roman" w:hAnsi="Times New Roman" w:cs="Times New Roman"/>
          </w:rPr>
          <w:t xml:space="preserve"> have chronic impacts on reefs through </w:t>
        </w:r>
      </w:ins>
      <w:ins w:id="128" w:author="Geography" w:date="2020-12-10T08:09:00Z">
        <w:r w:rsidR="00310D80" w:rsidRPr="006B1631">
          <w:rPr>
            <w:rFonts w:ascii="Times New Roman" w:hAnsi="Times New Roman" w:cs="Times New Roman"/>
          </w:rPr>
          <w:t xml:space="preserve">repeated </w:t>
        </w:r>
      </w:ins>
      <w:proofErr w:type="spellStart"/>
      <w:ins w:id="129" w:author="Geography" w:date="2020-12-10T08:08:00Z">
        <w:r w:rsidR="00310D80" w:rsidRPr="006B1631">
          <w:rPr>
            <w:rFonts w:ascii="Times New Roman" w:hAnsi="Times New Roman" w:cs="Times New Roman"/>
          </w:rPr>
          <w:t>resuspension</w:t>
        </w:r>
        <w:proofErr w:type="spellEnd"/>
        <w:r w:rsidR="00310D80" w:rsidRPr="006B1631">
          <w:rPr>
            <w:rFonts w:ascii="Times New Roman" w:hAnsi="Times New Roman" w:cs="Times New Roman"/>
          </w:rPr>
          <w:t xml:space="preserve"> during periods with high wave energy.  </w:t>
        </w:r>
      </w:ins>
      <w:commentRangeStart w:id="130"/>
      <w:commentRangeStart w:id="131"/>
      <w:r w:rsidR="008340DA" w:rsidRPr="006B1631">
        <w:rPr>
          <w:rFonts w:ascii="Times New Roman" w:hAnsi="Times New Roman" w:cs="Times New Roman"/>
        </w:rPr>
        <w:t>The understanding of sediment accumulation</w:t>
      </w:r>
      <w:r w:rsidR="005E311A" w:rsidRPr="006B1631">
        <w:rPr>
          <w:rFonts w:ascii="Times New Roman" w:hAnsi="Times New Roman" w:cs="Times New Roman"/>
        </w:rPr>
        <w:t xml:space="preserve"> patterns</w:t>
      </w:r>
      <w:r w:rsidR="00A47431" w:rsidRPr="006B1631">
        <w:rPr>
          <w:rFonts w:ascii="Times New Roman" w:hAnsi="Times New Roman" w:cs="Times New Roman"/>
        </w:rPr>
        <w:t xml:space="preserve"> and their </w:t>
      </w:r>
      <w:r w:rsidR="00F33313" w:rsidRPr="006B1631">
        <w:rPr>
          <w:rFonts w:ascii="Times New Roman" w:hAnsi="Times New Roman" w:cs="Times New Roman"/>
        </w:rPr>
        <w:t xml:space="preserve">potential </w:t>
      </w:r>
      <w:r w:rsidR="00A47431" w:rsidRPr="006B1631">
        <w:rPr>
          <w:rFonts w:ascii="Times New Roman" w:hAnsi="Times New Roman" w:cs="Times New Roman"/>
        </w:rPr>
        <w:t>impact on coral health</w:t>
      </w:r>
      <w:r w:rsidR="005E311A" w:rsidRPr="006B1631">
        <w:rPr>
          <w:rFonts w:ascii="Times New Roman" w:hAnsi="Times New Roman" w:cs="Times New Roman"/>
        </w:rPr>
        <w:t xml:space="preserve"> developed here</w:t>
      </w:r>
      <w:r w:rsidR="008340DA" w:rsidRPr="006B1631">
        <w:rPr>
          <w:rFonts w:ascii="Times New Roman" w:hAnsi="Times New Roman" w:cs="Times New Roman"/>
        </w:rPr>
        <w:t xml:space="preserve"> </w:t>
      </w:r>
      <w:r w:rsidR="00A47431" w:rsidRPr="006B1631">
        <w:rPr>
          <w:rFonts w:ascii="Times New Roman" w:hAnsi="Times New Roman" w:cs="Times New Roman"/>
        </w:rPr>
        <w:t xml:space="preserve">was accomplished using </w:t>
      </w:r>
      <w:r w:rsidR="008340DA" w:rsidRPr="006B1631">
        <w:rPr>
          <w:rFonts w:ascii="Times New Roman" w:hAnsi="Times New Roman" w:cs="Times New Roman"/>
        </w:rPr>
        <w:t>relatively simple methods that require few technical and personnel resources</w:t>
      </w:r>
      <w:r w:rsidR="00A47431" w:rsidRPr="006B1631">
        <w:rPr>
          <w:rFonts w:ascii="Times New Roman" w:hAnsi="Times New Roman" w:cs="Times New Roman"/>
        </w:rPr>
        <w:t xml:space="preserve">, and </w:t>
      </w:r>
      <w:del w:id="132" w:author="Geography" w:date="2020-12-10T08:07:00Z">
        <w:r w:rsidR="00A47431" w:rsidRPr="006B1631" w:rsidDel="00832A69">
          <w:rPr>
            <w:rFonts w:ascii="Times New Roman" w:hAnsi="Times New Roman" w:cs="Times New Roman"/>
          </w:rPr>
          <w:delText xml:space="preserve">strongly </w:delText>
        </w:r>
      </w:del>
      <w:r w:rsidR="00A47431" w:rsidRPr="006B1631">
        <w:rPr>
          <w:rFonts w:ascii="Times New Roman" w:hAnsi="Times New Roman" w:cs="Times New Roman"/>
        </w:rPr>
        <w:t>supports local management actions to reduce sediment yield from the watershed</w:t>
      </w:r>
      <w:r w:rsidR="00F33313" w:rsidRPr="006B1631">
        <w:rPr>
          <w:rFonts w:ascii="Times New Roman" w:hAnsi="Times New Roman" w:cs="Times New Roman"/>
        </w:rPr>
        <w:t>.</w:t>
      </w:r>
      <w:commentRangeEnd w:id="130"/>
      <w:r w:rsidR="00706FFA" w:rsidRPr="006B1631">
        <w:rPr>
          <w:rStyle w:val="CommentReference"/>
          <w:rFonts w:ascii="Times New Roman" w:hAnsi="Times New Roman" w:cs="Times New Roman"/>
          <w:rPrChange w:id="133" w:author="Curt Storlazzi" w:date="2020-12-10T14:51:00Z">
            <w:rPr>
              <w:rStyle w:val="CommentReference"/>
              <w:rFonts w:asciiTheme="minorHAnsi" w:hAnsiTheme="minorHAnsi"/>
            </w:rPr>
          </w:rPrChange>
        </w:rPr>
        <w:commentReference w:id="130"/>
      </w:r>
      <w:commentRangeEnd w:id="131"/>
      <w:r w:rsidR="00B65B8B" w:rsidRPr="006B1631">
        <w:rPr>
          <w:rStyle w:val="CommentReference"/>
          <w:rFonts w:ascii="Times New Roman" w:hAnsi="Times New Roman" w:cs="Times New Roman"/>
          <w:rPrChange w:id="134" w:author="Curt Storlazzi" w:date="2020-12-10T14:51:00Z">
            <w:rPr>
              <w:rStyle w:val="CommentReference"/>
              <w:rFonts w:asciiTheme="minorHAnsi" w:hAnsiTheme="minorHAnsi"/>
            </w:rPr>
          </w:rPrChange>
        </w:rPr>
        <w:commentReference w:id="131"/>
      </w:r>
    </w:p>
    <w:p w14:paraId="6AAA4801" w14:textId="77777777" w:rsidR="008340DA" w:rsidRPr="006B1631" w:rsidRDefault="008340DA" w:rsidP="009C7F0B">
      <w:pPr>
        <w:keepNext/>
        <w:spacing w:after="0"/>
        <w:rPr>
          <w:rFonts w:ascii="Times New Roman" w:hAnsi="Times New Roman" w:cs="Times New Roman"/>
        </w:rPr>
      </w:pPr>
      <w:r w:rsidRPr="006B1631">
        <w:rPr>
          <w:rFonts w:ascii="Times New Roman" w:hAnsi="Times New Roman" w:cs="Times New Roman"/>
        </w:rPr>
        <w:t xml:space="preserve"> </w:t>
      </w:r>
    </w:p>
    <w:p w14:paraId="21994FD7" w14:textId="77777777" w:rsidR="008340DA" w:rsidRPr="006B1631" w:rsidRDefault="008340DA" w:rsidP="009C7F0B">
      <w:pPr>
        <w:pStyle w:val="Heading10"/>
        <w:spacing w:after="0"/>
        <w:rPr>
          <w:rFonts w:ascii="Times New Roman" w:hAnsi="Times New Roman" w:cs="Times New Roman"/>
        </w:rPr>
      </w:pPr>
      <w:r w:rsidRPr="006B1631">
        <w:rPr>
          <w:rFonts w:ascii="Times New Roman" w:hAnsi="Times New Roman" w:cs="Times New Roman"/>
        </w:rPr>
        <w:t>Keywords:</w:t>
      </w:r>
    </w:p>
    <w:p w14:paraId="1198C027" w14:textId="30FBA566" w:rsidR="008340DA" w:rsidRPr="006B1631" w:rsidRDefault="008340DA" w:rsidP="006B7B47">
      <w:pPr>
        <w:keepNext/>
        <w:spacing w:after="0"/>
        <w:rPr>
          <w:rFonts w:ascii="Times New Roman" w:hAnsi="Times New Roman" w:cs="Times New Roman"/>
        </w:rPr>
      </w:pPr>
      <w:proofErr w:type="gramStart"/>
      <w:r w:rsidRPr="006B1631">
        <w:rPr>
          <w:rFonts w:ascii="Times New Roman" w:hAnsi="Times New Roman" w:cs="Times New Roman"/>
        </w:rPr>
        <w:t>coral</w:t>
      </w:r>
      <w:proofErr w:type="gramEnd"/>
      <w:r w:rsidRPr="006B1631">
        <w:rPr>
          <w:rFonts w:ascii="Times New Roman" w:hAnsi="Times New Roman" w:cs="Times New Roman"/>
        </w:rPr>
        <w:t xml:space="preserve"> reefs, sediment accumulation, </w:t>
      </w:r>
      <w:r w:rsidR="00D365F0" w:rsidRPr="006B1631">
        <w:rPr>
          <w:rFonts w:ascii="Times New Roman" w:hAnsi="Times New Roman" w:cs="Times New Roman"/>
        </w:rPr>
        <w:t>sediment pod</w:t>
      </w:r>
      <w:r w:rsidRPr="006B1631">
        <w:rPr>
          <w:rFonts w:ascii="Times New Roman" w:hAnsi="Times New Roman" w:cs="Times New Roman"/>
        </w:rPr>
        <w:t>s, sediment traps, American Samoa</w:t>
      </w:r>
    </w:p>
    <w:p w14:paraId="2C1051DD" w14:textId="77777777" w:rsidR="008340DA" w:rsidRPr="006B1631" w:rsidRDefault="008340DA" w:rsidP="009C7F0B">
      <w:pPr>
        <w:spacing w:after="0"/>
        <w:rPr>
          <w:rFonts w:ascii="Times New Roman" w:hAnsi="Times New Roman" w:cs="Times New Roman"/>
        </w:rPr>
      </w:pPr>
      <w:r w:rsidRPr="006B1631">
        <w:rPr>
          <w:rFonts w:ascii="Times New Roman" w:hAnsi="Times New Roman" w:cs="Times New Roman"/>
        </w:rPr>
        <w:br w:type="page"/>
      </w:r>
    </w:p>
    <w:p w14:paraId="09215FE2" w14:textId="77777777" w:rsidR="00F660C4" w:rsidRPr="006B1631" w:rsidRDefault="008340DA" w:rsidP="009C7F0B">
      <w:pPr>
        <w:pStyle w:val="Heading1"/>
        <w:keepNext w:val="0"/>
        <w:keepLines w:val="0"/>
        <w:spacing w:before="0" w:after="0"/>
        <w:rPr>
          <w:rFonts w:ascii="Times New Roman" w:hAnsi="Times New Roman" w:cs="Times New Roman"/>
        </w:rPr>
      </w:pPr>
      <w:r w:rsidRPr="006B1631">
        <w:rPr>
          <w:rFonts w:ascii="Times New Roman" w:hAnsi="Times New Roman" w:cs="Times New Roman"/>
        </w:rPr>
        <w:lastRenderedPageBreak/>
        <w:t>1. Introduction</w:t>
      </w:r>
    </w:p>
    <w:p w14:paraId="14549EA8" w14:textId="1A84B84C" w:rsidR="008340DA" w:rsidRPr="006B1631" w:rsidRDefault="008340DA" w:rsidP="009C7F0B">
      <w:pPr>
        <w:spacing w:after="0"/>
        <w:ind w:firstLine="720"/>
        <w:rPr>
          <w:rFonts w:ascii="Times New Roman" w:hAnsi="Times New Roman" w:cs="Times New Roman"/>
        </w:rPr>
      </w:pPr>
      <w:r w:rsidRPr="006B1631">
        <w:rPr>
          <w:rFonts w:ascii="Times New Roman" w:hAnsi="Times New Roman" w:cs="Times New Roman"/>
        </w:rPr>
        <w:t xml:space="preserve">Coral reefs adjacent steep, mountainous watersheds are exposed to both reef-derived carbonate sediment and watershed-derived </w:t>
      </w:r>
      <w:proofErr w:type="spellStart"/>
      <w:r w:rsidRPr="006B1631">
        <w:rPr>
          <w:rFonts w:ascii="Times New Roman" w:hAnsi="Times New Roman" w:cs="Times New Roman"/>
        </w:rPr>
        <w:t>terrigenous</w:t>
      </w:r>
      <w:proofErr w:type="spellEnd"/>
      <w:r w:rsidRPr="006B1631">
        <w:rPr>
          <w:rFonts w:ascii="Times New Roman" w:hAnsi="Times New Roman" w:cs="Times New Roman"/>
        </w:rPr>
        <w:t xml:space="preserve"> sediment</w:t>
      </w:r>
      <w:ins w:id="135" w:author="Geography" w:date="2020-12-10T09:06:00Z">
        <w:r w:rsidR="00F177DB" w:rsidRPr="006B1631">
          <w:rPr>
            <w:rFonts w:ascii="Times New Roman" w:hAnsi="Times New Roman" w:cs="Times New Roman"/>
          </w:rPr>
          <w:t>,</w:t>
        </w:r>
      </w:ins>
      <w:r w:rsidRPr="006B1631">
        <w:rPr>
          <w:rFonts w:ascii="Times New Roman" w:hAnsi="Times New Roman" w:cs="Times New Roman"/>
        </w:rPr>
        <w:t xml:space="preserve"> </w:t>
      </w:r>
      <w:ins w:id="136" w:author="Geography" w:date="2020-12-10T09:07:00Z">
        <w:r w:rsidR="00F177DB" w:rsidRPr="006B1631">
          <w:rPr>
            <w:rFonts w:ascii="Times New Roman" w:hAnsi="Times New Roman" w:cs="Times New Roman"/>
          </w:rPr>
          <w:t xml:space="preserve">the loading rates of </w:t>
        </w:r>
      </w:ins>
      <w:r w:rsidRPr="006B1631">
        <w:rPr>
          <w:rFonts w:ascii="Times New Roman" w:hAnsi="Times New Roman" w:cs="Times New Roman"/>
        </w:rPr>
        <w:t xml:space="preserve">which </w:t>
      </w:r>
      <w:ins w:id="137" w:author="Geography" w:date="2020-12-10T09:07:00Z">
        <w:r w:rsidR="00F177DB" w:rsidRPr="006B1631">
          <w:rPr>
            <w:rFonts w:ascii="Times New Roman" w:hAnsi="Times New Roman" w:cs="Times New Roman"/>
          </w:rPr>
          <w:t>are</w:t>
        </w:r>
      </w:ins>
      <w:del w:id="138" w:author="Geography" w:date="2020-12-10T09:07:00Z">
        <w:r w:rsidRPr="006B1631" w:rsidDel="00F177DB">
          <w:rPr>
            <w:rFonts w:ascii="Times New Roman" w:hAnsi="Times New Roman" w:cs="Times New Roman"/>
          </w:rPr>
          <w:delText>is</w:delText>
        </w:r>
      </w:del>
      <w:r w:rsidRPr="006B1631">
        <w:rPr>
          <w:rFonts w:ascii="Times New Roman" w:hAnsi="Times New Roman" w:cs="Times New Roman"/>
        </w:rPr>
        <w:t xml:space="preserve"> increasing from anthropogenic disturbance on many </w:t>
      </w:r>
      <w:r w:rsidR="0074336C" w:rsidRPr="006B1631">
        <w:rPr>
          <w:rFonts w:ascii="Times New Roman" w:hAnsi="Times New Roman" w:cs="Times New Roman"/>
        </w:rPr>
        <w:t xml:space="preserve">tropical </w:t>
      </w:r>
      <w:r w:rsidRPr="006B1631">
        <w:rPr>
          <w:rFonts w:ascii="Times New Roman" w:hAnsi="Times New Roman" w:cs="Times New Roman"/>
        </w:rPr>
        <w:t xml:space="preserve">islands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{"citationItems":[{"id":"ITEM-1","itemData":{"DOI":"10.1016/j.ocecoaman.2014.03.018","ISSN":"09645691","abstract":"Increased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 2014 Elsevier Ltd.","author":[{"dropping-particle":"","family":"Bégin","given":"Chantale","non-dropping-particle":"","parse-names":false,"suffix":""},{"dropping-particle":"","family":"Brooks","given":"Gregg","non-dropping-particle":"","parse-names":false,"suffix":""},{"dropping-particle":"","family":"Larson","given":"Rebekka a.","non-dropping-particle":"","parse-names":false,"suffix":""},{"dropping-particle":"","family":"Dragićević","given":"Suzana","non-dropping-particle":"","parse-names":false,"suffix":""},{"dropping-particle":"","family":"Ramos Scharrón","given":"Carlos E.","non-dropping-particle":"","parse-names":false,"suffix":""},{"dropping-particle":"","family":"Coté","given":"Isabelle M.","non-dropping-particle":"","parse-names":false,"suffix":""}],"container-title":"Ocean and Coastal Management","id":"ITEM-1","issued":{"date-parts":[["2014"]]},"page":"35-45","title":"Increased sediment loads over coral reefs in Saint Lucia in relation to land use change in contributing watersheds","type":"article-journal","volume":"95"},"uris":["http://www.mendeley.com/documents/?uuid=c5b69147-e490-4947-bb77-a177dc8b4b9d"]},{"id":"ITEM-2","itemData":{"author":[{"dropping-particle":"","family":"Messina","given":"Alex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id":"ITEM-3","itemData":{"DOI":"10.1007/s001260050093","ISSN":"0026-4598","author":[{"dropping-particle":"","family":"Hettler","given":"J.","non-dropping-particle":"","parse-names":false,"suffix":""},{"dropping-particle":"","family":"Irion","given":"G.","non-dropping-particle":"","parse-names":false,"suffix":""},{"dropping-particle":"","family":"Lehmann","given":"B.","non-dropping-particle":"","parse-names":false,"suffix":""}],"container-title":"Mineralium Deposita","id":"ITEM-3","issue":"3","issued":{"date-parts":[["1997","5","26"]]},"page":"280-291","title":"Environmental impact of mining waste disposal on a tropical lowland river system: a case study on the Ok Tedi Mine, Papua New Guinea","type":"article-journal","volume":"32"},"uris":["http://www.mendeley.com/documents/?uuid=23c07446-d0b6-4602-a718-f9461a0818d9"]},{"id":"ITEM-4","itemData":{"ISBN":"0341-8162","author":[{"dropping-particle":"","family":"Ramos-Scharrón","given":"Carlos E","non-dropping-particle":"","parse-names":false,"suffix":""},{"dropping-particle":"","family":"Macdonald","given":"Lee H","non-dropping-particle":"","parse-names":false,"suffix":""}],"container-title":"Catena","id":"ITEM-4","issue":"2","issued":{"date-parts":[["2007"]]},"page":"250-266","title":"Measurement and prediction of natural and anthropogenic sediment sources, St. John, US Virgin Islands","type":"article-journal","volume":"71"},"uris":["http://www.mendeley.com/documents/?uuid=71f41540-4707-495e-8594-8c8a2b5b7e33"]}],"mendeley":{"formattedCitation":"(Bégin et al., 2014; Hettler et al., 1997; Messina &amp; Biggs, 2016; Ramos-Scharrón &amp; Macdonald, 2007)","plainTextFormattedCitation":"(Bégin et al., 2014; Hettler et al., 1997; Messina &amp; Biggs, 2016; Ramos-Scharrón &amp; Macdonald, 2007)","previouslyFormattedCitation":"(Bégin et al., 2014; Hettler et al., 1997; Messina &amp; Biggs, 2016; Ramos-Scharrón &amp; Macdonald, 2007)"},"properties":{"noteIndex":0},"schema":"https://github.com/citation-style-language/schema/raw/master/csl-citation.json"}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(Bégin et al., 2014; Hettler et al., 1997; Messina &amp; Biggs, 2016; Ramos-Scharrón &amp; Macdonald, 2007)</w:t>
      </w:r>
      <w:r w:rsidRPr="006B1631">
        <w:rPr>
          <w:rFonts w:ascii="Times New Roman" w:hAnsi="Times New Roman" w:cs="Times New Roman"/>
        </w:rPr>
        <w:fldChar w:fldCharType="end"/>
      </w:r>
      <w:r w:rsidRPr="006B1631">
        <w:rPr>
          <w:rFonts w:ascii="Times New Roman" w:hAnsi="Times New Roman" w:cs="Times New Roman"/>
        </w:rPr>
        <w:t xml:space="preserve">. Increased </w:t>
      </w:r>
      <w:r w:rsidR="00822507" w:rsidRPr="006B1631">
        <w:rPr>
          <w:rFonts w:ascii="Times New Roman" w:hAnsi="Times New Roman" w:cs="Times New Roman"/>
        </w:rPr>
        <w:t>suspended-</w:t>
      </w:r>
      <w:r w:rsidRPr="006B1631">
        <w:rPr>
          <w:rFonts w:ascii="Times New Roman" w:hAnsi="Times New Roman" w:cs="Times New Roman"/>
        </w:rPr>
        <w:t xml:space="preserve">sediment concentrations (SSC) can reduce coral health by attenuating </w:t>
      </w:r>
      <w:proofErr w:type="spellStart"/>
      <w:r w:rsidRPr="006B1631">
        <w:rPr>
          <w:rFonts w:ascii="Times New Roman" w:hAnsi="Times New Roman" w:cs="Times New Roman"/>
        </w:rPr>
        <w:t>photosynthetically</w:t>
      </w:r>
      <w:proofErr w:type="spellEnd"/>
      <w:r w:rsidRPr="006B1631">
        <w:rPr>
          <w:rFonts w:ascii="Times New Roman" w:hAnsi="Times New Roman" w:cs="Times New Roman"/>
        </w:rPr>
        <w:t xml:space="preserve"> active radiation (PAR) </w:t>
      </w:r>
      <w:r w:rsidRPr="006B1631">
        <w:rPr>
          <w:rFonts w:ascii="Times New Roman" w:hAnsi="Times New Roman" w:cs="Times New Roman"/>
        </w:rPr>
        <w:fldChar w:fldCharType="begin" w:fldLock="1"/>
      </w:r>
      <w:r w:rsidR="00CE0924" w:rsidRPr="006B1631">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2015)","plainTextFormattedCitation":"(Curt D. Storlazzi et al., 2015)","previouslyFormattedCitation":"(Curt D. Storlazzi et al., 2015)"},"properties":{"noteIndex":0},"schema":"https://github.com/citation-style-language/schema/raw/master/csl-citation.json"}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(Curt D. Storlazzi et al., 2015)</w:t>
      </w:r>
      <w:r w:rsidRPr="006B1631">
        <w:rPr>
          <w:rFonts w:ascii="Times New Roman" w:hAnsi="Times New Roman" w:cs="Times New Roman"/>
        </w:rPr>
        <w:fldChar w:fldCharType="end"/>
      </w:r>
      <w:r w:rsidRPr="006B1631">
        <w:rPr>
          <w:rFonts w:ascii="Times New Roman" w:hAnsi="Times New Roman" w:cs="Times New Roman"/>
        </w:rPr>
        <w:t xml:space="preserve"> and interfering with coral spawning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(Erftemeijer et al., 2012)</w:t>
      </w:r>
      <w:r w:rsidRPr="006B1631">
        <w:rPr>
          <w:rFonts w:ascii="Times New Roman" w:hAnsi="Times New Roman" w:cs="Times New Roman"/>
        </w:rPr>
        <w:fldChar w:fldCharType="end"/>
      </w:r>
      <w:r w:rsidRPr="006B1631">
        <w:rPr>
          <w:rFonts w:ascii="Times New Roman" w:hAnsi="Times New Roman" w:cs="Times New Roman"/>
        </w:rPr>
        <w:t xml:space="preserve">. </w:t>
      </w:r>
      <w:ins w:id="139" w:author="Geography" w:date="2020-12-10T09:08:00Z">
        <w:r w:rsidR="00F177DB" w:rsidRPr="006B1631">
          <w:rPr>
            <w:rFonts w:ascii="Times New Roman" w:hAnsi="Times New Roman" w:cs="Times New Roman"/>
          </w:rPr>
          <w:t>S</w:t>
        </w:r>
      </w:ins>
      <w:del w:id="140" w:author="Geography" w:date="2020-12-10T09:08:00Z">
        <w:r w:rsidRPr="006B1631" w:rsidDel="00F177DB">
          <w:rPr>
            <w:rFonts w:ascii="Times New Roman" w:hAnsi="Times New Roman" w:cs="Times New Roman"/>
          </w:rPr>
          <w:delText>Increased s</w:delText>
        </w:r>
      </w:del>
      <w:r w:rsidRPr="006B1631">
        <w:rPr>
          <w:rFonts w:ascii="Times New Roman" w:hAnsi="Times New Roman" w:cs="Times New Roman"/>
        </w:rPr>
        <w:t xml:space="preserve">ediment deposition and accumulation </w:t>
      </w:r>
      <w:ins w:id="141" w:author="Geography" w:date="2020-12-10T09:08:00Z">
        <w:r w:rsidR="00F177DB" w:rsidRPr="006B1631">
          <w:rPr>
            <w:rFonts w:ascii="Times New Roman" w:hAnsi="Times New Roman" w:cs="Times New Roman"/>
          </w:rPr>
          <w:t xml:space="preserve">directly </w:t>
        </w:r>
      </w:ins>
      <w:ins w:id="142" w:author="Geography" w:date="2020-12-10T09:07:00Z">
        <w:r w:rsidR="00F177DB" w:rsidRPr="006B1631">
          <w:rPr>
            <w:rFonts w:ascii="Times New Roman" w:hAnsi="Times New Roman" w:cs="Times New Roman"/>
          </w:rPr>
          <w:t xml:space="preserve">on coral </w:t>
        </w:r>
      </w:ins>
      <w:r w:rsidRPr="006B1631">
        <w:rPr>
          <w:rFonts w:ascii="Times New Roman" w:hAnsi="Times New Roman" w:cs="Times New Roman"/>
        </w:rPr>
        <w:t xml:space="preserve">can </w:t>
      </w:r>
      <w:del w:id="143" w:author="Geography" w:date="2020-12-10T09:07:00Z">
        <w:r w:rsidRPr="006B1631" w:rsidDel="00F177DB">
          <w:rPr>
            <w:rFonts w:ascii="Times New Roman" w:hAnsi="Times New Roman" w:cs="Times New Roman"/>
          </w:rPr>
          <w:delText xml:space="preserve">further impact corals by </w:delText>
        </w:r>
      </w:del>
      <w:r w:rsidRPr="006B1631">
        <w:rPr>
          <w:rFonts w:ascii="Times New Roman" w:hAnsi="Times New Roman" w:cs="Times New Roman"/>
        </w:rPr>
        <w:t>block</w:t>
      </w:r>
      <w:del w:id="144" w:author="Geography" w:date="2020-12-10T09:07:00Z">
        <w:r w:rsidRPr="006B1631" w:rsidDel="00F177DB">
          <w:rPr>
            <w:rFonts w:ascii="Times New Roman" w:hAnsi="Times New Roman" w:cs="Times New Roman"/>
          </w:rPr>
          <w:delText>ing</w:delText>
        </w:r>
      </w:del>
      <w:r w:rsidRPr="006B1631">
        <w:rPr>
          <w:rFonts w:ascii="Times New Roman" w:hAnsi="Times New Roman" w:cs="Times New Roman"/>
        </w:rPr>
        <w:t xml:space="preserve"> all light for photosynthesis, </w:t>
      </w:r>
      <w:ins w:id="145" w:author="Geography" w:date="2020-12-10T09:07:00Z">
        <w:r w:rsidR="00F177DB" w:rsidRPr="006B1631">
          <w:rPr>
            <w:rFonts w:ascii="Times New Roman" w:hAnsi="Times New Roman" w:cs="Times New Roman"/>
          </w:rPr>
          <w:t xml:space="preserve">damage </w:t>
        </w:r>
      </w:ins>
      <w:del w:id="146" w:author="Geography" w:date="2020-12-10T09:07:00Z">
        <w:r w:rsidRPr="006B1631" w:rsidDel="00F177DB">
          <w:rPr>
            <w:rFonts w:ascii="Times New Roman" w:hAnsi="Times New Roman" w:cs="Times New Roman"/>
          </w:rPr>
          <w:delText xml:space="preserve">causing </w:delText>
        </w:r>
      </w:del>
      <w:r w:rsidRPr="006B1631">
        <w:rPr>
          <w:rFonts w:ascii="Times New Roman" w:hAnsi="Times New Roman" w:cs="Times New Roman"/>
        </w:rPr>
        <w:t>tissu</w:t>
      </w:r>
      <w:ins w:id="147" w:author="Geography" w:date="2020-12-10T09:07:00Z">
        <w:r w:rsidR="00F177DB" w:rsidRPr="006B1631">
          <w:rPr>
            <w:rFonts w:ascii="Times New Roman" w:hAnsi="Times New Roman" w:cs="Times New Roman"/>
          </w:rPr>
          <w:t>e</w:t>
        </w:r>
      </w:ins>
      <w:del w:id="148" w:author="Geography" w:date="2020-12-10T09:07:00Z">
        <w:r w:rsidRPr="006B1631" w:rsidDel="00F177DB">
          <w:rPr>
            <w:rFonts w:ascii="Times New Roman" w:hAnsi="Times New Roman" w:cs="Times New Roman"/>
          </w:rPr>
          <w:delText>e damage</w:delText>
        </w:r>
      </w:del>
      <w:r w:rsidRPr="006B1631">
        <w:rPr>
          <w:rFonts w:ascii="Times New Roman" w:hAnsi="Times New Roman" w:cs="Times New Roman"/>
        </w:rPr>
        <w:t xml:space="preserve">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sedimentation","type":"article-journal","volume":"109"},"uris":["http://www.mendeley.com/documents/?uuid=941240a5-6d95-4b1b-ae2a-3c0b41b2fb23"]}],"mendeley":{"formattedCitation":"(Weber et al., 2012)","plainTextFormattedCitation":"(Weber et al., 2012)","previouslyFormattedCitation":"(Weber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(Weber et al., 2012)</w:t>
      </w:r>
      <w:r w:rsidRPr="006B1631">
        <w:rPr>
          <w:rFonts w:ascii="Times New Roman" w:hAnsi="Times New Roman" w:cs="Times New Roman"/>
        </w:rPr>
        <w:fldChar w:fldCharType="end"/>
      </w:r>
      <w:r w:rsidRPr="006B1631">
        <w:rPr>
          <w:rFonts w:ascii="Times New Roman" w:hAnsi="Times New Roman" w:cs="Times New Roman"/>
        </w:rPr>
        <w:t>, requir</w:t>
      </w:r>
      <w:ins w:id="149" w:author="Geography" w:date="2020-12-10T09:07:00Z">
        <w:r w:rsidR="00F177DB" w:rsidRPr="006B1631">
          <w:rPr>
            <w:rFonts w:ascii="Times New Roman" w:hAnsi="Times New Roman" w:cs="Times New Roman"/>
          </w:rPr>
          <w:t>e</w:t>
        </w:r>
      </w:ins>
      <w:del w:id="150" w:author="Geography" w:date="2020-12-10T09:07:00Z">
        <w:r w:rsidRPr="006B1631" w:rsidDel="00F177DB">
          <w:rPr>
            <w:rFonts w:ascii="Times New Roman" w:hAnsi="Times New Roman" w:cs="Times New Roman"/>
          </w:rPr>
          <w:delText>ing</w:delText>
        </w:r>
      </w:del>
      <w:r w:rsidRPr="006B1631">
        <w:rPr>
          <w:rFonts w:ascii="Times New Roman" w:hAnsi="Times New Roman" w:cs="Times New Roman"/>
        </w:rPr>
        <w:t xml:space="preserve"> energy for self-cleaning, and block</w:t>
      </w:r>
      <w:del w:id="151" w:author="Geography" w:date="2020-12-10T09:08:00Z">
        <w:r w:rsidRPr="006B1631" w:rsidDel="00F177DB">
          <w:rPr>
            <w:rFonts w:ascii="Times New Roman" w:hAnsi="Times New Roman" w:cs="Times New Roman"/>
          </w:rPr>
          <w:delText>ing</w:delText>
        </w:r>
      </w:del>
      <w:r w:rsidRPr="006B1631">
        <w:rPr>
          <w:rFonts w:ascii="Times New Roman" w:hAnsi="Times New Roman" w:cs="Times New Roman"/>
        </w:rPr>
        <w:t xml:space="preserve"> larval recruitment sites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Scaridae)","type":"article-journal","volume":"17"},"uris":["http://www.mendeley.com/documents/?uuid=cd5ef868-f2b1-4e76-bd64-f246ed30b0c1"]},{"id":"ITEM-2","itemData":{"DOI":"10.7717/peerj.699","ISSN":"2167-8359","author":[{"dropping-particle":"","family":"Jokiel","given":"Paul L.","non-dropping-particle":"","parse-names":false,"suffix":""},{"dropping-particle":"","family":"Rodgers","given":"Kuʻulei S.","non-dropping-particle":"","parse-names":false,"suffix":""},{"dropping-particle":"","family":"Storlazzi","given":"Curt D.","non-dropping-particle":"","parse-names":false,"suffix":""},{"dropping-particle":"","family":"Field","given":"Michael E.","non-dropping-particle":"","parse-names":false,"suffix":""},{"dropping-particle":"V.","family":"Lager","given":"Claire","non-dropping-particle":"","parse-names":false,"suffix":""},{"dropping-particle":"","family":"Lager","given":"Dan","non-dropping-particle":"","parse-names":false,"suffix":""}],"container-title":"PeerJ","id":"ITEM-2","issue":"e699","issued":{"date-parts":[["2014"]]},"title":"Response of reef corals on a fringing reef flat to elevated suspended-sediment concentrations: Molokaʻi, Hawaiʻi","type":"article-journal","volume":"2"},"uris":["http://www.mendeley.com/documents/?uuid=28ba9ecb-34e8-42d6-a751-8963920591f7"]}],"mendeley":{"formattedCitation":"(DeMartini et al., 2013; Jokiel et al., 2014)","plainTextFormattedCitation":"(DeMartini et al., 2013; Jokiel et al., 2014)","previouslyFormattedCitation":"(DeMartini et al., 2013; Jokiel et al., 2014)"},"properties":{"noteIndex":0},"schema":"https://github.com/citation-style-language/schema/raw/master/csl-citation.json"}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 Jokiel et al., 2014)</w:t>
      </w:r>
      <w:r w:rsidRPr="006B1631">
        <w:rPr>
          <w:rFonts w:ascii="Times New Roman" w:hAnsi="Times New Roman" w:cs="Times New Roman"/>
        </w:rPr>
        <w:fldChar w:fldCharType="end"/>
      </w:r>
      <w:r w:rsidRPr="006B1631">
        <w:rPr>
          <w:rFonts w:ascii="Times New Roman" w:hAnsi="Times New Roman" w:cs="Times New Roman"/>
        </w:rPr>
        <w:t>. Increased sedimentation also decreases</w:t>
      </w:r>
      <w:ins w:id="152" w:author="Geography" w:date="2020-12-10T09:08:00Z">
        <w:r w:rsidR="00F177DB" w:rsidRPr="006B1631">
          <w:rPr>
            <w:rFonts w:ascii="Times New Roman" w:hAnsi="Times New Roman" w:cs="Times New Roman"/>
          </w:rPr>
          <w:t xml:space="preserve"> </w:t>
        </w:r>
      </w:ins>
      <w:del w:id="153" w:author="Geography" w:date="2020-12-10T09:08:00Z">
        <w:r w:rsidRPr="006B1631" w:rsidDel="00F177DB">
          <w:rPr>
            <w:rFonts w:ascii="Times New Roman" w:hAnsi="Times New Roman" w:cs="Times New Roman"/>
          </w:rPr>
          <w:delText xml:space="preserve"> numbers of </w:delText>
        </w:r>
      </w:del>
      <w:r w:rsidRPr="006B1631">
        <w:rPr>
          <w:rFonts w:ascii="Times New Roman" w:hAnsi="Times New Roman" w:cs="Times New Roman"/>
        </w:rPr>
        <w:t>fish</w:t>
      </w:r>
      <w:ins w:id="154" w:author="Geography" w:date="2020-12-10T09:08:00Z">
        <w:r w:rsidR="00F177DB" w:rsidRPr="006B1631">
          <w:rPr>
            <w:rFonts w:ascii="Times New Roman" w:hAnsi="Times New Roman" w:cs="Times New Roman"/>
          </w:rPr>
          <w:t xml:space="preserve"> populations</w:t>
        </w:r>
      </w:ins>
      <w:r w:rsidRPr="006B1631">
        <w:rPr>
          <w:rFonts w:ascii="Times New Roman" w:hAnsi="Times New Roman" w:cs="Times New Roman"/>
        </w:rPr>
        <w:t xml:space="preserve">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w:t>
      </w:r>
      <w:r w:rsidRPr="006B1631">
        <w:rPr>
          <w:rFonts w:ascii="Times New Roman" w:hAnsi="Times New Roman" w:cs="Times New Roman"/>
        </w:rPr>
        <w:fldChar w:fldCharType="end"/>
      </w:r>
      <w:r w:rsidRPr="006B1631">
        <w:rPr>
          <w:rFonts w:ascii="Times New Roman" w:hAnsi="Times New Roman" w:cs="Times New Roman"/>
        </w:rPr>
        <w:t xml:space="preserve"> and </w:t>
      </w:r>
      <w:r w:rsidR="0074336C" w:rsidRPr="006B1631">
        <w:rPr>
          <w:rFonts w:ascii="Times New Roman" w:hAnsi="Times New Roman" w:cs="Times New Roman"/>
        </w:rPr>
        <w:t xml:space="preserve">thus </w:t>
      </w:r>
      <w:proofErr w:type="spellStart"/>
      <w:r w:rsidRPr="006B1631">
        <w:rPr>
          <w:rFonts w:ascii="Times New Roman" w:hAnsi="Times New Roman" w:cs="Times New Roman"/>
        </w:rPr>
        <w:t>herbivory</w:t>
      </w:r>
      <w:proofErr w:type="spellEnd"/>
      <w:r w:rsidRPr="006B1631">
        <w:rPr>
          <w:rFonts w:ascii="Times New Roman" w:hAnsi="Times New Roman" w:cs="Times New Roman"/>
        </w:rPr>
        <w:t xml:space="preserve"> of algal turf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{"citationItems":[{"id":"ITEM-1","itemData":{"DOI":"10.4319/lo.2008.53.6.2695","ISBN":"0024-3590","ISSN":"00243590","abstract":"E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levels.","author":[{"dropping-particle":"","family":"Bellwood","given":"David R","non-dropping-particle":"","parse-names":false,"suffix":""},{"dropping-particle":"","family":"Fulton","given":"Christopher J","non-dropping-particle":"","parse-names":false,"suffix":""}],"container-title":"Limnology and Oceanography","id":"ITEM-1","issue":"6","issued":{"date-parts":[["2008"]]},"page":"2695-2701","title":"Sediment-mediated suppression of herbivory on coral reefs: Decreasing resilience to rising sea-levels and climate change?","type":"article-journal","volume":"53"},"uris":["http://www.mendeley.com/documents/?uuid=c989927f-4b1e-4c43-9e4d-b0ed2498bcfe"]}],"mendeley":{"formattedCitation":"(Bellwood &amp; Fulton, 2008)","plainTextFormattedCitation":"(Bellwood &amp; Fulton, 2008)","previouslyFormattedCitation":"(Bellwood &amp; Fulton, 2008)"},"properties":{"noteIndex":0},"schema":"https://github.com/citation-style-language/schema/raw/master/csl-citation.json"}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(Bellwood &amp; Fulton, 2008)</w:t>
      </w:r>
      <w:r w:rsidRPr="006B1631">
        <w:rPr>
          <w:rFonts w:ascii="Times New Roman" w:hAnsi="Times New Roman" w:cs="Times New Roman"/>
        </w:rPr>
        <w:fldChar w:fldCharType="end"/>
      </w:r>
      <w:ins w:id="155" w:author="Geography" w:date="2020-12-10T09:08:00Z">
        <w:r w:rsidR="00F177DB" w:rsidRPr="006B1631">
          <w:rPr>
            <w:rFonts w:ascii="Times New Roman" w:hAnsi="Times New Roman" w:cs="Times New Roman"/>
          </w:rPr>
          <w:t xml:space="preserve">.  Increased </w:t>
        </w:r>
        <w:proofErr w:type="gramStart"/>
        <w:r w:rsidR="00F177DB" w:rsidRPr="006B1631">
          <w:rPr>
            <w:rFonts w:ascii="Times New Roman" w:hAnsi="Times New Roman" w:cs="Times New Roman"/>
          </w:rPr>
          <w:t>a</w:t>
        </w:r>
      </w:ins>
      <w:proofErr w:type="gramEnd"/>
      <w:del w:id="156" w:author="Geography" w:date="2020-12-10T09:08:00Z">
        <w:r w:rsidR="0074336C" w:rsidRPr="006B1631" w:rsidDel="00F177DB">
          <w:rPr>
            <w:rFonts w:ascii="Times New Roman" w:hAnsi="Times New Roman" w:cs="Times New Roman"/>
          </w:rPr>
          <w:delText>;</w:delText>
        </w:r>
        <w:r w:rsidRPr="006B1631" w:rsidDel="00F177DB">
          <w:rPr>
            <w:rFonts w:ascii="Times New Roman" w:hAnsi="Times New Roman" w:cs="Times New Roman"/>
          </w:rPr>
          <w:delText xml:space="preserve"> increased a</w:delText>
        </w:r>
      </w:del>
      <w:r w:rsidRPr="006B1631">
        <w:rPr>
          <w:rFonts w:ascii="Times New Roman" w:hAnsi="Times New Roman" w:cs="Times New Roman"/>
        </w:rPr>
        <w:t>lgal height can further increase sediment trapping</w:t>
      </w:r>
      <w:ins w:id="157" w:author="Curt Storlazzi" w:date="2020-12-10T14:43:00Z">
        <w:r w:rsidR="00B65B8B" w:rsidRPr="006B1631">
          <w:rPr>
            <w:rFonts w:ascii="Times New Roman" w:hAnsi="Times New Roman" w:cs="Times New Roman"/>
          </w:rPr>
          <w:t xml:space="preserve"> (</w:t>
        </w:r>
        <w:proofErr w:type="spellStart"/>
        <w:r w:rsidR="00B65B8B" w:rsidRPr="006B1631">
          <w:rPr>
            <w:rFonts w:ascii="Times New Roman" w:hAnsi="Times New Roman" w:cs="Times New Roman"/>
          </w:rPr>
          <w:t>Stamski</w:t>
        </w:r>
        <w:proofErr w:type="spellEnd"/>
        <w:r w:rsidR="00B65B8B" w:rsidRPr="006B1631">
          <w:rPr>
            <w:rFonts w:ascii="Times New Roman" w:hAnsi="Times New Roman" w:cs="Times New Roman"/>
          </w:rPr>
          <w:t xml:space="preserve"> and Field</w:t>
        </w:r>
      </w:ins>
      <w:ins w:id="158" w:author="Curt Storlazzi" w:date="2020-12-10T14:44:00Z">
        <w:r w:rsidR="00B65B8B" w:rsidRPr="006B1631">
          <w:rPr>
            <w:rFonts w:ascii="Times New Roman" w:hAnsi="Times New Roman" w:cs="Times New Roman"/>
          </w:rPr>
          <w:t>, 200, ECSS</w:t>
        </w:r>
      </w:ins>
      <w:ins w:id="159" w:author="Curt Storlazzi" w:date="2020-12-10T14:43:00Z">
        <w:r w:rsidR="00B65B8B" w:rsidRPr="006B1631">
          <w:rPr>
            <w:rFonts w:ascii="Times New Roman" w:hAnsi="Times New Roman" w:cs="Times New Roman"/>
          </w:rPr>
          <w:t>)</w:t>
        </w:r>
      </w:ins>
      <w:r w:rsidRPr="006B1631">
        <w:rPr>
          <w:rFonts w:ascii="Times New Roman" w:hAnsi="Times New Roman" w:cs="Times New Roman"/>
        </w:rPr>
        <w:t xml:space="preserve">. Reduced </w:t>
      </w:r>
      <w:proofErr w:type="spellStart"/>
      <w:r w:rsidRPr="006B1631">
        <w:rPr>
          <w:rFonts w:ascii="Times New Roman" w:hAnsi="Times New Roman" w:cs="Times New Roman"/>
        </w:rPr>
        <w:t>herbivory</w:t>
      </w:r>
      <w:proofErr w:type="spellEnd"/>
      <w:r w:rsidRPr="006B1631">
        <w:rPr>
          <w:rFonts w:ascii="Times New Roman" w:hAnsi="Times New Roman" w:cs="Times New Roman"/>
        </w:rPr>
        <w:t xml:space="preserve"> of turf algae stabilizes a phase shift to an algae-dominated system and reduces fish biomass, for many fish prefer to graze on algae free of sediment</w:t>
      </w:r>
      <w:r w:rsidR="00CD4D59" w:rsidRPr="006B1631">
        <w:rPr>
          <w:rFonts w:ascii="Times New Roman" w:hAnsi="Times New Roman" w:cs="Times New Roman"/>
        </w:rPr>
        <w:t xml:space="preserve"> </w:t>
      </w:r>
      <w:r w:rsidR="00CD4D59" w:rsidRPr="006B1631">
        <w:rPr>
          <w:rFonts w:ascii="Times New Roman" w:hAnsi="Times New Roman" w:cs="Times New Roman"/>
        </w:rPr>
        <w:fldChar w:fldCharType="begin" w:fldLock="1"/>
      </w:r>
      <w:r w:rsidR="00C06B38" w:rsidRPr="006B1631">
        <w:rPr>
          <w:rFonts w:ascii="Times New Roman" w:hAnsi="Times New Roman" w:cs="Times New Roman"/>
        </w:rPr>
        <w:instrText>ADDIN CSL_CITATION {"citationItems":[{"id":"ITEM-1","itemData":{"DOI":"10.1016/j.marpolbul.2016.11.016","ISSN":"18793363","PMID":"27865519","abstract":"Increasing sediment inputs are recognised as an important factor leading to coral reef degradation. However, the role of sediments in ecological processes is poorly understood. This study used paired-choice trials to quantify the effects of sediment grain size and chemical composition on feeding by the abundant detritivorous reef fish, Ctenochaetus striatus. The size of sediments from algal turfs were also compared to those ingested by reef-dwelling C. striatus. Algal turfs containing coarser sediments were preferred by C. striatus, while sediment composition (reefal carbonates vs. riverine silicates) had little effect. On the reef, C. striatus ingested finer sediments than those present in algal turfs. C. striatus appears to prefer algal turfs with coarser sediments as this facilitates ingestion of fine detrital particles, while finer sediments prevent selective feeding on detritus. These findings suggest that fine sediments from terrestrial runoff or dredging may be detrimental to feeding by detritivorous species.","author":[{"dropping-particle":"","family":"Tebbett","given":"Sterling B.","non-dropping-particle":"","parse-names":false,"suffix":""},{"dropping-particle":"","family":"Goatley","given":"Christopher H.R.","non-dropping-particle":"","parse-names":false,"suffix":""},{"dropping-particle":"","family":"Bellwood","given":"David R.","non-dropping-particle":"","parse-names":false,"suffix":""}],"container-title":"Marine Pollution Bulletin","id":"ITEM-1","issued":{"date-parts":[["2017"]]},"title":"Fine sediments suppress detritivory on coral reefs","type":"article-journal"},"uris":["http://www.mendeley.com/documents/?uuid=b5afab99-99df-45bc-bf35-2ef65abbad59"]}],"mendeley":{"formattedCitation":"(Tebbett et al., 2017)","plainTextFormattedCitation":"(Tebbett et al., 2017)","previouslyFormattedCitation":"(Tebbett et al., 2017)"},"properties":{"noteIndex":0},"schema":"https://github.com/citation-style-language/schema/raw/master/csl-citation.json"}</w:instrText>
      </w:r>
      <w:r w:rsidR="00CD4D59" w:rsidRPr="006B1631">
        <w:rPr>
          <w:rFonts w:ascii="Times New Roman" w:hAnsi="Times New Roman" w:cs="Times New Roman"/>
        </w:rPr>
        <w:fldChar w:fldCharType="separate"/>
      </w:r>
      <w:r w:rsidR="00CD4D59" w:rsidRPr="006B1631">
        <w:rPr>
          <w:rFonts w:ascii="Times New Roman" w:hAnsi="Times New Roman" w:cs="Times New Roman"/>
          <w:noProof/>
        </w:rPr>
        <w:t>(Tebbett et al., 2017)</w:t>
      </w:r>
      <w:r w:rsidR="00CD4D59" w:rsidRPr="006B1631">
        <w:rPr>
          <w:rFonts w:ascii="Times New Roman" w:hAnsi="Times New Roman" w:cs="Times New Roman"/>
        </w:rPr>
        <w:fldChar w:fldCharType="end"/>
      </w:r>
      <w:r w:rsidRPr="006B1631">
        <w:rPr>
          <w:rFonts w:ascii="Times New Roman" w:hAnsi="Times New Roman" w:cs="Times New Roman"/>
        </w:rPr>
        <w:t>.</w:t>
      </w:r>
    </w:p>
    <w:p w14:paraId="6753C82D" w14:textId="64302DED" w:rsidR="008340DA" w:rsidRPr="006B1631" w:rsidRDefault="000A3755" w:rsidP="009C7F0B">
      <w:pPr>
        <w:spacing w:after="0"/>
        <w:ind w:firstLine="720"/>
        <w:rPr>
          <w:rFonts w:ascii="Times New Roman" w:hAnsi="Times New Roman" w:cs="Times New Roman"/>
        </w:rPr>
      </w:pPr>
      <w:commentRangeStart w:id="160"/>
      <w:ins w:id="161" w:author="Geography" w:date="2020-12-10T08:28:00Z">
        <w:r w:rsidRPr="006B1631">
          <w:rPr>
            <w:rFonts w:ascii="Times New Roman" w:hAnsi="Times New Roman" w:cs="Times New Roman"/>
          </w:rPr>
          <w:t>E</w:t>
        </w:r>
      </w:ins>
      <w:del w:id="162" w:author="Geography" w:date="2020-12-10T08:28:00Z">
        <w:r w:rsidR="008340DA" w:rsidRPr="006B1631" w:rsidDel="000A3755">
          <w:rPr>
            <w:rFonts w:ascii="Times New Roman" w:hAnsi="Times New Roman" w:cs="Times New Roman"/>
          </w:rPr>
          <w:delText xml:space="preserve">Many </w:delText>
        </w:r>
      </w:del>
      <w:del w:id="163" w:author="Geography" w:date="2020-12-10T08:27:00Z">
        <w:r w:rsidR="008340DA" w:rsidRPr="006B1631" w:rsidDel="000A3755">
          <w:rPr>
            <w:rFonts w:ascii="Times New Roman" w:hAnsi="Times New Roman" w:cs="Times New Roman"/>
          </w:rPr>
          <w:delText>r</w:delText>
        </w:r>
      </w:del>
      <w:del w:id="164" w:author="Geography" w:date="2020-12-10T08:28:00Z">
        <w:r w:rsidR="008340DA" w:rsidRPr="006B1631" w:rsidDel="000A3755">
          <w:rPr>
            <w:rFonts w:ascii="Times New Roman" w:hAnsi="Times New Roman" w:cs="Times New Roman"/>
          </w:rPr>
          <w:delText>esearchers and e</w:delText>
        </w:r>
      </w:del>
      <w:r w:rsidR="008340DA" w:rsidRPr="006B1631">
        <w:rPr>
          <w:rFonts w:ascii="Times New Roman" w:hAnsi="Times New Roman" w:cs="Times New Roman"/>
        </w:rPr>
        <w:t>nvironmental</w:t>
      </w:r>
      <w:commentRangeEnd w:id="160"/>
      <w:r w:rsidR="00EC6B3C" w:rsidRPr="000A7C3D">
        <w:rPr>
          <w:rStyle w:val="CommentReference"/>
          <w:rFonts w:ascii="Times New Roman" w:hAnsi="Times New Roman" w:cs="Times New Roman"/>
        </w:rPr>
        <w:commentReference w:id="160"/>
      </w:r>
      <w:r w:rsidR="008340DA" w:rsidRPr="006B1631">
        <w:rPr>
          <w:rFonts w:ascii="Times New Roman" w:hAnsi="Times New Roman" w:cs="Times New Roman"/>
        </w:rPr>
        <w:t xml:space="preserve"> managers </w:t>
      </w:r>
      <w:ins w:id="165" w:author="Geography" w:date="2020-12-10T08:28:00Z">
        <w:r w:rsidRPr="006B1631">
          <w:rPr>
            <w:rFonts w:ascii="Times New Roman" w:hAnsi="Times New Roman" w:cs="Times New Roman"/>
          </w:rPr>
          <w:t>need to</w:t>
        </w:r>
      </w:ins>
      <w:del w:id="166" w:author="Geography" w:date="2020-12-10T08:28:00Z">
        <w:r w:rsidR="008340DA" w:rsidRPr="006B1631" w:rsidDel="000A3755">
          <w:rPr>
            <w:rFonts w:ascii="Times New Roman" w:hAnsi="Times New Roman" w:cs="Times New Roman"/>
          </w:rPr>
          <w:delText>are interested in</w:delText>
        </w:r>
      </w:del>
      <w:r w:rsidR="008340DA" w:rsidRPr="006B1631">
        <w:rPr>
          <w:rFonts w:ascii="Times New Roman" w:hAnsi="Times New Roman" w:cs="Times New Roman"/>
        </w:rPr>
        <w:t xml:space="preserve"> determin</w:t>
      </w:r>
      <w:ins w:id="167" w:author="Geography" w:date="2020-12-10T08:28:00Z">
        <w:r w:rsidRPr="006B1631">
          <w:rPr>
            <w:rFonts w:ascii="Times New Roman" w:hAnsi="Times New Roman" w:cs="Times New Roman"/>
          </w:rPr>
          <w:t>e</w:t>
        </w:r>
      </w:ins>
      <w:del w:id="168" w:author="Geography" w:date="2020-12-10T08:28:00Z">
        <w:r w:rsidR="008340DA" w:rsidRPr="006B1631" w:rsidDel="000A3755">
          <w:rPr>
            <w:rFonts w:ascii="Times New Roman" w:hAnsi="Times New Roman" w:cs="Times New Roman"/>
          </w:rPr>
          <w:delText>ing</w:delText>
        </w:r>
      </w:del>
      <w:r w:rsidR="008340DA" w:rsidRPr="006B1631">
        <w:rPr>
          <w:rFonts w:ascii="Times New Roman" w:hAnsi="Times New Roman" w:cs="Times New Roman"/>
        </w:rPr>
        <w:t xml:space="preserve"> the location and severity of </w:t>
      </w:r>
      <w:proofErr w:type="spellStart"/>
      <w:r w:rsidR="008340DA" w:rsidRPr="006B1631">
        <w:rPr>
          <w:rFonts w:ascii="Times New Roman" w:hAnsi="Times New Roman" w:cs="Times New Roman"/>
        </w:rPr>
        <w:t>terrigenous</w:t>
      </w:r>
      <w:proofErr w:type="spellEnd"/>
      <w:r w:rsidR="008340DA" w:rsidRPr="006B1631">
        <w:rPr>
          <w:rFonts w:ascii="Times New Roman" w:hAnsi="Times New Roman" w:cs="Times New Roman"/>
        </w:rPr>
        <w:t xml:space="preserve"> sediment impacts on coral health, but developing a measure of sediment impact has proven difficult. </w:t>
      </w:r>
      <w:del w:id="169" w:author="Geography" w:date="2020-12-10T08:28:00Z">
        <w:r w:rsidR="008340DA" w:rsidRPr="006B1631" w:rsidDel="000A3755">
          <w:rPr>
            <w:rFonts w:ascii="Times New Roman" w:hAnsi="Times New Roman" w:cs="Times New Roman"/>
          </w:rPr>
          <w:delText xml:space="preserve">Some have measured </w:delText>
        </w:r>
      </w:del>
      <w:r w:rsidR="008340DA" w:rsidRPr="006B1631">
        <w:rPr>
          <w:rFonts w:ascii="Times New Roman" w:hAnsi="Times New Roman" w:cs="Times New Roman"/>
        </w:rPr>
        <w:t xml:space="preserve">SSC in the water column </w:t>
      </w:r>
      <w:ins w:id="170" w:author="Geography" w:date="2020-12-10T08:28:00Z">
        <w:r w:rsidR="00AF0855" w:rsidRPr="006B1631">
          <w:rPr>
            <w:rFonts w:ascii="Times New Roman" w:hAnsi="Times New Roman" w:cs="Times New Roman"/>
          </w:rPr>
          <w:t>p</w:t>
        </w:r>
      </w:ins>
      <w:ins w:id="171" w:author="Geography" w:date="2020-12-10T09:09:00Z">
        <w:r w:rsidR="00AF0855" w:rsidRPr="006B1631">
          <w:rPr>
            <w:rFonts w:ascii="Times New Roman" w:hAnsi="Times New Roman" w:cs="Times New Roman"/>
          </w:rPr>
          <w:t>rovides a metric of</w:t>
        </w:r>
      </w:ins>
      <w:del w:id="172" w:author="Geography" w:date="2020-12-10T08:28:00Z">
        <w:r w:rsidR="00FC2DC9" w:rsidRPr="006B1631" w:rsidDel="000A3755">
          <w:rPr>
            <w:rFonts w:ascii="Times New Roman" w:hAnsi="Times New Roman" w:cs="Times New Roman"/>
          </w:rPr>
          <w:delText>to</w:delText>
        </w:r>
      </w:del>
      <w:del w:id="173" w:author="Geography" w:date="2020-12-10T09:09:00Z">
        <w:r w:rsidR="00FC2DC9" w:rsidRPr="006B1631" w:rsidDel="00AF0855">
          <w:rPr>
            <w:rFonts w:ascii="Times New Roman" w:hAnsi="Times New Roman" w:cs="Times New Roman"/>
          </w:rPr>
          <w:delText xml:space="preserve"> determine</w:delText>
        </w:r>
      </w:del>
      <w:r w:rsidR="00FC2DC9" w:rsidRPr="006B1631">
        <w:rPr>
          <w:rFonts w:ascii="Times New Roman" w:hAnsi="Times New Roman" w:cs="Times New Roman"/>
        </w:rPr>
        <w:t xml:space="preserve"> </w:t>
      </w:r>
      <w:del w:id="174" w:author="Geography" w:date="2020-12-10T09:10:00Z">
        <w:r w:rsidR="00FC2DC9" w:rsidRPr="006B1631" w:rsidDel="00AF0855">
          <w:rPr>
            <w:rFonts w:ascii="Times New Roman" w:hAnsi="Times New Roman" w:cs="Times New Roman"/>
          </w:rPr>
          <w:delText xml:space="preserve">sediment </w:delText>
        </w:r>
      </w:del>
      <w:r w:rsidR="00FC2DC9" w:rsidRPr="006B1631">
        <w:rPr>
          <w:rFonts w:ascii="Times New Roman" w:hAnsi="Times New Roman" w:cs="Times New Roman"/>
        </w:rPr>
        <w:t xml:space="preserve">stress </w:t>
      </w:r>
      <w:r w:rsidR="008340DA"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10.1016/S0272-7714(02)00321-9","ISSN":"02727714","author":[{"dropping-particle":"","family":"Wolanski","given":"Eric","non-dropping-particle":"","parse-names":false,"suffix":""},{"dropping-particle":"","family":"Richmond","given":"Robert H.","non-dropping-particle":"","parse-names":false,"suffix":""},{"dropping-particle":"","family":"Davis","given":"Gerald","non-dropping-particle":"","parse-names":false,"suffix":""},{"dropping-particle":"","family":"Bonito","given":"Victor","non-dropping-particle":"","parse-names":false,"suffix":""}],"container-title":"Estuarine, Coastal and Shelf Science","id":"ITEM-1","issue":"5-6","issued":{"date-parts":[["2003","4"]]},"page":"1029-1040","title":"Water and fine sediment dynamics in transient river plumes in a small, reef-fringed bay, Guam","type":"article-journal","volume":"56"},"uris":["http://www.mendeley.com/documents/?uuid=97031f16-cd14-47e3-8de5-474f08b73cd7"]},{"id":"ITEM-2","itemData":{"ISSN":"0272-7714","author":[{"dropping-particle":"","family":"Fabricius","given":"Katharina E","non-dropping-particle":"","parse-names":false,"suffix":""},{"dropping-particle":"","family":"De’ath","given":"Glenn","non-dropping-particle":"","parse-names":false,"suffix":""},{"dropping-particle":"","family":"Humphrey","given":"Craig","non-dropping-particle":"","parse-names":false,"suffix":""},{"dropping-particle":"","family":"Zagorskis","given":"Irena","non-dropping-particle":"","parse-names":false,"suffix":""},{"dropping-particle":"","family":"Schaffelke","given":"Britta","non-dropping-particle":"","parse-names":false,"suffix":""}],"container-title":"Estuarine, Coastal and Shelf Science","id":"ITEM-2","issued":{"date-parts":[["2012"]]},"page":"57-65","title":"Intra-annual variation in turbidity in response to terrestrial runoff on near-shore coral reefs of the Great Barrier Reef","type":"article-journal","volume":"116"},"uris":["http://www.mendeley.com/documents/?uuid=e32df877-4a65-4333-a49a-aef34c53e194"]}],"mendeley":{"formattedCitation":"(Fabricius et al., 2012; Wolanski et al., 2003)","plainTextFormattedCitation":"(Fabricius et al., 2012; Wolanski et al., 2003)","previouslyFormattedCitation":"(Fabricius et al., 2012; Wolanski et al., 2003)"},"properties":{"noteIndex":0},"schema":"https://github.com/citation-style-language/schema/raw/master/csl-citation.json"}</w:instrText>
      </w:r>
      <w:r w:rsidR="008340DA" w:rsidRPr="006B1631">
        <w:rPr>
          <w:rFonts w:ascii="Times New Roman" w:hAnsi="Times New Roman" w:cs="Times New Roman"/>
        </w:rPr>
        <w:fldChar w:fldCharType="separate"/>
      </w:r>
      <w:r w:rsidR="00CD4D59" w:rsidRPr="006B1631">
        <w:rPr>
          <w:rFonts w:ascii="Times New Roman" w:hAnsi="Times New Roman" w:cs="Times New Roman"/>
          <w:noProof/>
        </w:rPr>
        <w:t>(Fabricius et al., 2012; Wolanski et al., 2003)</w:t>
      </w:r>
      <w:r w:rsidR="008340DA" w:rsidRPr="006B1631">
        <w:rPr>
          <w:rFonts w:ascii="Times New Roman" w:hAnsi="Times New Roman" w:cs="Times New Roman"/>
        </w:rPr>
        <w:fldChar w:fldCharType="end"/>
      </w:r>
      <w:ins w:id="175" w:author="Geography" w:date="2020-12-10T08:28:00Z">
        <w:r w:rsidRPr="006B1631">
          <w:rPr>
            <w:rFonts w:ascii="Times New Roman" w:hAnsi="Times New Roman" w:cs="Times New Roman"/>
          </w:rPr>
          <w:t xml:space="preserve"> but</w:t>
        </w:r>
      </w:ins>
      <w:del w:id="176" w:author="Geography" w:date="2020-12-10T08:28:00Z">
        <w:r w:rsidR="008340DA" w:rsidRPr="006B1631" w:rsidDel="000A3755">
          <w:rPr>
            <w:rFonts w:ascii="Times New Roman" w:hAnsi="Times New Roman" w:cs="Times New Roman"/>
          </w:rPr>
          <w:delText>,</w:delText>
        </w:r>
      </w:del>
      <w:r w:rsidR="008340DA" w:rsidRPr="006B1631">
        <w:rPr>
          <w:rFonts w:ascii="Times New Roman" w:hAnsi="Times New Roman" w:cs="Times New Roman"/>
        </w:rPr>
        <w:t xml:space="preserve"> </w:t>
      </w:r>
      <w:del w:id="177" w:author="Geography" w:date="2020-12-10T08:28:00Z">
        <w:r w:rsidR="008340DA" w:rsidRPr="006B1631" w:rsidDel="000A3755">
          <w:rPr>
            <w:rFonts w:ascii="Times New Roman" w:hAnsi="Times New Roman" w:cs="Times New Roman"/>
          </w:rPr>
          <w:delText xml:space="preserve">but they </w:delText>
        </w:r>
      </w:del>
      <w:r w:rsidR="008340DA" w:rsidRPr="006B1631">
        <w:rPr>
          <w:rFonts w:ascii="Times New Roman" w:hAnsi="Times New Roman" w:cs="Times New Roman"/>
        </w:rPr>
        <w:t>do</w:t>
      </w:r>
      <w:ins w:id="178" w:author="Geography" w:date="2020-12-10T08:29:00Z">
        <w:r w:rsidRPr="006B1631">
          <w:rPr>
            <w:rFonts w:ascii="Times New Roman" w:hAnsi="Times New Roman" w:cs="Times New Roman"/>
          </w:rPr>
          <w:t>es</w:t>
        </w:r>
      </w:ins>
      <w:r w:rsidR="008340DA" w:rsidRPr="006B1631">
        <w:rPr>
          <w:rFonts w:ascii="Times New Roman" w:hAnsi="Times New Roman" w:cs="Times New Roman"/>
        </w:rPr>
        <w:t xml:space="preserve"> not </w:t>
      </w:r>
      <w:del w:id="179" w:author="Geography" w:date="2020-12-10T09:10:00Z">
        <w:r w:rsidR="008340DA" w:rsidRPr="006B1631" w:rsidDel="00AF0855">
          <w:rPr>
            <w:rFonts w:ascii="Times New Roman" w:hAnsi="Times New Roman" w:cs="Times New Roman"/>
          </w:rPr>
          <w:delText>show if</w:delText>
        </w:r>
      </w:del>
      <w:ins w:id="180" w:author="Geography" w:date="2020-12-10T09:10:00Z">
        <w:r w:rsidR="00AF0855" w:rsidRPr="006B1631">
          <w:rPr>
            <w:rFonts w:ascii="Times New Roman" w:hAnsi="Times New Roman" w:cs="Times New Roman"/>
          </w:rPr>
          <w:t>quantify</w:t>
        </w:r>
      </w:ins>
      <w:r w:rsidR="008340DA" w:rsidRPr="006B1631">
        <w:rPr>
          <w:rFonts w:ascii="Times New Roman" w:hAnsi="Times New Roman" w:cs="Times New Roman"/>
        </w:rPr>
        <w:t xml:space="preserve"> sediment </w:t>
      </w:r>
      <w:del w:id="181" w:author="Geography" w:date="2020-12-10T09:10:00Z">
        <w:r w:rsidR="008340DA" w:rsidRPr="006B1631" w:rsidDel="00AF0855">
          <w:rPr>
            <w:rFonts w:ascii="Times New Roman" w:hAnsi="Times New Roman" w:cs="Times New Roman"/>
          </w:rPr>
          <w:delText xml:space="preserve">is </w:delText>
        </w:r>
      </w:del>
      <w:r w:rsidR="008340DA" w:rsidRPr="006B1631">
        <w:rPr>
          <w:rFonts w:ascii="Times New Roman" w:hAnsi="Times New Roman" w:cs="Times New Roman"/>
        </w:rPr>
        <w:t xml:space="preserve">accumulating on the coral, </w:t>
      </w:r>
      <w:ins w:id="182" w:author="Geography" w:date="2020-12-10T09:10:00Z">
        <w:r w:rsidR="00AF0855" w:rsidRPr="006B1631">
          <w:rPr>
            <w:rFonts w:ascii="Times New Roman" w:hAnsi="Times New Roman" w:cs="Times New Roman"/>
          </w:rPr>
          <w:t xml:space="preserve">or the </w:t>
        </w:r>
      </w:ins>
      <w:del w:id="183" w:author="Geography" w:date="2020-12-10T09:10:00Z">
        <w:r w:rsidR="008340DA" w:rsidRPr="006B1631" w:rsidDel="00AF0855">
          <w:rPr>
            <w:rFonts w:ascii="Times New Roman" w:hAnsi="Times New Roman" w:cs="Times New Roman"/>
          </w:rPr>
          <w:delText xml:space="preserve">the </w:delText>
        </w:r>
      </w:del>
      <w:r w:rsidR="008340DA" w:rsidRPr="006B1631">
        <w:rPr>
          <w:rFonts w:ascii="Times New Roman" w:hAnsi="Times New Roman" w:cs="Times New Roman"/>
        </w:rPr>
        <w:t>residence time</w:t>
      </w:r>
      <w:del w:id="184" w:author="Geography" w:date="2020-12-10T09:10:00Z">
        <w:r w:rsidR="008340DA" w:rsidRPr="00D56866" w:rsidDel="00AF0855">
          <w:rPr>
            <w:rFonts w:ascii="Times New Roman" w:hAnsi="Times New Roman" w:cs="Times New Roman"/>
          </w:rPr>
          <w:delText>,</w:delText>
        </w:r>
      </w:del>
      <w:r w:rsidR="008340DA" w:rsidRPr="00D56866">
        <w:rPr>
          <w:rFonts w:ascii="Times New Roman" w:hAnsi="Times New Roman" w:cs="Times New Roman"/>
        </w:rPr>
        <w:t xml:space="preserve"> or</w:t>
      </w:r>
      <w:ins w:id="185" w:author="Geography" w:date="2020-12-10T09:10:00Z">
        <w:r w:rsidR="00AF0855" w:rsidRPr="00D56866">
          <w:rPr>
            <w:rFonts w:ascii="Times New Roman" w:hAnsi="Times New Roman" w:cs="Times New Roman"/>
          </w:rPr>
          <w:t xml:space="preserve"> </w:t>
        </w:r>
      </w:ins>
      <w:del w:id="186" w:author="Geography" w:date="2020-12-10T09:10:00Z">
        <w:r w:rsidR="008340DA" w:rsidRPr="00D56866" w:rsidDel="00AF0855">
          <w:rPr>
            <w:rFonts w:ascii="Times New Roman" w:hAnsi="Times New Roman" w:cs="Times New Roman"/>
          </w:rPr>
          <w:delText xml:space="preserve"> the</w:delText>
        </w:r>
      </w:del>
      <w:r w:rsidR="008340DA" w:rsidRPr="00D56866">
        <w:rPr>
          <w:rFonts w:ascii="Times New Roman" w:hAnsi="Times New Roman" w:cs="Times New Roman"/>
        </w:rPr>
        <w:t xml:space="preserve"> composition of the sediment, </w:t>
      </w:r>
      <w:ins w:id="187" w:author="Geography" w:date="2020-12-10T08:29:00Z">
        <w:r w:rsidRPr="00D56866">
          <w:rPr>
            <w:rFonts w:ascii="Times New Roman" w:hAnsi="Times New Roman" w:cs="Times New Roman"/>
          </w:rPr>
          <w:t xml:space="preserve">all of </w:t>
        </w:r>
      </w:ins>
      <w:r w:rsidR="008340DA" w:rsidRPr="00D56866">
        <w:rPr>
          <w:rFonts w:ascii="Times New Roman" w:hAnsi="Times New Roman" w:cs="Times New Roman"/>
        </w:rPr>
        <w:t xml:space="preserve">which are important for overall impact </w:t>
      </w:r>
      <w:r w:rsidR="008340DA"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id":"ITEM-2","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Bulletin","id":"ITEM-2","issue":"9","issued":{"date-parts":[["2012"]]},"page":"1737-1765","publisher":"Elsevier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 Weber et al., 2012)","plainTextFormattedCitation":"(Erftemeijer et al., 2012; Weber et al., 2012)","previouslyFormattedCitation":"(Erftemeijer et al., 2012; Weber et al., 2012)"},"properties":{"noteIndex":0},"schema":"https://github.com/citation-style-language/schema/raw/master/csl-citation.json"}</w:instrText>
      </w:r>
      <w:r w:rsidR="008340DA" w:rsidRPr="006B1631">
        <w:rPr>
          <w:rFonts w:ascii="Times New Roman" w:hAnsi="Times New Roman" w:cs="Times New Roman"/>
        </w:rPr>
        <w:fldChar w:fldCharType="separate"/>
      </w:r>
      <w:r w:rsidR="00CD4D59" w:rsidRPr="006B1631">
        <w:rPr>
          <w:rFonts w:ascii="Times New Roman" w:hAnsi="Times New Roman" w:cs="Times New Roman"/>
          <w:noProof/>
        </w:rPr>
        <w:t>(Erftemeijer et al., 2012; Weber et al., 2012)</w:t>
      </w:r>
      <w:r w:rsidR="008340DA" w:rsidRPr="006B1631">
        <w:rPr>
          <w:rFonts w:ascii="Times New Roman" w:hAnsi="Times New Roman" w:cs="Times New Roman"/>
        </w:rPr>
        <w:fldChar w:fldCharType="end"/>
      </w:r>
      <w:r w:rsidR="008340DA" w:rsidRPr="006B1631">
        <w:rPr>
          <w:rFonts w:ascii="Times New Roman" w:hAnsi="Times New Roman" w:cs="Times New Roman"/>
        </w:rPr>
        <w:t xml:space="preserve">. Thus, direct measurements of net sediment accumulation and composition are preferred </w:t>
      </w:r>
      <w:r w:rsidR="008340DA"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008340DA" w:rsidRPr="006B1631">
        <w:rPr>
          <w:rFonts w:ascii="Times New Roman" w:hAnsi="Times New Roman" w:cs="Times New Roman"/>
        </w:rPr>
        <w:fldChar w:fldCharType="separate"/>
      </w:r>
      <w:r w:rsidR="00CD4D59" w:rsidRPr="006B1631">
        <w:rPr>
          <w:rFonts w:ascii="Times New Roman" w:hAnsi="Times New Roman" w:cs="Times New Roman"/>
          <w:noProof/>
        </w:rPr>
        <w:t>(Field et al., 2012)</w:t>
      </w:r>
      <w:r w:rsidR="008340DA" w:rsidRPr="006B1631">
        <w:rPr>
          <w:rFonts w:ascii="Times New Roman" w:hAnsi="Times New Roman" w:cs="Times New Roman"/>
        </w:rPr>
        <w:fldChar w:fldCharType="end"/>
      </w:r>
      <w:r w:rsidR="008340DA" w:rsidRPr="006B1631">
        <w:rPr>
          <w:rFonts w:ascii="Times New Roman" w:hAnsi="Times New Roman" w:cs="Times New Roman"/>
        </w:rPr>
        <w:t>.</w:t>
      </w:r>
    </w:p>
    <w:p w14:paraId="14335D90" w14:textId="3A1E8036" w:rsidR="008340DA" w:rsidRPr="00D56866" w:rsidRDefault="008340DA" w:rsidP="009C7F0B">
      <w:pPr>
        <w:spacing w:after="0"/>
        <w:ind w:firstLine="720"/>
        <w:rPr>
          <w:rFonts w:ascii="Times New Roman" w:hAnsi="Times New Roman" w:cs="Times New Roman"/>
        </w:rPr>
      </w:pPr>
      <w:r w:rsidRPr="006B1631">
        <w:rPr>
          <w:rFonts w:ascii="Times New Roman" w:hAnsi="Times New Roman" w:cs="Times New Roman"/>
        </w:rPr>
        <w:t>Tub</w:t>
      </w:r>
      <w:r w:rsidR="00D365F0" w:rsidRPr="00D56866">
        <w:rPr>
          <w:rFonts w:ascii="Times New Roman" w:hAnsi="Times New Roman" w:cs="Times New Roman"/>
        </w:rPr>
        <w:t>ular sediment</w:t>
      </w:r>
      <w:r w:rsidRPr="00D56866">
        <w:rPr>
          <w:rFonts w:ascii="Times New Roman" w:hAnsi="Times New Roman" w:cs="Times New Roman"/>
        </w:rPr>
        <w:t xml:space="preserve"> traps are the most common method for directly measuring sediment accumulation in shallow coral reef environments </w:t>
      </w:r>
      <w:r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protocols","type":"article-journal","volume":"30"},"uris":["http://www.mendeley.com/documents/?uuid=fe4f66ed-f9f0-4a0d-9df5-7a197f215643"]}],"mendeley":{"formattedCitation":"(Curt D. Storlazzi et al., 2011)","plainTextFormattedCitation":"(Curt D. Storlazzi et al., 2011)","previouslyFormattedCitation":"(Curt D. Storlazzi et al., 2011)"},"properties":{"noteIndex":0},"schema":"https://github.com/citation-style-language/schema/raw/master/csl-citation.json"}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w:t>
      </w:r>
      <w:del w:id="188" w:author="Geography" w:date="2020-12-10T09:11:00Z">
        <w:r w:rsidR="00CE0924" w:rsidRPr="006B1631" w:rsidDel="00AF0855">
          <w:rPr>
            <w:rFonts w:ascii="Times New Roman" w:hAnsi="Times New Roman" w:cs="Times New Roman"/>
            <w:noProof/>
          </w:rPr>
          <w:delText xml:space="preserve">Curt D. </w:delText>
        </w:r>
      </w:del>
      <w:r w:rsidR="00CE0924" w:rsidRPr="006B1631">
        <w:rPr>
          <w:rFonts w:ascii="Times New Roman" w:hAnsi="Times New Roman" w:cs="Times New Roman"/>
          <w:noProof/>
        </w:rPr>
        <w:t>Storlazzi et al., 2011)</w:t>
      </w:r>
      <w:r w:rsidRPr="006B1631">
        <w:rPr>
          <w:rFonts w:ascii="Times New Roman" w:hAnsi="Times New Roman" w:cs="Times New Roman"/>
        </w:rPr>
        <w:fldChar w:fldCharType="end"/>
      </w:r>
      <w:r w:rsidRPr="006B1631">
        <w:rPr>
          <w:rFonts w:ascii="Times New Roman" w:hAnsi="Times New Roman" w:cs="Times New Roman"/>
        </w:rPr>
        <w:t xml:space="preserve">, but it is difficult to determine if these are ecologically meaningful indicators of coral stress. </w:t>
      </w:r>
      <w:r w:rsidR="00D365F0" w:rsidRPr="006B1631">
        <w:rPr>
          <w:rFonts w:ascii="Times New Roman" w:hAnsi="Times New Roman" w:cs="Times New Roman"/>
        </w:rPr>
        <w:t>Sediment</w:t>
      </w:r>
      <w:r w:rsidRPr="00D56866">
        <w:rPr>
          <w:rFonts w:ascii="Times New Roman" w:hAnsi="Times New Roman" w:cs="Times New Roman"/>
        </w:rPr>
        <w:t xml:space="preserve"> traps overestimate deposition and do not allow for sediment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xml:space="preserve">, making it impossible to evaluate the residence time of deposited sediment </w:t>
      </w:r>
      <w:r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Curt D. Storlazzi et al., 2011)","plainTextFormattedCitation":"(Browne et al., 2012; Curt D. Storlazzi et al., 2011)","previouslyFormattedCitation":"(Browne et al., 2012; Curt D. Storlazzi et al., 2011)"},"properties":{"noteIndex":0},"schema":"https://github.com/citation-style-language/schema/raw/master/csl-citation.json"}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 xml:space="preserve">(Browne et al., 2012; </w:t>
      </w:r>
      <w:del w:id="189" w:author="Geography" w:date="2020-12-10T09:12:00Z">
        <w:r w:rsidR="00CE0924" w:rsidRPr="006B1631" w:rsidDel="00523ED7">
          <w:rPr>
            <w:rFonts w:ascii="Times New Roman" w:hAnsi="Times New Roman" w:cs="Times New Roman"/>
            <w:noProof/>
          </w:rPr>
          <w:delText xml:space="preserve">Curt D. </w:delText>
        </w:r>
      </w:del>
      <w:r w:rsidR="00CE0924" w:rsidRPr="006B1631">
        <w:rPr>
          <w:rFonts w:ascii="Times New Roman" w:hAnsi="Times New Roman" w:cs="Times New Roman"/>
          <w:noProof/>
        </w:rPr>
        <w:t>Storlazzi et al., 2011)</w:t>
      </w:r>
      <w:r w:rsidRPr="006B1631">
        <w:rPr>
          <w:rFonts w:ascii="Times New Roman" w:hAnsi="Times New Roman" w:cs="Times New Roman"/>
        </w:rPr>
        <w:fldChar w:fldCharType="end"/>
      </w:r>
      <w:r w:rsidRPr="006B1631">
        <w:rPr>
          <w:rFonts w:ascii="Times New Roman" w:hAnsi="Times New Roman" w:cs="Times New Roman"/>
        </w:rPr>
        <w:t xml:space="preserve">. To more accurately quantify </w:t>
      </w:r>
      <w:del w:id="190" w:author="Geography" w:date="2020-12-10T09:12:00Z">
        <w:r w:rsidRPr="006B1631" w:rsidDel="00523ED7">
          <w:rPr>
            <w:rFonts w:ascii="Times New Roman" w:hAnsi="Times New Roman" w:cs="Times New Roman"/>
          </w:rPr>
          <w:delText>“</w:delText>
        </w:r>
      </w:del>
      <w:r w:rsidRPr="006B1631">
        <w:rPr>
          <w:rFonts w:ascii="Times New Roman" w:hAnsi="Times New Roman" w:cs="Times New Roman"/>
        </w:rPr>
        <w:t>net</w:t>
      </w:r>
      <w:del w:id="191" w:author="Geography" w:date="2020-12-10T09:12:00Z">
        <w:r w:rsidRPr="006B1631" w:rsidDel="00523ED7">
          <w:rPr>
            <w:rFonts w:ascii="Times New Roman" w:hAnsi="Times New Roman" w:cs="Times New Roman"/>
          </w:rPr>
          <w:delText>”</w:delText>
        </w:r>
      </w:del>
      <w:r w:rsidRPr="006B1631">
        <w:rPr>
          <w:rFonts w:ascii="Times New Roman" w:hAnsi="Times New Roman" w:cs="Times New Roman"/>
        </w:rPr>
        <w:t xml:space="preserve"> se</w:t>
      </w:r>
      <w:r w:rsidRPr="00D56866">
        <w:rPr>
          <w:rFonts w:ascii="Times New Roman" w:hAnsi="Times New Roman" w:cs="Times New Roman"/>
        </w:rPr>
        <w:t xml:space="preserve">diment accumulation,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2012)","manualFormatting":"Field et al. (2012)","plainTextFormattedCitation":"(Field et al., 2012)","previouslyFormattedCitation":"(Field et al., 2012)"},"properties":{"noteIndex":0},"schema":"https://github.com/citation-style-language/schema/raw/master/csl-citation.json"}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Field et al. (2012)</w:t>
      </w:r>
      <w:r w:rsidRPr="006B1631">
        <w:rPr>
          <w:rFonts w:ascii="Times New Roman" w:hAnsi="Times New Roman" w:cs="Times New Roman"/>
        </w:rPr>
        <w:fldChar w:fldCharType="end"/>
      </w:r>
      <w:r w:rsidRPr="006B1631">
        <w:rPr>
          <w:rFonts w:ascii="Times New Roman" w:hAnsi="Times New Roman" w:cs="Times New Roman"/>
        </w:rPr>
        <w:t xml:space="preserve"> proposed the use of sediment pods</w:t>
      </w:r>
      <w:r w:rsidR="00FC2DC9" w:rsidRPr="006B1631">
        <w:rPr>
          <w:rFonts w:ascii="Times New Roman" w:hAnsi="Times New Roman" w:cs="Times New Roman"/>
        </w:rPr>
        <w:t>,</w:t>
      </w:r>
      <w:r w:rsidRPr="006B1631">
        <w:rPr>
          <w:rFonts w:ascii="Times New Roman" w:hAnsi="Times New Roman" w:cs="Times New Roman"/>
        </w:rPr>
        <w:t xml:space="preserve"> or </w:t>
      </w:r>
      <w:del w:id="192" w:author="Geography" w:date="2020-12-10T09:12:00Z">
        <w:r w:rsidRPr="006B1631" w:rsidDel="00523ED7">
          <w:rPr>
            <w:rFonts w:ascii="Times New Roman" w:hAnsi="Times New Roman" w:cs="Times New Roman"/>
          </w:rPr>
          <w:delText>“</w:delText>
        </w:r>
      </w:del>
      <w:proofErr w:type="spellStart"/>
      <w:r w:rsidRPr="006B1631">
        <w:rPr>
          <w:rFonts w:ascii="Times New Roman" w:hAnsi="Times New Roman" w:cs="Times New Roman"/>
        </w:rPr>
        <w:t>SedPods</w:t>
      </w:r>
      <w:proofErr w:type="spellEnd"/>
      <w:r w:rsidR="00FC2DC9" w:rsidRPr="00D56866">
        <w:rPr>
          <w:rFonts w:ascii="Times New Roman" w:hAnsi="Times New Roman" w:cs="Times New Roman"/>
        </w:rPr>
        <w:t>,</w:t>
      </w:r>
      <w:del w:id="193" w:author="Geography" w:date="2020-12-10T09:12:00Z">
        <w:r w:rsidRPr="00D56866" w:rsidDel="00523ED7">
          <w:rPr>
            <w:rFonts w:ascii="Times New Roman" w:hAnsi="Times New Roman" w:cs="Times New Roman"/>
          </w:rPr>
          <w:delText>”</w:delText>
        </w:r>
      </w:del>
      <w:r w:rsidRPr="00D56866">
        <w:rPr>
          <w:rFonts w:ascii="Times New Roman" w:hAnsi="Times New Roman" w:cs="Times New Roman"/>
        </w:rPr>
        <w:t xml:space="preserve"> where a flat surface allows for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similar to the surrounding benthic substrate</w:t>
      </w:r>
      <w:r w:rsidR="00FC2DC9" w:rsidRPr="00D56866">
        <w:rPr>
          <w:rFonts w:ascii="Times New Roman" w:hAnsi="Times New Roman" w:cs="Times New Roman"/>
        </w:rPr>
        <w:t>,</w:t>
      </w:r>
      <w:r w:rsidRPr="00D56866">
        <w:rPr>
          <w:rFonts w:ascii="Times New Roman" w:hAnsi="Times New Roman" w:cs="Times New Roman"/>
        </w:rPr>
        <w:t xml:space="preserve"> but few examples of this approach exist in the literature. Deploying a sediment trap in conjunction with a </w:t>
      </w:r>
      <w:r w:rsidR="00FC2DC9" w:rsidRPr="00D56866">
        <w:rPr>
          <w:rFonts w:ascii="Times New Roman" w:hAnsi="Times New Roman" w:cs="Times New Roman"/>
        </w:rPr>
        <w:t>s</w:t>
      </w:r>
      <w:r w:rsidR="00D365F0" w:rsidRPr="00D56866">
        <w:rPr>
          <w:rFonts w:ascii="Times New Roman" w:hAnsi="Times New Roman" w:cs="Times New Roman"/>
        </w:rPr>
        <w:t>ediment pod</w:t>
      </w:r>
      <w:r w:rsidRPr="00D56866">
        <w:rPr>
          <w:rFonts w:ascii="Times New Roman" w:hAnsi="Times New Roman" w:cs="Times New Roman"/>
        </w:rPr>
        <w:t xml:space="preserve"> allows comparison of gross and net sediment accumulation</w:t>
      </w:r>
      <w:r w:rsidR="00FC2DC9" w:rsidRPr="00D56866">
        <w:rPr>
          <w:rFonts w:ascii="Times New Roman" w:hAnsi="Times New Roman" w:cs="Times New Roman"/>
        </w:rPr>
        <w:t xml:space="preserve"> </w:t>
      </w:r>
      <w:r w:rsidRPr="00D56866">
        <w:rPr>
          <w:rFonts w:ascii="Times New Roman" w:hAnsi="Times New Roman" w:cs="Times New Roman"/>
        </w:rPr>
        <w:t xml:space="preserve">and </w:t>
      </w:r>
      <w:r w:rsidR="00FC2DC9" w:rsidRPr="00D56866">
        <w:rPr>
          <w:rFonts w:ascii="Times New Roman" w:hAnsi="Times New Roman" w:cs="Times New Roman"/>
        </w:rPr>
        <w:t xml:space="preserve">can </w:t>
      </w:r>
      <w:r w:rsidRPr="00D56866">
        <w:rPr>
          <w:rFonts w:ascii="Times New Roman" w:hAnsi="Times New Roman" w:cs="Times New Roman"/>
        </w:rPr>
        <w:t xml:space="preserve">assess the interaction of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sediment inputs and transport at time scales relevant to coral mortality and management.</w:t>
      </w:r>
    </w:p>
    <w:p w14:paraId="79BDCC05" w14:textId="67AB330F" w:rsidR="008340DA" w:rsidRPr="00D56866" w:rsidRDefault="008340DA" w:rsidP="009C7F0B">
      <w:pPr>
        <w:spacing w:after="0"/>
        <w:ind w:firstLine="720"/>
        <w:rPr>
          <w:rFonts w:ascii="Times New Roman" w:hAnsi="Times New Roman" w:cs="Times New Roman"/>
        </w:rPr>
      </w:pPr>
      <w:r w:rsidRPr="00D56866">
        <w:rPr>
          <w:rFonts w:ascii="Times New Roman" w:hAnsi="Times New Roman" w:cs="Times New Roman"/>
        </w:rPr>
        <w:t xml:space="preserve">The complex interactions of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sediment inputs and hydrodynamic processes can significantly alter the quantity, composition, and residence time of sediment in coral reefs </w:t>
      </w:r>
      <w:r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Bulletin","id":"ITEM-2","issue":"3-4","issued":{"date-parts":[["2009","2","5"]]},"page":"574-585","title":"Supply and dispersal of flood sediment from a steep, tropical watershed: Hanalei Bay, Kaua'i, Hawai'i, USA","type":"article-journal","volume":"121"},"uris":["http://www.mendeley.com/documents/?uuid=dcaf7340-2db6-42f6-b579-3c066da804c3"]}],"mendeley":{"formattedCitation":"(Draut et al., 2009; Curt D. Storlazzi et al., 2009)","plainTextFormattedCitation":"(Draut et al., 2009; Curt D. Storlazzi et al., 2009)","previouslyFormattedCitation":"(Draut et al., 2009; Curt D. Storlazzi et al., 2009)"},"properties":{"noteIndex":0},"schema":"https://github.com/citation-style-language/schema/raw/master/csl-citation.json"}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(Draut et al., 2009; Curt D. Storlazzi et al., 2009)</w:t>
      </w:r>
      <w:r w:rsidRPr="006B1631">
        <w:rPr>
          <w:rFonts w:ascii="Times New Roman" w:hAnsi="Times New Roman" w:cs="Times New Roman"/>
        </w:rPr>
        <w:fldChar w:fldCharType="end"/>
      </w:r>
      <w:r w:rsidR="00C06B38" w:rsidRPr="006B1631">
        <w:rPr>
          <w:rFonts w:ascii="Times New Roman" w:hAnsi="Times New Roman" w:cs="Times New Roman"/>
        </w:rPr>
        <w:t xml:space="preserve"> and impacts on coral health depen</w:t>
      </w:r>
      <w:ins w:id="194" w:author="Geography" w:date="2020-12-10T09:20:00Z">
        <w:r w:rsidR="00523ED7" w:rsidRPr="006B1631">
          <w:rPr>
            <w:rFonts w:ascii="Times New Roman" w:hAnsi="Times New Roman" w:cs="Times New Roman"/>
          </w:rPr>
          <w:t>d</w:t>
        </w:r>
      </w:ins>
      <w:del w:id="195" w:author="Geography" w:date="2020-12-10T09:20:00Z">
        <w:r w:rsidR="00C06B38" w:rsidRPr="006B1631" w:rsidDel="00523ED7">
          <w:rPr>
            <w:rFonts w:ascii="Times New Roman" w:hAnsi="Times New Roman" w:cs="Times New Roman"/>
          </w:rPr>
          <w:delText>ding</w:delText>
        </w:r>
      </w:del>
      <w:r w:rsidR="00C06B38" w:rsidRPr="006B1631">
        <w:rPr>
          <w:rFonts w:ascii="Times New Roman" w:hAnsi="Times New Roman" w:cs="Times New Roman"/>
        </w:rPr>
        <w:t xml:space="preserve"> on species and </w:t>
      </w:r>
      <w:ins w:id="196" w:author="Geography" w:date="2020-12-10T09:13:00Z">
        <w:r w:rsidR="00523ED7" w:rsidRPr="006B1631">
          <w:rPr>
            <w:rFonts w:ascii="Times New Roman" w:hAnsi="Times New Roman" w:cs="Times New Roman"/>
          </w:rPr>
          <w:t xml:space="preserve">coral </w:t>
        </w:r>
      </w:ins>
      <w:r w:rsidR="00C06B38" w:rsidRPr="00D56866">
        <w:rPr>
          <w:rFonts w:ascii="Times New Roman" w:hAnsi="Times New Roman" w:cs="Times New Roman"/>
        </w:rPr>
        <w:t xml:space="preserve">morphology </w:t>
      </w:r>
      <w:r w:rsidR="00C06B38"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C06B38" w:rsidRPr="006B1631">
        <w:rPr>
          <w:rFonts w:ascii="Times New Roman" w:hAnsi="Times New Roman" w:cs="Times New Roman"/>
        </w:rPr>
        <w:fldChar w:fldCharType="separate"/>
      </w:r>
      <w:r w:rsidR="00C06B38" w:rsidRPr="006B1631">
        <w:rPr>
          <w:rFonts w:ascii="Times New Roman" w:hAnsi="Times New Roman" w:cs="Times New Roman"/>
          <w:noProof/>
        </w:rPr>
        <w:t>(Duckworth et al., 2017)</w:t>
      </w:r>
      <w:r w:rsidR="00C06B38" w:rsidRPr="006B1631">
        <w:rPr>
          <w:rFonts w:ascii="Times New Roman" w:hAnsi="Times New Roman" w:cs="Times New Roman"/>
        </w:rPr>
        <w:fldChar w:fldCharType="end"/>
      </w:r>
      <w:r w:rsidRPr="006B1631">
        <w:rPr>
          <w:rFonts w:ascii="Times New Roman" w:hAnsi="Times New Roman" w:cs="Times New Roman"/>
        </w:rPr>
        <w:t xml:space="preserve">. Some studies correlate increased </w:t>
      </w:r>
      <w:r w:rsidR="00822507" w:rsidRPr="006B1631">
        <w:rPr>
          <w:rFonts w:ascii="Times New Roman" w:hAnsi="Times New Roman" w:cs="Times New Roman"/>
        </w:rPr>
        <w:t>suspended-</w:t>
      </w:r>
      <w:r w:rsidRPr="006B1631">
        <w:rPr>
          <w:rFonts w:ascii="Times New Roman" w:hAnsi="Times New Roman" w:cs="Times New Roman"/>
        </w:rPr>
        <w:t xml:space="preserve">sediment yield </w:t>
      </w:r>
      <w:r w:rsidR="00822507" w:rsidRPr="006B1631">
        <w:rPr>
          <w:rFonts w:ascii="Times New Roman" w:hAnsi="Times New Roman" w:cs="Times New Roman"/>
        </w:rPr>
        <w:t>(</w:t>
      </w:r>
      <w:commentRangeStart w:id="197"/>
      <w:r w:rsidR="00822507" w:rsidRPr="00D56866">
        <w:rPr>
          <w:rFonts w:ascii="Times New Roman" w:hAnsi="Times New Roman" w:cs="Times New Roman"/>
          <w:i/>
          <w:iCs/>
        </w:rPr>
        <w:t>SSY</w:t>
      </w:r>
      <w:commentRangeEnd w:id="197"/>
      <w:r w:rsidR="000A11ED" w:rsidRPr="000A7C3D">
        <w:rPr>
          <w:rStyle w:val="CommentReference"/>
          <w:rFonts w:ascii="Times New Roman" w:hAnsi="Times New Roman" w:cs="Times New Roman"/>
        </w:rPr>
        <w:commentReference w:id="197"/>
      </w:r>
      <w:r w:rsidR="00822507" w:rsidRPr="006B1631">
        <w:rPr>
          <w:rFonts w:ascii="Times New Roman" w:hAnsi="Times New Roman" w:cs="Times New Roman"/>
        </w:rPr>
        <w:t xml:space="preserve">) </w:t>
      </w:r>
      <w:r w:rsidRPr="006B1631">
        <w:rPr>
          <w:rFonts w:ascii="Times New Roman" w:hAnsi="Times New Roman" w:cs="Times New Roman"/>
        </w:rPr>
        <w:t xml:space="preserve">from the watershed with </w:t>
      </w:r>
      <w:r w:rsidR="009A0B2E" w:rsidRPr="006B1631">
        <w:rPr>
          <w:rFonts w:ascii="Times New Roman" w:hAnsi="Times New Roman" w:cs="Times New Roman"/>
        </w:rPr>
        <w:t>long term sediment accumulation</w:t>
      </w:r>
      <w:r w:rsidRPr="006B1631">
        <w:rPr>
          <w:rFonts w:ascii="Times New Roman" w:hAnsi="Times New Roman" w:cs="Times New Roman"/>
        </w:rPr>
        <w:t xml:space="preserve"> and</w:t>
      </w:r>
      <w:r w:rsidR="009A0B2E" w:rsidRPr="006B1631">
        <w:rPr>
          <w:rFonts w:ascii="Times New Roman" w:hAnsi="Times New Roman" w:cs="Times New Roman"/>
        </w:rPr>
        <w:t>,</w:t>
      </w:r>
      <w:r w:rsidRPr="00D56866">
        <w:rPr>
          <w:rFonts w:ascii="Times New Roman" w:hAnsi="Times New Roman" w:cs="Times New Roman"/>
        </w:rPr>
        <w:t xml:space="preserve"> by extension</w:t>
      </w:r>
      <w:r w:rsidR="009A0B2E" w:rsidRPr="00D56866">
        <w:rPr>
          <w:rFonts w:ascii="Times New Roman" w:hAnsi="Times New Roman" w:cs="Times New Roman"/>
        </w:rPr>
        <w:t>,</w:t>
      </w:r>
      <w:r w:rsidRPr="00D56866">
        <w:rPr>
          <w:rFonts w:ascii="Times New Roman" w:hAnsi="Times New Roman" w:cs="Times New Roman"/>
        </w:rPr>
        <w:t xml:space="preserve"> decreased coral health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{"citationItems":[{"id":"ITEM-1","itemData":{"DOI":"10.1016/j.marpolbul.2008.02.017","ISSN":"0025-326X","PMID":"18359047","abstract":"Increased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stressors.","author":[{"dropping-particle":"","family":"Ryan","given":"K E","non-dropping-particle":"","parse-names":false,"suffix":""},{"dropping-particle":"","family":"Walsh","given":"J P","non-dropping-particle":"","parse-names":false,"suffix":""},{"dropping-particle":"","family":"Corbett","given":"D R","non-dropping-particle":"","parse-names":false,"suffix":""},{"dropping-particle":"","family":"Winter","given":"a","non-dropping-particle":"","parse-names":false,"suffix":""}],"container-title":"Marine pollution bulletin","id":"ITEM-1","issue":"6","issued":{"date-parts":[["2008","6"]]},"page":"1177-83","title":"A record of recent change in terrestrial sedimentation in a coral-reef environment, La Parguera, Puerto Rico: a response to coastal development?","type":"article-journal","volume":"56"},"uris":["http://www.mendeley.com/documents/?uuid=f4967080-5730-4599-828a-92000bdc2158"]},{"id":"ITEM-2","itemData":{"author":[{"dropping-particle":"","family":"Brooks","given":"Gregg","non-dropping-particle":"","parse-names":false,"suffix":""},{"dropping-particle":"","family":"Devine","given":"Barry","non-dropping-particle":"","parse-names":false,"suffix":""},{"dropping-particle":"","family":"Larson","given":"Rebekka","non-dropping-particle":"","parse-names":false,"suffix":""},{"dropping-particle":"","family":"Rood","given":"Bryan","non-dropping-particle":"","parse-names":false,"suffix":""}],"container-title":"Caribbean Journal of Science","id":"ITEM-2","issue":"2","issued":{"date-parts":[["2007"]]},"page":"226-243","title":"Sedimentary Development of Coral Bay , St . John , USVI : A Shift From Natural to Anthropogenic Influences","type":"article-journal","volume":"43"},"uris":["http://www.mendeley.com/documents/?uuid=533d0bbe-312e-41b1-82f8-409094bbb3a7"]},{"id":"ITEM-3","itemData":{"DOI":"10.1007/s11852-013-0247-2","ISBN":"1400-0350","ISSN":"14000350","abstract":"Some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Conservation","id":"ITEM-3","issue":"3","issued":{"date-parts":[["2013"]]},"page":"417-429","title":"Terrigenous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Scaridae)","type":"article-journal","volume":"17"},"uris":["http://www.mendeley.com/documents/?uuid=cd5ef868-f2b1-4e76-bd64-f246ed30b0c1"]}],"mendeley":{"formattedCitation":"(Brooks et al., 2007; DeMartini et al., 2013; Ryan et al., 2008)","plainTextFormattedCitation":"(Brooks et al., 2007; DeMartini et al., 2013; Ryan et al., 2008)","previouslyFormattedCitation":"(Brooks et al., 2007; DeMartini et al., 2013; Ryan et al., 2008)"},"properties":{"noteIndex":0},"schema":"https://github.com/citation-style-language/schema/raw/master/csl-citation.json"}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(Brooks et al., 2007; DeMartini et al., 2013; Ryan et al., 2008)</w:t>
      </w:r>
      <w:r w:rsidRPr="006B1631">
        <w:rPr>
          <w:rFonts w:ascii="Times New Roman" w:hAnsi="Times New Roman" w:cs="Times New Roman"/>
        </w:rPr>
        <w:fldChar w:fldCharType="end"/>
      </w:r>
      <w:r w:rsidRPr="006B1631">
        <w:rPr>
          <w:rFonts w:ascii="Times New Roman" w:hAnsi="Times New Roman" w:cs="Times New Roman"/>
        </w:rPr>
        <w:t xml:space="preserve">. Rainfall is often used as a proxy for storm-supplied </w:t>
      </w:r>
      <w:proofErr w:type="spellStart"/>
      <w:r w:rsidRPr="006B1631">
        <w:rPr>
          <w:rFonts w:ascii="Times New Roman" w:hAnsi="Times New Roman" w:cs="Times New Roman"/>
        </w:rPr>
        <w:t>terrigenous</w:t>
      </w:r>
      <w:proofErr w:type="spellEnd"/>
      <w:r w:rsidRPr="006B1631">
        <w:rPr>
          <w:rFonts w:ascii="Times New Roman" w:hAnsi="Times New Roman" w:cs="Times New Roman"/>
        </w:rPr>
        <w:t xml:space="preserve"> sediment because it is most readily available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{"citationItems":[{"id":"ITEM-1","itemData":{"DOI":"10.1016/j.envpol.2007.12.039","ISSN":"1873-6424","PMID":"18262698","abstract":"Before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author":[{"dropping-particle":"","family":"Meng","given":"Pei-Jie","non-dropping-particle":"","parse-names":false,"suffix":""},{"dropping-particle":"","family":"Lee","given":"Hung-Jen","non-dropping-particle":"","parse-names":false,"suffix":""},{"dropping-particle":"","family":"Wang","given":"Jih-Terng","non-dropping-particle":"","parse-names":false,"suffix":""},{"dropping-particle":"","family":"Chen","given":"Chung-Chi","non-dropping-particle":"","parse-names":false,"suffix":""},{"dropping-particle":"","family":"Lin","given":"Hsing-Juh","non-dropping-particle":"","parse-names":false,"suffix":""},{"dropping-particle":"","family":"Tew","given":"Kwee Siong","non-dropping-particle":"","parse-names":false,"suffix":""},{"dropping-particle":"","family":"Hsieh","given":"Wei-Jiun","non-dropping-particle":"","parse-names":false,"suffix":""}],"container-title":"Environmental Pollution","id":"ITEM-1","issue":"1","issued":{"date-parts":[["2008","11"]]},"page":"67-75","title":"A long-term survey on anthropogenic impacts to the water quality of coral reefs, southern Taiwan.","type":"article-journal","volume":"156"},"uris":["http://www.mendeley.com/documents/?uuid=476f0abc-bde2-4a8b-bba6-3a71bed01b48"]}],"mendeley":{"formattedCitation":"(Meng et al., 2008)","plainTextFormattedCitation":"(Meng et al., 2008)","previouslyFormattedCitation":"(Meng et al., 2008)"},"properties":{"noteIndex":0},"schema":"https://github.com/citation-style-language/schema/raw/master/csl-citation.json"}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(Meng et al., 2008)</w:t>
      </w:r>
      <w:r w:rsidRPr="006B1631">
        <w:rPr>
          <w:rFonts w:ascii="Times New Roman" w:hAnsi="Times New Roman" w:cs="Times New Roman"/>
        </w:rPr>
        <w:fldChar w:fldCharType="end"/>
      </w:r>
      <w:r w:rsidRPr="006B1631">
        <w:rPr>
          <w:rFonts w:ascii="Times New Roman" w:hAnsi="Times New Roman" w:cs="Times New Roman"/>
        </w:rPr>
        <w:t xml:space="preserve">, but several studies have found weak or no correlation between sediment trap accumulation and rainfall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Victor et al., 2006)","plainTextFormattedCitation":"(Bothner et al., 2006; Victor et al., 2006)","previouslyFormattedCitation":"(Bothner et al., 2006; Victor et al., 2006)"},"properties":{"noteIndex":0},"schema":"https://github.com/citation-style-language/schema/raw/master/csl-citation.json"}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(Bothner et al., 2006; Victor et al., 2006)</w:t>
      </w:r>
      <w:r w:rsidRPr="006B1631">
        <w:rPr>
          <w:rFonts w:ascii="Times New Roman" w:hAnsi="Times New Roman" w:cs="Times New Roman"/>
        </w:rPr>
        <w:fldChar w:fldCharType="end"/>
      </w:r>
      <w:r w:rsidRPr="006B1631">
        <w:rPr>
          <w:rFonts w:ascii="Times New Roman" w:hAnsi="Times New Roman" w:cs="Times New Roman"/>
        </w:rPr>
        <w:t xml:space="preserve">. </w:t>
      </w:r>
      <w:r w:rsidR="00822507" w:rsidRPr="006B1631">
        <w:rPr>
          <w:rFonts w:ascii="Times New Roman" w:hAnsi="Times New Roman" w:cs="Times New Roman"/>
          <w:i/>
          <w:iCs/>
        </w:rPr>
        <w:t>SSY</w:t>
      </w:r>
      <w:r w:rsidR="00822507" w:rsidRPr="006B1631" w:rsidDel="00822507">
        <w:rPr>
          <w:rFonts w:ascii="Times New Roman" w:hAnsi="Times New Roman" w:cs="Times New Roman"/>
        </w:rPr>
        <w:t xml:space="preserve"> </w:t>
      </w:r>
      <w:r w:rsidRPr="006B1631">
        <w:rPr>
          <w:rFonts w:ascii="Times New Roman" w:hAnsi="Times New Roman" w:cs="Times New Roman"/>
        </w:rPr>
        <w:t xml:space="preserve">from small, mountainous watersheds can be poorly correlated with precipitation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jhydrol.2012.05.048","ISSN":"00221694","author":[{"dropping-particle":"","family":"Duvert","given":"C.","non-dropping-particle":"","parse-names":false,"suffix":""},{"dropping-particle":"","family":"Nord","given":"G.","non-dropping-particle":"","parse-names":false,"suffix":""},{"dropping-particle":"","family":"Gratiot","given":"N.","non-dropping-particle":"","parse-names":false,"suffix":""},{"dropping-particle":"","family":"Navratil","given":"O.","non-dropping-particle":"","parse-names":false,"suffix":""},{"dropping-particle":"","family":"Nadal-Romero","given":"E.","non-dropping-particle":"","parse-names":false,"suffix":""},{"dropping-particle":"","family":"Mathys","given":"N.","non-dropping-particle":"","parse-names":false,"suffix":""},{"dropping-particle":"","family":"Némery","given":"J.","non-dropping-particle":"","parse-names":false,"suffix":""},{"dropping-particle":"","family":"Regüés","given":"D.","non-dropping-particle":"","parse-names":false,"suffix":""},{"dropping-particle":"","family":"García-Ruiz","given":"J.M.","non-dropping-particle":"","parse-names":false,"suffix":""},{"dropping-particle":"","family":"Gallart","given":"F.","non-dropping-particle":"","parse-names":false,"suffix":""},{"dropping-particle":"","family":"Esteves","given":"M.","non-dropping-particle":"","parse-names":false,"suffix":""}],"container-title":"Journal of Hydrology","id":"ITEM-1","issued":{"date-parts":[["2012","8"]]},"page":"42-55","publisher":"Elsevier B.V.","title":"Towards prediction of suspended sediment yield from peak discharge in small erodible mountainous catchments (0.45–22km2) of France, Mexico and Spain","type":"article-journal","volume":"454-455"},"uris":["http://www.mendeley.com/documents/?uuid=36ed3793-ebb2-4c28-811d-abf60418259a"]},{"id":"ITEM-2","itemData":{"DOI":"10.1080/00288330.2011.570350","ISSN":"0028-8330","author":[{"dropping-particle":"","family":"Basher","given":"Lr","non-dropping-particle":"","parse-names":false,"suffix":""},{"dropping-particle":"","family":"Hicks","given":"Dm","non-dropping-particle":"","parse-names":false,"suffix":""},{"dropping-particle":"","family":"Clapp","given":"B","non-dropping-particle":"","parse-names":false,"suffix":""},{"dropping-particle":"","family":"Hewitt","given":"T","non-dropping-particle":"","parse-names":false,"suffix":""}],"container-title":"New Zealand Journal of Marine and Freshwater Research","id":"ITEM-2","issue":"3","issued":{"date-parts":[["2011","9"]]},"page":"333-356","title":"Sediment yield response to large storm events and forest harvesting, Motueka River, New Zealand","type":"article-journal","volume":"45"},"uris":["http://www.mendeley.com/documents/?uuid=6bc2684b-87fb-454c-afee-27dc666c3670"]}],"mendeley":{"formattedCitation":"(Basher et al., 2011; Duvert et al., 2012)","plainTextFormattedCitation":"(Basher et al., 2011; Duvert et al., 2012)","previouslyFormattedCitation":"(Basher et al., 2011; Duvert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(Basher et al., 2011; Duvert et al., 2012)</w:t>
      </w:r>
      <w:r w:rsidRPr="006B1631">
        <w:rPr>
          <w:rFonts w:ascii="Times New Roman" w:hAnsi="Times New Roman" w:cs="Times New Roman"/>
        </w:rPr>
        <w:fldChar w:fldCharType="end"/>
      </w:r>
      <w:r w:rsidRPr="006B1631">
        <w:rPr>
          <w:rFonts w:ascii="Times New Roman" w:hAnsi="Times New Roman" w:cs="Times New Roman"/>
        </w:rPr>
        <w:t xml:space="preserve">, and hydrodynamic </w:t>
      </w:r>
      <w:proofErr w:type="spellStart"/>
      <w:r w:rsidRPr="006B1631">
        <w:rPr>
          <w:rFonts w:ascii="Times New Roman" w:hAnsi="Times New Roman" w:cs="Times New Roman"/>
        </w:rPr>
        <w:t>resuspension</w:t>
      </w:r>
      <w:proofErr w:type="spellEnd"/>
      <w:r w:rsidRPr="006B1631">
        <w:rPr>
          <w:rFonts w:ascii="Times New Roman" w:hAnsi="Times New Roman" w:cs="Times New Roman"/>
        </w:rPr>
        <w:t xml:space="preserve"> of previously deposited </w:t>
      </w:r>
      <w:proofErr w:type="spellStart"/>
      <w:r w:rsidRPr="006B1631">
        <w:rPr>
          <w:rFonts w:ascii="Times New Roman" w:hAnsi="Times New Roman" w:cs="Times New Roman"/>
        </w:rPr>
        <w:t>terrigenous</w:t>
      </w:r>
      <w:proofErr w:type="spellEnd"/>
      <w:r w:rsidRPr="006B1631">
        <w:rPr>
          <w:rFonts w:ascii="Times New Roman" w:hAnsi="Times New Roman" w:cs="Times New Roman"/>
        </w:rPr>
        <w:t xml:space="preserve"> sediment can increase accumulation rates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w:t>
      </w:r>
      <w:ins w:id="198" w:author="Curt Storlazzi" w:date="2020-12-10T14:48:00Z">
        <w:r w:rsidR="00113C0B" w:rsidRPr="006B1631">
          <w:rPr>
            <w:rFonts w:ascii="Times New Roman" w:hAnsi="Times New Roman" w:cs="Times New Roman"/>
            <w:noProof/>
          </w:rPr>
          <w:t xml:space="preserve"> Bothner et al., 2006; </w:t>
        </w:r>
      </w:ins>
      <w:r w:rsidR="00CD4D59" w:rsidRPr="006B1631">
        <w:rPr>
          <w:rFonts w:ascii="Times New Roman" w:hAnsi="Times New Roman" w:cs="Times New Roman"/>
          <w:noProof/>
        </w:rPr>
        <w:t>DeMartini et al., 2013)</w:t>
      </w:r>
      <w:r w:rsidRPr="006B1631">
        <w:rPr>
          <w:rFonts w:ascii="Times New Roman" w:hAnsi="Times New Roman" w:cs="Times New Roman"/>
        </w:rPr>
        <w:fldChar w:fldCharType="end"/>
      </w:r>
      <w:r w:rsidRPr="006B1631">
        <w:rPr>
          <w:rFonts w:ascii="Times New Roman" w:hAnsi="Times New Roman" w:cs="Times New Roman"/>
        </w:rPr>
        <w:t xml:space="preserve">. </w:t>
      </w:r>
      <w:ins w:id="199" w:author="Geography" w:date="2020-12-10T09:14:00Z">
        <w:r w:rsidR="00523ED7" w:rsidRPr="006B1631">
          <w:rPr>
            <w:rFonts w:ascii="Times New Roman" w:hAnsi="Times New Roman" w:cs="Times New Roman"/>
          </w:rPr>
          <w:lastRenderedPageBreak/>
          <w:t>M</w:t>
        </w:r>
      </w:ins>
      <w:del w:id="200" w:author="Geography" w:date="2020-12-10T09:14:00Z">
        <w:r w:rsidRPr="006B1631" w:rsidDel="00523ED7">
          <w:rPr>
            <w:rFonts w:ascii="Times New Roman" w:hAnsi="Times New Roman" w:cs="Times New Roman"/>
          </w:rPr>
          <w:delText>Where m</w:delText>
        </w:r>
      </w:del>
      <w:r w:rsidRPr="006B1631">
        <w:rPr>
          <w:rFonts w:ascii="Times New Roman" w:hAnsi="Times New Roman" w:cs="Times New Roman"/>
        </w:rPr>
        <w:t xml:space="preserve">anagement activities </w:t>
      </w:r>
      <w:ins w:id="201" w:author="Geography" w:date="2020-12-10T09:21:00Z">
        <w:r w:rsidR="00523ED7" w:rsidRPr="006B1631">
          <w:rPr>
            <w:rFonts w:ascii="Times New Roman" w:hAnsi="Times New Roman" w:cs="Times New Roman"/>
          </w:rPr>
          <w:t xml:space="preserve">or disturbance in the watershed </w:t>
        </w:r>
      </w:ins>
      <w:ins w:id="202" w:author="Geography" w:date="2020-12-10T09:14:00Z">
        <w:r w:rsidR="00523ED7" w:rsidRPr="006B1631">
          <w:rPr>
            <w:rFonts w:ascii="Times New Roman" w:hAnsi="Times New Roman" w:cs="Times New Roman"/>
          </w:rPr>
          <w:t xml:space="preserve">can also </w:t>
        </w:r>
      </w:ins>
      <w:del w:id="203" w:author="Geography" w:date="2020-12-10T09:14:00Z">
        <w:r w:rsidRPr="006B1631" w:rsidDel="00523ED7">
          <w:rPr>
            <w:rFonts w:ascii="Times New Roman" w:hAnsi="Times New Roman" w:cs="Times New Roman"/>
          </w:rPr>
          <w:delText>reduce sediment yields from storm events, it is necessary to measure</w:delText>
        </w:r>
        <w:r w:rsidRPr="006B1631" w:rsidDel="00523ED7">
          <w:rPr>
            <w:rFonts w:ascii="Times New Roman" w:hAnsi="Times New Roman" w:cs="Times New Roman"/>
            <w:i/>
            <w:iCs/>
          </w:rPr>
          <w:delText xml:space="preserve"> </w:delText>
        </w:r>
        <w:r w:rsidR="00822507" w:rsidRPr="006B1631" w:rsidDel="00523ED7">
          <w:rPr>
            <w:rFonts w:ascii="Times New Roman" w:hAnsi="Times New Roman" w:cs="Times New Roman"/>
            <w:i/>
            <w:iCs/>
          </w:rPr>
          <w:delText>SSY</w:delText>
        </w:r>
        <w:r w:rsidR="00822507" w:rsidRPr="00D56866" w:rsidDel="00523ED7">
          <w:rPr>
            <w:rFonts w:ascii="Times New Roman" w:hAnsi="Times New Roman" w:cs="Times New Roman"/>
          </w:rPr>
          <w:delText xml:space="preserve"> </w:delText>
        </w:r>
        <w:r w:rsidRPr="00D56866" w:rsidDel="00523ED7">
          <w:rPr>
            <w:rFonts w:ascii="Times New Roman" w:hAnsi="Times New Roman" w:cs="Times New Roman"/>
          </w:rPr>
          <w:delText>from the watershed</w:delText>
        </w:r>
      </w:del>
      <w:ins w:id="204" w:author="Geography" w:date="2020-12-10T09:14:00Z">
        <w:r w:rsidR="00523ED7" w:rsidRPr="00D56866">
          <w:rPr>
            <w:rFonts w:ascii="Times New Roman" w:hAnsi="Times New Roman" w:cs="Times New Roman"/>
          </w:rPr>
          <w:t>change the relationship between rainfall and SSY, complicatin</w:t>
        </w:r>
      </w:ins>
      <w:ins w:id="205" w:author="Geography" w:date="2020-12-10T09:15:00Z">
        <w:r w:rsidR="00523ED7" w:rsidRPr="00D56866">
          <w:rPr>
            <w:rFonts w:ascii="Times New Roman" w:hAnsi="Times New Roman" w:cs="Times New Roman"/>
          </w:rPr>
          <w:t>g the use of rainfall as an indicator of watershed input.</w:t>
        </w:r>
      </w:ins>
      <w:del w:id="206" w:author="Geography" w:date="2020-12-10T09:14:00Z">
        <w:r w:rsidRPr="00D56866" w:rsidDel="00523ED7">
          <w:rPr>
            <w:rFonts w:ascii="Times New Roman" w:hAnsi="Times New Roman" w:cs="Times New Roman"/>
          </w:rPr>
          <w:delText xml:space="preserve">. </w:delText>
        </w:r>
      </w:del>
    </w:p>
    <w:p w14:paraId="0148CE89" w14:textId="6B04F158" w:rsidR="008340DA" w:rsidRPr="006B1631" w:rsidRDefault="008340DA" w:rsidP="009C7F0B">
      <w:pPr>
        <w:spacing w:after="0"/>
        <w:ind w:firstLine="720"/>
        <w:rPr>
          <w:rFonts w:ascii="Times New Roman" w:hAnsi="Times New Roman" w:cs="Times New Roman"/>
        </w:rPr>
      </w:pPr>
      <w:r w:rsidRPr="00D56866">
        <w:rPr>
          <w:rFonts w:ascii="Times New Roman" w:hAnsi="Times New Roman" w:cs="Times New Roman"/>
        </w:rPr>
        <w:t xml:space="preserve">Sediment stress on corals increases linearly with the severity and duration of exposure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{"citationItems":[{"id":"ITEM-1","itemData":{"DOI":"10.1016/j.marpolbul.2004.11.028","ISSN":"0025-326X","PMID":"15737355","abstract":"This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quality.","author":[{"dropping-particle":"","family":"Fabricius","given":"Katharina E","non-dropping-particle":"","parse-names":false,"suffix":""}],"container-title":"Marine pollution bulletin","id":"ITEM-1","issue":"2","issued":{"date-parts":[["2005","2"]]},"page":"125-46","title":"Effects of terrestrial runoff on the ecology of corals and coral reefs: review and synthesis.","type":"article-journal","volume":"50"},"uris":["http://www.mendeley.com/documents/?uuid=9aa30c62-67f8-4534-acd0-5ee814d34428"]}],"mendeley":{"formattedCitation":"(Fabricius, 2005)","plainTextFormattedCitation":"(Fabricius, 2005)","previouslyFormattedCitation":"(Fabricius, 2005)"},"properties":{"noteIndex":0},"schema":"https://github.com/citation-style-language/schema/raw/master/csl-citation.json"}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(Fabricius, 2005)</w:t>
      </w:r>
      <w:r w:rsidRPr="006B1631">
        <w:rPr>
          <w:rFonts w:ascii="Times New Roman" w:hAnsi="Times New Roman" w:cs="Times New Roman"/>
        </w:rPr>
        <w:fldChar w:fldCharType="end"/>
      </w:r>
      <w:r w:rsidRPr="006B1631">
        <w:rPr>
          <w:rFonts w:ascii="Times New Roman" w:hAnsi="Times New Roman" w:cs="Times New Roman"/>
        </w:rPr>
        <w:t xml:space="preserve">, but hydrodynamics </w:t>
      </w:r>
      <w:ins w:id="207" w:author="Geography" w:date="2020-12-10T09:21:00Z">
        <w:r w:rsidR="00523ED7" w:rsidRPr="006B1631">
          <w:rPr>
            <w:rFonts w:ascii="Times New Roman" w:hAnsi="Times New Roman" w:cs="Times New Roman"/>
          </w:rPr>
          <w:t>impact</w:t>
        </w:r>
      </w:ins>
      <w:del w:id="208" w:author="Geography" w:date="2020-12-10T09:21:00Z">
        <w:r w:rsidRPr="006B1631" w:rsidDel="00523ED7">
          <w:rPr>
            <w:rFonts w:ascii="Times New Roman" w:hAnsi="Times New Roman" w:cs="Times New Roman"/>
          </w:rPr>
          <w:delText>decrease</w:delText>
        </w:r>
      </w:del>
      <w:r w:rsidRPr="006B1631">
        <w:rPr>
          <w:rFonts w:ascii="Times New Roman" w:hAnsi="Times New Roman" w:cs="Times New Roman"/>
        </w:rPr>
        <w:t xml:space="preserve"> sediment residence time in two ways: 1) flushing and preventing deposition of suspended sediment, and 2) </w:t>
      </w:r>
      <w:proofErr w:type="spellStart"/>
      <w:r w:rsidRPr="006B1631">
        <w:rPr>
          <w:rFonts w:ascii="Times New Roman" w:hAnsi="Times New Roman" w:cs="Times New Roman"/>
        </w:rPr>
        <w:t>resuspending</w:t>
      </w:r>
      <w:proofErr w:type="spellEnd"/>
      <w:r w:rsidRPr="006B1631">
        <w:rPr>
          <w:rFonts w:ascii="Times New Roman" w:hAnsi="Times New Roman" w:cs="Times New Roman"/>
        </w:rPr>
        <w:t xml:space="preserve"> and removing deposited sediment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Hoitink &amp; Hoekstra, 2003)","plainTextFormattedCitation":"(Browne et al., 2012; Hoitink &amp; Hoekstra, 2003)","previouslyFormattedCitation":"(Browne et al., 2012; Hoitink &amp; Hoekstra, 2003)"},"properties":{"noteIndex":0},"schema":"https://github.com/citation-style-language/schema/raw/master/csl-citation.json"}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(Browne et al., 2012; Hoitink &amp; Hoekstra, 2003)</w:t>
      </w:r>
      <w:r w:rsidRPr="006B1631">
        <w:rPr>
          <w:rFonts w:ascii="Times New Roman" w:hAnsi="Times New Roman" w:cs="Times New Roman"/>
        </w:rPr>
        <w:fldChar w:fldCharType="end"/>
      </w:r>
      <w:r w:rsidRPr="006B1631">
        <w:rPr>
          <w:rFonts w:ascii="Times New Roman" w:hAnsi="Times New Roman" w:cs="Times New Roman"/>
        </w:rPr>
        <w:t xml:space="preserve">. In contrast to many temperate coastal regions where fluvial discharge and wave energy commonly coincide during “oceanic storms”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{"citationItems":[{"id":"ITEM-1","itemData":{"ISBN":"0276-0460","author":[{"dropping-particle":"","family":"Warrick","given":"J A","non-dropping-particle":"","parse-names":false,"suffix":""},{"dropping-particle":"","family":"Mertes","given":"L A K","non-dropping-particle":"","parse-names":false,"suffix":""},{"dropping-particle":"","family":"Washburn","given":"L","non-dropping-particle":"","parse-names":false,"suffix":""},{"dropping-particle":"","family":"Siegel","given":"D A","non-dropping-particle":"","parse-names":false,"suffix":""}],"container-title":"Geo-Marine Letters","id":"ITEM-1","issue":"1","issued":{"date-parts":[["2004"]]},"page":"46-52","title":"Dispersal forcing of southern California river plumes, based on field and remote sensing observations","type":"article-journal","volume":"24"},"uris":["http://www.mendeley.com/documents/?uuid=38b1a28d-3545-48a2-b94f-7e05f2c6271b"]},{"id":"ITEM-2","itemData":{"DOI":"10.1016/j.csr.2010.12.007","ISSN":"02784343","author":[{"dropping-particle":"","family":"Bever","given":"Aaron J.","non-dropping-particle":"","parse-names":false,"suffix":""},{"dropping-particle":"","family":"McNinch","given":"Jesse E.","non-dropping-particle":"","parse-names":false,"suffix":""},{"dropping-particle":"","family":"Harris","given":"Courtney K.","non-dropping-particle":"","parse-names":false,"suffix":""}],"container-title":"Continental Shelf Research","id":"ITEM-2","issue":"6","issued":{"date-parts":[["2011"]]},"note":"from Trent: \n“..high river discharge and relatively small waves enabled fluvially derived suspended sediment to deposit in shallow water.”\n \n…” two periods of dispersal were associated with each discharge pulse, one coinciding with fluvial delivery, and a second driven by wave resuspension a few weeks later.”\n\nWheatcroft (2000) used the term “oceanic storm” to describe events typical of small mountainous river systems, where flooding and sediment delivery often coincide with energetic oceanic conditions such as large waves and fast currents.\n\nGuillen et al “differentiated episodes of sediment dispersal into “wet storms” for which energetic oceanic conditions coincided with local precipitation and elevated river discharge; and “dry storms” which were sediment dispersal periods in the absence of significant river discharge.”\n\nWave energy is gA^2/2, where A is amplitude (sig wave height/2), so if you do linear regression you might also use (wave height)^2 instead of just wave height.\nThey do some interesting 1-D shear stress calculations (4.2.3) but I don’t know if you have all the data to calculate it.  Maybe that’s one for the post-doc.\n \nDifferentiation of resuspension-causing ocean storms into wet and dry storms may be helpful…but first just look at the monthly pattersn of wave height, watershed sediment load, and sedimentation.","page":"507-526","publisher":"Elsevier","title":"Hydrodynamics and sediment-transport in the nearshore of Poverty Bay, New Zealand: Observations of nearshore sediment segregation and oceanic storms","type":"article-journal","volume":"31"},"uris":["http://www.mendeley.com/documents/?uuid=be654dc6-c282-462b-9717-672939f13700"]}],"mendeley":{"formattedCitation":"(Bever et al., 2011; Warrick et al., 2004)","plainTextFormattedCitation":"(Bever et al., 2011; Warrick et al., 2004)","previouslyFormattedCitation":"(Bever et al., 2011; Warrick et al., 2004)"},"properties":{"noteIndex":0},"schema":"https://github.com/citation-style-language/schema/raw/master/csl-citation.json"}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(Bever et al., 2011; Warrick et al., 2004)</w:t>
      </w:r>
      <w:r w:rsidRPr="006B1631">
        <w:rPr>
          <w:rFonts w:ascii="Times New Roman" w:hAnsi="Times New Roman" w:cs="Times New Roman"/>
        </w:rPr>
        <w:fldChar w:fldCharType="end"/>
      </w:r>
      <w:r w:rsidRPr="006B1631">
        <w:rPr>
          <w:rFonts w:ascii="Times New Roman" w:hAnsi="Times New Roman" w:cs="Times New Roman"/>
        </w:rPr>
        <w:t xml:space="preserve">, input, deposition, and reworking of </w:t>
      </w:r>
      <w:proofErr w:type="spellStart"/>
      <w:r w:rsidRPr="006B1631">
        <w:rPr>
          <w:rFonts w:ascii="Times New Roman" w:hAnsi="Times New Roman" w:cs="Times New Roman"/>
        </w:rPr>
        <w:t>terrigenous</w:t>
      </w:r>
      <w:proofErr w:type="spellEnd"/>
      <w:r w:rsidRPr="006B1631">
        <w:rPr>
          <w:rFonts w:ascii="Times New Roman" w:hAnsi="Times New Roman" w:cs="Times New Roman"/>
        </w:rPr>
        <w:t xml:space="preserve"> sediment are often decoupled on tropical islands, causing high deposition rates and residence times </w:t>
      </w:r>
      <w:r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Kauai","type":"article-journal","volume":"264"},"uris":["http://www.mendeley.com/documents/?uuid=09f49c2c-69ad-4993-b204-8d205613525d"]}],"mendeley":{"formattedCitation":"(Draut et al., 2009; Curt D. Storlazzi et al., 2009)","plainTextFormattedCitation":"(Draut et al., 2009; Curt D. Storlazzi et al., 2009)","previouslyFormattedCitation":"(Draut et al., 2009; Curt D. Storlazzi et al., 2009)"},"properties":{"noteIndex":0},"schema":"https://github.com/citation-style-language/schema/raw/master/csl-citation.json"}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(Draut et al., 2009; Curt D. Storlazzi et al., 2009)</w:t>
      </w:r>
      <w:r w:rsidRPr="006B1631">
        <w:rPr>
          <w:rFonts w:ascii="Times New Roman" w:hAnsi="Times New Roman" w:cs="Times New Roman"/>
        </w:rPr>
        <w:fldChar w:fldCharType="end"/>
      </w:r>
      <w:r w:rsidRPr="006B1631">
        <w:rPr>
          <w:rFonts w:ascii="Times New Roman" w:hAnsi="Times New Roman" w:cs="Times New Roman"/>
        </w:rPr>
        <w:t xml:space="preserve">. Conversely, seasonal wind and wave patterns in the trade-wind belt can be coupled with </w:t>
      </w:r>
      <w:proofErr w:type="spellStart"/>
      <w:r w:rsidRPr="006B1631">
        <w:rPr>
          <w:rFonts w:ascii="Times New Roman" w:hAnsi="Times New Roman" w:cs="Times New Roman"/>
        </w:rPr>
        <w:t>terrigenous</w:t>
      </w:r>
      <w:proofErr w:type="spellEnd"/>
      <w:r w:rsidRPr="006B1631">
        <w:rPr>
          <w:rFonts w:ascii="Times New Roman" w:hAnsi="Times New Roman" w:cs="Times New Roman"/>
        </w:rPr>
        <w:t xml:space="preserve"> sediment input from the watershed or </w:t>
      </w:r>
      <w:proofErr w:type="spellStart"/>
      <w:r w:rsidRPr="006B1631">
        <w:rPr>
          <w:rFonts w:ascii="Times New Roman" w:hAnsi="Times New Roman" w:cs="Times New Roman"/>
        </w:rPr>
        <w:t>resuspension</w:t>
      </w:r>
      <w:proofErr w:type="spellEnd"/>
      <w:r w:rsidRPr="006B1631">
        <w:rPr>
          <w:rFonts w:ascii="Times New Roman" w:hAnsi="Times New Roman" w:cs="Times New Roman"/>
        </w:rPr>
        <w:t xml:space="preserve"> of past deposits to decrease sediment deposition and residence times</w:t>
      </w:r>
      <w:r w:rsidR="00057DF1" w:rsidRPr="006B1631">
        <w:rPr>
          <w:rFonts w:ascii="Times New Roman" w:hAnsi="Times New Roman" w:cs="Times New Roman"/>
        </w:rPr>
        <w:t xml:space="preserve"> </w:t>
      </w:r>
      <w:r w:rsidR="00057DF1"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Tanzania","type":"article-journal","volume":"89"},"uris":["http://www.mendeley.com/documents/?uuid=b81e7aa2-7692-41a2-a16b-d70cd1811399"]},{"id":"ITEM-3","itemData":{"ISBN":"0272-7714","author":[{"dropping-particle":"","family":"Storlazzi","given":"Curt D.","non-dropping-particle":"","parse-names":false,"suffix":""},{"dropping-particle":"","family":"Jaffe","given":"B E","non-dropping-particle":"","parse-names":false,"suffix":""}],"container-title":"Estuarine, Coastal and Shelf Science","id":"ITEM-3","issue":"4","issued":{"date-parts":[["2008"]]},"page":"549-564","title":"The relative contribution of processes driving variability in flow, shear, and turbidity over a fringing coral reef: West Maui, Hawaii","type":"article-journal","volume":"77"},"uris":["http://www.mendeley.com/documents/?uuid=897ca215-6e2c-4402-8314-b0e5496e039e"]}],"mendeley":{"formattedCitation":"(Hoitink &amp; Hoekstra, 2003; Muzuka et al., 2010; Curt D. Storlazzi &amp; Jaffe, 2008)","plainTextFormattedCitation":"(Hoitink &amp; Hoekstra, 2003; Muzuka et al., 2010; Curt D. Storlazzi &amp; Jaffe, 2008)","previouslyFormattedCitation":"(Hoitink &amp; Hoekstra, 2003; Muzuka et al., 2010; Curt D. Storlazzi &amp; Jaffe, 2008)"},"properties":{"noteIndex":0},"schema":"https://github.com/citation-style-language/schema/raw/master/csl-citation.json"}</w:instrText>
      </w:r>
      <w:r w:rsidR="00057DF1" w:rsidRPr="006B1631">
        <w:rPr>
          <w:rFonts w:ascii="Times New Roman" w:hAnsi="Times New Roman" w:cs="Times New Roman"/>
        </w:rPr>
        <w:fldChar w:fldCharType="separate"/>
      </w:r>
      <w:r w:rsidR="00CE0924" w:rsidRPr="006B1631">
        <w:rPr>
          <w:rFonts w:ascii="Times New Roman" w:hAnsi="Times New Roman" w:cs="Times New Roman"/>
          <w:noProof/>
        </w:rPr>
        <w:t>(Hoitink &amp; Hoekstra, 2003; Muzuka et al., 2010; Curt D. Storlazzi &amp; Jaffe, 2008)</w:t>
      </w:r>
      <w:r w:rsidR="00057DF1" w:rsidRPr="006B1631">
        <w:rPr>
          <w:rFonts w:ascii="Times New Roman" w:hAnsi="Times New Roman" w:cs="Times New Roman"/>
        </w:rPr>
        <w:fldChar w:fldCharType="end"/>
      </w:r>
      <w:r w:rsidR="00057DF1" w:rsidRPr="006B1631">
        <w:rPr>
          <w:rFonts w:ascii="Times New Roman" w:hAnsi="Times New Roman" w:cs="Times New Roman"/>
        </w:rPr>
        <w:t xml:space="preserve">. </w:t>
      </w:r>
      <w:r w:rsidRPr="006B1631">
        <w:rPr>
          <w:rFonts w:ascii="Times New Roman" w:hAnsi="Times New Roman" w:cs="Times New Roman"/>
        </w:rPr>
        <w:t xml:space="preserve">Determining the fate of </w:t>
      </w:r>
      <w:proofErr w:type="spellStart"/>
      <w:r w:rsidRPr="006B1631">
        <w:rPr>
          <w:rFonts w:ascii="Times New Roman" w:hAnsi="Times New Roman" w:cs="Times New Roman"/>
        </w:rPr>
        <w:t>terrigenous</w:t>
      </w:r>
      <w:proofErr w:type="spellEnd"/>
      <w:r w:rsidRPr="006B1631">
        <w:rPr>
          <w:rFonts w:ascii="Times New Roman" w:hAnsi="Times New Roman" w:cs="Times New Roman"/>
        </w:rPr>
        <w:t xml:space="preserve"> sediment delivered to the coast during storms requires contextualizing observed watershed-derived sediment yields </w:t>
      </w:r>
      <w:r w:rsidR="000E29D6" w:rsidRPr="006B1631">
        <w:rPr>
          <w:rFonts w:ascii="Times New Roman" w:hAnsi="Times New Roman" w:cs="Times New Roman"/>
        </w:rPr>
        <w:t xml:space="preserve">with </w:t>
      </w:r>
      <w:r w:rsidRPr="006B1631">
        <w:rPr>
          <w:rFonts w:ascii="Times New Roman" w:hAnsi="Times New Roman" w:cs="Times New Roman"/>
        </w:rPr>
        <w:t>hydrodynamic conditions like wave-driven currents over the reef</w:t>
      </w:r>
    </w:p>
    <w:p w14:paraId="54629FC7" w14:textId="3A8D1F55" w:rsidR="008340DA" w:rsidRPr="006B1631" w:rsidRDefault="008340DA" w:rsidP="003B287B">
      <w:pPr>
        <w:spacing w:after="0"/>
        <w:ind w:firstLine="720"/>
        <w:rPr>
          <w:rFonts w:ascii="Times New Roman" w:hAnsi="Times New Roman" w:cs="Times New Roman"/>
        </w:rPr>
      </w:pPr>
      <w:r w:rsidRPr="00D56866">
        <w:rPr>
          <w:rFonts w:ascii="Times New Roman" w:hAnsi="Times New Roman" w:cs="Times New Roman"/>
        </w:rPr>
        <w:t xml:space="preserve">Determining the effectiveness of land-based watershed restoration </w:t>
      </w:r>
      <w:ins w:id="209" w:author="Geography" w:date="2020-12-10T09:23:00Z">
        <w:r w:rsidR="000C389A" w:rsidRPr="00D56866">
          <w:rPr>
            <w:rFonts w:ascii="Times New Roman" w:hAnsi="Times New Roman" w:cs="Times New Roman"/>
          </w:rPr>
          <w:t xml:space="preserve">to mitigate sediment loads </w:t>
        </w:r>
      </w:ins>
      <w:r w:rsidRPr="00D56866">
        <w:rPr>
          <w:rFonts w:ascii="Times New Roman" w:hAnsi="Times New Roman" w:cs="Times New Roman"/>
        </w:rPr>
        <w:t xml:space="preserve">requires </w:t>
      </w:r>
      <w:del w:id="210" w:author="Geography" w:date="2020-12-10T09:23:00Z">
        <w:r w:rsidRPr="00D56866" w:rsidDel="000C389A">
          <w:rPr>
            <w:rFonts w:ascii="Times New Roman" w:hAnsi="Times New Roman" w:cs="Times New Roman"/>
          </w:rPr>
          <w:delText xml:space="preserve">a spatial </w:delText>
        </w:r>
      </w:del>
      <w:r w:rsidRPr="00D56866">
        <w:rPr>
          <w:rFonts w:ascii="Times New Roman" w:hAnsi="Times New Roman" w:cs="Times New Roman"/>
        </w:rPr>
        <w:t>understanding</w:t>
      </w:r>
      <w:ins w:id="211" w:author="Geography" w:date="2020-12-10T09:23:00Z">
        <w:r w:rsidR="000C389A" w:rsidRPr="00D56866">
          <w:rPr>
            <w:rFonts w:ascii="Times New Roman" w:hAnsi="Times New Roman" w:cs="Times New Roman"/>
          </w:rPr>
          <w:t xml:space="preserve"> of the spatial distribution</w:t>
        </w:r>
      </w:ins>
      <w:r w:rsidRPr="00D56866">
        <w:rPr>
          <w:rFonts w:ascii="Times New Roman" w:hAnsi="Times New Roman" w:cs="Times New Roman"/>
        </w:rPr>
        <w:t xml:space="preserve"> of </w:t>
      </w:r>
      <w:proofErr w:type="spellStart"/>
      <w:r w:rsidRPr="00D56866">
        <w:rPr>
          <w:rFonts w:ascii="Times New Roman" w:hAnsi="Times New Roman" w:cs="Times New Roman"/>
        </w:rPr>
        <w:t>ter</w:t>
      </w:r>
      <w:r w:rsidR="000E29D6" w:rsidRPr="00D56866">
        <w:rPr>
          <w:rFonts w:ascii="Times New Roman" w:hAnsi="Times New Roman" w:cs="Times New Roman"/>
        </w:rPr>
        <w:t>rigenous</w:t>
      </w:r>
      <w:proofErr w:type="spellEnd"/>
      <w:r w:rsidR="000E29D6" w:rsidRPr="00D56866">
        <w:rPr>
          <w:rFonts w:ascii="Times New Roman" w:hAnsi="Times New Roman" w:cs="Times New Roman"/>
        </w:rPr>
        <w:t xml:space="preserve"> sediment input</w:t>
      </w:r>
      <w:ins w:id="212" w:author="Geography" w:date="2020-12-10T09:23:00Z">
        <w:r w:rsidR="000C389A" w:rsidRPr="00D56866">
          <w:rPr>
            <w:rFonts w:ascii="Times New Roman" w:hAnsi="Times New Roman" w:cs="Times New Roman"/>
          </w:rPr>
          <w:t>s</w:t>
        </w:r>
      </w:ins>
      <w:r w:rsidR="000E29D6" w:rsidRPr="00D56866">
        <w:rPr>
          <w:rFonts w:ascii="Times New Roman" w:hAnsi="Times New Roman" w:cs="Times New Roman"/>
        </w:rPr>
        <w:t xml:space="preserve"> and </w:t>
      </w:r>
      <w:ins w:id="213" w:author="Geography" w:date="2020-12-10T09:23:00Z">
        <w:r w:rsidR="000C389A" w:rsidRPr="00D56866">
          <w:rPr>
            <w:rFonts w:ascii="Times New Roman" w:hAnsi="Times New Roman" w:cs="Times New Roman"/>
          </w:rPr>
          <w:t xml:space="preserve">of the </w:t>
        </w:r>
      </w:ins>
      <w:r w:rsidR="000E29D6" w:rsidRPr="00D56866">
        <w:rPr>
          <w:rFonts w:ascii="Times New Roman" w:hAnsi="Times New Roman" w:cs="Times New Roman"/>
        </w:rPr>
        <w:t xml:space="preserve">hydrodynamics </w:t>
      </w:r>
      <w:ins w:id="214" w:author="Geography" w:date="2020-12-10T09:23:00Z">
        <w:r w:rsidR="000C389A" w:rsidRPr="00D56866">
          <w:rPr>
            <w:rFonts w:ascii="Times New Roman" w:hAnsi="Times New Roman" w:cs="Times New Roman"/>
          </w:rPr>
          <w:t>that</w:t>
        </w:r>
      </w:ins>
      <w:del w:id="215" w:author="Geography" w:date="2020-12-10T09:23:00Z">
        <w:r w:rsidR="000E29D6" w:rsidRPr="00D56866" w:rsidDel="000C389A">
          <w:rPr>
            <w:rFonts w:ascii="Times New Roman" w:hAnsi="Times New Roman" w:cs="Times New Roman"/>
          </w:rPr>
          <w:delText>which</w:delText>
        </w:r>
      </w:del>
      <w:r w:rsidR="000E29D6" w:rsidRPr="00D56866">
        <w:rPr>
          <w:rFonts w:ascii="Times New Roman" w:hAnsi="Times New Roman" w:cs="Times New Roman"/>
        </w:rPr>
        <w:t xml:space="preserve"> control sediment transport, </w:t>
      </w:r>
      <w:r w:rsidRPr="00D56866">
        <w:rPr>
          <w:rFonts w:ascii="Times New Roman" w:hAnsi="Times New Roman" w:cs="Times New Roman"/>
        </w:rPr>
        <w:t xml:space="preserve">deposition,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and advection</w:t>
      </w:r>
      <w:del w:id="216" w:author="Geography" w:date="2020-12-10T09:24:00Z">
        <w:r w:rsidRPr="00D56866" w:rsidDel="000C389A">
          <w:rPr>
            <w:rFonts w:ascii="Times New Roman" w:hAnsi="Times New Roman" w:cs="Times New Roman"/>
          </w:rPr>
          <w:delText xml:space="preserve"> out of coral reefs</w:delText>
        </w:r>
      </w:del>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2015)","plainTextFormattedCitation":"(Curt D. Storlazzi et al., 2015)","previouslyFormattedCitation":"(Curt D. Storlazzi et al., 2015)"},"properties":{"noteIndex":0},"schema":"https://github.com/citation-style-language/schema/raw/master/csl-citation.json"}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w:t>
      </w:r>
      <w:del w:id="217" w:author="Geography" w:date="2020-12-10T09:24:00Z">
        <w:r w:rsidR="00CE0924" w:rsidRPr="006B1631" w:rsidDel="000C389A">
          <w:rPr>
            <w:rFonts w:ascii="Times New Roman" w:hAnsi="Times New Roman" w:cs="Times New Roman"/>
            <w:noProof/>
          </w:rPr>
          <w:delText xml:space="preserve">Curt D. </w:delText>
        </w:r>
      </w:del>
      <w:r w:rsidR="00CE0924" w:rsidRPr="006B1631">
        <w:rPr>
          <w:rFonts w:ascii="Times New Roman" w:hAnsi="Times New Roman" w:cs="Times New Roman"/>
          <w:noProof/>
        </w:rPr>
        <w:t>Storlazzi et al., 2015)</w:t>
      </w:r>
      <w:r w:rsidRPr="006B1631">
        <w:rPr>
          <w:rFonts w:ascii="Times New Roman" w:hAnsi="Times New Roman" w:cs="Times New Roman"/>
        </w:rPr>
        <w:fldChar w:fldCharType="end"/>
      </w:r>
      <w:r w:rsidRPr="006B1631">
        <w:rPr>
          <w:rFonts w:ascii="Times New Roman" w:hAnsi="Times New Roman" w:cs="Times New Roman"/>
        </w:rPr>
        <w:t xml:space="preserve">. Many conservation planning studies use </w:t>
      </w:r>
      <w:ins w:id="218" w:author="Geography" w:date="2020-12-10T09:24:00Z">
        <w:r w:rsidR="003242D3" w:rsidRPr="006B1631">
          <w:rPr>
            <w:rFonts w:ascii="Times New Roman" w:hAnsi="Times New Roman" w:cs="Times New Roman"/>
          </w:rPr>
          <w:t>rough</w:t>
        </w:r>
      </w:ins>
      <w:del w:id="219" w:author="Geography" w:date="2020-12-10T09:24:00Z">
        <w:r w:rsidRPr="006B1631" w:rsidDel="003242D3">
          <w:rPr>
            <w:rFonts w:ascii="Times New Roman" w:hAnsi="Times New Roman" w:cs="Times New Roman"/>
          </w:rPr>
          <w:delText>coarse</w:delText>
        </w:r>
      </w:del>
      <w:r w:rsidRPr="006B1631">
        <w:rPr>
          <w:rFonts w:ascii="Times New Roman" w:hAnsi="Times New Roman" w:cs="Times New Roman"/>
        </w:rPr>
        <w:t xml:space="preserve"> estimates of pollutant </w:t>
      </w:r>
      <w:del w:id="220" w:author="Geography" w:date="2020-12-10T09:24:00Z">
        <w:r w:rsidRPr="006B1631" w:rsidDel="003242D3">
          <w:rPr>
            <w:rFonts w:ascii="Times New Roman" w:hAnsi="Times New Roman" w:cs="Times New Roman"/>
          </w:rPr>
          <w:delText xml:space="preserve">discharge </w:delText>
        </w:r>
      </w:del>
      <w:ins w:id="221" w:author="Geography" w:date="2020-12-10T09:24:00Z">
        <w:r w:rsidR="003242D3" w:rsidRPr="006B1631">
          <w:rPr>
            <w:rFonts w:ascii="Times New Roman" w:hAnsi="Times New Roman" w:cs="Times New Roman"/>
          </w:rPr>
          <w:t xml:space="preserve">loading </w:t>
        </w:r>
      </w:ins>
      <w:r w:rsidRPr="006B1631">
        <w:rPr>
          <w:rFonts w:ascii="Times New Roman" w:hAnsi="Times New Roman" w:cs="Times New Roman"/>
        </w:rPr>
        <w:t xml:space="preserve">coupled with distance-based plume models that assume symmetry in flow fields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{"citationItems":[{"id":"ITEM-1","itemData":{"ISSN":"1051-0761","PMID":"22827132","abstract":"Coral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planning.","author":[{"dropping-particle":"","family":"Klein","given":"Carissa J","non-dropping-particle":"","parse-names":false,"suffix":""},{"dropping-particle":"","family":"Jupiter","given":"Stacy D","non-dropping-particle":"","parse-names":false,"suffix":""},{"dropping-particle":"","family":"Selig","given":"Elizabeth R","non-dropping-particle":"","parse-names":false,"suffix":""},{"dropping-particle":"","family":"Watts","given":"Matthew E","non-dropping-particle":"","parse-names":false,"suffix":""},{"dropping-particle":"","family":"Halpern","given":"Benjamin S","non-dropping-particle":"","parse-names":false,"suffix":""},{"dropping-particle":"","family":"Kamal","given":"Muhammad","non-dropping-particle":"","parse-names":false,"suffix":""},{"dropping-particle":"","family":"Roelfsema","given":"Chris","non-dropping-particle":"","parse-names":false,"suffix":""},{"dropping-particle":"","family":"Possingham","given":"Hugh P","non-dropping-particle":"","parse-names":false,"suffix":""}],"container-title":"Ecological Applications","id":"ITEM-1","issue":"4","issued":{"date-parts":[["2012","6"]]},"page":"1246-56","title":"Forest conservation delivers highly variable coral reef conservation outcomes.","type":"article-journal","volume":"22"},"uris":["http://www.mendeley.com/documents/?uuid=89c5eccf-e796-4299-b5b5-b286bce25911"]},{"id":"ITEM-2","itemData":{"author":[{"dropping-particle":"","family":"Teneva","given":"Lida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N","non-dropping-particle":"","parse-names":false,"suffix":""}],"container-title":"Collabra","id":"ITEM-2","issue":"1","issued":{"date-parts":[["2016"]]},"page":"1-12","title":"Understanding Reef Flat Sediment Regimes and Hydrodynamics can Inform Erosion Mitigation on Land","type":"article-journal","volume":"2"},"uris":["http://www.mendeley.com/documents/?uuid=d3b2b101-2152-4cc9-9b26-ec2173c0291c"]}],"mendeley":{"formattedCitation":"(Klein et al., 2012; Teneva et al., 2016)","plainTextFormattedCitation":"(Klein et al., 2012; Teneva et al., 2016)","previouslyFormattedCitation":"(Klein et al., 2012; Teneva et al., 2016)"},"properties":{"noteIndex":0},"schema":"https://github.com/citation-style-language/schema/raw/master/csl-citation.json"}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(Klein et al., 2012; Teneva et al., 2016)</w:t>
      </w:r>
      <w:r w:rsidRPr="006B1631">
        <w:rPr>
          <w:rFonts w:ascii="Times New Roman" w:hAnsi="Times New Roman" w:cs="Times New Roman"/>
        </w:rPr>
        <w:fldChar w:fldCharType="end"/>
      </w:r>
      <w:r w:rsidRPr="006B1631">
        <w:rPr>
          <w:rFonts w:ascii="Times New Roman" w:hAnsi="Times New Roman" w:cs="Times New Roman"/>
        </w:rPr>
        <w:t xml:space="preserve">. </w:t>
      </w:r>
      <w:ins w:id="222" w:author="Geography" w:date="2020-12-10T09:25:00Z">
        <w:r w:rsidR="003242D3" w:rsidRPr="006B1631">
          <w:rPr>
            <w:rFonts w:ascii="Times New Roman" w:hAnsi="Times New Roman" w:cs="Times New Roman"/>
          </w:rPr>
          <w:t>S</w:t>
        </w:r>
      </w:ins>
      <w:del w:id="223" w:author="Geography" w:date="2020-12-10T09:25:00Z">
        <w:r w:rsidRPr="006B1631" w:rsidDel="003242D3">
          <w:rPr>
            <w:rFonts w:ascii="Times New Roman" w:hAnsi="Times New Roman" w:cs="Times New Roman"/>
          </w:rPr>
          <w:delText>Many studies that deploy s</w:delText>
        </w:r>
      </w:del>
      <w:r w:rsidRPr="006B1631">
        <w:rPr>
          <w:rFonts w:ascii="Times New Roman" w:hAnsi="Times New Roman" w:cs="Times New Roman"/>
        </w:rPr>
        <w:t xml:space="preserve">ediment traps </w:t>
      </w:r>
      <w:del w:id="224" w:author="Geography" w:date="2020-12-10T09:25:00Z">
        <w:r w:rsidRPr="006B1631" w:rsidDel="003242D3">
          <w:rPr>
            <w:rFonts w:ascii="Times New Roman" w:hAnsi="Times New Roman" w:cs="Times New Roman"/>
          </w:rPr>
          <w:delText>typically deploy them</w:delText>
        </w:r>
      </w:del>
      <w:ins w:id="225" w:author="Geography" w:date="2020-12-10T09:25:00Z">
        <w:r w:rsidR="003242D3" w:rsidRPr="006B1631">
          <w:rPr>
            <w:rFonts w:ascii="Times New Roman" w:hAnsi="Times New Roman" w:cs="Times New Roman"/>
          </w:rPr>
          <w:t>are often deployed</w:t>
        </w:r>
      </w:ins>
      <w:r w:rsidRPr="006B1631">
        <w:rPr>
          <w:rFonts w:ascii="Times New Roman" w:hAnsi="Times New Roman" w:cs="Times New Roman"/>
        </w:rPr>
        <w:t xml:space="preserve"> near the </w:t>
      </w:r>
      <w:del w:id="226" w:author="Curt Storlazzi" w:date="2020-12-10T14:49:00Z">
        <w:r w:rsidRPr="006B1631" w:rsidDel="00113C0B">
          <w:rPr>
            <w:rFonts w:ascii="Times New Roman" w:hAnsi="Times New Roman" w:cs="Times New Roman"/>
          </w:rPr>
          <w:delText xml:space="preserve">stream </w:delText>
        </w:r>
      </w:del>
      <w:ins w:id="227" w:author="Curt Storlazzi" w:date="2020-12-10T14:49:00Z">
        <w:r w:rsidR="00113C0B" w:rsidRPr="00D56866">
          <w:rPr>
            <w:rFonts w:ascii="Times New Roman" w:hAnsi="Times New Roman" w:cs="Times New Roman"/>
          </w:rPr>
          <w:t xml:space="preserve">fluvial </w:t>
        </w:r>
      </w:ins>
      <w:r w:rsidRPr="00D56866">
        <w:rPr>
          <w:rFonts w:ascii="Times New Roman" w:hAnsi="Times New Roman" w:cs="Times New Roman"/>
        </w:rPr>
        <w:t xml:space="preserve">outlet or haphazardly over the reef, but sediment accumulation can vary with </w:t>
      </w:r>
      <w:ins w:id="228" w:author="Geography" w:date="2020-12-10T09:24:00Z">
        <w:r w:rsidR="003242D3" w:rsidRPr="00D56866">
          <w:rPr>
            <w:rFonts w:ascii="Times New Roman" w:hAnsi="Times New Roman" w:cs="Times New Roman"/>
          </w:rPr>
          <w:t xml:space="preserve">water </w:t>
        </w:r>
      </w:ins>
      <w:r w:rsidRPr="00D56866">
        <w:rPr>
          <w:rFonts w:ascii="Times New Roman" w:hAnsi="Times New Roman" w:cs="Times New Roman"/>
        </w:rPr>
        <w:t xml:space="preserve">depth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2005)","plainTextFormattedCitation":"(Wolanski et al., 2005)","previouslyFormattedCitation":"(Wolanski et al., 2005)"},"properties":{"noteIndex":0},"schema":"https://github.com/citation-style-language/schema/raw/master/csl-citation.json"}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(Wolanski et al., 2005)</w:t>
      </w:r>
      <w:r w:rsidRPr="006B1631">
        <w:rPr>
          <w:rFonts w:ascii="Times New Roman" w:hAnsi="Times New Roman" w:cs="Times New Roman"/>
        </w:rPr>
        <w:fldChar w:fldCharType="end"/>
      </w:r>
      <w:r w:rsidRPr="006B1631">
        <w:rPr>
          <w:rFonts w:ascii="Times New Roman" w:hAnsi="Times New Roman" w:cs="Times New Roman"/>
        </w:rPr>
        <w:t xml:space="preserve">, distance from the sediment source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w:t>
      </w:r>
      <w:r w:rsidRPr="006B1631">
        <w:rPr>
          <w:rFonts w:ascii="Times New Roman" w:hAnsi="Times New Roman" w:cs="Times New Roman"/>
        </w:rPr>
        <w:fldChar w:fldCharType="end"/>
      </w:r>
      <w:r w:rsidRPr="006B1631">
        <w:rPr>
          <w:rFonts w:ascii="Times New Roman" w:hAnsi="Times New Roman" w:cs="Times New Roman"/>
        </w:rPr>
        <w:t xml:space="preserve">, </w:t>
      </w:r>
      <w:ins w:id="229" w:author="Geography" w:date="2020-12-10T09:25:00Z">
        <w:r w:rsidR="003242D3" w:rsidRPr="006B1631">
          <w:rPr>
            <w:rFonts w:ascii="Times New Roman" w:hAnsi="Times New Roman" w:cs="Times New Roman"/>
          </w:rPr>
          <w:t xml:space="preserve">and </w:t>
        </w:r>
      </w:ins>
      <w:del w:id="230" w:author="Geography" w:date="2020-12-10T09:25:00Z">
        <w:r w:rsidRPr="006B1631" w:rsidDel="003242D3">
          <w:rPr>
            <w:rFonts w:ascii="Times New Roman" w:hAnsi="Times New Roman" w:cs="Times New Roman"/>
          </w:rPr>
          <w:delText xml:space="preserve">or due to </w:delText>
        </w:r>
      </w:del>
      <w:r w:rsidRPr="006B1631">
        <w:rPr>
          <w:rFonts w:ascii="Times New Roman" w:hAnsi="Times New Roman" w:cs="Times New Roman"/>
        </w:rPr>
        <w:t xml:space="preserve">water circulation patterns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Hoitink &amp; Hoekstra, 2003)","plainTextFormattedCitation":"(Bothner et al., 2006; Hoitink &amp; Hoekstra, 2003)","previouslyFormattedCitation":"(Bothner et al., 2006; Hoitink &amp; Hoekstra, 2003)"},"properties":{"noteIndex":0},"schema":"https://github.com/citation-style-language/schema/raw/master/csl-citation.json"}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(Bothner et al., 2006; Hoitink &amp; Hoekstra, 2003)</w:t>
      </w:r>
      <w:r w:rsidRPr="006B1631">
        <w:rPr>
          <w:rFonts w:ascii="Times New Roman" w:hAnsi="Times New Roman" w:cs="Times New Roman"/>
        </w:rPr>
        <w:fldChar w:fldCharType="end"/>
      </w:r>
      <w:r w:rsidRPr="006B1631">
        <w:rPr>
          <w:rFonts w:ascii="Times New Roman" w:hAnsi="Times New Roman" w:cs="Times New Roman"/>
        </w:rPr>
        <w:t xml:space="preserve">, so it is uncertain how those observations relate to the </w:t>
      </w:r>
      <w:del w:id="231" w:author="Geography" w:date="2020-12-10T09:25:00Z">
        <w:r w:rsidRPr="006B1631" w:rsidDel="003242D3">
          <w:rPr>
            <w:rFonts w:ascii="Times New Roman" w:hAnsi="Times New Roman" w:cs="Times New Roman"/>
          </w:rPr>
          <w:delText xml:space="preserve">two-dimensional </w:delText>
        </w:r>
      </w:del>
      <w:r w:rsidRPr="006B1631">
        <w:rPr>
          <w:rFonts w:ascii="Times New Roman" w:hAnsi="Times New Roman" w:cs="Times New Roman"/>
        </w:rPr>
        <w:t>spatial patterns of sediment accumulatio</w:t>
      </w:r>
      <w:ins w:id="232" w:author="Geography" w:date="2020-12-10T09:25:00Z">
        <w:r w:rsidR="003242D3" w:rsidRPr="006B1631">
          <w:rPr>
            <w:rFonts w:ascii="Times New Roman" w:hAnsi="Times New Roman" w:cs="Times New Roman"/>
          </w:rPr>
          <w:t>n</w:t>
        </w:r>
      </w:ins>
      <w:del w:id="233" w:author="Geography" w:date="2020-12-10T09:25:00Z">
        <w:r w:rsidRPr="006B1631" w:rsidDel="003242D3">
          <w:rPr>
            <w:rFonts w:ascii="Times New Roman" w:hAnsi="Times New Roman" w:cs="Times New Roman"/>
          </w:rPr>
          <w:delText>n over the reef</w:delText>
        </w:r>
      </w:del>
      <w:r w:rsidRPr="006B1631">
        <w:rPr>
          <w:rFonts w:ascii="Times New Roman" w:hAnsi="Times New Roman" w:cs="Times New Roman"/>
        </w:rPr>
        <w:t xml:space="preserve">. </w:t>
      </w:r>
    </w:p>
    <w:p w14:paraId="057CC7F4" w14:textId="72F805E7" w:rsidR="0043303D" w:rsidRPr="00D56866" w:rsidRDefault="009C7F0B" w:rsidP="0043303D">
      <w:pPr>
        <w:spacing w:after="0"/>
        <w:ind w:firstLine="720"/>
        <w:rPr>
          <w:rFonts w:ascii="Times New Roman" w:hAnsi="Times New Roman" w:cs="Times New Roman"/>
        </w:rPr>
      </w:pPr>
      <w:r w:rsidRPr="006B1631">
        <w:rPr>
          <w:rFonts w:ascii="Times New Roman" w:hAnsi="Times New Roman" w:cs="Times New Roman"/>
        </w:rPr>
        <w:t>H</w:t>
      </w:r>
      <w:r w:rsidR="0043303D" w:rsidRPr="006B1631">
        <w:rPr>
          <w:rFonts w:ascii="Times New Roman" w:hAnsi="Times New Roman" w:cs="Times New Roman"/>
        </w:rPr>
        <w:t>ere we</w:t>
      </w:r>
      <w:ins w:id="234" w:author="Geography" w:date="2020-12-10T09:26:00Z">
        <w:r w:rsidR="003242D3" w:rsidRPr="00D56866">
          <w:rPr>
            <w:rFonts w:ascii="Times New Roman" w:hAnsi="Times New Roman" w:cs="Times New Roman"/>
          </w:rPr>
          <w:t xml:space="preserve"> document and</w:t>
        </w:r>
      </w:ins>
      <w:r w:rsidR="00E609B8" w:rsidRPr="00D56866">
        <w:rPr>
          <w:rFonts w:ascii="Times New Roman" w:hAnsi="Times New Roman" w:cs="Times New Roman"/>
        </w:rPr>
        <w:t xml:space="preserve"> interpret spatial and temporal</w:t>
      </w:r>
      <w:r w:rsidR="000E29D6" w:rsidRPr="00D56866">
        <w:rPr>
          <w:rFonts w:ascii="Times New Roman" w:hAnsi="Times New Roman" w:cs="Times New Roman"/>
        </w:rPr>
        <w:t xml:space="preserve"> </w:t>
      </w:r>
      <w:ins w:id="235" w:author="Geography" w:date="2020-12-10T09:27:00Z">
        <w:r w:rsidR="003242D3" w:rsidRPr="00D56866">
          <w:rPr>
            <w:rFonts w:ascii="Times New Roman" w:hAnsi="Times New Roman" w:cs="Times New Roman"/>
          </w:rPr>
          <w:t xml:space="preserve">patterns in </w:t>
        </w:r>
      </w:ins>
      <w:r w:rsidR="000E29D6" w:rsidRPr="00D56866">
        <w:rPr>
          <w:rFonts w:ascii="Times New Roman" w:hAnsi="Times New Roman" w:cs="Times New Roman"/>
        </w:rPr>
        <w:t>sediment accumulation</w:t>
      </w:r>
      <w:r w:rsidR="00E609B8" w:rsidRPr="00D56866">
        <w:rPr>
          <w:rFonts w:ascii="Times New Roman" w:hAnsi="Times New Roman" w:cs="Times New Roman"/>
        </w:rPr>
        <w:t xml:space="preserve"> </w:t>
      </w:r>
      <w:del w:id="236" w:author="Geography" w:date="2020-12-10T09:27:00Z">
        <w:r w:rsidR="00E609B8" w:rsidRPr="00D56866" w:rsidDel="003242D3">
          <w:rPr>
            <w:rFonts w:ascii="Times New Roman" w:hAnsi="Times New Roman" w:cs="Times New Roman"/>
          </w:rPr>
          <w:delText xml:space="preserve">patterns </w:delText>
        </w:r>
      </w:del>
      <w:r w:rsidR="0043303D" w:rsidRPr="00D56866">
        <w:rPr>
          <w:rFonts w:ascii="Times New Roman" w:hAnsi="Times New Roman" w:cs="Times New Roman"/>
        </w:rPr>
        <w:t>in a coral reef-lined embayment</w:t>
      </w:r>
      <w:ins w:id="237" w:author="Geography" w:date="2020-12-10T09:27:00Z">
        <w:r w:rsidR="003242D3" w:rsidRPr="00D56866">
          <w:rPr>
            <w:rFonts w:ascii="Times New Roman" w:hAnsi="Times New Roman" w:cs="Times New Roman"/>
          </w:rPr>
          <w:t xml:space="preserve"> that has been impacted by anthropogenic sediment loading.  </w:t>
        </w:r>
      </w:ins>
      <w:ins w:id="238" w:author="Geography" w:date="2020-12-10T09:28:00Z">
        <w:r w:rsidR="003242D3" w:rsidRPr="00D56866">
          <w:rPr>
            <w:rFonts w:ascii="Times New Roman" w:hAnsi="Times New Roman" w:cs="Times New Roman"/>
          </w:rPr>
          <w:t xml:space="preserve">Both </w:t>
        </w:r>
      </w:ins>
      <w:ins w:id="239" w:author="Curt Storlazzi" w:date="2020-12-10T14:50:00Z">
        <w:r w:rsidR="00113C0B" w:rsidRPr="00D56866">
          <w:rPr>
            <w:rFonts w:ascii="Times New Roman" w:hAnsi="Times New Roman" w:cs="Times New Roman"/>
          </w:rPr>
          <w:t xml:space="preserve">net and </w:t>
        </w:r>
      </w:ins>
      <w:ins w:id="240" w:author="Geography" w:date="2020-12-10T09:28:00Z">
        <w:r w:rsidR="003242D3" w:rsidRPr="00D56866">
          <w:rPr>
            <w:rFonts w:ascii="Times New Roman" w:hAnsi="Times New Roman" w:cs="Times New Roman"/>
          </w:rPr>
          <w:t xml:space="preserve">gross </w:t>
        </w:r>
        <w:del w:id="241" w:author="Curt Storlazzi" w:date="2020-12-10T14:50:00Z">
          <w:r w:rsidR="003242D3" w:rsidRPr="00D56866" w:rsidDel="00113C0B">
            <w:rPr>
              <w:rFonts w:ascii="Times New Roman" w:hAnsi="Times New Roman" w:cs="Times New Roman"/>
            </w:rPr>
            <w:delText xml:space="preserve">and net </w:delText>
          </w:r>
        </w:del>
      </w:ins>
      <w:ins w:id="242" w:author="Geography" w:date="2020-12-10T09:27:00Z">
        <w:r w:rsidR="003242D3" w:rsidRPr="00D56866">
          <w:rPr>
            <w:rFonts w:ascii="Times New Roman" w:hAnsi="Times New Roman" w:cs="Times New Roman"/>
          </w:rPr>
          <w:t xml:space="preserve">accumulation </w:t>
        </w:r>
        <w:del w:id="243" w:author="Curt Storlazzi" w:date="2020-12-10T14:50:00Z">
          <w:r w:rsidR="003242D3" w:rsidRPr="00D56866" w:rsidDel="00113C0B">
            <w:rPr>
              <w:rFonts w:ascii="Times New Roman" w:hAnsi="Times New Roman" w:cs="Times New Roman"/>
            </w:rPr>
            <w:delText>is tested for correl</w:delText>
          </w:r>
        </w:del>
      </w:ins>
      <w:ins w:id="244" w:author="Geography" w:date="2020-12-10T09:28:00Z">
        <w:del w:id="245" w:author="Curt Storlazzi" w:date="2020-12-10T14:50:00Z">
          <w:r w:rsidR="003242D3" w:rsidRPr="00D56866" w:rsidDel="00113C0B">
            <w:rPr>
              <w:rFonts w:ascii="Times New Roman" w:hAnsi="Times New Roman" w:cs="Times New Roman"/>
            </w:rPr>
            <w:delText>ations with</w:delText>
          </w:r>
        </w:del>
      </w:ins>
      <w:ins w:id="246" w:author="Curt Storlazzi" w:date="2020-12-10T14:50:00Z">
        <w:r w:rsidR="00113C0B" w:rsidRPr="00D56866">
          <w:rPr>
            <w:rFonts w:ascii="Times New Roman" w:hAnsi="Times New Roman" w:cs="Times New Roman"/>
          </w:rPr>
          <w:t>evaluated in light of</w:t>
        </w:r>
      </w:ins>
      <w:r w:rsidR="00E609B8" w:rsidRPr="00D56866">
        <w:rPr>
          <w:rFonts w:ascii="Times New Roman" w:hAnsi="Times New Roman" w:cs="Times New Roman"/>
        </w:rPr>
        <w:t xml:space="preserve"> </w:t>
      </w:r>
      <w:del w:id="247" w:author="Geography" w:date="2020-12-10T09:28:00Z">
        <w:r w:rsidR="00E609B8" w:rsidRPr="00D56866" w:rsidDel="003242D3">
          <w:rPr>
            <w:rFonts w:ascii="Times New Roman" w:hAnsi="Times New Roman" w:cs="Times New Roman"/>
          </w:rPr>
          <w:delText>using</w:delText>
        </w:r>
        <w:r w:rsidR="008340DA" w:rsidRPr="00D56866" w:rsidDel="003242D3">
          <w:rPr>
            <w:rFonts w:ascii="Times New Roman" w:hAnsi="Times New Roman" w:cs="Times New Roman"/>
          </w:rPr>
          <w:delText xml:space="preserve"> measured and modeled </w:delText>
        </w:r>
      </w:del>
      <w:r w:rsidR="008340DA" w:rsidRPr="00D56866">
        <w:rPr>
          <w:rFonts w:ascii="Times New Roman" w:hAnsi="Times New Roman" w:cs="Times New Roman"/>
        </w:rPr>
        <w:t>event</w:t>
      </w:r>
      <w:ins w:id="248" w:author="Geography" w:date="2020-12-10T09:28:00Z">
        <w:r w:rsidR="003242D3" w:rsidRPr="00D56866">
          <w:rPr>
            <w:rFonts w:ascii="Times New Roman" w:hAnsi="Times New Roman" w:cs="Times New Roman"/>
          </w:rPr>
          <w:t>-wise</w:t>
        </w:r>
      </w:ins>
      <w:r w:rsidR="008340DA" w:rsidRPr="00D56866">
        <w:rPr>
          <w:rFonts w:ascii="Times New Roman" w:hAnsi="Times New Roman" w:cs="Times New Roman"/>
        </w:rPr>
        <w:t xml:space="preserve"> suspended sediment yield (</w:t>
      </w:r>
      <w:r w:rsidR="008340DA" w:rsidRPr="00D56866">
        <w:rPr>
          <w:rFonts w:ascii="Times New Roman" w:hAnsi="Times New Roman" w:cs="Times New Roman"/>
          <w:i/>
          <w:iCs/>
        </w:rPr>
        <w:t>SSY</w:t>
      </w:r>
      <w:r w:rsidR="008340DA" w:rsidRPr="00D56866">
        <w:rPr>
          <w:rFonts w:ascii="Times New Roman" w:hAnsi="Times New Roman" w:cs="Times New Roman"/>
          <w:i/>
          <w:iCs/>
          <w:vertAlign w:val="subscript"/>
        </w:rPr>
        <w:t>EV</w:t>
      </w:r>
      <w:r w:rsidR="008340DA" w:rsidRPr="00D56866">
        <w:rPr>
          <w:rFonts w:ascii="Times New Roman" w:hAnsi="Times New Roman" w:cs="Times New Roman"/>
        </w:rPr>
        <w:t>) from the watershed, modeled wave conditions</w:t>
      </w:r>
      <w:r w:rsidR="0074336C" w:rsidRPr="00D56866">
        <w:rPr>
          <w:rFonts w:ascii="Times New Roman" w:hAnsi="Times New Roman" w:cs="Times New Roman"/>
        </w:rPr>
        <w:t>,</w:t>
      </w:r>
      <w:r w:rsidR="0043303D" w:rsidRPr="00D56866">
        <w:rPr>
          <w:rFonts w:ascii="Times New Roman" w:hAnsi="Times New Roman" w:cs="Times New Roman"/>
        </w:rPr>
        <w:t xml:space="preserve"> </w:t>
      </w:r>
      <w:ins w:id="249" w:author="Geography" w:date="2020-12-10T09:28:00Z">
        <w:r w:rsidR="003242D3" w:rsidRPr="00D56866">
          <w:rPr>
            <w:rFonts w:ascii="Times New Roman" w:hAnsi="Times New Roman" w:cs="Times New Roman"/>
          </w:rPr>
          <w:t xml:space="preserve">and </w:t>
        </w:r>
      </w:ins>
      <w:del w:id="250" w:author="Geography" w:date="2020-12-10T09:26:00Z">
        <w:r w:rsidR="0043303D" w:rsidRPr="00D56866" w:rsidDel="003242D3">
          <w:rPr>
            <w:rFonts w:ascii="Times New Roman" w:hAnsi="Times New Roman" w:cs="Times New Roman"/>
          </w:rPr>
          <w:delText xml:space="preserve">and the resulting </w:delText>
        </w:r>
      </w:del>
      <w:r w:rsidR="0043303D" w:rsidRPr="00D56866">
        <w:rPr>
          <w:rFonts w:ascii="Times New Roman" w:hAnsi="Times New Roman" w:cs="Times New Roman"/>
        </w:rPr>
        <w:t>circulation patterns</w:t>
      </w:r>
      <w:del w:id="251" w:author="Geography" w:date="2020-12-10T09:28:00Z">
        <w:r w:rsidR="008340DA" w:rsidRPr="00D56866" w:rsidDel="003242D3">
          <w:rPr>
            <w:rFonts w:ascii="Times New Roman" w:hAnsi="Times New Roman" w:cs="Times New Roman"/>
          </w:rPr>
          <w:delText xml:space="preserve">, and </w:delText>
        </w:r>
        <w:r w:rsidR="0043303D" w:rsidRPr="00D56866" w:rsidDel="003242D3">
          <w:rPr>
            <w:rFonts w:ascii="Times New Roman" w:hAnsi="Times New Roman" w:cs="Times New Roman"/>
          </w:rPr>
          <w:delText>spatially-</w:delText>
        </w:r>
        <w:r w:rsidR="008340DA" w:rsidRPr="00D56866" w:rsidDel="003242D3">
          <w:rPr>
            <w:rFonts w:ascii="Times New Roman" w:hAnsi="Times New Roman" w:cs="Times New Roman"/>
          </w:rPr>
          <w:delText>distributed measurements of gross and net sediment accumulation</w:delText>
        </w:r>
        <w:r w:rsidR="00E609B8" w:rsidRPr="00D56866" w:rsidDel="003242D3">
          <w:rPr>
            <w:rFonts w:ascii="Times New Roman" w:hAnsi="Times New Roman" w:cs="Times New Roman"/>
          </w:rPr>
          <w:delText xml:space="preserve"> and composition</w:delText>
        </w:r>
      </w:del>
      <w:r w:rsidR="008340DA" w:rsidRPr="00D56866">
        <w:rPr>
          <w:rFonts w:ascii="Times New Roman" w:hAnsi="Times New Roman" w:cs="Times New Roman"/>
        </w:rPr>
        <w:t xml:space="preserve">. </w:t>
      </w:r>
      <w:r w:rsidR="0043303D" w:rsidRPr="00D56866">
        <w:rPr>
          <w:rFonts w:ascii="Times New Roman" w:hAnsi="Times New Roman" w:cs="Times New Roman"/>
        </w:rPr>
        <w:t>The goal of this effort is to understand the influence of source proximity, circulation patterns, and water depth on terrestrial and carbonate sediment accumulation</w:t>
      </w:r>
      <w:r w:rsidR="004C3887" w:rsidRPr="00D56866">
        <w:rPr>
          <w:rFonts w:ascii="Times New Roman" w:hAnsi="Times New Roman" w:cs="Times New Roman"/>
        </w:rPr>
        <w:t xml:space="preserve"> in a reef-lined embayment impacted by excessive terrestrial sediment loading, and its resulting impact on coral health</w:t>
      </w:r>
      <w:r w:rsidR="0043303D" w:rsidRPr="00D56866">
        <w:rPr>
          <w:rFonts w:ascii="Times New Roman" w:hAnsi="Times New Roman" w:cs="Times New Roman"/>
        </w:rPr>
        <w:t>.</w:t>
      </w:r>
    </w:p>
    <w:p w14:paraId="1292B5EA" w14:textId="77777777" w:rsidR="000E29D6" w:rsidRPr="00D56866" w:rsidRDefault="000E29D6" w:rsidP="009C7F0B">
      <w:pPr>
        <w:spacing w:after="0"/>
        <w:rPr>
          <w:rFonts w:ascii="Times New Roman" w:hAnsi="Times New Roman" w:cs="Times New Roman"/>
        </w:rPr>
      </w:pPr>
    </w:p>
    <w:p w14:paraId="43ADE5B8" w14:textId="23275F88" w:rsidR="005E5BF6" w:rsidRPr="00D56866" w:rsidRDefault="005E5BF6" w:rsidP="009C7F0B">
      <w:pPr>
        <w:pStyle w:val="Heading1"/>
        <w:keepNext w:val="0"/>
        <w:keepLines w:val="0"/>
        <w:spacing w:before="0" w:after="0"/>
        <w:rPr>
          <w:rFonts w:ascii="Times New Roman" w:hAnsi="Times New Roman" w:cs="Times New Roman"/>
        </w:rPr>
      </w:pPr>
      <w:r w:rsidRPr="00D56866">
        <w:rPr>
          <w:rFonts w:ascii="Times New Roman" w:hAnsi="Times New Roman" w:cs="Times New Roman"/>
        </w:rPr>
        <w:t>2. Materials and Methods</w:t>
      </w:r>
    </w:p>
    <w:p w14:paraId="4952778C" w14:textId="77777777" w:rsidR="002903D1" w:rsidRPr="00D56866" w:rsidRDefault="002903D1" w:rsidP="009C7F0B">
      <w:pPr>
        <w:spacing w:after="0"/>
        <w:rPr>
          <w:rFonts w:ascii="Times New Roman" w:hAnsi="Times New Roman" w:cs="Times New Roman"/>
        </w:rPr>
      </w:pPr>
    </w:p>
    <w:p w14:paraId="01528DBA" w14:textId="77777777" w:rsidR="005E5BF6" w:rsidRPr="00D56866" w:rsidRDefault="005E5BF6"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2.1 Study Area</w:t>
      </w:r>
    </w:p>
    <w:p w14:paraId="328792D7" w14:textId="77777777" w:rsidR="005E5BF6" w:rsidRPr="00D56866" w:rsidRDefault="005E5BF6" w:rsidP="009C7F0B">
      <w:pPr>
        <w:spacing w:after="0"/>
        <w:rPr>
          <w:rFonts w:ascii="Times New Roman" w:hAnsi="Times New Roman" w:cs="Times New Roman"/>
        </w:rPr>
      </w:pPr>
    </w:p>
    <w:p w14:paraId="76B5A3B3" w14:textId="5A742763" w:rsidR="005E5BF6" w:rsidRPr="00D56866" w:rsidRDefault="005E5BF6" w:rsidP="009C7F0B">
      <w:pPr>
        <w:pStyle w:val="Heading3"/>
        <w:keepNext w:val="0"/>
        <w:keepLines w:val="0"/>
        <w:spacing w:before="0"/>
        <w:rPr>
          <w:rFonts w:ascii="Times New Roman" w:hAnsi="Times New Roman" w:cs="Times New Roman"/>
        </w:rPr>
      </w:pPr>
      <w:r w:rsidRPr="00D56866">
        <w:rPr>
          <w:rFonts w:ascii="Times New Roman" w:hAnsi="Times New Roman" w:cs="Times New Roman"/>
        </w:rPr>
        <w:t xml:space="preserve">2.1.1 </w:t>
      </w:r>
      <w:r w:rsidR="003B7453" w:rsidRPr="00D56866">
        <w:rPr>
          <w:rFonts w:ascii="Times New Roman" w:hAnsi="Times New Roman" w:cs="Times New Roman"/>
        </w:rPr>
        <w:t>Geography and Geology</w:t>
      </w:r>
    </w:p>
    <w:p w14:paraId="315605A9" w14:textId="201F7DEA" w:rsidR="005E5BF6" w:rsidRPr="006B1631" w:rsidRDefault="00560B45" w:rsidP="006B7B47">
      <w:pPr>
        <w:spacing w:after="0"/>
        <w:ind w:firstLine="720"/>
        <w:rPr>
          <w:rFonts w:ascii="Times New Roman" w:hAnsi="Times New Roman" w:cs="Times New Roman"/>
        </w:rPr>
      </w:pPr>
      <w:proofErr w:type="spellStart"/>
      <w:r w:rsidRPr="00D56866">
        <w:rPr>
          <w:rFonts w:ascii="Times New Roman" w:hAnsi="Times New Roman" w:cs="Times New Roman"/>
        </w:rPr>
        <w:t>Faga'alu</w:t>
      </w:r>
      <w:proofErr w:type="spellEnd"/>
      <w:r w:rsidRPr="00D56866">
        <w:rPr>
          <w:rFonts w:ascii="Times New Roman" w:hAnsi="Times New Roman" w:cs="Times New Roman"/>
        </w:rPr>
        <w:t xml:space="preserve"> Bay is a v-shaped, fringing-reef embayment situated on the western side of Pago </w:t>
      </w:r>
      <w:proofErr w:type="spellStart"/>
      <w:r w:rsidRPr="00D56866">
        <w:rPr>
          <w:rFonts w:ascii="Times New Roman" w:hAnsi="Times New Roman" w:cs="Times New Roman"/>
        </w:rPr>
        <w:t>Pago</w:t>
      </w:r>
      <w:proofErr w:type="spellEnd"/>
      <w:r w:rsidRPr="00D56866">
        <w:rPr>
          <w:rFonts w:ascii="Times New Roman" w:hAnsi="Times New Roman" w:cs="Times New Roman"/>
        </w:rPr>
        <w:t xml:space="preserve"> Bay, on the island of Tutuila, American Samoa (14.290˚ S, 170.677˚ W; Figure 1). </w:t>
      </w:r>
      <w:proofErr w:type="spellStart"/>
      <w:r w:rsidR="005E5BF6" w:rsidRPr="00D56866">
        <w:rPr>
          <w:rFonts w:ascii="Times New Roman" w:hAnsi="Times New Roman" w:cs="Times New Roman"/>
        </w:rPr>
        <w:t>Faga'alu</w:t>
      </w:r>
      <w:proofErr w:type="spellEnd"/>
      <w:r w:rsidR="005E5BF6" w:rsidRPr="00D56866">
        <w:rPr>
          <w:rFonts w:ascii="Times New Roman" w:hAnsi="Times New Roman" w:cs="Times New Roman"/>
        </w:rPr>
        <w:t xml:space="preserve"> Bay is adjacent to a small (2.48 km</w:t>
      </w:r>
      <w:r w:rsidR="005E5BF6" w:rsidRPr="00D56866">
        <w:rPr>
          <w:rFonts w:ascii="Times New Roman" w:hAnsi="Times New Roman" w:cs="Times New Roman"/>
          <w:vertAlign w:val="superscript"/>
        </w:rPr>
        <w:t>2</w:t>
      </w:r>
      <w:r w:rsidR="00946B83" w:rsidRPr="00D56866">
        <w:rPr>
          <w:rFonts w:ascii="Times New Roman" w:hAnsi="Times New Roman" w:cs="Times New Roman"/>
        </w:rPr>
        <w:t xml:space="preserve">) </w:t>
      </w:r>
      <w:r w:rsidR="005E5BF6" w:rsidRPr="00D56866">
        <w:rPr>
          <w:rFonts w:ascii="Times New Roman" w:hAnsi="Times New Roman" w:cs="Times New Roman"/>
        </w:rPr>
        <w:t>watershed</w:t>
      </w:r>
      <w:r w:rsidR="00946B83" w:rsidRPr="00D56866">
        <w:rPr>
          <w:rFonts w:ascii="Times New Roman" w:hAnsi="Times New Roman" w:cs="Times New Roman"/>
        </w:rPr>
        <w:t xml:space="preserve"> that is covered primarily with undisturbed </w:t>
      </w:r>
      <w:r w:rsidR="00414440" w:rsidRPr="00D56866">
        <w:rPr>
          <w:rFonts w:ascii="Times New Roman" w:hAnsi="Times New Roman" w:cs="Times New Roman"/>
        </w:rPr>
        <w:t xml:space="preserve">vegetation </w:t>
      </w:r>
      <w:ins w:id="252" w:author="Geography" w:date="2020-12-10T09:29:00Z">
        <w:r w:rsidR="003242D3" w:rsidRPr="00D56866">
          <w:rPr>
            <w:rFonts w:ascii="Times New Roman" w:hAnsi="Times New Roman" w:cs="Times New Roman"/>
          </w:rPr>
          <w:t>(82% of the watershed area)</w:t>
        </w:r>
      </w:ins>
      <w:del w:id="253" w:author="Geography" w:date="2020-12-10T09:30:00Z">
        <w:r w:rsidR="00946B83" w:rsidRPr="00D56866" w:rsidDel="003242D3">
          <w:rPr>
            <w:rFonts w:ascii="Times New Roman" w:hAnsi="Times New Roman" w:cs="Times New Roman"/>
          </w:rPr>
          <w:delText xml:space="preserve">on </w:delText>
        </w:r>
      </w:del>
      <w:del w:id="254" w:author="Geography" w:date="2020-12-10T09:29:00Z">
        <w:r w:rsidR="00946B83" w:rsidRPr="00D56866" w:rsidDel="003242D3">
          <w:rPr>
            <w:rFonts w:ascii="Times New Roman" w:hAnsi="Times New Roman" w:cs="Times New Roman"/>
          </w:rPr>
          <w:delText xml:space="preserve">the </w:delText>
        </w:r>
      </w:del>
      <w:del w:id="255" w:author="Geography" w:date="2020-12-10T09:30:00Z">
        <w:r w:rsidR="00946B83" w:rsidRPr="00D56866" w:rsidDel="003242D3">
          <w:rPr>
            <w:rFonts w:ascii="Times New Roman" w:hAnsi="Times New Roman" w:cs="Times New Roman"/>
          </w:rPr>
          <w:delText>steep hillslopes</w:delText>
        </w:r>
      </w:del>
      <w:del w:id="256" w:author="Geography" w:date="2020-12-10T09:29:00Z">
        <w:r w:rsidR="00414440" w:rsidRPr="00D56866" w:rsidDel="003242D3">
          <w:rPr>
            <w:rFonts w:ascii="Times New Roman" w:hAnsi="Times New Roman" w:cs="Times New Roman"/>
          </w:rPr>
          <w:delText xml:space="preserve"> (82%)</w:delText>
        </w:r>
      </w:del>
      <w:r w:rsidR="00946B83" w:rsidRPr="00D56866">
        <w:rPr>
          <w:rFonts w:ascii="Times New Roman" w:hAnsi="Times New Roman" w:cs="Times New Roman"/>
        </w:rPr>
        <w:t xml:space="preserve">, with a small </w:t>
      </w:r>
      <w:del w:id="257" w:author="Geography" w:date="2020-12-10T09:30:00Z">
        <w:r w:rsidR="00946B83" w:rsidRPr="00D56866" w:rsidDel="003242D3">
          <w:rPr>
            <w:rFonts w:ascii="Times New Roman" w:hAnsi="Times New Roman" w:cs="Times New Roman"/>
          </w:rPr>
          <w:delText xml:space="preserve">urbanized </w:delText>
        </w:r>
      </w:del>
      <w:r w:rsidR="00946B83" w:rsidRPr="00D56866">
        <w:rPr>
          <w:rFonts w:ascii="Times New Roman" w:hAnsi="Times New Roman" w:cs="Times New Roman"/>
        </w:rPr>
        <w:t>village</w:t>
      </w:r>
      <w:del w:id="258" w:author="Geography" w:date="2020-12-10T09:30:00Z">
        <w:r w:rsidR="00946B83" w:rsidRPr="00D56866" w:rsidDel="003242D3">
          <w:rPr>
            <w:rFonts w:ascii="Times New Roman" w:hAnsi="Times New Roman" w:cs="Times New Roman"/>
          </w:rPr>
          <w:delText xml:space="preserve"> area</w:delText>
        </w:r>
      </w:del>
      <w:r w:rsidR="00946B83" w:rsidRPr="00D56866">
        <w:rPr>
          <w:rFonts w:ascii="Times New Roman" w:hAnsi="Times New Roman" w:cs="Times New Roman"/>
        </w:rPr>
        <w:t xml:space="preserve"> on the flatter lowlands</w:t>
      </w:r>
      <w:r w:rsidR="00414440" w:rsidRPr="00D56866">
        <w:rPr>
          <w:rFonts w:ascii="Times New Roman" w:hAnsi="Times New Roman" w:cs="Times New Roman"/>
        </w:rPr>
        <w:t xml:space="preserve"> (7%) and an aggregate quarry (1%)</w:t>
      </w:r>
      <w:r w:rsidR="00946B83" w:rsidRPr="00D56866">
        <w:rPr>
          <w:rFonts w:ascii="Times New Roman" w:hAnsi="Times New Roman" w:cs="Times New Roman"/>
        </w:rPr>
        <w:t xml:space="preserve">. Total </w:t>
      </w:r>
      <w:r w:rsidR="00DF4708" w:rsidRPr="00D56866">
        <w:rPr>
          <w:rFonts w:ascii="Times New Roman" w:hAnsi="Times New Roman" w:cs="Times New Roman"/>
        </w:rPr>
        <w:t xml:space="preserve">relief </w:t>
      </w:r>
      <w:r w:rsidR="00946B83" w:rsidRPr="00D56866">
        <w:rPr>
          <w:rFonts w:ascii="Times New Roman" w:hAnsi="Times New Roman" w:cs="Times New Roman"/>
        </w:rPr>
        <w:t>of the watershed is</w:t>
      </w:r>
      <w:r w:rsidR="00DF4708" w:rsidRPr="00D56866">
        <w:rPr>
          <w:rFonts w:ascii="Times New Roman" w:hAnsi="Times New Roman" w:cs="Times New Roman"/>
        </w:rPr>
        <w:t xml:space="preserve"> 653 m</w:t>
      </w:r>
      <w:del w:id="259" w:author="Curt Storlazzi" w:date="2020-12-10T14:52:00Z">
        <w:r w:rsidR="00DF4708" w:rsidRPr="00D56866" w:rsidDel="00D56866">
          <w:rPr>
            <w:rFonts w:ascii="Times New Roman" w:hAnsi="Times New Roman" w:cs="Times New Roman"/>
          </w:rPr>
          <w:delText>,</w:delText>
        </w:r>
      </w:del>
      <w:r w:rsidR="00DF4708" w:rsidRPr="00D56866">
        <w:rPr>
          <w:rFonts w:ascii="Times New Roman" w:hAnsi="Times New Roman" w:cs="Times New Roman"/>
        </w:rPr>
        <w:t xml:space="preserve"> </w:t>
      </w:r>
      <w:r w:rsidR="00946B83" w:rsidRPr="00D56866">
        <w:rPr>
          <w:rFonts w:ascii="Times New Roman" w:hAnsi="Times New Roman" w:cs="Times New Roman"/>
        </w:rPr>
        <w:t xml:space="preserve">and </w:t>
      </w:r>
      <w:ins w:id="260" w:author="Curt Storlazzi" w:date="2020-12-10T14:53:00Z">
        <w:r w:rsidR="00D56866">
          <w:rPr>
            <w:rFonts w:ascii="Times New Roman" w:hAnsi="Times New Roman" w:cs="Times New Roman"/>
          </w:rPr>
          <w:t xml:space="preserve">it </w:t>
        </w:r>
      </w:ins>
      <w:ins w:id="261" w:author="Curt Storlazzi" w:date="2020-12-10T14:52:00Z">
        <w:r w:rsidR="00D56866">
          <w:rPr>
            <w:rFonts w:ascii="Times New Roman" w:hAnsi="Times New Roman" w:cs="Times New Roman"/>
          </w:rPr>
          <w:t xml:space="preserve">has a </w:t>
        </w:r>
      </w:ins>
      <w:r w:rsidR="00946B83" w:rsidRPr="00D56866">
        <w:rPr>
          <w:rFonts w:ascii="Times New Roman" w:hAnsi="Times New Roman" w:cs="Times New Roman"/>
        </w:rPr>
        <w:t xml:space="preserve">mean slope </w:t>
      </w:r>
      <w:del w:id="262" w:author="Curt Storlazzi" w:date="2020-12-10T14:53:00Z">
        <w:r w:rsidR="00946B83" w:rsidRPr="00D56866" w:rsidDel="00D56866">
          <w:rPr>
            <w:rFonts w:ascii="Times New Roman" w:hAnsi="Times New Roman" w:cs="Times New Roman"/>
          </w:rPr>
          <w:delText>is</w:delText>
        </w:r>
        <w:r w:rsidR="00DF4708" w:rsidRPr="00D56866" w:rsidDel="00D56866">
          <w:rPr>
            <w:rFonts w:ascii="Times New Roman" w:hAnsi="Times New Roman" w:cs="Times New Roman"/>
          </w:rPr>
          <w:delText xml:space="preserve"> </w:delText>
        </w:r>
      </w:del>
      <w:ins w:id="263" w:author="Curt Storlazzi" w:date="2020-12-10T14:53:00Z">
        <w:r w:rsidR="00D56866">
          <w:rPr>
            <w:rFonts w:ascii="Times New Roman" w:hAnsi="Times New Roman" w:cs="Times New Roman"/>
          </w:rPr>
          <w:t>of</w:t>
        </w:r>
        <w:r w:rsidR="00D56866" w:rsidRPr="00D56866">
          <w:rPr>
            <w:rFonts w:ascii="Times New Roman" w:hAnsi="Times New Roman" w:cs="Times New Roman"/>
          </w:rPr>
          <w:t xml:space="preserve"> </w:t>
        </w:r>
      </w:ins>
      <w:r w:rsidR="00DF4708" w:rsidRPr="00D56866">
        <w:rPr>
          <w:rFonts w:ascii="Times New Roman" w:hAnsi="Times New Roman" w:cs="Times New Roman"/>
        </w:rPr>
        <w:t>0.53 m/m</w:t>
      </w:r>
      <w:r w:rsidR="00946B83" w:rsidRPr="00D56866">
        <w:rPr>
          <w:rFonts w:ascii="Times New Roman" w:hAnsi="Times New Roman" w:cs="Times New Roman"/>
        </w:rPr>
        <w:t xml:space="preserve">. </w:t>
      </w:r>
      <w:r w:rsidR="00414440" w:rsidRPr="00D56866">
        <w:rPr>
          <w:rFonts w:ascii="Times New Roman" w:hAnsi="Times New Roman" w:cs="Times New Roman"/>
        </w:rPr>
        <w:t xml:space="preserve">The perennial </w:t>
      </w:r>
      <w:proofErr w:type="spellStart"/>
      <w:r w:rsidR="00946B83" w:rsidRPr="00D56866">
        <w:rPr>
          <w:rFonts w:ascii="Times New Roman" w:hAnsi="Times New Roman" w:cs="Times New Roman"/>
        </w:rPr>
        <w:t>Faga’</w:t>
      </w:r>
      <w:r w:rsidR="00414440" w:rsidRPr="00D56866">
        <w:rPr>
          <w:rFonts w:ascii="Times New Roman" w:hAnsi="Times New Roman" w:cs="Times New Roman"/>
        </w:rPr>
        <w:t>alu</w:t>
      </w:r>
      <w:proofErr w:type="spellEnd"/>
      <w:r w:rsidR="00414440" w:rsidRPr="00D56866">
        <w:rPr>
          <w:rFonts w:ascii="Times New Roman" w:hAnsi="Times New Roman" w:cs="Times New Roman"/>
        </w:rPr>
        <w:t xml:space="preserve"> Stream drains 1.78 km</w:t>
      </w:r>
      <w:r w:rsidR="00414440" w:rsidRPr="00D56866">
        <w:rPr>
          <w:rFonts w:ascii="Times New Roman" w:hAnsi="Times New Roman" w:cs="Times New Roman"/>
          <w:vertAlign w:val="superscript"/>
        </w:rPr>
        <w:t>2</w:t>
      </w:r>
      <w:r w:rsidR="00414440" w:rsidRPr="00D56866">
        <w:rPr>
          <w:rFonts w:ascii="Times New Roman" w:hAnsi="Times New Roman" w:cs="Times New Roman"/>
        </w:rPr>
        <w:t xml:space="preserve"> of the watershed into the </w:t>
      </w:r>
      <w:del w:id="264" w:author="Curt Storlazzi" w:date="2020-12-10T14:53:00Z">
        <w:r w:rsidR="00414440" w:rsidRPr="00D56866" w:rsidDel="00D56866">
          <w:rPr>
            <w:rFonts w:ascii="Times New Roman" w:hAnsi="Times New Roman" w:cs="Times New Roman"/>
          </w:rPr>
          <w:delText>north</w:delText>
        </w:r>
      </w:del>
      <w:r w:rsidR="00414440" w:rsidRPr="00D56866">
        <w:rPr>
          <w:rFonts w:ascii="Times New Roman" w:hAnsi="Times New Roman" w:cs="Times New Roman"/>
        </w:rPr>
        <w:t>west corner of the bay, and the remaining 0.78 km</w:t>
      </w:r>
      <w:r w:rsidR="00414440" w:rsidRPr="00D56866">
        <w:rPr>
          <w:rFonts w:ascii="Times New Roman" w:hAnsi="Times New Roman" w:cs="Times New Roman"/>
          <w:vertAlign w:val="superscript"/>
        </w:rPr>
        <w:t>2</w:t>
      </w:r>
      <w:r w:rsidR="00414440" w:rsidRPr="00D56866">
        <w:rPr>
          <w:rFonts w:ascii="Times New Roman" w:hAnsi="Times New Roman" w:cs="Times New Roman"/>
        </w:rPr>
        <w:t xml:space="preserve"> drains directly to the bay in several surrounding ephemeral </w:t>
      </w:r>
      <w:r w:rsidR="00414440" w:rsidRPr="00D56866">
        <w:rPr>
          <w:rFonts w:ascii="Times New Roman" w:hAnsi="Times New Roman" w:cs="Times New Roman"/>
        </w:rPr>
        <w:lastRenderedPageBreak/>
        <w:t>streams</w:t>
      </w:r>
      <w:r w:rsidR="005E5BF6" w:rsidRPr="00D56866">
        <w:rPr>
          <w:rFonts w:ascii="Times New Roman" w:hAnsi="Times New Roman" w:cs="Times New Roman"/>
        </w:rPr>
        <w:t xml:space="preserve"> </w:t>
      </w:r>
      <w:r w:rsidR="005E5BF6"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2016)","manualFormatting":"(Messina and Biggs, 2016)","plainTextFormattedCitation":"(Messina &amp; Biggs, 2016)","previouslyFormattedCitation":"(Messina &amp; Biggs, 2016)"},"properties":{"noteIndex":0},"schema":"https://github.com/citation-style-language/schema/raw/master/csl-citation.json"}</w:instrText>
      </w:r>
      <w:r w:rsidR="005E5BF6" w:rsidRPr="006B1631">
        <w:rPr>
          <w:rFonts w:ascii="Times New Roman" w:hAnsi="Times New Roman" w:cs="Times New Roman"/>
        </w:rPr>
        <w:fldChar w:fldCharType="separate"/>
      </w:r>
      <w:r w:rsidR="005E5BF6" w:rsidRPr="006B1631">
        <w:rPr>
          <w:rFonts w:ascii="Times New Roman" w:hAnsi="Times New Roman" w:cs="Times New Roman"/>
          <w:noProof/>
        </w:rPr>
        <w:t>(Messina and Biggs, 2016)</w:t>
      </w:r>
      <w:r w:rsidR="005E5BF6" w:rsidRPr="006B1631">
        <w:rPr>
          <w:rFonts w:ascii="Times New Roman" w:hAnsi="Times New Roman" w:cs="Times New Roman"/>
        </w:rPr>
        <w:fldChar w:fldCharType="end"/>
      </w:r>
      <w:r w:rsidR="00615A91" w:rsidRPr="006B1631">
        <w:rPr>
          <w:rFonts w:ascii="Times New Roman" w:hAnsi="Times New Roman" w:cs="Times New Roman"/>
        </w:rPr>
        <w:t xml:space="preserve">. </w:t>
      </w:r>
      <w:r w:rsidR="00B7336D" w:rsidRPr="000A7C3D">
        <w:rPr>
          <w:rFonts w:ascii="Times New Roman" w:hAnsi="Times New Roman" w:cs="Times New Roman"/>
        </w:rPr>
        <w:t xml:space="preserve">Soil types in the steep uplands are rock outcrops (15% of the watershed area) and well-drained </w:t>
      </w:r>
      <w:del w:id="265" w:author="Curt Storlazzi" w:date="2020-12-10T14:54:00Z">
        <w:r w:rsidR="00B7336D" w:rsidRPr="000A7C3D" w:rsidDel="00030B2D">
          <w:rPr>
            <w:rFonts w:ascii="Times New Roman" w:hAnsi="Times New Roman" w:cs="Times New Roman"/>
          </w:rPr>
          <w:delText xml:space="preserve">Lithic Hapludolls ranging from </w:delText>
        </w:r>
      </w:del>
      <w:proofErr w:type="spellStart"/>
      <w:r w:rsidR="00B7336D" w:rsidRPr="000A7C3D">
        <w:rPr>
          <w:rFonts w:ascii="Times New Roman" w:hAnsi="Times New Roman" w:cs="Times New Roman"/>
        </w:rPr>
        <w:t>silty</w:t>
      </w:r>
      <w:proofErr w:type="spellEnd"/>
      <w:r w:rsidR="00B7336D" w:rsidRPr="000A7C3D">
        <w:rPr>
          <w:rFonts w:ascii="Times New Roman" w:hAnsi="Times New Roman" w:cs="Times New Roman"/>
        </w:rPr>
        <w:t xml:space="preserve"> clay to clay loams </w:t>
      </w:r>
      <w:r w:rsidR="00B7336D" w:rsidRPr="000A7C3D">
        <w:rPr>
          <w:rFonts w:ascii="Times New Roman" w:hAnsi="Times New Roman" w:cs="Times New Roman"/>
        </w:rPr>
        <w:fldChar w:fldCharType="begin" w:fldLock="1"/>
      </w:r>
      <w:r w:rsidR="00CD4D59" w:rsidRPr="000A7C3D">
        <w:rPr>
          <w:rFonts w:ascii="Times New Roman" w:hAnsi="Times New Roman" w:cs="Times New Roman"/>
        </w:rPr>
        <w:instrText>ADDIN CSL_CITATION {"citationItems":[{"id":"ITEM-1","itemData":{"author":[{"dropping-particle":"","family":"Nakamura","given":"Sakuichi","non-dropping-particle":"","parse-names":false,"suffix":""}],"id":"ITEM-1","issued":{"date-parts":[["1984"]]},"publisher":"US Department of Agriculture Soil Conservation Service","publisher-place":"Pago Pago, American Samoa","title":"Soil Survey of American Samoa","type":"report"},"uris":["http://www.mendeley.com/documents/?uuid=a2d394c6-1091-4c58-8cb3-d216758ecf78"]}],"mendeley":{"formattedCitation":"(Nakamura, 1984)","plainTextFormattedCitation":"(Nakamura, 1984)","previouslyFormattedCitation":"(Nakamura, 1984)"},"properties":{"noteIndex":0},"schema":"https://github.com/citation-style-language/schema/raw/master/csl-citation.json"}</w:instrText>
      </w:r>
      <w:r w:rsidR="00B7336D" w:rsidRPr="000A7C3D">
        <w:rPr>
          <w:rFonts w:ascii="Times New Roman" w:hAnsi="Times New Roman" w:cs="Times New Roman"/>
        </w:rPr>
        <w:fldChar w:fldCharType="separate"/>
      </w:r>
      <w:r w:rsidR="00CD4D59" w:rsidRPr="000A7C3D">
        <w:rPr>
          <w:rFonts w:ascii="Times New Roman" w:hAnsi="Times New Roman" w:cs="Times New Roman"/>
          <w:noProof/>
        </w:rPr>
        <w:t>(Nakamura, 1984)</w:t>
      </w:r>
      <w:r w:rsidR="00B7336D" w:rsidRPr="000A7C3D">
        <w:rPr>
          <w:rFonts w:ascii="Times New Roman" w:hAnsi="Times New Roman" w:cs="Times New Roman"/>
        </w:rPr>
        <w:fldChar w:fldCharType="end"/>
      </w:r>
      <w:ins w:id="266" w:author="Geography" w:date="2020-12-10T09:31:00Z">
        <w:r w:rsidR="003242D3" w:rsidRPr="000A7C3D">
          <w:rPr>
            <w:rFonts w:ascii="Times New Roman" w:hAnsi="Times New Roman" w:cs="Times New Roman"/>
          </w:rPr>
          <w:t>.  S</w:t>
        </w:r>
      </w:ins>
      <w:del w:id="267" w:author="Geography" w:date="2020-12-10T09:31:00Z">
        <w:r w:rsidR="0074336C" w:rsidRPr="000A7C3D" w:rsidDel="003242D3">
          <w:rPr>
            <w:rFonts w:ascii="Times New Roman" w:hAnsi="Times New Roman" w:cs="Times New Roman"/>
          </w:rPr>
          <w:delText>, whereas s</w:delText>
        </w:r>
      </w:del>
      <w:r w:rsidR="00B7336D" w:rsidRPr="000A7C3D">
        <w:rPr>
          <w:rFonts w:ascii="Times New Roman" w:hAnsi="Times New Roman" w:cs="Times New Roman"/>
        </w:rPr>
        <w:t xml:space="preserve">oils in the lowlands </w:t>
      </w:r>
      <w:r w:rsidR="0074336C" w:rsidRPr="000A7C3D">
        <w:rPr>
          <w:rFonts w:ascii="Times New Roman" w:hAnsi="Times New Roman" w:cs="Times New Roman"/>
        </w:rPr>
        <w:t xml:space="preserve">are </w:t>
      </w:r>
      <w:r w:rsidR="00B7336D" w:rsidRPr="000A7C3D">
        <w:rPr>
          <w:rFonts w:ascii="Times New Roman" w:hAnsi="Times New Roman" w:cs="Times New Roman"/>
        </w:rPr>
        <w:t xml:space="preserve">a mix </w:t>
      </w:r>
      <w:r w:rsidR="00057DF1" w:rsidRPr="000A7C3D">
        <w:rPr>
          <w:rFonts w:ascii="Times New Roman" w:hAnsi="Times New Roman" w:cs="Times New Roman"/>
        </w:rPr>
        <w:t xml:space="preserve">of </w:t>
      </w:r>
      <w:del w:id="268" w:author="Curt Storlazzi" w:date="2020-12-10T14:53:00Z">
        <w:r w:rsidR="00B7336D" w:rsidRPr="000A7C3D" w:rsidDel="00D56866">
          <w:rPr>
            <w:rFonts w:ascii="Times New Roman" w:hAnsi="Times New Roman" w:cs="Times New Roman"/>
          </w:rPr>
          <w:delText xml:space="preserve">well </w:delText>
        </w:r>
      </w:del>
      <w:ins w:id="269" w:author="Curt Storlazzi" w:date="2020-12-10T14:53:00Z">
        <w:r w:rsidR="00D56866" w:rsidRPr="000A7C3D">
          <w:rPr>
            <w:rFonts w:ascii="Times New Roman" w:hAnsi="Times New Roman" w:cs="Times New Roman"/>
          </w:rPr>
          <w:t>well</w:t>
        </w:r>
        <w:r w:rsidR="00D56866">
          <w:rPr>
            <w:rFonts w:ascii="Times New Roman" w:hAnsi="Times New Roman" w:cs="Times New Roman"/>
          </w:rPr>
          <w:t>-</w:t>
        </w:r>
      </w:ins>
      <w:r w:rsidR="00B7336D" w:rsidRPr="000A7C3D">
        <w:rPr>
          <w:rFonts w:ascii="Times New Roman" w:hAnsi="Times New Roman" w:cs="Times New Roman"/>
        </w:rPr>
        <w:t xml:space="preserve">drained very stony </w:t>
      </w:r>
      <w:proofErr w:type="spellStart"/>
      <w:r w:rsidR="00B7336D" w:rsidRPr="000A7C3D">
        <w:rPr>
          <w:rFonts w:ascii="Times New Roman" w:hAnsi="Times New Roman" w:cs="Times New Roman"/>
        </w:rPr>
        <w:t>silty</w:t>
      </w:r>
      <w:proofErr w:type="spellEnd"/>
      <w:r w:rsidR="00B7336D" w:rsidRPr="000A7C3D">
        <w:rPr>
          <w:rFonts w:ascii="Times New Roman" w:hAnsi="Times New Roman" w:cs="Times New Roman"/>
        </w:rPr>
        <w:t xml:space="preserve"> clay loams and poorly drained </w:t>
      </w:r>
      <w:proofErr w:type="spellStart"/>
      <w:r w:rsidR="00B7336D" w:rsidRPr="000A7C3D">
        <w:rPr>
          <w:rFonts w:ascii="Times New Roman" w:hAnsi="Times New Roman" w:cs="Times New Roman"/>
        </w:rPr>
        <w:t>silty</w:t>
      </w:r>
      <w:proofErr w:type="spellEnd"/>
      <w:r w:rsidR="00B7336D" w:rsidRPr="000A7C3D">
        <w:rPr>
          <w:rFonts w:ascii="Times New Roman" w:hAnsi="Times New Roman" w:cs="Times New Roman"/>
        </w:rPr>
        <w:t xml:space="preserve"> clay to fine sandy loam along valley bottoms.</w:t>
      </w:r>
    </w:p>
    <w:p w14:paraId="6BC03358" w14:textId="2BCDCF3E" w:rsidR="00560B45" w:rsidRPr="00D56866" w:rsidRDefault="00560B45" w:rsidP="009C7F0B">
      <w:pPr>
        <w:spacing w:after="0"/>
        <w:ind w:firstLine="720"/>
        <w:rPr>
          <w:rFonts w:ascii="Times New Roman" w:hAnsi="Times New Roman" w:cs="Times New Roman"/>
        </w:rPr>
      </w:pPr>
      <w:r w:rsidRPr="006B1631">
        <w:rPr>
          <w:rFonts w:ascii="Times New Roman" w:hAnsi="Times New Roman" w:cs="Times New Roman"/>
        </w:rPr>
        <w:t xml:space="preserve">The complex bathymetry of </w:t>
      </w:r>
      <w:proofErr w:type="spellStart"/>
      <w:r w:rsidRPr="006B1631">
        <w:rPr>
          <w:rFonts w:ascii="Times New Roman" w:hAnsi="Times New Roman" w:cs="Times New Roman"/>
        </w:rPr>
        <w:t>Faga’alu</w:t>
      </w:r>
      <w:proofErr w:type="spellEnd"/>
      <w:r w:rsidRPr="006B1631">
        <w:rPr>
          <w:rFonts w:ascii="Times New Roman" w:hAnsi="Times New Roman" w:cs="Times New Roman"/>
        </w:rPr>
        <w:t xml:space="preserve"> Reef is characterized by a shallow reef flat extending from shore to the reef crest, where it descends at an approximately 1:1 slope to the insular shelf at approximately 20 m depth. See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2016-1077","type":"report"},"uris":["http://www.mendeley.com/documents/?uuid=8adfa4e1-df40-4f3d-83b5-44b3d0f5618f"]}],"mendeley":{"formattedCitation":"(Cochran et al., 2016)","manualFormatting":"Cochran et al. (2016)","plainTextFormattedCitation":"(Cochran et al., 2016)","previouslyFormattedCitation":"(Cochran et al., 2016)"},"properties":{"noteIndex":0},"schema":"https://github.com/citation-style-language/schema/raw/master/csl-citation.json"}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Cochran et al. (2016)</w:t>
      </w:r>
      <w:r w:rsidRPr="006B1631">
        <w:rPr>
          <w:rFonts w:ascii="Times New Roman" w:hAnsi="Times New Roman" w:cs="Times New Roman"/>
        </w:rPr>
        <w:fldChar w:fldCharType="end"/>
      </w:r>
      <w:r w:rsidRPr="006B1631">
        <w:rPr>
          <w:rFonts w:ascii="Times New Roman" w:hAnsi="Times New Roman" w:cs="Times New Roman"/>
        </w:rPr>
        <w:t xml:space="preserve"> for a detailed description of the bathymetry</w:t>
      </w:r>
      <w:r w:rsidR="004D075D" w:rsidRPr="006B1631">
        <w:rPr>
          <w:rFonts w:ascii="Times New Roman" w:hAnsi="Times New Roman" w:cs="Times New Roman"/>
        </w:rPr>
        <w:t xml:space="preserve"> and benthic cover</w:t>
      </w:r>
      <w:r w:rsidRPr="006B1631">
        <w:rPr>
          <w:rFonts w:ascii="Times New Roman" w:hAnsi="Times New Roman" w:cs="Times New Roman"/>
        </w:rPr>
        <w:t xml:space="preserve">. An </w:t>
      </w:r>
      <w:proofErr w:type="spellStart"/>
      <w:r w:rsidRPr="006B1631">
        <w:rPr>
          <w:rFonts w:ascii="Times New Roman" w:hAnsi="Times New Roman" w:cs="Times New Roman"/>
        </w:rPr>
        <w:t>anthropogenically</w:t>
      </w:r>
      <w:proofErr w:type="spellEnd"/>
      <w:r w:rsidRPr="006B1631">
        <w:rPr>
          <w:rFonts w:ascii="Times New Roman" w:hAnsi="Times New Roman" w:cs="Times New Roman"/>
        </w:rPr>
        <w:t>-altered, vertical-w</w:t>
      </w:r>
      <w:r w:rsidRPr="00D56866">
        <w:rPr>
          <w:rFonts w:ascii="Times New Roman" w:hAnsi="Times New Roman" w:cs="Times New Roman"/>
        </w:rPr>
        <w:t xml:space="preserve">alled, 5-15 m deep </w:t>
      </w:r>
      <w:proofErr w:type="spellStart"/>
      <w:r w:rsidRPr="00D56866">
        <w:rPr>
          <w:rFonts w:ascii="Times New Roman" w:hAnsi="Times New Roman" w:cs="Times New Roman"/>
        </w:rPr>
        <w:t>paleostream</w:t>
      </w:r>
      <w:proofErr w:type="spellEnd"/>
      <w:r w:rsidRPr="00D56866">
        <w:rPr>
          <w:rFonts w:ascii="Times New Roman" w:hAnsi="Times New Roman" w:cs="Times New Roman"/>
        </w:rPr>
        <w:t xml:space="preserve"> channel (“channel”) (Figure 1c) extends from the outlet of </w:t>
      </w:r>
      <w:proofErr w:type="spellStart"/>
      <w:r w:rsidRPr="00D56866">
        <w:rPr>
          <w:rFonts w:ascii="Times New Roman" w:hAnsi="Times New Roman" w:cs="Times New Roman"/>
        </w:rPr>
        <w:t>Faga'alu</w:t>
      </w:r>
      <w:proofErr w:type="spellEnd"/>
      <w:r w:rsidRPr="00D56866">
        <w:rPr>
          <w:rFonts w:ascii="Times New Roman" w:hAnsi="Times New Roman" w:cs="Times New Roman"/>
        </w:rPr>
        <w:t xml:space="preserve"> Stream in the northwest corner, eastward to Pago </w:t>
      </w:r>
      <w:proofErr w:type="spellStart"/>
      <w:r w:rsidRPr="00D56866">
        <w:rPr>
          <w:rFonts w:ascii="Times New Roman" w:hAnsi="Times New Roman" w:cs="Times New Roman"/>
        </w:rPr>
        <w:t>Pago</w:t>
      </w:r>
      <w:proofErr w:type="spellEnd"/>
      <w:r w:rsidRPr="00D56866">
        <w:rPr>
          <w:rFonts w:ascii="Times New Roman" w:hAnsi="Times New Roman" w:cs="Times New Roman"/>
        </w:rPr>
        <w:t xml:space="preserve"> Bay. This channel divides the reef into a larger,</w:t>
      </w:r>
      <w:r w:rsidR="006E0918" w:rsidRPr="00D56866">
        <w:rPr>
          <w:rFonts w:ascii="Times New Roman" w:hAnsi="Times New Roman" w:cs="Times New Roman"/>
        </w:rPr>
        <w:t xml:space="preserve"> </w:t>
      </w:r>
      <w:r w:rsidRPr="00D56866">
        <w:rPr>
          <w:rFonts w:ascii="Times New Roman" w:hAnsi="Times New Roman" w:cs="Times New Roman"/>
        </w:rPr>
        <w:t>southern section</w:t>
      </w:r>
      <w:r w:rsidR="006E0918" w:rsidRPr="00D56866">
        <w:rPr>
          <w:rFonts w:ascii="Times New Roman" w:hAnsi="Times New Roman" w:cs="Times New Roman"/>
        </w:rPr>
        <w:t xml:space="preserve"> exposed to ocean swell</w:t>
      </w:r>
      <w:r w:rsidRPr="00D56866">
        <w:rPr>
          <w:rFonts w:ascii="Times New Roman" w:hAnsi="Times New Roman" w:cs="Times New Roman"/>
        </w:rPr>
        <w:t xml:space="preserve"> (“southern reef” in Figure 1), and a smaller, more sheltered northern section (“northern reef” in Figure 1). Closer to the shore in the southern back-reef there are areas of deeper (1-5 m) sediment-floored pools with coral </w:t>
      </w:r>
      <w:proofErr w:type="spellStart"/>
      <w:r w:rsidRPr="00D56866">
        <w:rPr>
          <w:rFonts w:ascii="Times New Roman" w:hAnsi="Times New Roman" w:cs="Times New Roman"/>
        </w:rPr>
        <w:t>bommies</w:t>
      </w:r>
      <w:proofErr w:type="spellEnd"/>
      <w:r w:rsidRPr="00D56866">
        <w:rPr>
          <w:rFonts w:ascii="Times New Roman" w:hAnsi="Times New Roman" w:cs="Times New Roman"/>
        </w:rPr>
        <w:t xml:space="preserve"> (“back-reef pools” in Figure 1).</w:t>
      </w:r>
    </w:p>
    <w:p w14:paraId="006E1C04" w14:textId="46C2E730" w:rsidR="00560B45" w:rsidRPr="006B1631" w:rsidRDefault="00560B45" w:rsidP="009C7F0B">
      <w:pPr>
        <w:spacing w:after="0"/>
        <w:ind w:firstLine="720"/>
        <w:rPr>
          <w:rFonts w:ascii="Times New Roman" w:hAnsi="Times New Roman" w:cs="Times New Roman"/>
        </w:rPr>
      </w:pPr>
      <w:r w:rsidRPr="00D56866">
        <w:rPr>
          <w:rFonts w:ascii="Times New Roman" w:hAnsi="Times New Roman" w:cs="Times New Roman"/>
        </w:rPr>
        <w:t xml:space="preserve">Near the reef crest, the reef flat is primarily cemented reef pavement, but within a few 10s of m, transitions into thickets of primarily </w:t>
      </w:r>
      <w:proofErr w:type="spellStart"/>
      <w:r w:rsidRPr="00D56866">
        <w:rPr>
          <w:rFonts w:ascii="Times New Roman" w:hAnsi="Times New Roman" w:cs="Times New Roman"/>
          <w:i/>
        </w:rPr>
        <w:t>Acropora</w:t>
      </w:r>
      <w:proofErr w:type="spellEnd"/>
      <w:r w:rsidRPr="00D56866">
        <w:rPr>
          <w:rFonts w:ascii="Times New Roman" w:hAnsi="Times New Roman" w:cs="Times New Roman"/>
          <w:i/>
        </w:rPr>
        <w:t xml:space="preserve"> </w:t>
      </w:r>
      <w:ins w:id="270" w:author="Geography" w:date="2020-12-10T09:32:00Z">
        <w:r w:rsidR="003242D3" w:rsidRPr="00D56866">
          <w:rPr>
            <w:rFonts w:ascii="Times New Roman" w:hAnsi="Times New Roman" w:cs="Times New Roman"/>
          </w:rPr>
          <w:t>species</w:t>
        </w:r>
      </w:ins>
      <w:del w:id="271" w:author="Geography" w:date="2020-12-10T09:32:00Z">
        <w:r w:rsidRPr="00D56866" w:rsidDel="003242D3">
          <w:rPr>
            <w:rFonts w:ascii="Times New Roman" w:hAnsi="Times New Roman" w:cs="Times New Roman"/>
            <w:i/>
          </w:rPr>
          <w:delText>spp</w:delText>
        </w:r>
      </w:del>
      <w:r w:rsidRPr="00D56866">
        <w:rPr>
          <w:rFonts w:ascii="Times New Roman" w:hAnsi="Times New Roman" w:cs="Times New Roman"/>
          <w:i/>
        </w:rPr>
        <w:t>.</w:t>
      </w:r>
      <w:r w:rsidRPr="00D56866">
        <w:rPr>
          <w:rFonts w:ascii="Times New Roman" w:hAnsi="Times New Roman" w:cs="Times New Roman"/>
        </w:rPr>
        <w:t xml:space="preserve"> </w:t>
      </w:r>
      <w:ins w:id="272" w:author="Geography" w:date="2020-12-10T09:33:00Z">
        <w:r w:rsidR="003242D3" w:rsidRPr="00D56866">
          <w:rPr>
            <w:rFonts w:ascii="Times New Roman" w:hAnsi="Times New Roman" w:cs="Times New Roman"/>
          </w:rPr>
          <w:t>C</w:t>
        </w:r>
      </w:ins>
      <w:del w:id="273" w:author="Geography" w:date="2020-12-10T09:33:00Z">
        <w:r w:rsidRPr="00D56866" w:rsidDel="003242D3">
          <w:rPr>
            <w:rFonts w:ascii="Times New Roman" w:hAnsi="Times New Roman" w:cs="Times New Roman"/>
          </w:rPr>
          <w:delText>Surveys in 2015</w:delText>
        </w:r>
      </w:del>
      <w:del w:id="274" w:author="Geography" w:date="2020-12-10T09:32:00Z">
        <w:r w:rsidRPr="00D56866" w:rsidDel="003242D3">
          <w:rPr>
            <w:rFonts w:ascii="Times New Roman" w:hAnsi="Times New Roman" w:cs="Times New Roman"/>
          </w:rPr>
          <w:delText xml:space="preserve"> found c</w:delText>
        </w:r>
      </w:del>
      <w:r w:rsidRPr="00D56866">
        <w:rPr>
          <w:rFonts w:ascii="Times New Roman" w:hAnsi="Times New Roman" w:cs="Times New Roman"/>
        </w:rPr>
        <w:t>oral coverage varie</w:t>
      </w:r>
      <w:ins w:id="275" w:author="Geography" w:date="2020-12-10T09:33:00Z">
        <w:r w:rsidR="003242D3" w:rsidRPr="00D56866">
          <w:rPr>
            <w:rFonts w:ascii="Times New Roman" w:hAnsi="Times New Roman" w:cs="Times New Roman"/>
          </w:rPr>
          <w:t>s</w:t>
        </w:r>
      </w:ins>
      <w:del w:id="276" w:author="Geography" w:date="2020-12-10T09:33:00Z">
        <w:r w:rsidRPr="00D56866" w:rsidDel="003242D3">
          <w:rPr>
            <w:rFonts w:ascii="Times New Roman" w:hAnsi="Times New Roman" w:cs="Times New Roman"/>
          </w:rPr>
          <w:delText>d</w:delText>
        </w:r>
      </w:del>
      <w:r w:rsidRPr="00D56866">
        <w:rPr>
          <w:rFonts w:ascii="Times New Roman" w:hAnsi="Times New Roman" w:cs="Times New Roman"/>
        </w:rPr>
        <w:t xml:space="preserve"> from less than 10% over the degraded northern area, to more than 50% on the more intact southern area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id":"ITEM-2","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-2","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Success","type":"report"},"uris":["http://www.mendeley.com/documents/?uuid=079da473-1a37-4d75-ba56-445e516f1ee6"]}],"mendeley":{"formattedCitation":"(Cochran et al., 2016; Holst-Rice et al., 2016)","plainTextFormattedCitation":"(Cochran et al., 2016; Holst-Rice et al., 2016)","previouslyFormattedCitation":"(Cochran et al., 2016; Holst-Rice et al., 2016)"},"properties":{"noteIndex":0},"schema":"https://github.com/citation-style-language/schema/raw/master/csl-citation.json"}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(Cochran et al., 2016; Holst-Rice et al., 2016)</w:t>
      </w:r>
      <w:r w:rsidRPr="006B1631">
        <w:rPr>
          <w:rFonts w:ascii="Times New Roman" w:hAnsi="Times New Roman" w:cs="Times New Roman"/>
        </w:rPr>
        <w:fldChar w:fldCharType="end"/>
      </w:r>
      <w:r w:rsidRPr="006B1631">
        <w:rPr>
          <w:rFonts w:ascii="Times New Roman" w:hAnsi="Times New Roman" w:cs="Times New Roman"/>
        </w:rPr>
        <w:t xml:space="preserve">. Sediment availability is relatively low on the reef flats near the reef crest, though there are some patches of accumulated carbonate sediment. Near the stream </w:t>
      </w:r>
      <w:del w:id="277" w:author="Curt Storlazzi" w:date="2020-12-10T14:55:00Z">
        <w:r w:rsidRPr="006B1631" w:rsidDel="00030B2D">
          <w:rPr>
            <w:rFonts w:ascii="Times New Roman" w:hAnsi="Times New Roman" w:cs="Times New Roman"/>
          </w:rPr>
          <w:delText>outlet</w:delText>
        </w:r>
      </w:del>
      <w:ins w:id="278" w:author="Curt Storlazzi" w:date="2020-12-10T14:55:00Z">
        <w:r w:rsidR="00030B2D">
          <w:rPr>
            <w:rFonts w:ascii="Times New Roman" w:hAnsi="Times New Roman" w:cs="Times New Roman"/>
          </w:rPr>
          <w:t>mouth</w:t>
        </w:r>
      </w:ins>
      <w:r w:rsidRPr="006B1631">
        <w:rPr>
          <w:rFonts w:ascii="Times New Roman" w:hAnsi="Times New Roman" w:cs="Times New Roman"/>
        </w:rPr>
        <w:t xml:space="preserve">, the benthic surface is primarily sand and fine silt. </w:t>
      </w:r>
    </w:p>
    <w:p w14:paraId="7BDF7D5E" w14:textId="77777777" w:rsidR="00560B45" w:rsidRPr="006B1631" w:rsidRDefault="00560B45" w:rsidP="009C7F0B">
      <w:pPr>
        <w:spacing w:after="0"/>
        <w:rPr>
          <w:rFonts w:ascii="Times New Roman" w:hAnsi="Times New Roman" w:cs="Times New Roman"/>
        </w:rPr>
      </w:pPr>
    </w:p>
    <w:p w14:paraId="09CC1E6D" w14:textId="6BDC667C" w:rsidR="00560B45" w:rsidRPr="00D56866" w:rsidRDefault="00560B45" w:rsidP="009C7F0B">
      <w:pPr>
        <w:pStyle w:val="Heading3"/>
        <w:keepNext w:val="0"/>
        <w:keepLines w:val="0"/>
        <w:spacing w:before="0"/>
        <w:rPr>
          <w:rFonts w:ascii="Times New Roman" w:hAnsi="Times New Roman" w:cs="Times New Roman"/>
        </w:rPr>
      </w:pPr>
      <w:r w:rsidRPr="006B1631">
        <w:rPr>
          <w:rFonts w:ascii="Times New Roman" w:hAnsi="Times New Roman" w:cs="Times New Roman"/>
        </w:rPr>
        <w:t>2.</w:t>
      </w:r>
      <w:r w:rsidR="00946B83" w:rsidRPr="00D56866">
        <w:rPr>
          <w:rFonts w:ascii="Times New Roman" w:hAnsi="Times New Roman" w:cs="Times New Roman"/>
        </w:rPr>
        <w:t>1.2</w:t>
      </w:r>
      <w:r w:rsidR="003B7453" w:rsidRPr="00D56866">
        <w:rPr>
          <w:rFonts w:ascii="Times New Roman" w:hAnsi="Times New Roman" w:cs="Times New Roman"/>
        </w:rPr>
        <w:t xml:space="preserve"> Meteorology, stream flow, </w:t>
      </w:r>
      <w:r w:rsidR="0074336C" w:rsidRPr="00D56866">
        <w:rPr>
          <w:rFonts w:ascii="Times New Roman" w:hAnsi="Times New Roman" w:cs="Times New Roman"/>
        </w:rPr>
        <w:t xml:space="preserve">and </w:t>
      </w:r>
      <w:r w:rsidR="003B7453" w:rsidRPr="00D56866">
        <w:rPr>
          <w:rFonts w:ascii="Times New Roman" w:hAnsi="Times New Roman" w:cs="Times New Roman"/>
        </w:rPr>
        <w:t>oceanography</w:t>
      </w:r>
    </w:p>
    <w:p w14:paraId="0301C8BD" w14:textId="22971A20" w:rsidR="00B7336D" w:rsidRPr="006B1631" w:rsidRDefault="00B7336D" w:rsidP="00B7336D">
      <w:pPr>
        <w:ind w:firstLine="720"/>
        <w:rPr>
          <w:rFonts w:ascii="Times New Roman" w:hAnsi="Times New Roman" w:cs="Times New Roman"/>
          <w:rPrChange w:id="279" w:author="Curt Storlazzi" w:date="2020-12-10T14:51:00Z">
            <w:rPr>
              <w:rFonts w:cs="Times"/>
            </w:rPr>
          </w:rPrChange>
        </w:rPr>
      </w:pPr>
      <w:r w:rsidRPr="006B1631">
        <w:rPr>
          <w:rFonts w:ascii="Times New Roman" w:hAnsi="Times New Roman" w:cs="Times New Roman"/>
          <w:rPrChange w:id="280" w:author="Curt Storlazzi" w:date="2020-12-10T14:51:00Z">
            <w:rPr>
              <w:rFonts w:cs="Times"/>
            </w:rPr>
          </w:rPrChange>
        </w:rPr>
        <w:t>Annual precipitation (</w:t>
      </w:r>
      <w:r w:rsidRPr="006B1631">
        <w:rPr>
          <w:rFonts w:ascii="Times New Roman" w:hAnsi="Times New Roman" w:cs="Times New Roman"/>
          <w:i/>
          <w:iCs/>
          <w:rPrChange w:id="281" w:author="Curt Storlazzi" w:date="2020-12-10T14:51:00Z">
            <w:rPr>
              <w:rFonts w:cs="Times"/>
              <w:i/>
              <w:iCs/>
            </w:rPr>
          </w:rPrChange>
        </w:rPr>
        <w:t>P</w:t>
      </w:r>
      <w:r w:rsidRPr="006B1631">
        <w:rPr>
          <w:rFonts w:ascii="Times New Roman" w:hAnsi="Times New Roman" w:cs="Times New Roman"/>
          <w:rPrChange w:id="282" w:author="Curt Storlazzi" w:date="2020-12-10T14:51:00Z">
            <w:rPr>
              <w:rFonts w:cs="Times"/>
            </w:rPr>
          </w:rPrChange>
        </w:rPr>
        <w:t xml:space="preserve">) in </w:t>
      </w:r>
      <w:proofErr w:type="spellStart"/>
      <w:r w:rsidRPr="006B1631">
        <w:rPr>
          <w:rFonts w:ascii="Times New Roman" w:hAnsi="Times New Roman" w:cs="Times New Roman"/>
          <w:rPrChange w:id="283" w:author="Curt Storlazzi" w:date="2020-12-10T14:51:00Z">
            <w:rPr>
              <w:rFonts w:cs="Times"/>
            </w:rPr>
          </w:rPrChange>
        </w:rPr>
        <w:t>Faga'alu</w:t>
      </w:r>
      <w:proofErr w:type="spellEnd"/>
      <w:r w:rsidRPr="006B1631">
        <w:rPr>
          <w:rFonts w:ascii="Times New Roman" w:hAnsi="Times New Roman" w:cs="Times New Roman"/>
          <w:rPrChange w:id="284" w:author="Curt Storlazzi" w:date="2020-12-10T14:51:00Z">
            <w:rPr>
              <w:rFonts w:cs="Times"/>
            </w:rPr>
          </w:rPrChange>
        </w:rPr>
        <w:t xml:space="preserve"> watershed varies with elevation from 6,350 mm at </w:t>
      </w:r>
      <w:proofErr w:type="spellStart"/>
      <w:r w:rsidRPr="006B1631">
        <w:rPr>
          <w:rFonts w:ascii="Times New Roman" w:hAnsi="Times New Roman" w:cs="Times New Roman"/>
          <w:rPrChange w:id="285" w:author="Curt Storlazzi" w:date="2020-12-10T14:51:00Z">
            <w:rPr>
              <w:rFonts w:cs="Times"/>
            </w:rPr>
          </w:rPrChange>
        </w:rPr>
        <w:t>Matafao</w:t>
      </w:r>
      <w:proofErr w:type="spellEnd"/>
      <w:r w:rsidRPr="006B1631">
        <w:rPr>
          <w:rFonts w:ascii="Times New Roman" w:hAnsi="Times New Roman" w:cs="Times New Roman"/>
          <w:rPrChange w:id="286" w:author="Curt Storlazzi" w:date="2020-12-10T14:51:00Z">
            <w:rPr>
              <w:rFonts w:cs="Times"/>
            </w:rPr>
          </w:rPrChange>
        </w:rPr>
        <w:t xml:space="preserve"> Mtn. (653 m </w:t>
      </w:r>
      <w:r w:rsidR="0074336C" w:rsidRPr="006B1631">
        <w:rPr>
          <w:rFonts w:ascii="Times New Roman" w:hAnsi="Times New Roman" w:cs="Times New Roman"/>
          <w:rPrChange w:id="287" w:author="Curt Storlazzi" w:date="2020-12-10T14:51:00Z">
            <w:rPr>
              <w:rFonts w:cs="Times"/>
            </w:rPr>
          </w:rPrChange>
        </w:rPr>
        <w:t>elevation</w:t>
      </w:r>
      <w:r w:rsidRPr="006B1631">
        <w:rPr>
          <w:rFonts w:ascii="Times New Roman" w:hAnsi="Times New Roman" w:cs="Times New Roman"/>
          <w:rPrChange w:id="288" w:author="Curt Storlazzi" w:date="2020-12-10T14:51:00Z">
            <w:rPr>
              <w:rFonts w:cs="Times"/>
            </w:rPr>
          </w:rPrChange>
        </w:rPr>
        <w:t xml:space="preserve">) to 3,800 mm on the coastal plain </w:t>
      </w:r>
      <w:r w:rsidRPr="006B1631">
        <w:rPr>
          <w:rFonts w:ascii="Times New Roman" w:hAnsi="Times New Roman" w:cs="Times New Roman"/>
          <w:rPrChange w:id="289" w:author="Curt Storlazzi" w:date="2020-12-10T14:51:00Z">
            <w:rPr>
              <w:rFonts w:cs="Times"/>
            </w:rPr>
          </w:rPrChange>
        </w:rPr>
        <w:fldChar w:fldCharType="begin" w:fldLock="1"/>
      </w:r>
      <w:r w:rsidR="00CD4D59" w:rsidRPr="006B1631">
        <w:rPr>
          <w:rFonts w:ascii="Times New Roman" w:hAnsi="Times New Roman" w:cs="Times New Roman"/>
          <w:rPrChange w:id="290" w:author="Curt Storlazzi" w:date="2020-12-10T14:51:00Z">
            <w:rPr>
              <w:rFonts w:cs="Times"/>
            </w:rPr>
          </w:rPrChange>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Samoa","type":"book"},"uris":["http://www.mendeley.com/documents/?uuid=6668c11d-8f35-4c8f-9580-380cdab82221"]},{"id":"ITEM-2","itemData":{"author":[{"dropping-particle":"","family":"Dames &amp; Moore","given":"","non-dropping-particle":"","parse-names":false,"suffix":""}],"id":"ITEM-2","issued":{"date-parts":[["1981"]]},"page":"63","publisher":"U.S. Army Engineer District, Honolulu","publisher-place":"Honolulu, HI","title":"Hydrologic Investigation of Surface Water for Water Supply and Hydropower","type":"article"},"uris":["http://www.mendeley.com/documents/?uuid=e76de0d0-1b19-490e-8c83-8d6ed1ed37d9"]},{"id":"ITEM-3","itemData":{"author":[{"dropping-particle":"","family":"Tonkin &amp; Taylor International Ltd.","given":"","non-dropping-particle":"","parse-names":false,"suffix":""}],"id":"ITEM-3","issued":{"date-parts":[["1989"]]},"title":"Hydropower feasibility studies interim report - Phase 1. Ref: 97/10163","type":"article"},"uris":["http://www.mendeley.com/documents/?uuid=07dc1e88-625f-4bcf-b00a-fc64fec9e26d"]},{"id":"ITEM-4","itemData":{"ISBN":"95-4185","author":[{"dropping-particle":"","family":"Wong","given":"M","non-dropping-particle":"","parse-names":false,"suffix":""}],"id":"ITEM-4","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-5","itemData":{"author":[{"dropping-particle":"","family":"Perreault","given":"J.","non-dropping-particle":"","parse-names":false,"suffix":""}],"id":"ITEM-5","issue":"August","issued":{"date-parts":[["2010"]]},"publisher":"University of Hawai'i","title":"Development of a Water Budget in a Tropical Setting Accounting for Mountain Front Recharge: Tutuila, American Samoa","type":"thesis"},"uris":["http://www.mendeley.com/documents/?uuid=86eb5260-3ee7-4b3d-a8cf-a47b892b38e2"]}],"mendeley":{"formattedCitation":"(Craig, 2009; Dames &amp; Moore, 1981; Perreault, 2010; Tonkin &amp; Taylor International Ltd., 1989; Wong, 1996)","plainTextFormattedCitation":"(Craig, 2009; Dames &amp; Moore, 1981; Perreault, 2010; Tonkin &amp; Taylor International Ltd., 1989; Wong, 1996)","previouslyFormattedCitation":"(Craig, 2009; Dames &amp; Moore, 1981; Perreault, 2010; Tonkin &amp; Taylor International Ltd., 1989; Wong, 1996)"},"properties":{"noteIndex":0},"schema":"https://github.com/citation-style-language/schema/raw/master/csl-citation.json"}</w:instrText>
      </w:r>
      <w:r w:rsidRPr="006B1631">
        <w:rPr>
          <w:rFonts w:ascii="Times New Roman" w:hAnsi="Times New Roman" w:cs="Times New Roman"/>
          <w:rPrChange w:id="291" w:author="Curt Storlazzi" w:date="2020-12-10T14:51:00Z">
            <w:rPr>
              <w:rFonts w:cs="Times"/>
            </w:rPr>
          </w:rPrChange>
        </w:rPr>
        <w:fldChar w:fldCharType="separate"/>
      </w:r>
      <w:r w:rsidR="00CD4D59" w:rsidRPr="006B1631">
        <w:rPr>
          <w:rFonts w:ascii="Times New Roman" w:hAnsi="Times New Roman" w:cs="Times New Roman"/>
          <w:noProof/>
          <w:rPrChange w:id="292" w:author="Curt Storlazzi" w:date="2020-12-10T14:51:00Z">
            <w:rPr>
              <w:rFonts w:cs="Times"/>
              <w:noProof/>
            </w:rPr>
          </w:rPrChange>
        </w:rPr>
        <w:t>(Craig, 2009; Dames &amp; Moore, 1981; Perreault, 2010; Tonkin &amp; Taylor International Ltd., 1989; Wong, 1996)</w:t>
      </w:r>
      <w:r w:rsidRPr="006B1631">
        <w:rPr>
          <w:rFonts w:ascii="Times New Roman" w:hAnsi="Times New Roman" w:cs="Times New Roman"/>
          <w:rPrChange w:id="293" w:author="Curt Storlazzi" w:date="2020-12-10T14:51:00Z">
            <w:rPr>
              <w:rFonts w:cs="Times"/>
            </w:rPr>
          </w:rPrChange>
        </w:rPr>
        <w:fldChar w:fldCharType="end"/>
      </w:r>
      <w:r w:rsidRPr="006B1631">
        <w:rPr>
          <w:rFonts w:ascii="Times New Roman" w:hAnsi="Times New Roman" w:cs="Times New Roman"/>
          <w:rPrChange w:id="294" w:author="Curt Storlazzi" w:date="2020-12-10T14:51:00Z">
            <w:rPr>
              <w:rFonts w:cs="Times"/>
            </w:rPr>
          </w:rPrChange>
        </w:rPr>
        <w:t xml:space="preserve">. There are two rainfall seasons: a drier winter from June through September accounts for 25% of annual </w:t>
      </w:r>
      <w:r w:rsidRPr="006B1631">
        <w:rPr>
          <w:rFonts w:ascii="Times New Roman" w:hAnsi="Times New Roman" w:cs="Times New Roman"/>
          <w:i/>
          <w:iCs/>
          <w:rPrChange w:id="295" w:author="Curt Storlazzi" w:date="2020-12-10T14:51:00Z">
            <w:rPr>
              <w:rFonts w:cs="Times"/>
              <w:i/>
              <w:iCs/>
            </w:rPr>
          </w:rPrChange>
        </w:rPr>
        <w:t>P</w:t>
      </w:r>
      <w:r w:rsidRPr="006B1631">
        <w:rPr>
          <w:rFonts w:ascii="Times New Roman" w:hAnsi="Times New Roman" w:cs="Times New Roman"/>
          <w:rPrChange w:id="296" w:author="Curt Storlazzi" w:date="2020-12-10T14:51:00Z">
            <w:rPr>
              <w:rFonts w:cs="Times"/>
            </w:rPr>
          </w:rPrChange>
        </w:rPr>
        <w:t xml:space="preserve">, and a wetter summer from October through May accounts for 75% of annual </w:t>
      </w:r>
      <w:r w:rsidRPr="006B1631">
        <w:rPr>
          <w:rFonts w:ascii="Times New Roman" w:hAnsi="Times New Roman" w:cs="Times New Roman"/>
          <w:i/>
          <w:rPrChange w:id="297" w:author="Curt Storlazzi" w:date="2020-12-10T14:51:00Z">
            <w:rPr>
              <w:rFonts w:cs="Times"/>
            </w:rPr>
          </w:rPrChange>
        </w:rPr>
        <w:t xml:space="preserve">P </w:t>
      </w:r>
      <w:r w:rsidRPr="006B1631">
        <w:rPr>
          <w:rFonts w:ascii="Times New Roman" w:hAnsi="Times New Roman" w:cs="Times New Roman"/>
          <w:rPrChange w:id="298" w:author="Curt Storlazzi" w:date="2020-12-10T14:51:00Z">
            <w:rPr>
              <w:rFonts w:cs="Times"/>
            </w:rPr>
          </w:rPrChange>
        </w:rPr>
        <w:fldChar w:fldCharType="begin" w:fldLock="1"/>
      </w:r>
      <w:r w:rsidR="00CD4D59" w:rsidRPr="006B1631">
        <w:rPr>
          <w:rFonts w:ascii="Times New Roman" w:hAnsi="Times New Roman" w:cs="Times New Roman"/>
          <w:rPrChange w:id="299" w:author="Curt Storlazzi" w:date="2020-12-10T14:51:00Z">
            <w:rPr>
              <w:rFonts w:cs="Times"/>
            </w:rPr>
          </w:rPrChange>
        </w:rPr>
        <w:instrText>ADDIN CSL_CITATION {"citationItems":[{"id":"ITEM-1","itemData":{"author":[{"dropping-particle":"","family":"Perreault","given":"J.","non-dropping-particle":"","parse-names":false,"suffix":""}],"id":"ITEM-1","issue":"August","issued":{"date-parts":[["2010"]]},"publisher":"University of Hawai'i","title":"Development of a Water Budget in a Tropical Setting Accounting for Mountain Front Recharge: Tutuila, American Samoa","type":"thesis"},"uris":["http://www.mendeley.com/documents/?uuid=86eb5260-3ee7-4b3d-a8cf-a47b892b38e2"]},{"id":"ITEM-2","itemData":{"author":[{"dropping-particle":"","family":"Craig","given":"Peter","non-dropping-particle":"","parse-names":false,"suffix":""}],"id":"ITEM-2","issued":{"date-parts":[["2009"]]},"publisher":"National Park of American Samoa","publisher-place":"Pago Pago, American Samoa","title":"Natural History Guide to American Samoa","type":"book"},"uris":["http://www.mendeley.com/documents/?uuid=6668c11d-8f35-4c8f-9580-380cdab82221"]}],"mendeley":{"formattedCitation":"(Craig, 2009; Perreault, 2010)","plainTextFormattedCitation":"(Craig, 2009; Perreault, 2010)","previouslyFormattedCitation":"(Craig, 2009; Perreault, 2010)"},"properties":{"noteIndex":0},"schema":"https://github.com/citation-style-language/schema/raw/master/csl-citation.json"}</w:instrText>
      </w:r>
      <w:r w:rsidRPr="006B1631">
        <w:rPr>
          <w:rFonts w:ascii="Times New Roman" w:hAnsi="Times New Roman" w:cs="Times New Roman"/>
          <w:rPrChange w:id="300" w:author="Curt Storlazzi" w:date="2020-12-10T14:51:00Z">
            <w:rPr>
              <w:rFonts w:cs="Times"/>
            </w:rPr>
          </w:rPrChange>
        </w:rPr>
        <w:fldChar w:fldCharType="separate"/>
      </w:r>
      <w:r w:rsidR="00CD4D59" w:rsidRPr="006B1631">
        <w:rPr>
          <w:rFonts w:ascii="Times New Roman" w:hAnsi="Times New Roman" w:cs="Times New Roman"/>
          <w:noProof/>
          <w:rPrChange w:id="301" w:author="Curt Storlazzi" w:date="2020-12-10T14:51:00Z">
            <w:rPr>
              <w:rFonts w:cs="Times"/>
              <w:noProof/>
            </w:rPr>
          </w:rPrChange>
        </w:rPr>
        <w:t>(Craig, 2009; Perreault, 2010)</w:t>
      </w:r>
      <w:r w:rsidRPr="006B1631">
        <w:rPr>
          <w:rFonts w:ascii="Times New Roman" w:hAnsi="Times New Roman" w:cs="Times New Roman"/>
          <w:rPrChange w:id="302" w:author="Curt Storlazzi" w:date="2020-12-10T14:51:00Z">
            <w:rPr>
              <w:rFonts w:cs="Times"/>
            </w:rPr>
          </w:rPrChange>
        </w:rPr>
        <w:fldChar w:fldCharType="end"/>
      </w:r>
      <w:r w:rsidRPr="006B1631">
        <w:rPr>
          <w:rFonts w:ascii="Times New Roman" w:hAnsi="Times New Roman" w:cs="Times New Roman"/>
          <w:rPrChange w:id="303" w:author="Curt Storlazzi" w:date="2020-12-10T14:51:00Z">
            <w:rPr>
              <w:rFonts w:cs="Times"/>
            </w:rPr>
          </w:rPrChange>
        </w:rPr>
        <w:t xml:space="preserve">. </w:t>
      </w:r>
      <w:moveFromRangeStart w:id="304" w:author="Geography" w:date="2020-12-10T09:34:00Z" w:name="move58485311"/>
      <w:moveFrom w:id="305" w:author="Geography" w:date="2020-12-10T09:34:00Z">
        <w:r w:rsidRPr="006B1631" w:rsidDel="003242D3">
          <w:rPr>
            <w:rFonts w:ascii="Times New Roman" w:hAnsi="Times New Roman" w:cs="Times New Roman"/>
            <w:i/>
            <w:iCs/>
            <w:rPrChange w:id="306" w:author="Curt Storlazzi" w:date="2020-12-10T14:51:00Z">
              <w:rPr>
                <w:rFonts w:cs="Times"/>
                <w:i/>
                <w:iCs/>
              </w:rPr>
            </w:rPrChange>
          </w:rPr>
          <w:t>P</w:t>
        </w:r>
        <w:r w:rsidRPr="006B1631" w:rsidDel="003242D3">
          <w:rPr>
            <w:rFonts w:ascii="Times New Roman" w:hAnsi="Times New Roman" w:cs="Times New Roman"/>
            <w:rPrChange w:id="307" w:author="Curt Storlazzi" w:date="2020-12-10T14:51:00Z">
              <w:rPr>
                <w:rFonts w:cs="Times"/>
              </w:rPr>
            </w:rPrChange>
          </w:rPr>
          <w:t xml:space="preserve"> is lower in the drier season but large storms still occur: at 11 stream gages around the island, 35% of annual peak flows occurred during the drier season (1959-1990) </w:t>
        </w:r>
        <w:r w:rsidRPr="006B1631" w:rsidDel="003242D3">
          <w:rPr>
            <w:rFonts w:ascii="Times New Roman" w:hAnsi="Times New Roman" w:cs="Times New Roman"/>
            <w:rPrChange w:id="308" w:author="Curt Storlazzi" w:date="2020-12-10T14:51:00Z">
              <w:rPr>
                <w:rFonts w:cs="Times"/>
              </w:rPr>
            </w:rPrChange>
          </w:rPr>
          <w:fldChar w:fldCharType="begin" w:fldLock="1"/>
        </w:r>
        <w:r w:rsidR="00CD4D59" w:rsidRPr="006B1631" w:rsidDel="003242D3">
          <w:rPr>
            <w:rFonts w:ascii="Times New Roman" w:hAnsi="Times New Roman" w:cs="Times New Roman"/>
            <w:rPrChange w:id="309" w:author="Curt Storlazzi" w:date="2020-12-10T14:51:00Z">
              <w:rPr>
                <w:rFonts w:cs="Times"/>
              </w:rPr>
            </w:rPrChange>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95-4185","type":"article"},"uris":["http://www.mendeley.com/documents/?uuid=fc91ec82-afdd-4759-8a08-1cfb798692d6"]}],"mendeley":{"formattedCitation":"(Wong, 1996)","plainTextFormattedCitation":"(Wong, 1996)","previouslyFormattedCitation":"(Wong, 1996)"},"properties":{"noteIndex":0},"schema":"https://github.com/citation-style-language/schema/raw/master/csl-citation.json"}</w:instrText>
        </w:r>
        <w:r w:rsidRPr="006B1631" w:rsidDel="003242D3">
          <w:rPr>
            <w:rFonts w:ascii="Times New Roman" w:hAnsi="Times New Roman" w:cs="Times New Roman"/>
            <w:rPrChange w:id="310" w:author="Curt Storlazzi" w:date="2020-12-10T14:51:00Z">
              <w:rPr>
                <w:rFonts w:cs="Times"/>
              </w:rPr>
            </w:rPrChange>
          </w:rPr>
          <w:fldChar w:fldCharType="separate"/>
        </w:r>
        <w:r w:rsidR="00CD4D59" w:rsidRPr="006B1631" w:rsidDel="003242D3">
          <w:rPr>
            <w:rFonts w:ascii="Times New Roman" w:hAnsi="Times New Roman" w:cs="Times New Roman"/>
            <w:noProof/>
            <w:rPrChange w:id="311" w:author="Curt Storlazzi" w:date="2020-12-10T14:51:00Z">
              <w:rPr>
                <w:rFonts w:cs="Times"/>
                <w:noProof/>
              </w:rPr>
            </w:rPrChange>
          </w:rPr>
          <w:t>(Wong, 1996)</w:t>
        </w:r>
        <w:r w:rsidRPr="006B1631" w:rsidDel="003242D3">
          <w:rPr>
            <w:rFonts w:ascii="Times New Roman" w:hAnsi="Times New Roman" w:cs="Times New Roman"/>
            <w:rPrChange w:id="312" w:author="Curt Storlazzi" w:date="2020-12-10T14:51:00Z">
              <w:rPr>
                <w:rFonts w:cs="Times"/>
              </w:rPr>
            </w:rPrChange>
          </w:rPr>
          <w:fldChar w:fldCharType="end"/>
        </w:r>
        <w:r w:rsidRPr="006B1631" w:rsidDel="003242D3">
          <w:rPr>
            <w:rFonts w:ascii="Times New Roman" w:hAnsi="Times New Roman" w:cs="Times New Roman"/>
            <w:rPrChange w:id="313" w:author="Curt Storlazzi" w:date="2020-12-10T14:51:00Z">
              <w:rPr>
                <w:rFonts w:cs="Times"/>
              </w:rPr>
            </w:rPrChange>
          </w:rPr>
          <w:t>.</w:t>
        </w:r>
      </w:moveFrom>
      <w:moveFromRangeEnd w:id="304"/>
    </w:p>
    <w:p w14:paraId="4E686439" w14:textId="446529EE" w:rsidR="003242D3" w:rsidRPr="006B1631" w:rsidDel="003242D3" w:rsidRDefault="0074336C" w:rsidP="003242D3">
      <w:pPr>
        <w:ind w:firstLine="720"/>
        <w:rPr>
          <w:del w:id="314" w:author="Geography" w:date="2020-12-10T09:35:00Z"/>
          <w:rFonts w:ascii="Times New Roman" w:hAnsi="Times New Roman" w:cs="Times New Roman"/>
          <w:rPrChange w:id="315" w:author="Curt Storlazzi" w:date="2020-12-10T14:51:00Z">
            <w:rPr>
              <w:del w:id="316" w:author="Geography" w:date="2020-12-10T09:35:00Z"/>
              <w:rFonts w:cs="Times"/>
            </w:rPr>
          </w:rPrChange>
        </w:rPr>
      </w:pPr>
      <w:r w:rsidRPr="006B1631">
        <w:rPr>
          <w:rFonts w:ascii="Times New Roman" w:hAnsi="Times New Roman" w:cs="Times New Roman"/>
        </w:rPr>
        <w:t xml:space="preserve">Storms occur most frequently during the October-April wet season, but large storms can occur throughout the year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 Wong, 1996)","plainTextFormattedCitation":"(Messina &amp; Biggs, 2016; Wong, 1996)","previouslyFormattedCitation":"(Messina &amp; Biggs, 2016; Wong, 1996)"},"properties":{"noteIndex":0},"schema":"https://github.com/citation-style-language/schema/raw/master/csl-citation.json"}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(Messina &amp; Biggs, 2016; Wong, 1996)</w:t>
      </w:r>
      <w:r w:rsidRPr="006B1631">
        <w:rPr>
          <w:rFonts w:ascii="Times New Roman" w:hAnsi="Times New Roman" w:cs="Times New Roman"/>
        </w:rPr>
        <w:fldChar w:fldCharType="end"/>
      </w:r>
      <w:ins w:id="317" w:author="Geography" w:date="2020-12-10T09:35:00Z">
        <w:r w:rsidR="003242D3" w:rsidRPr="000A7C3D">
          <w:rPr>
            <w:rFonts w:ascii="Times New Roman" w:hAnsi="Times New Roman" w:cs="Times New Roman"/>
          </w:rPr>
          <w:t>: at 11 stream gages on the island, 35</w:t>
        </w:r>
      </w:ins>
      <w:del w:id="318" w:author="Geography" w:date="2020-12-10T09:35:00Z">
        <w:r w:rsidRPr="006B1631" w:rsidDel="003242D3">
          <w:rPr>
            <w:rFonts w:ascii="Times New Roman" w:hAnsi="Times New Roman" w:cs="Times New Roman"/>
          </w:rPr>
          <w:delText xml:space="preserve">. </w:delText>
        </w:r>
      </w:del>
      <w:moveToRangeStart w:id="319" w:author="Geography" w:date="2020-12-10T09:34:00Z" w:name="move58485311"/>
      <w:moveTo w:id="320" w:author="Geography" w:date="2020-12-10T09:34:00Z">
        <w:del w:id="321" w:author="Geography" w:date="2020-12-10T09:35:00Z">
          <w:r w:rsidR="003242D3" w:rsidRPr="006B1631" w:rsidDel="003242D3">
            <w:rPr>
              <w:rFonts w:ascii="Times New Roman" w:hAnsi="Times New Roman" w:cs="Times New Roman"/>
              <w:i/>
              <w:iCs/>
              <w:rPrChange w:id="322" w:author="Curt Storlazzi" w:date="2020-12-10T14:51:00Z">
                <w:rPr>
                  <w:rFonts w:cs="Times"/>
                  <w:i/>
                  <w:iCs/>
                </w:rPr>
              </w:rPrChange>
            </w:rPr>
            <w:delText>P</w:delText>
          </w:r>
          <w:r w:rsidR="003242D3" w:rsidRPr="006B1631" w:rsidDel="003242D3">
            <w:rPr>
              <w:rFonts w:ascii="Times New Roman" w:hAnsi="Times New Roman" w:cs="Times New Roman"/>
              <w:rPrChange w:id="323" w:author="Curt Storlazzi" w:date="2020-12-10T14:51:00Z">
                <w:rPr>
                  <w:rFonts w:cs="Times"/>
                </w:rPr>
              </w:rPrChange>
            </w:rPr>
            <w:delText xml:space="preserve"> is lower in the drier season but large storms still occur: at 11 stream gages around the island, 35</w:delText>
          </w:r>
        </w:del>
        <w:r w:rsidR="003242D3" w:rsidRPr="006B1631">
          <w:rPr>
            <w:rFonts w:ascii="Times New Roman" w:hAnsi="Times New Roman" w:cs="Times New Roman"/>
            <w:rPrChange w:id="324" w:author="Curt Storlazzi" w:date="2020-12-10T14:51:00Z">
              <w:rPr>
                <w:rFonts w:cs="Times"/>
              </w:rPr>
            </w:rPrChange>
          </w:rPr>
          <w:t xml:space="preserve">% of annual peak flows occurred during the drier season (1959-1990) </w:t>
        </w:r>
        <w:r w:rsidR="003242D3" w:rsidRPr="006B1631">
          <w:rPr>
            <w:rFonts w:ascii="Times New Roman" w:hAnsi="Times New Roman" w:cs="Times New Roman"/>
            <w:rPrChange w:id="325" w:author="Curt Storlazzi" w:date="2020-12-10T14:51:00Z">
              <w:rPr>
                <w:rFonts w:cs="Times"/>
              </w:rPr>
            </w:rPrChange>
          </w:rPr>
          <w:fldChar w:fldCharType="begin" w:fldLock="1"/>
        </w:r>
        <w:r w:rsidR="003242D3" w:rsidRPr="006B1631">
          <w:rPr>
            <w:rFonts w:ascii="Times New Roman" w:hAnsi="Times New Roman" w:cs="Times New Roman"/>
            <w:rPrChange w:id="326" w:author="Curt Storlazzi" w:date="2020-12-10T14:51:00Z">
              <w:rPr>
                <w:rFonts w:cs="Times"/>
              </w:rPr>
            </w:rPrChange>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95-4185","type":"article"},"uris":["http://www.mendeley.com/documents/?uuid=fc91ec82-afdd-4759-8a08-1cfb798692d6"]}],"mendeley":{"formattedCitation":"(Wong, 1996)","plainTextFormattedCitation":"(Wong, 1996)","previouslyFormattedCitation":"(Wong, 1996)"},"properties":{"noteIndex":0},"schema":"https://github.com/citation-style-language/schema/raw/master/csl-citation.json"}</w:instrText>
        </w:r>
        <w:r w:rsidR="003242D3" w:rsidRPr="006B1631">
          <w:rPr>
            <w:rFonts w:ascii="Times New Roman" w:hAnsi="Times New Roman" w:cs="Times New Roman"/>
            <w:rPrChange w:id="327" w:author="Curt Storlazzi" w:date="2020-12-10T14:51:00Z">
              <w:rPr>
                <w:rFonts w:cs="Times"/>
              </w:rPr>
            </w:rPrChange>
          </w:rPr>
          <w:fldChar w:fldCharType="separate"/>
        </w:r>
        <w:r w:rsidR="003242D3" w:rsidRPr="006B1631">
          <w:rPr>
            <w:rFonts w:ascii="Times New Roman" w:hAnsi="Times New Roman" w:cs="Times New Roman"/>
            <w:noProof/>
            <w:rPrChange w:id="328" w:author="Curt Storlazzi" w:date="2020-12-10T14:51:00Z">
              <w:rPr>
                <w:rFonts w:cs="Times"/>
                <w:noProof/>
              </w:rPr>
            </w:rPrChange>
          </w:rPr>
          <w:t>(Wong, 1996)</w:t>
        </w:r>
        <w:r w:rsidR="003242D3" w:rsidRPr="006B1631">
          <w:rPr>
            <w:rFonts w:ascii="Times New Roman" w:hAnsi="Times New Roman" w:cs="Times New Roman"/>
            <w:rPrChange w:id="329" w:author="Curt Storlazzi" w:date="2020-12-10T14:51:00Z">
              <w:rPr>
                <w:rFonts w:cs="Times"/>
              </w:rPr>
            </w:rPrChange>
          </w:rPr>
          <w:fldChar w:fldCharType="end"/>
        </w:r>
        <w:r w:rsidR="003242D3" w:rsidRPr="006B1631">
          <w:rPr>
            <w:rFonts w:ascii="Times New Roman" w:hAnsi="Times New Roman" w:cs="Times New Roman"/>
            <w:rPrChange w:id="330" w:author="Curt Storlazzi" w:date="2020-12-10T14:51:00Z">
              <w:rPr>
                <w:rFonts w:cs="Times"/>
              </w:rPr>
            </w:rPrChange>
          </w:rPr>
          <w:t>.</w:t>
        </w:r>
      </w:moveTo>
      <w:ins w:id="331" w:author="Geography" w:date="2020-12-10T09:35:00Z">
        <w:r w:rsidR="003242D3" w:rsidRPr="006B1631">
          <w:rPr>
            <w:rFonts w:ascii="Times New Roman" w:hAnsi="Times New Roman" w:cs="Times New Roman"/>
          </w:rPr>
          <w:t xml:space="preserve"> </w:t>
        </w:r>
      </w:ins>
    </w:p>
    <w:moveToRangeEnd w:id="319"/>
    <w:p w14:paraId="214B0928" w14:textId="4386C01B" w:rsidR="0074336C" w:rsidRPr="006B1631" w:rsidRDefault="0074336C">
      <w:pPr>
        <w:ind w:firstLine="720"/>
        <w:rPr>
          <w:rFonts w:ascii="Times New Roman" w:hAnsi="Times New Roman" w:cs="Times New Roman"/>
          <w:rPrChange w:id="332" w:author="Curt Storlazzi" w:date="2020-12-10T14:51:00Z">
            <w:rPr>
              <w:rFonts w:cs="Times"/>
            </w:rPr>
          </w:rPrChange>
        </w:rPr>
        <w:pPrChange w:id="333" w:author="Geography" w:date="2020-12-10T09:35:00Z">
          <w:pPr>
            <w:spacing w:after="0"/>
            <w:ind w:firstLine="720"/>
          </w:pPr>
        </w:pPrChange>
      </w:pPr>
      <w:r w:rsidRPr="006B1631">
        <w:rPr>
          <w:rFonts w:ascii="Times New Roman" w:hAnsi="Times New Roman" w:cs="Times New Roman"/>
        </w:rPr>
        <w:t xml:space="preserve">Storms generate an estimated </w:t>
      </w:r>
      <w:r w:rsidRPr="006B1631">
        <w:rPr>
          <w:rFonts w:ascii="Times New Roman" w:hAnsi="Times New Roman" w:cs="Times New Roman"/>
          <w:rPrChange w:id="334" w:author="Curt Storlazzi" w:date="2020-12-10T14:51:00Z">
            <w:rPr>
              <w:rFonts w:cs="Times"/>
            </w:rPr>
          </w:rPrChange>
        </w:rPr>
        <w:t>241-368 tons</w:t>
      </w:r>
      <w:ins w:id="335" w:author="Geography" w:date="2020-12-10T09:36:00Z">
        <w:r w:rsidR="003242D3" w:rsidRPr="006B1631">
          <w:rPr>
            <w:rFonts w:ascii="Times New Roman" w:hAnsi="Times New Roman" w:cs="Times New Roman"/>
            <w:rPrChange w:id="336" w:author="Curt Storlazzi" w:date="2020-12-10T14:51:00Z">
              <w:rPr>
                <w:rFonts w:cs="Times"/>
              </w:rPr>
            </w:rPrChange>
          </w:rPr>
          <w:t xml:space="preserve"> </w:t>
        </w:r>
      </w:ins>
      <w:del w:id="337" w:author="Geography" w:date="2020-12-10T09:36:00Z">
        <w:r w:rsidRPr="006B1631" w:rsidDel="003242D3">
          <w:rPr>
            <w:rFonts w:ascii="Times New Roman" w:hAnsi="Times New Roman" w:cs="Times New Roman"/>
            <w:rPrChange w:id="338" w:author="Curt Storlazzi" w:date="2020-12-10T14:51:00Z">
              <w:rPr>
                <w:rFonts w:cs="Times"/>
              </w:rPr>
            </w:rPrChange>
          </w:rPr>
          <w:delText>/</w:delText>
        </w:r>
      </w:del>
      <w:r w:rsidRPr="006B1631">
        <w:rPr>
          <w:rFonts w:ascii="Times New Roman" w:hAnsi="Times New Roman" w:cs="Times New Roman"/>
          <w:rPrChange w:id="339" w:author="Curt Storlazzi" w:date="2020-12-10T14:51:00Z">
            <w:rPr>
              <w:rFonts w:cs="Times"/>
            </w:rPr>
          </w:rPrChange>
        </w:rPr>
        <w:t>km</w:t>
      </w:r>
      <w:ins w:id="340" w:author="Geography" w:date="2020-12-10T09:36:00Z">
        <w:r w:rsidR="003242D3" w:rsidRPr="006B1631">
          <w:rPr>
            <w:rFonts w:ascii="Times New Roman" w:hAnsi="Times New Roman" w:cs="Times New Roman"/>
            <w:vertAlign w:val="superscript"/>
            <w:rPrChange w:id="341" w:author="Curt Storlazzi" w:date="2020-12-10T14:51:00Z">
              <w:rPr>
                <w:rFonts w:cs="Times"/>
                <w:vertAlign w:val="superscript"/>
              </w:rPr>
            </w:rPrChange>
          </w:rPr>
          <w:t>-2</w:t>
        </w:r>
      </w:ins>
      <w:del w:id="342" w:author="Geography" w:date="2020-12-10T09:36:00Z">
        <w:r w:rsidRPr="006B1631" w:rsidDel="003242D3">
          <w:rPr>
            <w:rFonts w:ascii="Times New Roman" w:hAnsi="Times New Roman" w:cs="Times New Roman"/>
            <w:vertAlign w:val="superscript"/>
            <w:rPrChange w:id="343" w:author="Curt Storlazzi" w:date="2020-12-10T14:51:00Z">
              <w:rPr>
                <w:rFonts w:cs="Times"/>
                <w:vertAlign w:val="superscript"/>
              </w:rPr>
            </w:rPrChange>
          </w:rPr>
          <w:delText>2</w:delText>
        </w:r>
      </w:del>
      <w:ins w:id="344" w:author="Geography" w:date="2020-12-10T09:36:00Z">
        <w:r w:rsidR="003242D3" w:rsidRPr="006B1631">
          <w:rPr>
            <w:rFonts w:ascii="Times New Roman" w:hAnsi="Times New Roman" w:cs="Times New Roman"/>
            <w:rPrChange w:id="345" w:author="Curt Storlazzi" w:date="2020-12-10T14:51:00Z">
              <w:rPr>
                <w:rFonts w:cs="Times"/>
              </w:rPr>
            </w:rPrChange>
          </w:rPr>
          <w:t xml:space="preserve"> </w:t>
        </w:r>
      </w:ins>
      <w:del w:id="346" w:author="Geography" w:date="2020-12-10T09:36:00Z">
        <w:r w:rsidRPr="006B1631" w:rsidDel="003242D3">
          <w:rPr>
            <w:rFonts w:ascii="Times New Roman" w:hAnsi="Times New Roman" w:cs="Times New Roman"/>
            <w:rPrChange w:id="347" w:author="Curt Storlazzi" w:date="2020-12-10T14:51:00Z">
              <w:rPr>
                <w:rFonts w:cs="Times"/>
              </w:rPr>
            </w:rPrChange>
          </w:rPr>
          <w:delText>/</w:delText>
        </w:r>
      </w:del>
      <w:r w:rsidRPr="006B1631">
        <w:rPr>
          <w:rFonts w:ascii="Times New Roman" w:hAnsi="Times New Roman" w:cs="Times New Roman"/>
          <w:rPrChange w:id="348" w:author="Curt Storlazzi" w:date="2020-12-10T14:51:00Z">
            <w:rPr>
              <w:rFonts w:cs="Times"/>
            </w:rPr>
          </w:rPrChange>
        </w:rPr>
        <w:t>y</w:t>
      </w:r>
      <w:ins w:id="349" w:author="Geography" w:date="2020-12-10T09:36:00Z">
        <w:r w:rsidR="003242D3" w:rsidRPr="006B1631">
          <w:rPr>
            <w:rFonts w:ascii="Times New Roman" w:hAnsi="Times New Roman" w:cs="Times New Roman"/>
            <w:vertAlign w:val="superscript"/>
            <w:rPrChange w:id="350" w:author="Curt Storlazzi" w:date="2020-12-10T14:51:00Z">
              <w:rPr>
                <w:rFonts w:cs="Times"/>
                <w:vertAlign w:val="superscript"/>
              </w:rPr>
            </w:rPrChange>
          </w:rPr>
          <w:t>-1</w:t>
        </w:r>
      </w:ins>
      <w:del w:id="351" w:author="Geography" w:date="2020-12-10T09:36:00Z">
        <w:r w:rsidRPr="006B1631" w:rsidDel="003242D3">
          <w:rPr>
            <w:rFonts w:ascii="Times New Roman" w:hAnsi="Times New Roman" w:cs="Times New Roman"/>
            <w:vertAlign w:val="superscript"/>
            <w:rPrChange w:id="352" w:author="Curt Storlazzi" w:date="2020-12-10T14:51:00Z">
              <w:rPr>
                <w:rFonts w:cs="Times"/>
              </w:rPr>
            </w:rPrChange>
          </w:rPr>
          <w:delText>r</w:delText>
        </w:r>
      </w:del>
      <w:r w:rsidRPr="006B1631">
        <w:rPr>
          <w:rFonts w:ascii="Times New Roman" w:hAnsi="Times New Roman" w:cs="Times New Roman"/>
        </w:rPr>
        <w:t xml:space="preserve"> of suspended sediment yield</w:t>
      </w:r>
      <w:r w:rsidR="00CE0924" w:rsidRPr="006B1631">
        <w:rPr>
          <w:rFonts w:ascii="Times New Roman" w:hAnsi="Times New Roman" w:cs="Times New Roman"/>
        </w:rPr>
        <w:t xml:space="preserve"> (</w:t>
      </w:r>
      <w:r w:rsidR="00CE0924" w:rsidRPr="006B1631">
        <w:rPr>
          <w:rFonts w:ascii="Times New Roman" w:hAnsi="Times New Roman" w:cs="Times New Roman"/>
          <w:i/>
        </w:rPr>
        <w:t>SSY</w:t>
      </w:r>
      <w:r w:rsidR="00CE0924" w:rsidRPr="006B1631">
        <w:rPr>
          <w:rFonts w:ascii="Times New Roman" w:hAnsi="Times New Roman" w:cs="Times New Roman"/>
        </w:rPr>
        <w:t>)</w:t>
      </w:r>
      <w:r w:rsidRPr="006B1631">
        <w:rPr>
          <w:rFonts w:ascii="Times New Roman" w:hAnsi="Times New Roman" w:cs="Times New Roman"/>
        </w:rPr>
        <w:t xml:space="preserve"> to the bay from undisturbed, forested areas in the uplands (13% of total </w:t>
      </w:r>
      <w:r w:rsidRPr="006B1631">
        <w:rPr>
          <w:rFonts w:ascii="Times New Roman" w:hAnsi="Times New Roman" w:cs="Times New Roman"/>
          <w:i/>
          <w:iCs/>
        </w:rPr>
        <w:t>SSY</w:t>
      </w:r>
      <w:r w:rsidRPr="00D56866">
        <w:rPr>
          <w:rFonts w:ascii="Times New Roman" w:hAnsi="Times New Roman" w:cs="Times New Roman"/>
        </w:rPr>
        <w:t xml:space="preserve">), and </w:t>
      </w:r>
      <w:proofErr w:type="spellStart"/>
      <w:r w:rsidRPr="00D56866">
        <w:rPr>
          <w:rFonts w:ascii="Times New Roman" w:hAnsi="Times New Roman" w:cs="Times New Roman"/>
        </w:rPr>
        <w:t>anthropogenically</w:t>
      </w:r>
      <w:proofErr w:type="spellEnd"/>
      <w:r w:rsidRPr="00D56866">
        <w:rPr>
          <w:rFonts w:ascii="Times New Roman" w:hAnsi="Times New Roman" w:cs="Times New Roman"/>
        </w:rPr>
        <w:t xml:space="preserve"> disturbed open-pit aggregate quarry and village areas in the lowlands (87% of total </w:t>
      </w:r>
      <w:r w:rsidRPr="00D56866">
        <w:rPr>
          <w:rFonts w:ascii="Times New Roman" w:hAnsi="Times New Roman" w:cs="Times New Roman"/>
          <w:i/>
          <w:iCs/>
        </w:rPr>
        <w:t>SSY</w:t>
      </w:r>
      <w:r w:rsidRPr="00D56866">
        <w:rPr>
          <w:rFonts w:ascii="Times New Roman" w:hAnsi="Times New Roman" w:cs="Times New Roman"/>
        </w:rPr>
        <w:t xml:space="preserve">). The significant sediment contribution from the quarry prompted mitigation efforts including </w:t>
      </w:r>
      <w:proofErr w:type="spellStart"/>
      <w:r w:rsidRPr="00D56866">
        <w:rPr>
          <w:rFonts w:ascii="Times New Roman" w:hAnsi="Times New Roman" w:cs="Times New Roman"/>
        </w:rPr>
        <w:t>revegetation</w:t>
      </w:r>
      <w:proofErr w:type="spellEnd"/>
      <w:r w:rsidRPr="00D56866">
        <w:rPr>
          <w:rFonts w:ascii="Times New Roman" w:hAnsi="Times New Roman" w:cs="Times New Roman"/>
        </w:rPr>
        <w:t xml:space="preserve">, covering road surfaces, and groundwater diversion in 2013, and retention ponds in October 2014, which significantly reduced sediment runoff into </w:t>
      </w:r>
      <w:proofErr w:type="spellStart"/>
      <w:r w:rsidRPr="00D56866">
        <w:rPr>
          <w:rFonts w:ascii="Times New Roman" w:hAnsi="Times New Roman" w:cs="Times New Roman"/>
        </w:rPr>
        <w:t>Faga'alu</w:t>
      </w:r>
      <w:proofErr w:type="spellEnd"/>
      <w:r w:rsidRPr="00D56866">
        <w:rPr>
          <w:rFonts w:ascii="Times New Roman" w:hAnsi="Times New Roman" w:cs="Times New Roman"/>
        </w:rPr>
        <w:t xml:space="preserve"> Stream and </w:t>
      </w:r>
      <w:r w:rsidRPr="00D56866">
        <w:rPr>
          <w:rFonts w:ascii="Times New Roman" w:hAnsi="Times New Roman" w:cs="Times New Roman"/>
          <w:i/>
          <w:iCs/>
        </w:rPr>
        <w:t>SSY</w:t>
      </w:r>
      <w:r w:rsidRPr="00D56866">
        <w:rPr>
          <w:rFonts w:ascii="Times New Roman" w:hAnsi="Times New Roman" w:cs="Times New Roman"/>
        </w:rPr>
        <w:t xml:space="preserve"> into the Bay. See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2016)","manualFormatting":"Holst-Rice et al. (2016)","plainTextFormattedCitation":"(Holst-Rice et al., 2016)","previouslyFormattedCitation":"(Holst-Rice et al., 2016)"},"properties":{"noteIndex":0},"schema":"https://github.com/citation-style-language/schema/raw/master/csl-citation.json"}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Holst-Rice et al. (2016)</w:t>
      </w:r>
      <w:r w:rsidRPr="006B1631">
        <w:rPr>
          <w:rFonts w:ascii="Times New Roman" w:hAnsi="Times New Roman" w:cs="Times New Roman"/>
        </w:rPr>
        <w:fldChar w:fldCharType="end"/>
      </w:r>
      <w:r w:rsidRPr="006B1631">
        <w:rPr>
          <w:rFonts w:ascii="Times New Roman" w:hAnsi="Times New Roman" w:cs="Times New Roman"/>
        </w:rPr>
        <w:t xml:space="preserve"> for a full description of sediment mitigation at the quarry. </w:t>
      </w:r>
    </w:p>
    <w:p w14:paraId="73C74D2C" w14:textId="5EDF66C4" w:rsidR="00560B45" w:rsidRPr="006B1631" w:rsidRDefault="00560B45" w:rsidP="009C7F0B">
      <w:pPr>
        <w:spacing w:after="0"/>
        <w:ind w:firstLine="720"/>
        <w:rPr>
          <w:rFonts w:ascii="Times New Roman" w:hAnsi="Times New Roman" w:cs="Times New Roman"/>
        </w:rPr>
      </w:pPr>
      <w:proofErr w:type="spellStart"/>
      <w:r w:rsidRPr="006B1631">
        <w:rPr>
          <w:rFonts w:ascii="Times New Roman" w:hAnsi="Times New Roman" w:cs="Times New Roman"/>
        </w:rPr>
        <w:t>Faga'alu</w:t>
      </w:r>
      <w:proofErr w:type="spellEnd"/>
      <w:r w:rsidRPr="006B1631">
        <w:rPr>
          <w:rFonts w:ascii="Times New Roman" w:hAnsi="Times New Roman" w:cs="Times New Roman"/>
        </w:rPr>
        <w:t xml:space="preserve"> Bay is surrounded by high topography that blocks wet-season northerly winds, but is exposed to dry-season southeasterly trade winds and accompanying short-period waves. Trade winds are typically most prevalent and strongest </w:t>
      </w:r>
      <w:r w:rsidR="00B7336D" w:rsidRPr="006B1631">
        <w:rPr>
          <w:rFonts w:ascii="Times New Roman" w:hAnsi="Times New Roman" w:cs="Times New Roman"/>
        </w:rPr>
        <w:t>during the dry season</w:t>
      </w:r>
      <w:r w:rsidRPr="006B1631">
        <w:rPr>
          <w:rFonts w:ascii="Times New Roman" w:hAnsi="Times New Roman" w:cs="Times New Roman"/>
        </w:rPr>
        <w:t xml:space="preserve">, but are common </w:t>
      </w:r>
      <w:r w:rsidRPr="00D56866">
        <w:rPr>
          <w:rFonts w:ascii="Times New Roman" w:hAnsi="Times New Roman" w:cs="Times New Roman"/>
        </w:rPr>
        <w:t xml:space="preserve">throughout the year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2009)","plainTextFormattedCitation":"(Craig, 2009)","previouslyFormattedCitation":"(Craig, 2009)"},"properties":{"noteIndex":0},"schema":"https://github.com/citation-style-language/schema/raw/master/csl-citation.json"}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(Craig, 2009)</w:t>
      </w:r>
      <w:r w:rsidRPr="006B1631">
        <w:rPr>
          <w:rFonts w:ascii="Times New Roman" w:hAnsi="Times New Roman" w:cs="Times New Roman"/>
        </w:rPr>
        <w:fldChar w:fldCharType="end"/>
      </w:r>
      <w:r w:rsidRPr="006B1631">
        <w:rPr>
          <w:rFonts w:ascii="Times New Roman" w:hAnsi="Times New Roman" w:cs="Times New Roman"/>
        </w:rPr>
        <w:t xml:space="preserve">. Tropical cyclones typically occur in the South Pacific from November to April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{"citationItems":[{"id":"ITEM-1","itemData":{"author":[{"dropping-particle":"","family":"Militello","given":"Adele","non-dropping-particle":"","parse-names":false,"suffix":""},{"dropping-particle":"","family":"Scheffner","given":"Norman W","non-dropping-particle":"","parse-names":false,"suffix":""},{"dropping-particle":"","family":"Thompson","given":"Edward F","non-dropping-particle":"","parse-names":false,"suffix":""}],"id":"ITEM-1","issued":{"date-parts":[["2003"]]},"publisher-place":"Eureka CA","title":"Hurrican-Induced Stage-Frequency Relationships for the Territory of American Samoa. USACOE Technical Report CHL-98-33","type":"report"},"uris":["http://www.mendeley.com/documents/?uuid=3ab01ccc-b1cd-4836-bcaf-46969958ef26"]}],"mendeley":{"formattedCitation":"(Militello et al., 2003)","plainTextFormattedCitation":"(Militello et al., 2003)","previouslyFormattedCitation":"(Militello et al., 2003)"},"properties":{"noteIndex":0},"schema":"https://github.com/citation-style-language/schema/raw/master/csl-citation.json"}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(Militello et al., 2003)</w:t>
      </w:r>
      <w:r w:rsidRPr="006B1631">
        <w:rPr>
          <w:rFonts w:ascii="Times New Roman" w:hAnsi="Times New Roman" w:cs="Times New Roman"/>
        </w:rPr>
        <w:fldChar w:fldCharType="end"/>
      </w:r>
      <w:r w:rsidRPr="006B1631">
        <w:rPr>
          <w:rFonts w:ascii="Times New Roman" w:hAnsi="Times New Roman" w:cs="Times New Roman"/>
        </w:rPr>
        <w:t>, making landfall over American Samoa every 1-13 years since 1981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2009)","manualFormatting":"Craig 2009)","plainTextFormattedCitation":"(Craig, 2009)","previouslyFormattedCitation":"(Craig, 2009)"},"properties":{"noteIndex":0},"schema":"https://github.com/citation-style-language/schema/raw/master/csl-citation.json"}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Craig 2009)</w:t>
      </w:r>
      <w:r w:rsidRPr="006B1631">
        <w:rPr>
          <w:rFonts w:ascii="Times New Roman" w:hAnsi="Times New Roman" w:cs="Times New Roman"/>
        </w:rPr>
        <w:fldChar w:fldCharType="end"/>
      </w:r>
      <w:r w:rsidRPr="006B1631">
        <w:rPr>
          <w:rFonts w:ascii="Times New Roman" w:hAnsi="Times New Roman" w:cs="Times New Roman"/>
        </w:rPr>
        <w:t xml:space="preserve">, though </w:t>
      </w:r>
      <w:proofErr w:type="spellStart"/>
      <w:r w:rsidRPr="006B1631">
        <w:rPr>
          <w:rFonts w:ascii="Times New Roman" w:hAnsi="Times New Roman" w:cs="Times New Roman"/>
        </w:rPr>
        <w:t>cyclogenic</w:t>
      </w:r>
      <w:proofErr w:type="spellEnd"/>
      <w:r w:rsidRPr="006B1631">
        <w:rPr>
          <w:rFonts w:ascii="Times New Roman" w:hAnsi="Times New Roman" w:cs="Times New Roman"/>
        </w:rPr>
        <w:t xml:space="preserve"> waves impact the reefs more frequently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{"citationItems":[{"id":"ITEM-1","itemData":{"author":[{"dropping-particle":"","family":"Feagaimaalii-Luamanu","given":"Joyetter","non-dropping-particle":"","parse-names":false,"suffix":""}],"container-title":"Samoa News","id":"ITEM-1","issued":{"date-parts":[["2016","1","19"]]},"publisher-place":"Pago Pago, AS","title":"High surf generated by TC Victor washes over roads and property","type":"article-newspaper"},"uris":["http://www.mendeley.com/documents/?uuid=f08466ae-ba31-44a8-997f-b8da5e786bfa"]}],"mendeley":{"formattedCitation":"(Feagaimaalii-Luamanu, 2016)","plainTextFormattedCitation":"(Feagaimaalii-Luamanu, 2016)","previouslyFormattedCitation":"(Feagaimaalii-Luamanu, 2016)"},"properties":{"noteIndex":0},"schema":"https://github.com/citation-style-language/schema/raw/master/csl-citation.json"}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(Feagaimaalii-Luamanu, 2016)</w:t>
      </w:r>
      <w:r w:rsidRPr="006B1631">
        <w:rPr>
          <w:rFonts w:ascii="Times New Roman" w:hAnsi="Times New Roman" w:cs="Times New Roman"/>
        </w:rPr>
        <w:fldChar w:fldCharType="end"/>
      </w:r>
      <w:r w:rsidRPr="006B1631">
        <w:rPr>
          <w:rFonts w:ascii="Times New Roman" w:hAnsi="Times New Roman" w:cs="Times New Roman"/>
        </w:rPr>
        <w:t xml:space="preserve">. </w:t>
      </w:r>
      <w:proofErr w:type="spellStart"/>
      <w:r w:rsidRPr="006B1631">
        <w:rPr>
          <w:rFonts w:ascii="Times New Roman" w:hAnsi="Times New Roman" w:cs="Times New Roman"/>
        </w:rPr>
        <w:t>Faga'alu</w:t>
      </w:r>
      <w:proofErr w:type="spellEnd"/>
      <w:r w:rsidRPr="006B1631">
        <w:rPr>
          <w:rFonts w:ascii="Times New Roman" w:hAnsi="Times New Roman" w:cs="Times New Roman"/>
        </w:rPr>
        <w:t xml:space="preserve"> Bay is only open to south to southeast swell directions, </w:t>
      </w:r>
      <w:r w:rsidRPr="006B1631">
        <w:rPr>
          <w:rFonts w:ascii="Times New Roman" w:hAnsi="Times New Roman" w:cs="Times New Roman"/>
        </w:rPr>
        <w:lastRenderedPageBreak/>
        <w:t xml:space="preserve">and the more southerly angled swell must refract to the west, resulting in a reduction of wave energy. Offshore significant wave heights are generally less than 2.5 m and rarely exceed 3.0 m. Peak wave periods are generally about 9 s or less, rarely exceed 13 s, but occasionally reach 25 s during austral winter storms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{"citationItems":[{"id":"ITEM-1","itemData":{"author":[{"dropping-particle":"","family":"Thompson","given":"Edward F","non-dropping-particle":"","parse-names":false,"suffix":""},{"dropping-particle":"","family":"Demirbilek","given":"Zeki","non-dropping-particle":"","parse-names":false,"suffix":""}],"id":"ITEM-1","issue":"September","issued":{"date-parts":[["2002"]]},"publisher-place":"Vicksburg, MS","title":"Wave Response, Pago Pago Harbor, Island of Tutuila, Territory of American Samoa. USACOE Coastal and Hydraulics Laboratory ERDC/CHL TR-02-20","type":"report"},"uris":["http://www.mendeley.com/documents/?uuid=0b6bb75f-5ede-4446-be51-1cb51209d1c3"]}],"mendeley":{"formattedCitation":"(Thompson &amp; Demirbilek, 2002)","plainTextFormattedCitation":"(Thompson &amp; Demirbilek, 2002)","previouslyFormattedCitation":"(Thompson &amp; Demirbilek, 2002)"},"properties":{"noteIndex":0},"schema":"https://github.com/citation-style-language/schema/raw/master/csl-citation.json"}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(Thompson &amp; Demirbilek, 2002)</w:t>
      </w:r>
      <w:r w:rsidRPr="006B1631">
        <w:rPr>
          <w:rFonts w:ascii="Times New Roman" w:hAnsi="Times New Roman" w:cs="Times New Roman"/>
        </w:rPr>
        <w:fldChar w:fldCharType="end"/>
      </w:r>
      <w:r w:rsidRPr="006B1631">
        <w:rPr>
          <w:rFonts w:ascii="Times New Roman" w:hAnsi="Times New Roman" w:cs="Times New Roman"/>
        </w:rPr>
        <w:t xml:space="preserve">. </w:t>
      </w:r>
      <w:del w:id="353" w:author="Geography" w:date="2020-12-10T09:37:00Z">
        <w:r w:rsidRPr="006B1631" w:rsidDel="00EC273D">
          <w:rPr>
            <w:rFonts w:ascii="Times New Roman" w:hAnsi="Times New Roman" w:cs="Times New Roman"/>
          </w:rPr>
          <w:delText xml:space="preserve">O. </w:delText>
        </w:r>
      </w:del>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{"citationItems":[{"id":"ITEM-1","itemData":{"author":[{"dropping-particle":"","family":"Vetter","given":"O.","non-dropping-particle":"","parse-names":false,"suffix":""}],"id":"ITEM-1","issued":{"date-parts":[["2013"]]},"publisher-place":"Honolulu, HI","title":"Inter-Disciplinary Study of Flow Dynamics and Sedimentation Effects on Coral Colonies in Faga'alu Bay, American Samoa: Oceanographic Investigation Summary. NOAA CRCP Project #417","type":"report"},"uris":["http://www.mendeley.com/documents/?uuid=919945a3-7dbc-4cd0-b2b5-74e602852fcf"]}],"mendeley":{"formattedCitation":"(Vetter, 2013)","manualFormatting":"Vetter (unpublished data)","plainTextFormattedCitation":"(Vetter, 2013)","previouslyFormattedCitation":"(Vetter, 2013)"},"properties":{"noteIndex":0},"schema":"https://github.com/citation-style-language/schema/raw/master/csl-citation.json"}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Vetter (unpublished data)</w:t>
      </w:r>
      <w:r w:rsidRPr="006B1631">
        <w:rPr>
          <w:rFonts w:ascii="Times New Roman" w:hAnsi="Times New Roman" w:cs="Times New Roman"/>
        </w:rPr>
        <w:fldChar w:fldCharType="end"/>
      </w:r>
      <w:r w:rsidRPr="006B1631">
        <w:rPr>
          <w:rFonts w:ascii="Times New Roman" w:hAnsi="Times New Roman" w:cs="Times New Roman"/>
        </w:rPr>
        <w:t xml:space="preserve"> recorded </w:t>
      </w:r>
      <w:r w:rsidR="0074336C" w:rsidRPr="006B1631">
        <w:rPr>
          <w:rFonts w:ascii="Times New Roman" w:hAnsi="Times New Roman" w:cs="Times New Roman"/>
        </w:rPr>
        <w:t xml:space="preserve">significant wave heights </w:t>
      </w:r>
      <w:r w:rsidRPr="00D56866">
        <w:rPr>
          <w:rFonts w:ascii="Times New Roman" w:hAnsi="Times New Roman" w:cs="Times New Roman"/>
        </w:rPr>
        <w:t xml:space="preserve">up to 1.7 m on the fore reef in </w:t>
      </w:r>
      <w:proofErr w:type="spellStart"/>
      <w:r w:rsidRPr="00D56866">
        <w:rPr>
          <w:rFonts w:ascii="Times New Roman" w:hAnsi="Times New Roman" w:cs="Times New Roman"/>
        </w:rPr>
        <w:t>Faga'alu</w:t>
      </w:r>
      <w:proofErr w:type="spellEnd"/>
      <w:r w:rsidRPr="00D56866">
        <w:rPr>
          <w:rFonts w:ascii="Times New Roman" w:hAnsi="Times New Roman" w:cs="Times New Roman"/>
        </w:rPr>
        <w:t xml:space="preserve">, but </w:t>
      </w:r>
      <w:r w:rsidR="0074336C" w:rsidRPr="00D56866">
        <w:rPr>
          <w:rFonts w:ascii="Times New Roman" w:hAnsi="Times New Roman" w:cs="Times New Roman"/>
        </w:rPr>
        <w:t xml:space="preserve">significant wave heights </w:t>
      </w:r>
      <w:r w:rsidRPr="00D56866">
        <w:rPr>
          <w:rFonts w:ascii="Times New Roman" w:hAnsi="Times New Roman" w:cs="Times New Roman"/>
        </w:rPr>
        <w:t>greater than 1.0 m were infrequent.</w:t>
      </w:r>
      <w:r w:rsidR="007E3E41" w:rsidRPr="00D56866">
        <w:rPr>
          <w:rFonts w:ascii="Times New Roman" w:hAnsi="Times New Roman" w:cs="Times New Roman"/>
        </w:rPr>
        <w:t xml:space="preserve"> A semi-diurnal, </w:t>
      </w:r>
      <w:proofErr w:type="spellStart"/>
      <w:r w:rsidR="007E3E41" w:rsidRPr="00D56866">
        <w:rPr>
          <w:rFonts w:ascii="Times New Roman" w:hAnsi="Times New Roman" w:cs="Times New Roman"/>
        </w:rPr>
        <w:t>microtidal</w:t>
      </w:r>
      <w:proofErr w:type="spellEnd"/>
      <w:r w:rsidR="007E3E41" w:rsidRPr="00D56866">
        <w:rPr>
          <w:rFonts w:ascii="Times New Roman" w:hAnsi="Times New Roman" w:cs="Times New Roman"/>
        </w:rPr>
        <w:t xml:space="preserve"> regime exposes parts of the shallow reef crest and reef flat at extreme low tides, and water circulation increases with tidal height</w:t>
      </w:r>
      <w:r w:rsidR="00CE0924" w:rsidRPr="00D56866">
        <w:rPr>
          <w:rFonts w:ascii="Times New Roman" w:hAnsi="Times New Roman" w:cs="Times New Roman"/>
        </w:rPr>
        <w:t xml:space="preserve"> </w:t>
      </w:r>
      <w:r w:rsidR="00CE0924"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2018)","plainTextFormattedCitation":"(C. D. Storlazzi et al., 2018)","previouslyFormattedCitation":"(C. D. Storlazzi et al., 2018)"},"properties":{"noteIndex":0},"schema":"https://github.com/citation-style-language/schema/raw/master/csl-citation.json"}</w:instrText>
      </w:r>
      <w:r w:rsidR="00CE0924" w:rsidRPr="006B1631">
        <w:rPr>
          <w:rFonts w:ascii="Times New Roman" w:hAnsi="Times New Roman" w:cs="Times New Roman"/>
        </w:rPr>
        <w:fldChar w:fldCharType="separate"/>
      </w:r>
      <w:r w:rsidR="00CE0924" w:rsidRPr="006B1631">
        <w:rPr>
          <w:rFonts w:ascii="Times New Roman" w:hAnsi="Times New Roman" w:cs="Times New Roman"/>
          <w:noProof/>
        </w:rPr>
        <w:t>(</w:t>
      </w:r>
      <w:del w:id="354" w:author="Geography" w:date="2020-12-10T09:37:00Z">
        <w:r w:rsidR="00CE0924" w:rsidRPr="006B1631" w:rsidDel="00EC273D">
          <w:rPr>
            <w:rFonts w:ascii="Times New Roman" w:hAnsi="Times New Roman" w:cs="Times New Roman"/>
            <w:noProof/>
          </w:rPr>
          <w:delText xml:space="preserve">C. D. </w:delText>
        </w:r>
      </w:del>
      <w:r w:rsidR="00CE0924" w:rsidRPr="006B1631">
        <w:rPr>
          <w:rFonts w:ascii="Times New Roman" w:hAnsi="Times New Roman" w:cs="Times New Roman"/>
          <w:noProof/>
        </w:rPr>
        <w:t>Storlazzi et al., 2018)</w:t>
      </w:r>
      <w:r w:rsidR="00CE0924" w:rsidRPr="006B1631">
        <w:rPr>
          <w:rFonts w:ascii="Times New Roman" w:hAnsi="Times New Roman" w:cs="Times New Roman"/>
        </w:rPr>
        <w:fldChar w:fldCharType="end"/>
      </w:r>
      <w:r w:rsidR="007E3E41" w:rsidRPr="006B1631">
        <w:rPr>
          <w:rFonts w:ascii="Times New Roman" w:hAnsi="Times New Roman" w:cs="Times New Roman"/>
        </w:rPr>
        <w:t>.</w:t>
      </w:r>
    </w:p>
    <w:p w14:paraId="29863BB7" w14:textId="1634C3E2" w:rsidR="006932A1" w:rsidRPr="00D56866" w:rsidRDefault="007E3E41" w:rsidP="00B7336D">
      <w:pPr>
        <w:spacing w:after="0"/>
        <w:ind w:firstLine="720"/>
        <w:rPr>
          <w:rFonts w:ascii="Times New Roman" w:hAnsi="Times New Roman" w:cs="Times New Roman"/>
        </w:rPr>
      </w:pPr>
      <w:r w:rsidRPr="006B1631">
        <w:rPr>
          <w:rFonts w:ascii="Times New Roman" w:hAnsi="Times New Roman" w:cs="Times New Roman"/>
        </w:rPr>
        <w:t xml:space="preserve">GPS-logging drifter and acoustic current </w:t>
      </w:r>
      <w:r w:rsidRPr="00D56866">
        <w:rPr>
          <w:rFonts w:ascii="Times New Roman" w:hAnsi="Times New Roman" w:cs="Times New Roman"/>
        </w:rPr>
        <w:t xml:space="preserve">meter deployments </w:t>
      </w:r>
      <w:del w:id="355" w:author="Curt Storlazzi" w:date="2020-12-11T12:47:00Z">
        <w:r w:rsidRPr="00D56866" w:rsidDel="000716F9">
          <w:rPr>
            <w:rFonts w:ascii="Times New Roman" w:hAnsi="Times New Roman" w:cs="Times New Roman"/>
          </w:rPr>
          <w:delText>in 2014 showed</w:delText>
        </w:r>
      </w:del>
      <w:ins w:id="356" w:author="Curt Storlazzi" w:date="2020-12-11T12:47:00Z">
        <w:r w:rsidR="000716F9">
          <w:rPr>
            <w:rFonts w:ascii="Times New Roman" w:hAnsi="Times New Roman" w:cs="Times New Roman"/>
          </w:rPr>
          <w:t>de</w:t>
        </w:r>
      </w:ins>
      <w:ins w:id="357" w:author="Curt Storlazzi" w:date="2020-12-12T09:54:00Z">
        <w:r w:rsidR="00736D3D">
          <w:rPr>
            <w:rFonts w:ascii="Times New Roman" w:hAnsi="Times New Roman" w:cs="Times New Roman"/>
          </w:rPr>
          <w:t>m</w:t>
        </w:r>
      </w:ins>
      <w:ins w:id="358" w:author="Curt Storlazzi" w:date="2020-12-11T12:47:00Z">
        <w:r w:rsidR="000716F9">
          <w:rPr>
            <w:rFonts w:ascii="Times New Roman" w:hAnsi="Times New Roman" w:cs="Times New Roman"/>
          </w:rPr>
          <w:t>onstrated</w:t>
        </w:r>
      </w:ins>
      <w:r w:rsidRPr="00D56866">
        <w:rPr>
          <w:rFonts w:ascii="Times New Roman" w:hAnsi="Times New Roman" w:cs="Times New Roman"/>
        </w:rPr>
        <w:t xml:space="preserve"> mean flow speeds (residence times) over the reef flat</w:t>
      </w:r>
      <w:r w:rsidR="00615A91" w:rsidRPr="00D56866">
        <w:rPr>
          <w:rFonts w:ascii="Times New Roman" w:hAnsi="Times New Roman" w:cs="Times New Roman"/>
        </w:rPr>
        <w:t xml:space="preserve"> varied widely</w:t>
      </w:r>
      <w:r w:rsidRPr="00D56866">
        <w:rPr>
          <w:rFonts w:ascii="Times New Roman" w:hAnsi="Times New Roman" w:cs="Times New Roman"/>
        </w:rPr>
        <w:t xml:space="preserve">, from </w:t>
      </w:r>
      <w:ins w:id="359" w:author="Curt Storlazzi" w:date="2020-12-12T09:54:00Z">
        <w:r w:rsidR="00736D3D" w:rsidRPr="00D56866">
          <w:rPr>
            <w:rFonts w:ascii="Times New Roman" w:hAnsi="Times New Roman" w:cs="Times New Roman"/>
          </w:rPr>
          <w:t>1-19 cm s</w:t>
        </w:r>
        <w:r w:rsidR="00736D3D" w:rsidRPr="00D56866">
          <w:rPr>
            <w:rFonts w:ascii="Times New Roman" w:hAnsi="Times New Roman" w:cs="Times New Roman"/>
            <w:vertAlign w:val="superscript"/>
          </w:rPr>
          <w:t>-1</w:t>
        </w:r>
        <w:r w:rsidR="00736D3D" w:rsidRPr="00D56866">
          <w:rPr>
            <w:rFonts w:ascii="Times New Roman" w:hAnsi="Times New Roman" w:cs="Times New Roman"/>
          </w:rPr>
          <w:t xml:space="preserve"> (2.8-0.15 h), </w:t>
        </w:r>
      </w:ins>
      <w:r w:rsidRPr="00D56866">
        <w:rPr>
          <w:rFonts w:ascii="Times New Roman" w:hAnsi="Times New Roman" w:cs="Times New Roman"/>
        </w:rPr>
        <w:t>1-20 cm s</w:t>
      </w:r>
      <w:r w:rsidRPr="00D56866">
        <w:rPr>
          <w:rFonts w:ascii="Times New Roman" w:hAnsi="Times New Roman" w:cs="Times New Roman"/>
          <w:vertAlign w:val="superscript"/>
        </w:rPr>
        <w:t>-1</w:t>
      </w:r>
      <w:r w:rsidRPr="00D56866">
        <w:rPr>
          <w:rFonts w:ascii="Times New Roman" w:hAnsi="Times New Roman" w:cs="Times New Roman"/>
        </w:rPr>
        <w:t xml:space="preserve"> (2.8-0.14 h), </w:t>
      </w:r>
      <w:del w:id="360" w:author="Curt Storlazzi" w:date="2020-12-12T09:54:00Z">
        <w:r w:rsidRPr="00D56866" w:rsidDel="00736D3D">
          <w:rPr>
            <w:rFonts w:ascii="Times New Roman" w:hAnsi="Times New Roman" w:cs="Times New Roman"/>
          </w:rPr>
          <w:delText>1-19 cm s</w:delText>
        </w:r>
        <w:r w:rsidRPr="00D56866" w:rsidDel="00736D3D">
          <w:rPr>
            <w:rFonts w:ascii="Times New Roman" w:hAnsi="Times New Roman" w:cs="Times New Roman"/>
            <w:vertAlign w:val="superscript"/>
          </w:rPr>
          <w:delText>-1</w:delText>
        </w:r>
        <w:r w:rsidRPr="00D56866" w:rsidDel="00736D3D">
          <w:rPr>
            <w:rFonts w:ascii="Times New Roman" w:hAnsi="Times New Roman" w:cs="Times New Roman"/>
          </w:rPr>
          <w:delText xml:space="preserve"> (2.8-0.15 h), </w:delText>
        </w:r>
      </w:del>
      <w:r w:rsidRPr="00D56866">
        <w:rPr>
          <w:rFonts w:ascii="Times New Roman" w:hAnsi="Times New Roman" w:cs="Times New Roman"/>
        </w:rPr>
        <w:t>and 1-36 cm s</w:t>
      </w:r>
      <w:r w:rsidRPr="00D56866">
        <w:rPr>
          <w:rFonts w:ascii="Times New Roman" w:hAnsi="Times New Roman" w:cs="Times New Roman"/>
          <w:vertAlign w:val="superscript"/>
        </w:rPr>
        <w:t>-1</w:t>
      </w:r>
      <w:r w:rsidRPr="00D56866">
        <w:rPr>
          <w:rFonts w:ascii="Times New Roman" w:hAnsi="Times New Roman" w:cs="Times New Roman"/>
        </w:rPr>
        <w:t xml:space="preserve"> (2.8-0.08 h) under strong </w:t>
      </w:r>
      <w:ins w:id="361" w:author="Curt Storlazzi" w:date="2020-12-12T09:54:00Z">
        <w:r w:rsidR="00736D3D" w:rsidRPr="00D56866">
          <w:rPr>
            <w:rFonts w:ascii="Times New Roman" w:hAnsi="Times New Roman" w:cs="Times New Roman"/>
          </w:rPr>
          <w:t xml:space="preserve">tidal, </w:t>
        </w:r>
      </w:ins>
      <w:r w:rsidRPr="00D56866">
        <w:rPr>
          <w:rFonts w:ascii="Times New Roman" w:hAnsi="Times New Roman" w:cs="Times New Roman"/>
        </w:rPr>
        <w:t xml:space="preserve">wind, </w:t>
      </w:r>
      <w:del w:id="362" w:author="Curt Storlazzi" w:date="2020-12-12T09:54:00Z">
        <w:r w:rsidRPr="00D56866" w:rsidDel="00736D3D">
          <w:rPr>
            <w:rFonts w:ascii="Times New Roman" w:hAnsi="Times New Roman" w:cs="Times New Roman"/>
          </w:rPr>
          <w:delText xml:space="preserve">tidal, </w:delText>
        </w:r>
      </w:del>
      <w:r w:rsidRPr="00D56866">
        <w:rPr>
          <w:rFonts w:ascii="Times New Roman" w:hAnsi="Times New Roman" w:cs="Times New Roman"/>
        </w:rPr>
        <w:t xml:space="preserve">and large wave forcing, respectively </w:t>
      </w:r>
      <w:r w:rsidR="00CE0924" w:rsidRPr="006B1631">
        <w:rPr>
          <w:rFonts w:ascii="Times New Roman" w:hAnsi="Times New Roman" w:cs="Times New Roman"/>
        </w:rPr>
        <w:fldChar w:fldCharType="begin" w:fldLock="1"/>
      </w:r>
      <w:r w:rsidR="005E2E0A" w:rsidRPr="00D568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2018)","plainTextFormattedCitation":"(C. D. Storlazzi et al., 2018)","previouslyFormattedCitation":"(C. D. Storlazzi et al., 2018)"},"properties":{"noteIndex":0},"schema":"https://github.com/citation-style-language/schema/raw/master/csl-citation.json"}</w:instrText>
      </w:r>
      <w:r w:rsidR="00CE0924" w:rsidRPr="006B1631">
        <w:rPr>
          <w:rFonts w:ascii="Times New Roman" w:hAnsi="Times New Roman" w:cs="Times New Roman"/>
        </w:rPr>
        <w:fldChar w:fldCharType="separate"/>
      </w:r>
      <w:r w:rsidR="00CE0924" w:rsidRPr="006B1631">
        <w:rPr>
          <w:rFonts w:ascii="Times New Roman" w:hAnsi="Times New Roman" w:cs="Times New Roman"/>
          <w:noProof/>
        </w:rPr>
        <w:t>(</w:t>
      </w:r>
      <w:del w:id="363" w:author="Geography" w:date="2020-12-10T09:38:00Z">
        <w:r w:rsidR="00CE0924" w:rsidRPr="006B1631" w:rsidDel="00EC273D">
          <w:rPr>
            <w:rFonts w:ascii="Times New Roman" w:hAnsi="Times New Roman" w:cs="Times New Roman"/>
            <w:noProof/>
          </w:rPr>
          <w:delText xml:space="preserve">C. D. </w:delText>
        </w:r>
      </w:del>
      <w:r w:rsidR="00CE0924" w:rsidRPr="006B1631">
        <w:rPr>
          <w:rFonts w:ascii="Times New Roman" w:hAnsi="Times New Roman" w:cs="Times New Roman"/>
          <w:noProof/>
        </w:rPr>
        <w:t>Storlazzi</w:t>
      </w:r>
      <w:r w:rsidR="00CE0924" w:rsidRPr="00D56866">
        <w:rPr>
          <w:rFonts w:ascii="Times New Roman" w:hAnsi="Times New Roman" w:cs="Times New Roman"/>
          <w:noProof/>
        </w:rPr>
        <w:t xml:space="preserve"> et al., 2018)</w:t>
      </w:r>
      <w:r w:rsidR="00CE0924" w:rsidRPr="006B1631">
        <w:rPr>
          <w:rFonts w:ascii="Times New Roman" w:hAnsi="Times New Roman" w:cs="Times New Roman"/>
        </w:rPr>
        <w:fldChar w:fldCharType="end"/>
      </w:r>
      <w:r w:rsidR="00CE0924" w:rsidRPr="006B1631">
        <w:rPr>
          <w:rFonts w:ascii="Times New Roman" w:hAnsi="Times New Roman" w:cs="Times New Roman"/>
        </w:rPr>
        <w:t xml:space="preserve">. </w:t>
      </w:r>
      <w:r w:rsidRPr="006B1631">
        <w:rPr>
          <w:rFonts w:ascii="Times New Roman" w:hAnsi="Times New Roman" w:cs="Times New Roman"/>
        </w:rPr>
        <w:t>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w:t>
      </w:r>
      <w:r w:rsidRPr="00D56866">
        <w:rPr>
          <w:rFonts w:ascii="Times New Roman" w:hAnsi="Times New Roman" w:cs="Times New Roman"/>
        </w:rPr>
        <w:t>to the embayment. Under large wave forcing, flows followed a clockwise spatial pattern: onshore over the exposed southern reef, onto the sheltered northern reef, and out to sea through the channel and over the fore</w:t>
      </w:r>
      <w:ins w:id="364" w:author="Geography" w:date="2020-12-10T09:39:00Z">
        <w:r w:rsidR="005D3171" w:rsidRPr="00D56866">
          <w:rPr>
            <w:rFonts w:ascii="Times New Roman" w:hAnsi="Times New Roman" w:cs="Times New Roman"/>
          </w:rPr>
          <w:t xml:space="preserve"> </w:t>
        </w:r>
      </w:ins>
      <w:r w:rsidRPr="00D56866">
        <w:rPr>
          <w:rFonts w:ascii="Times New Roman" w:hAnsi="Times New Roman" w:cs="Times New Roman"/>
        </w:rPr>
        <w:t>reef.</w:t>
      </w:r>
    </w:p>
    <w:p w14:paraId="5C1A7DDC" w14:textId="77777777" w:rsidR="006932A1" w:rsidRPr="00D56866" w:rsidRDefault="006932A1" w:rsidP="006B7B47">
      <w:pPr>
        <w:spacing w:after="0"/>
        <w:ind w:firstLine="720"/>
        <w:rPr>
          <w:rFonts w:ascii="Times New Roman" w:hAnsi="Times New Roman" w:cs="Times New Roman"/>
        </w:rPr>
      </w:pPr>
    </w:p>
    <w:p w14:paraId="4F404DDE" w14:textId="4C5375EA" w:rsidR="006932A1" w:rsidRPr="000A7C3D" w:rsidRDefault="006932A1" w:rsidP="006932A1">
      <w:pPr>
        <w:pStyle w:val="Heading2"/>
        <w:rPr>
          <w:rFonts w:ascii="Times New Roman" w:hAnsi="Times New Roman" w:cs="Times New Roman"/>
        </w:rPr>
      </w:pPr>
      <w:r w:rsidRPr="000A7C3D">
        <w:rPr>
          <w:rFonts w:ascii="Times New Roman" w:hAnsi="Times New Roman" w:cs="Times New Roman"/>
        </w:rPr>
        <w:t>2.2 Methods</w:t>
      </w:r>
      <w:r w:rsidR="00946B83" w:rsidRPr="000A7C3D">
        <w:rPr>
          <w:rFonts w:ascii="Times New Roman" w:hAnsi="Times New Roman" w:cs="Times New Roman"/>
        </w:rPr>
        <w:t xml:space="preserve"> </w:t>
      </w:r>
    </w:p>
    <w:p w14:paraId="7846EFEA" w14:textId="77777777" w:rsidR="00DF4708" w:rsidRPr="006B1631" w:rsidRDefault="00DF4708" w:rsidP="00DF4708">
      <w:pPr>
        <w:spacing w:after="0"/>
        <w:rPr>
          <w:rFonts w:ascii="Times New Roman" w:hAnsi="Times New Roman" w:cs="Times New Roman"/>
        </w:rPr>
      </w:pPr>
    </w:p>
    <w:p w14:paraId="1A1325DC" w14:textId="4DF88206" w:rsidR="00DF4708" w:rsidRPr="000A7C3D" w:rsidRDefault="006932A1" w:rsidP="006932A1">
      <w:pPr>
        <w:pStyle w:val="Heading3"/>
        <w:rPr>
          <w:rFonts w:ascii="Times New Roman" w:hAnsi="Times New Roman" w:cs="Times New Roman"/>
        </w:rPr>
      </w:pPr>
      <w:r w:rsidRPr="000A7C3D">
        <w:rPr>
          <w:rFonts w:ascii="Times New Roman" w:hAnsi="Times New Roman" w:cs="Times New Roman"/>
        </w:rPr>
        <w:t xml:space="preserve">2.2.1 </w:t>
      </w:r>
      <w:proofErr w:type="spellStart"/>
      <w:proofErr w:type="gramStart"/>
      <w:r w:rsidRPr="000A7C3D">
        <w:rPr>
          <w:rFonts w:ascii="Times New Roman" w:hAnsi="Times New Roman" w:cs="Times New Roman"/>
        </w:rPr>
        <w:t>Terrigenous</w:t>
      </w:r>
      <w:proofErr w:type="spellEnd"/>
      <w:proofErr w:type="gramEnd"/>
      <w:r w:rsidRPr="000A7C3D">
        <w:rPr>
          <w:rFonts w:ascii="Times New Roman" w:hAnsi="Times New Roman" w:cs="Times New Roman"/>
        </w:rPr>
        <w:t xml:space="preserve"> suspended-sediment yield (</w:t>
      </w:r>
      <w:r w:rsidRPr="000A7C3D">
        <w:rPr>
          <w:rFonts w:ascii="Times New Roman" w:hAnsi="Times New Roman" w:cs="Times New Roman"/>
          <w:i/>
          <w:iCs/>
        </w:rPr>
        <w:t>SSY</w:t>
      </w:r>
      <w:r w:rsidRPr="000A7C3D">
        <w:rPr>
          <w:rFonts w:ascii="Times New Roman" w:hAnsi="Times New Roman" w:cs="Times New Roman"/>
        </w:rPr>
        <w:t>)</w:t>
      </w:r>
    </w:p>
    <w:p w14:paraId="7812F15D" w14:textId="0AB678ED" w:rsidR="00DF4708" w:rsidRPr="00D56866" w:rsidRDefault="005D3171" w:rsidP="00DF4708">
      <w:pPr>
        <w:spacing w:after="0"/>
        <w:ind w:firstLine="720"/>
        <w:rPr>
          <w:rFonts w:ascii="Times New Roman" w:hAnsi="Times New Roman" w:cs="Times New Roman"/>
        </w:rPr>
      </w:pPr>
      <w:ins w:id="365" w:author="Geography" w:date="2020-12-10T09:41:00Z">
        <w:del w:id="366" w:author="Curt Storlazzi" w:date="2020-12-12T09:58:00Z">
          <w:r w:rsidRPr="006B1631" w:rsidDel="001C1294">
            <w:rPr>
              <w:rFonts w:ascii="Times New Roman" w:hAnsi="Times New Roman" w:cs="Times New Roman"/>
            </w:rPr>
            <w:delText>Stream d</w:delText>
          </w:r>
        </w:del>
      </w:ins>
      <w:ins w:id="367" w:author="Curt Storlazzi" w:date="2020-12-12T09:58:00Z">
        <w:r w:rsidR="001C1294">
          <w:rPr>
            <w:rFonts w:ascii="Times New Roman" w:hAnsi="Times New Roman" w:cs="Times New Roman"/>
          </w:rPr>
          <w:t>D</w:t>
        </w:r>
      </w:ins>
      <w:ins w:id="368" w:author="Geography" w:date="2020-12-10T09:41:00Z">
        <w:r w:rsidRPr="006B1631">
          <w:rPr>
            <w:rFonts w:ascii="Times New Roman" w:hAnsi="Times New Roman" w:cs="Times New Roman"/>
          </w:rPr>
          <w:t xml:space="preserve">ischarge in the main </w:t>
        </w:r>
      </w:ins>
      <w:ins w:id="369" w:author="Geography" w:date="2020-12-10T09:42:00Z">
        <w:r w:rsidRPr="006B1631">
          <w:rPr>
            <w:rFonts w:ascii="Times New Roman" w:hAnsi="Times New Roman" w:cs="Times New Roman"/>
          </w:rPr>
          <w:t xml:space="preserve">stream at </w:t>
        </w:r>
        <w:proofErr w:type="spellStart"/>
        <w:r w:rsidRPr="006B1631">
          <w:rPr>
            <w:rFonts w:ascii="Times New Roman" w:hAnsi="Times New Roman" w:cs="Times New Roman"/>
          </w:rPr>
          <w:t>Faga'alu</w:t>
        </w:r>
        <w:proofErr w:type="spellEnd"/>
        <w:r w:rsidRPr="006B1631">
          <w:rPr>
            <w:rFonts w:ascii="Times New Roman" w:hAnsi="Times New Roman" w:cs="Times New Roman"/>
          </w:rPr>
          <w:t xml:space="preserve"> </w:t>
        </w:r>
      </w:ins>
      <w:ins w:id="370" w:author="Geography" w:date="2020-12-10T09:41:00Z">
        <w:r w:rsidRPr="006B1631">
          <w:rPr>
            <w:rFonts w:ascii="Times New Roman" w:hAnsi="Times New Roman" w:cs="Times New Roman"/>
          </w:rPr>
          <w:t>was recorded at 10</w:t>
        </w:r>
        <w:del w:id="371" w:author="Curt Storlazzi" w:date="2020-12-12T09:55:00Z">
          <w:r w:rsidRPr="006B1631" w:rsidDel="00736D3D">
            <w:rPr>
              <w:rFonts w:ascii="Times New Roman" w:hAnsi="Times New Roman" w:cs="Times New Roman"/>
            </w:rPr>
            <w:delText xml:space="preserve"> </w:delText>
          </w:r>
        </w:del>
      </w:ins>
      <w:ins w:id="372" w:author="Curt Storlazzi" w:date="2020-12-12T09:55:00Z">
        <w:r w:rsidR="00736D3D">
          <w:rPr>
            <w:rFonts w:ascii="Times New Roman" w:hAnsi="Times New Roman" w:cs="Times New Roman"/>
          </w:rPr>
          <w:t>-</w:t>
        </w:r>
      </w:ins>
      <w:ins w:id="373" w:author="Geography" w:date="2020-12-10T09:41:00Z">
        <w:r w:rsidRPr="006B1631">
          <w:rPr>
            <w:rFonts w:ascii="Times New Roman" w:hAnsi="Times New Roman" w:cs="Times New Roman"/>
          </w:rPr>
          <w:t>min</w:t>
        </w:r>
        <w:del w:id="374" w:author="Curt Storlazzi" w:date="2020-12-12T09:55:00Z">
          <w:r w:rsidRPr="006B1631" w:rsidDel="00736D3D">
            <w:rPr>
              <w:rFonts w:ascii="Times New Roman" w:hAnsi="Times New Roman" w:cs="Times New Roman"/>
            </w:rPr>
            <w:delText>ute</w:delText>
          </w:r>
        </w:del>
        <w:r w:rsidRPr="006B1631">
          <w:rPr>
            <w:rFonts w:ascii="Times New Roman" w:hAnsi="Times New Roman" w:cs="Times New Roman"/>
          </w:rPr>
          <w:t xml:space="preserve"> intervals</w:t>
        </w:r>
      </w:ins>
      <w:ins w:id="375" w:author="Geography" w:date="2020-12-10T09:42:00Z">
        <w:r w:rsidRPr="006B1631">
          <w:rPr>
            <w:rFonts w:ascii="Times New Roman" w:hAnsi="Times New Roman" w:cs="Times New Roman"/>
          </w:rPr>
          <w:t xml:space="preserve"> in</w:t>
        </w:r>
      </w:ins>
      <w:ins w:id="376" w:author="Geography" w:date="2020-12-10T09:43:00Z">
        <w:r w:rsidRPr="00D56866">
          <w:rPr>
            <w:rFonts w:ascii="Times New Roman" w:hAnsi="Times New Roman" w:cs="Times New Roman"/>
          </w:rPr>
          <w:t xml:space="preserve"> several </w:t>
        </w:r>
      </w:ins>
      <w:ins w:id="377" w:author="Geography" w:date="2020-12-10T09:44:00Z">
        <w:r w:rsidRPr="00D56866">
          <w:rPr>
            <w:rFonts w:ascii="Times New Roman" w:hAnsi="Times New Roman" w:cs="Times New Roman"/>
          </w:rPr>
          <w:t>peri</w:t>
        </w:r>
        <w:r w:rsidR="00434115" w:rsidRPr="00D56866">
          <w:rPr>
            <w:rFonts w:ascii="Times New Roman" w:hAnsi="Times New Roman" w:cs="Times New Roman"/>
          </w:rPr>
          <w:t>ods in</w:t>
        </w:r>
      </w:ins>
      <w:ins w:id="378" w:author="Geography" w:date="2020-12-10T09:42:00Z">
        <w:r w:rsidRPr="00D56866">
          <w:rPr>
            <w:rFonts w:ascii="Times New Roman" w:hAnsi="Times New Roman" w:cs="Times New Roman"/>
          </w:rPr>
          <w:t xml:space="preserve"> 2014 and 2015</w:t>
        </w:r>
      </w:ins>
      <w:ins w:id="379" w:author="Geography" w:date="2020-12-10T09:43:00Z">
        <w:r w:rsidRPr="00D56866">
          <w:rPr>
            <w:rFonts w:ascii="Times New Roman" w:hAnsi="Times New Roman" w:cs="Times New Roman"/>
          </w:rPr>
          <w:t xml:space="preserve"> (</w:t>
        </w:r>
        <w:del w:id="380" w:author="Curt Storlazzi" w:date="2020-12-14T12:17:00Z">
          <w:r w:rsidRPr="00D56866" w:rsidDel="007907F6">
            <w:rPr>
              <w:rFonts w:ascii="Times New Roman" w:hAnsi="Times New Roman" w:cs="Times New Roman"/>
            </w:rPr>
            <w:delText xml:space="preserve">see </w:delText>
          </w:r>
        </w:del>
        <w:r w:rsidRPr="00D56866">
          <w:rPr>
            <w:rFonts w:ascii="Times New Roman" w:hAnsi="Times New Roman" w:cs="Times New Roman"/>
          </w:rPr>
          <w:t>Messina and Biggs, 2016)</w:t>
        </w:r>
      </w:ins>
      <w:ins w:id="381" w:author="Geography" w:date="2020-12-10T09:42:00Z">
        <w:r w:rsidRPr="00D56866">
          <w:rPr>
            <w:rFonts w:ascii="Times New Roman" w:hAnsi="Times New Roman" w:cs="Times New Roman"/>
          </w:rPr>
          <w:t>.</w:t>
        </w:r>
      </w:ins>
      <w:ins w:id="382" w:author="Geography" w:date="2020-12-10T09:41:00Z">
        <w:r w:rsidRPr="00D56866">
          <w:rPr>
            <w:rFonts w:ascii="Times New Roman" w:hAnsi="Times New Roman" w:cs="Times New Roman"/>
          </w:rPr>
          <w:t xml:space="preserve"> </w:t>
        </w:r>
      </w:ins>
      <w:ins w:id="383" w:author="Geography" w:date="2020-12-10T09:42:00Z">
        <w:r w:rsidRPr="00D56866">
          <w:rPr>
            <w:rFonts w:ascii="Times New Roman" w:hAnsi="Times New Roman" w:cs="Times New Roman"/>
          </w:rPr>
          <w:t xml:space="preserve"> Water samples were collected </w:t>
        </w:r>
        <w:del w:id="384" w:author="Curt Storlazzi" w:date="2020-12-14T12:17:00Z">
          <w:r w:rsidRPr="00D56866" w:rsidDel="007907F6">
            <w:rPr>
              <w:rFonts w:ascii="Times New Roman" w:hAnsi="Times New Roman" w:cs="Times New Roman"/>
            </w:rPr>
            <w:delText xml:space="preserve">for some </w:delText>
          </w:r>
        </w:del>
        <w:r w:rsidRPr="00D56866">
          <w:rPr>
            <w:rFonts w:ascii="Times New Roman" w:hAnsi="Times New Roman" w:cs="Times New Roman"/>
          </w:rPr>
          <w:t>storms and analyzed for suspended</w:t>
        </w:r>
        <w:del w:id="385" w:author="Curt Storlazzi" w:date="2020-12-12T09:55:00Z">
          <w:r w:rsidRPr="00D56866" w:rsidDel="00736D3D">
            <w:rPr>
              <w:rFonts w:ascii="Times New Roman" w:hAnsi="Times New Roman" w:cs="Times New Roman"/>
            </w:rPr>
            <w:delText xml:space="preserve"> </w:delText>
          </w:r>
        </w:del>
      </w:ins>
      <w:ins w:id="386" w:author="Curt Storlazzi" w:date="2020-12-12T09:55:00Z">
        <w:r w:rsidR="00736D3D">
          <w:rPr>
            <w:rFonts w:ascii="Times New Roman" w:hAnsi="Times New Roman" w:cs="Times New Roman"/>
          </w:rPr>
          <w:t>-</w:t>
        </w:r>
      </w:ins>
      <w:ins w:id="387" w:author="Geography" w:date="2020-12-10T09:42:00Z">
        <w:r w:rsidRPr="00D56866">
          <w:rPr>
            <w:rFonts w:ascii="Times New Roman" w:hAnsi="Times New Roman" w:cs="Times New Roman"/>
          </w:rPr>
          <w:t xml:space="preserve">sediment concentration (SSC).  </w:t>
        </w:r>
      </w:ins>
      <w:r w:rsidR="00925499" w:rsidRPr="00D56866">
        <w:rPr>
          <w:rFonts w:ascii="Times New Roman" w:hAnsi="Times New Roman" w:cs="Times New Roman"/>
        </w:rPr>
        <w:t xml:space="preserve">A time-series of </w:t>
      </w:r>
      <w:r w:rsidR="00925499" w:rsidRPr="00D56866">
        <w:rPr>
          <w:rFonts w:ascii="Times New Roman" w:hAnsi="Times New Roman" w:cs="Times New Roman"/>
          <w:i/>
          <w:iCs/>
        </w:rPr>
        <w:t>SSY</w:t>
      </w:r>
      <w:r w:rsidR="00925499" w:rsidRPr="00D56866">
        <w:rPr>
          <w:rFonts w:ascii="Times New Roman" w:hAnsi="Times New Roman" w:cs="Times New Roman"/>
          <w:i/>
          <w:iCs/>
          <w:vertAlign w:val="subscript"/>
        </w:rPr>
        <w:t xml:space="preserve">EV </w:t>
      </w:r>
      <w:ins w:id="388" w:author="Geography" w:date="2020-12-10T09:39:00Z">
        <w:r w:rsidRPr="00D56866">
          <w:rPr>
            <w:rFonts w:ascii="Times New Roman" w:hAnsi="Times New Roman" w:cs="Times New Roman"/>
            <w:i/>
            <w:iCs/>
            <w:vertAlign w:val="subscript"/>
          </w:rPr>
          <w:t xml:space="preserve"> </w:t>
        </w:r>
        <w:r w:rsidRPr="00D56866">
          <w:rPr>
            <w:rFonts w:ascii="Times New Roman" w:hAnsi="Times New Roman" w:cs="Times New Roman"/>
            <w:iCs/>
          </w:rPr>
          <w:t xml:space="preserve">(tons) </w:t>
        </w:r>
      </w:ins>
      <w:r w:rsidR="00925499" w:rsidRPr="00D56866">
        <w:rPr>
          <w:rFonts w:ascii="Times New Roman" w:hAnsi="Times New Roman" w:cs="Times New Roman"/>
        </w:rPr>
        <w:t xml:space="preserve">to the </w:t>
      </w:r>
      <w:del w:id="389" w:author="Curt Storlazzi" w:date="2020-12-12T09:55:00Z">
        <w:r w:rsidR="00925499" w:rsidRPr="00D56866" w:rsidDel="00736D3D">
          <w:rPr>
            <w:rFonts w:ascii="Times New Roman" w:hAnsi="Times New Roman" w:cs="Times New Roman"/>
          </w:rPr>
          <w:delText xml:space="preserve">Bay </w:delText>
        </w:r>
      </w:del>
      <w:ins w:id="390" w:author="Curt Storlazzi" w:date="2020-12-12T09:55:00Z">
        <w:r w:rsidR="00736D3D">
          <w:rPr>
            <w:rFonts w:ascii="Times New Roman" w:hAnsi="Times New Roman" w:cs="Times New Roman"/>
          </w:rPr>
          <w:t>b</w:t>
        </w:r>
        <w:r w:rsidR="00736D3D" w:rsidRPr="00D56866">
          <w:rPr>
            <w:rFonts w:ascii="Times New Roman" w:hAnsi="Times New Roman" w:cs="Times New Roman"/>
          </w:rPr>
          <w:t xml:space="preserve">ay </w:t>
        </w:r>
      </w:ins>
      <w:r w:rsidR="00925499" w:rsidRPr="00D56866">
        <w:rPr>
          <w:rFonts w:ascii="Times New Roman" w:hAnsi="Times New Roman" w:cs="Times New Roman"/>
        </w:rPr>
        <w:t xml:space="preserve">during the study period was developed from measured </w:t>
      </w:r>
      <w:r w:rsidR="00925499" w:rsidRPr="00D56866">
        <w:rPr>
          <w:rFonts w:ascii="Times New Roman" w:hAnsi="Times New Roman" w:cs="Times New Roman"/>
          <w:i/>
          <w:iCs/>
        </w:rPr>
        <w:t>SSY</w:t>
      </w:r>
      <w:r w:rsidR="00925499" w:rsidRPr="00D56866">
        <w:rPr>
          <w:rFonts w:ascii="Times New Roman" w:hAnsi="Times New Roman" w:cs="Times New Roman"/>
          <w:i/>
          <w:iCs/>
          <w:vertAlign w:val="subscript"/>
        </w:rPr>
        <w:t>EV</w:t>
      </w:r>
      <w:r w:rsidR="00925499" w:rsidRPr="00D56866">
        <w:rPr>
          <w:rFonts w:ascii="Times New Roman" w:hAnsi="Times New Roman" w:cs="Times New Roman"/>
        </w:rPr>
        <w:t xml:space="preserve"> when both water discharge (</w:t>
      </w:r>
      <w:r w:rsidR="00925499" w:rsidRPr="00D56866">
        <w:rPr>
          <w:rFonts w:ascii="Times New Roman" w:hAnsi="Times New Roman" w:cs="Times New Roman"/>
          <w:i/>
          <w:iCs/>
        </w:rPr>
        <w:t>Q</w:t>
      </w:r>
      <w:r w:rsidR="00925499" w:rsidRPr="00D56866">
        <w:rPr>
          <w:rFonts w:ascii="Times New Roman" w:hAnsi="Times New Roman" w:cs="Times New Roman"/>
        </w:rPr>
        <w:t>) and suspended sediment concentration (</w:t>
      </w:r>
      <w:r w:rsidR="00925499" w:rsidRPr="00D56866">
        <w:rPr>
          <w:rFonts w:ascii="Times New Roman" w:hAnsi="Times New Roman" w:cs="Times New Roman"/>
          <w:i/>
          <w:iCs/>
        </w:rPr>
        <w:t>SSC</w:t>
      </w:r>
      <w:r w:rsidR="00925499" w:rsidRPr="00D56866">
        <w:rPr>
          <w:rFonts w:ascii="Times New Roman" w:hAnsi="Times New Roman" w:cs="Times New Roman"/>
        </w:rPr>
        <w:t>) data were available</w:t>
      </w:r>
      <w:ins w:id="391" w:author="Geography" w:date="2020-12-10T09:39:00Z">
        <w:r w:rsidRPr="00D56866">
          <w:rPr>
            <w:rFonts w:ascii="Times New Roman" w:hAnsi="Times New Roman" w:cs="Times New Roman"/>
          </w:rPr>
          <w:t>. W</w:t>
        </w:r>
      </w:ins>
      <w:del w:id="392" w:author="Geography" w:date="2020-12-10T09:39:00Z">
        <w:r w:rsidR="00925499" w:rsidRPr="00D56866" w:rsidDel="005D3171">
          <w:rPr>
            <w:rFonts w:ascii="Times New Roman" w:hAnsi="Times New Roman" w:cs="Times New Roman"/>
          </w:rPr>
          <w:delText>; w</w:delText>
        </w:r>
      </w:del>
      <w:r w:rsidR="00925499" w:rsidRPr="00D56866">
        <w:rPr>
          <w:rFonts w:ascii="Times New Roman" w:hAnsi="Times New Roman" w:cs="Times New Roman"/>
        </w:rPr>
        <w:t xml:space="preserve">hen only </w:t>
      </w:r>
      <w:r w:rsidR="00925499" w:rsidRPr="00D56866">
        <w:rPr>
          <w:rFonts w:ascii="Times New Roman" w:hAnsi="Times New Roman" w:cs="Times New Roman"/>
          <w:i/>
          <w:iCs/>
        </w:rPr>
        <w:t>Q</w:t>
      </w:r>
      <w:r w:rsidR="00925499" w:rsidRPr="00D56866">
        <w:rPr>
          <w:rFonts w:ascii="Times New Roman" w:hAnsi="Times New Roman" w:cs="Times New Roman"/>
        </w:rPr>
        <w:t xml:space="preserve"> data were available, </w:t>
      </w:r>
      <w:r w:rsidR="00925499" w:rsidRPr="00D56866">
        <w:rPr>
          <w:rFonts w:ascii="Times New Roman" w:hAnsi="Times New Roman" w:cs="Times New Roman"/>
          <w:i/>
          <w:iCs/>
        </w:rPr>
        <w:t>SSY</w:t>
      </w:r>
      <w:r w:rsidR="00925499" w:rsidRPr="00D56866">
        <w:rPr>
          <w:rFonts w:ascii="Times New Roman" w:hAnsi="Times New Roman" w:cs="Times New Roman"/>
          <w:i/>
          <w:iCs/>
          <w:vertAlign w:val="subscript"/>
        </w:rPr>
        <w:t>EV</w:t>
      </w:r>
      <w:r w:rsidR="00925499" w:rsidRPr="00D56866">
        <w:rPr>
          <w:rFonts w:ascii="Times New Roman" w:hAnsi="Times New Roman" w:cs="Times New Roman"/>
        </w:rPr>
        <w:t xml:space="preserve"> was predicted from </w:t>
      </w:r>
      <w:del w:id="393" w:author="Geography" w:date="2020-12-10T09:40:00Z">
        <w:r w:rsidR="00925499" w:rsidRPr="00D56866" w:rsidDel="005D3171">
          <w:rPr>
            <w:rFonts w:ascii="Times New Roman" w:hAnsi="Times New Roman" w:cs="Times New Roman"/>
          </w:rPr>
          <w:delText xml:space="preserve">the empirical </w:delText>
        </w:r>
        <w:r w:rsidR="00925499" w:rsidRPr="00D56866" w:rsidDel="005D3171">
          <w:rPr>
            <w:rFonts w:ascii="Times New Roman" w:hAnsi="Times New Roman" w:cs="Times New Roman"/>
            <w:i/>
            <w:iCs/>
          </w:rPr>
          <w:delText>Qmax-SSY</w:delText>
        </w:r>
        <w:r w:rsidR="00925499" w:rsidRPr="00D56866" w:rsidDel="005D3171">
          <w:rPr>
            <w:rFonts w:ascii="Times New Roman" w:hAnsi="Times New Roman" w:cs="Times New Roman"/>
            <w:i/>
            <w:iCs/>
            <w:vertAlign w:val="subscript"/>
          </w:rPr>
          <w:delText>EV</w:delText>
        </w:r>
        <w:r w:rsidR="00925499" w:rsidRPr="00D56866" w:rsidDel="005D3171">
          <w:rPr>
            <w:rFonts w:ascii="Times New Roman" w:hAnsi="Times New Roman" w:cs="Times New Roman"/>
          </w:rPr>
          <w:delText xml:space="preserve"> </w:delText>
        </w:r>
      </w:del>
      <w:ins w:id="394" w:author="Geography" w:date="2020-12-10T09:40:00Z">
        <w:r w:rsidRPr="00D56866">
          <w:rPr>
            <w:rFonts w:ascii="Times New Roman" w:hAnsi="Times New Roman" w:cs="Times New Roman"/>
          </w:rPr>
          <w:t xml:space="preserve">regression </w:t>
        </w:r>
      </w:ins>
      <w:r w:rsidR="00925499" w:rsidRPr="00D56866">
        <w:rPr>
          <w:rFonts w:ascii="Times New Roman" w:hAnsi="Times New Roman" w:cs="Times New Roman"/>
        </w:rPr>
        <w:t xml:space="preserve">models </w:t>
      </w:r>
      <w:ins w:id="395" w:author="Geography" w:date="2020-12-10T09:40:00Z">
        <w:r w:rsidRPr="00D56866">
          <w:rPr>
            <w:rFonts w:ascii="Times New Roman" w:hAnsi="Times New Roman" w:cs="Times New Roman"/>
          </w:rPr>
          <w:t>that relate SSY</w:t>
        </w:r>
        <w:r w:rsidRPr="006B1631">
          <w:rPr>
            <w:rFonts w:ascii="Times New Roman" w:hAnsi="Times New Roman" w:cs="Times New Roman"/>
            <w:vertAlign w:val="subscript"/>
            <w:rPrChange w:id="396" w:author="Curt Storlazzi" w:date="2020-12-10T14:51:00Z">
              <w:rPr>
                <w:rFonts w:ascii="Times New Roman" w:hAnsi="Times New Roman" w:cs="Times New Roman"/>
              </w:rPr>
            </w:rPrChange>
          </w:rPr>
          <w:t>EV</w:t>
        </w:r>
        <w:r w:rsidRPr="006B1631">
          <w:rPr>
            <w:rFonts w:ascii="Times New Roman" w:hAnsi="Times New Roman" w:cs="Times New Roman"/>
          </w:rPr>
          <w:t xml:space="preserve"> to the maximum discharge recorded during a storm (</w:t>
        </w:r>
        <w:proofErr w:type="spellStart"/>
        <w:r w:rsidRPr="000A7C3D">
          <w:rPr>
            <w:rFonts w:ascii="Times New Roman" w:hAnsi="Times New Roman" w:cs="Times New Roman"/>
            <w:i/>
          </w:rPr>
          <w:t>Qmax</w:t>
        </w:r>
        <w:proofErr w:type="spellEnd"/>
        <w:r w:rsidRPr="006B1631">
          <w:rPr>
            <w:rFonts w:ascii="Times New Roman" w:hAnsi="Times New Roman" w:cs="Times New Roman"/>
          </w:rPr>
          <w:t>) (</w:t>
        </w:r>
      </w:ins>
      <w:del w:id="397" w:author="Geography" w:date="2020-12-10T09:40:00Z">
        <w:r w:rsidR="00925499" w:rsidRPr="006B1631" w:rsidDel="005D3171">
          <w:rPr>
            <w:rFonts w:ascii="Times New Roman" w:hAnsi="Times New Roman" w:cs="Times New Roman"/>
          </w:rPr>
          <w:delText xml:space="preserve">of </w:delText>
        </w:r>
      </w:del>
      <w:r w:rsidR="00925499" w:rsidRPr="006B1631">
        <w:rPr>
          <w:rFonts w:ascii="Times New Roman" w:hAnsi="Times New Roman" w:cs="Times New Roman"/>
        </w:rPr>
        <w:fldChar w:fldCharType="begin" w:fldLock="1"/>
      </w:r>
      <w:r w:rsidR="00925499" w:rsidRPr="00D568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2016)","manualFormatting":"Messina and Biggs (2016)","plainTextFormattedCitation":"(Messina &amp; Biggs, 2016)","previouslyFormattedCitation":"(Messina &amp; Biggs, 2016)"},"properties":{"noteIndex":0},"schema":"https://github.com/citation-style-language/schema/raw/master/csl-citation.json"}</w:instrText>
      </w:r>
      <w:r w:rsidR="00925499" w:rsidRPr="006B1631">
        <w:rPr>
          <w:rFonts w:ascii="Times New Roman" w:hAnsi="Times New Roman" w:cs="Times New Roman"/>
        </w:rPr>
        <w:fldChar w:fldCharType="separate"/>
      </w:r>
      <w:r w:rsidR="00925499" w:rsidRPr="006B1631">
        <w:rPr>
          <w:rFonts w:ascii="Times New Roman" w:hAnsi="Times New Roman" w:cs="Times New Roman"/>
          <w:noProof/>
        </w:rPr>
        <w:t>Messina and Biggs</w:t>
      </w:r>
      <w:ins w:id="398" w:author="Geography" w:date="2020-12-10T09:41:00Z">
        <w:r w:rsidRPr="006B1631">
          <w:rPr>
            <w:rFonts w:ascii="Times New Roman" w:hAnsi="Times New Roman" w:cs="Times New Roman"/>
            <w:noProof/>
          </w:rPr>
          <w:t xml:space="preserve">, </w:t>
        </w:r>
      </w:ins>
      <w:del w:id="399" w:author="Geography" w:date="2020-12-10T09:41:00Z">
        <w:r w:rsidR="00925499" w:rsidRPr="006B1631" w:rsidDel="005D3171">
          <w:rPr>
            <w:rFonts w:ascii="Times New Roman" w:hAnsi="Times New Roman" w:cs="Times New Roman"/>
            <w:noProof/>
          </w:rPr>
          <w:delText xml:space="preserve"> </w:delText>
        </w:r>
      </w:del>
      <w:del w:id="400" w:author="Geography" w:date="2020-12-10T09:40:00Z">
        <w:r w:rsidR="00925499" w:rsidRPr="00D56866" w:rsidDel="005D3171">
          <w:rPr>
            <w:rFonts w:ascii="Times New Roman" w:hAnsi="Times New Roman" w:cs="Times New Roman"/>
            <w:noProof/>
          </w:rPr>
          <w:delText>(</w:delText>
        </w:r>
      </w:del>
      <w:r w:rsidR="00925499" w:rsidRPr="00D56866">
        <w:rPr>
          <w:rFonts w:ascii="Times New Roman" w:hAnsi="Times New Roman" w:cs="Times New Roman"/>
          <w:noProof/>
        </w:rPr>
        <w:t>2016)</w:t>
      </w:r>
      <w:r w:rsidR="00925499" w:rsidRPr="006B1631">
        <w:rPr>
          <w:rFonts w:ascii="Times New Roman" w:hAnsi="Times New Roman" w:cs="Times New Roman"/>
        </w:rPr>
        <w:fldChar w:fldCharType="end"/>
      </w:r>
      <w:r w:rsidR="00925499" w:rsidRPr="006B1631">
        <w:rPr>
          <w:rFonts w:ascii="Times New Roman" w:hAnsi="Times New Roman" w:cs="Times New Roman"/>
        </w:rPr>
        <w:t xml:space="preserve">. </w:t>
      </w:r>
      <w:r w:rsidR="005F0DC1" w:rsidRPr="006B1631">
        <w:rPr>
          <w:rFonts w:ascii="Times New Roman" w:hAnsi="Times New Roman" w:cs="Times New Roman"/>
        </w:rPr>
        <w:t xml:space="preserve">A second </w:t>
      </w:r>
      <w:proofErr w:type="spellStart"/>
      <w:r w:rsidR="005F0DC1" w:rsidRPr="006B1631">
        <w:rPr>
          <w:rFonts w:ascii="Times New Roman" w:hAnsi="Times New Roman" w:cs="Times New Roman"/>
          <w:i/>
          <w:iCs/>
        </w:rPr>
        <w:t>Qmax</w:t>
      </w:r>
      <w:proofErr w:type="spellEnd"/>
      <w:r w:rsidR="005F0DC1" w:rsidRPr="006B1631">
        <w:rPr>
          <w:rFonts w:ascii="Times New Roman" w:hAnsi="Times New Roman" w:cs="Times New Roman"/>
          <w:i/>
          <w:iCs/>
        </w:rPr>
        <w:t>-SSY</w:t>
      </w:r>
      <w:r w:rsidR="005F0DC1" w:rsidRPr="00D56866">
        <w:rPr>
          <w:rFonts w:ascii="Times New Roman" w:hAnsi="Times New Roman" w:cs="Times New Roman"/>
          <w:i/>
          <w:iCs/>
          <w:vertAlign w:val="subscript"/>
        </w:rPr>
        <w:t>EV</w:t>
      </w:r>
      <w:r w:rsidR="005F0DC1" w:rsidRPr="00D56866">
        <w:rPr>
          <w:rFonts w:ascii="Times New Roman" w:hAnsi="Times New Roman" w:cs="Times New Roman"/>
        </w:rPr>
        <w:t xml:space="preserve"> model was calibrated for the time period following the </w:t>
      </w:r>
      <w:ins w:id="401" w:author="Curt Storlazzi" w:date="2020-12-14T12:18:00Z">
        <w:r w:rsidR="007907F6">
          <w:rPr>
            <w:rFonts w:ascii="Times New Roman" w:hAnsi="Times New Roman" w:cs="Times New Roman"/>
          </w:rPr>
          <w:t xml:space="preserve">terrestrial </w:t>
        </w:r>
      </w:ins>
      <w:r w:rsidR="005F0DC1" w:rsidRPr="00D56866">
        <w:rPr>
          <w:rFonts w:ascii="Times New Roman" w:hAnsi="Times New Roman" w:cs="Times New Roman"/>
        </w:rPr>
        <w:t xml:space="preserve">sediment mitigation </w:t>
      </w:r>
      <w:ins w:id="402" w:author="Curt Storlazzi" w:date="2020-12-14T12:18:00Z">
        <w:r w:rsidR="007907F6">
          <w:rPr>
            <w:rFonts w:ascii="Times New Roman" w:hAnsi="Times New Roman" w:cs="Times New Roman"/>
          </w:rPr>
          <w:t xml:space="preserve">in the quarry </w:t>
        </w:r>
      </w:ins>
      <w:r w:rsidR="005F0DC1" w:rsidRPr="00D56866">
        <w:rPr>
          <w:rFonts w:ascii="Times New Roman" w:hAnsi="Times New Roman" w:cs="Times New Roman"/>
        </w:rPr>
        <w:t xml:space="preserve">(October 2014-April 2015) to reflect the reduction in </w:t>
      </w:r>
      <w:r w:rsidR="005F0DC1" w:rsidRPr="00D56866">
        <w:rPr>
          <w:rFonts w:ascii="Times New Roman" w:hAnsi="Times New Roman" w:cs="Times New Roman"/>
          <w:i/>
          <w:iCs/>
        </w:rPr>
        <w:t>SSY</w:t>
      </w:r>
      <w:r w:rsidR="005F0DC1" w:rsidRPr="00D56866">
        <w:rPr>
          <w:rFonts w:ascii="Times New Roman" w:hAnsi="Times New Roman" w:cs="Times New Roman"/>
          <w:i/>
          <w:iCs/>
          <w:vertAlign w:val="subscript"/>
        </w:rPr>
        <w:t>EV</w:t>
      </w:r>
      <w:r w:rsidR="005F0DC1" w:rsidRPr="00D56866">
        <w:rPr>
          <w:rFonts w:ascii="Times New Roman" w:hAnsi="Times New Roman" w:cs="Times New Roman"/>
          <w:i/>
          <w:iCs/>
        </w:rPr>
        <w:t xml:space="preserve"> </w:t>
      </w:r>
      <w:r w:rsidR="005F0DC1" w:rsidRPr="00D56866">
        <w:rPr>
          <w:rFonts w:ascii="Times New Roman" w:hAnsi="Times New Roman" w:cs="Times New Roman"/>
        </w:rPr>
        <w:t xml:space="preserve">from the same magnitude </w:t>
      </w:r>
      <w:proofErr w:type="spellStart"/>
      <w:r w:rsidR="005F0DC1" w:rsidRPr="00D56866">
        <w:rPr>
          <w:rFonts w:ascii="Times New Roman" w:hAnsi="Times New Roman" w:cs="Times New Roman"/>
          <w:i/>
          <w:iCs/>
        </w:rPr>
        <w:t>Qmax</w:t>
      </w:r>
      <w:proofErr w:type="spellEnd"/>
      <w:r w:rsidR="005F0DC1" w:rsidRPr="00D56866">
        <w:rPr>
          <w:rFonts w:ascii="Times New Roman" w:hAnsi="Times New Roman" w:cs="Times New Roman"/>
        </w:rPr>
        <w:t xml:space="preserve"> (unpublished).</w:t>
      </w:r>
      <w:r w:rsidR="00DF4708" w:rsidRPr="00D56866">
        <w:rPr>
          <w:rFonts w:ascii="Times New Roman" w:hAnsi="Times New Roman" w:cs="Times New Roman"/>
        </w:rPr>
        <w:t xml:space="preserve"> Additional </w:t>
      </w:r>
      <w:proofErr w:type="spellStart"/>
      <w:r w:rsidR="00351E78" w:rsidRPr="00D56866">
        <w:rPr>
          <w:rFonts w:ascii="Times New Roman" w:hAnsi="Times New Roman" w:cs="Times New Roman"/>
        </w:rPr>
        <w:t>terrigenous</w:t>
      </w:r>
      <w:proofErr w:type="spellEnd"/>
      <w:r w:rsidR="00351E78" w:rsidRPr="00D56866">
        <w:rPr>
          <w:rFonts w:ascii="Times New Roman" w:hAnsi="Times New Roman" w:cs="Times New Roman"/>
        </w:rPr>
        <w:t xml:space="preserve"> sediment yield</w:t>
      </w:r>
      <w:r w:rsidR="00DF4708" w:rsidRPr="00D56866">
        <w:rPr>
          <w:rFonts w:ascii="Times New Roman" w:hAnsi="Times New Roman" w:cs="Times New Roman"/>
        </w:rPr>
        <w:t xml:space="preserve"> to the </w:t>
      </w:r>
      <w:r w:rsidR="00351E78" w:rsidRPr="00D56866">
        <w:rPr>
          <w:rFonts w:ascii="Times New Roman" w:hAnsi="Times New Roman" w:cs="Times New Roman"/>
        </w:rPr>
        <w:t>b</w:t>
      </w:r>
      <w:r w:rsidR="00DF4708" w:rsidRPr="00D56866">
        <w:rPr>
          <w:rFonts w:ascii="Times New Roman" w:hAnsi="Times New Roman" w:cs="Times New Roman"/>
        </w:rPr>
        <w:t xml:space="preserve">ay from ephemeral streams was not measured, </w:t>
      </w:r>
      <w:r w:rsidR="00925499" w:rsidRPr="00D56866">
        <w:rPr>
          <w:rFonts w:ascii="Times New Roman" w:hAnsi="Times New Roman" w:cs="Times New Roman"/>
        </w:rPr>
        <w:t>but</w:t>
      </w:r>
      <w:r w:rsidR="00DF4708" w:rsidRPr="00D56866">
        <w:rPr>
          <w:rFonts w:ascii="Times New Roman" w:hAnsi="Times New Roman" w:cs="Times New Roman"/>
        </w:rPr>
        <w:t xml:space="preserve"> </w:t>
      </w:r>
      <w:proofErr w:type="gramStart"/>
      <w:ins w:id="403" w:author="Geography" w:date="2020-12-10T09:44:00Z">
        <w:r w:rsidR="00434115" w:rsidRPr="00D56866">
          <w:rPr>
            <w:rFonts w:ascii="Times New Roman" w:hAnsi="Times New Roman" w:cs="Times New Roman"/>
          </w:rPr>
          <w:t xml:space="preserve">was </w:t>
        </w:r>
      </w:ins>
      <w:r w:rsidR="00DF4708" w:rsidRPr="00D56866">
        <w:rPr>
          <w:rFonts w:ascii="Times New Roman" w:hAnsi="Times New Roman" w:cs="Times New Roman"/>
        </w:rPr>
        <w:t>assumed to be correlated</w:t>
      </w:r>
      <w:proofErr w:type="gramEnd"/>
      <w:r w:rsidR="00DF4708" w:rsidRPr="00D56866">
        <w:rPr>
          <w:rFonts w:ascii="Times New Roman" w:hAnsi="Times New Roman" w:cs="Times New Roman"/>
        </w:rPr>
        <w:t xml:space="preserve"> with </w:t>
      </w:r>
      <w:r w:rsidR="00DF4708" w:rsidRPr="00D56866">
        <w:rPr>
          <w:rFonts w:ascii="Times New Roman" w:hAnsi="Times New Roman" w:cs="Times New Roman"/>
          <w:i/>
          <w:iCs/>
        </w:rPr>
        <w:t>SSY</w:t>
      </w:r>
      <w:r w:rsidR="00DF4708" w:rsidRPr="00D56866">
        <w:rPr>
          <w:rFonts w:ascii="Times New Roman" w:hAnsi="Times New Roman" w:cs="Times New Roman"/>
          <w:i/>
          <w:iCs/>
          <w:vertAlign w:val="subscript"/>
        </w:rPr>
        <w:t>EV</w:t>
      </w:r>
      <w:r w:rsidR="00DF4708" w:rsidRPr="00D56866">
        <w:rPr>
          <w:rFonts w:ascii="Times New Roman" w:hAnsi="Times New Roman" w:cs="Times New Roman"/>
        </w:rPr>
        <w:t xml:space="preserve"> from </w:t>
      </w:r>
      <w:commentRangeStart w:id="404"/>
      <w:proofErr w:type="spellStart"/>
      <w:ins w:id="405" w:author="Geography" w:date="2020-12-10T09:44:00Z">
        <w:r w:rsidR="00434115" w:rsidRPr="00D56866">
          <w:rPr>
            <w:rFonts w:ascii="Times New Roman" w:hAnsi="Times New Roman" w:cs="Times New Roman"/>
          </w:rPr>
          <w:t>Faga'alu</w:t>
        </w:r>
      </w:ins>
      <w:proofErr w:type="spellEnd"/>
      <w:del w:id="406" w:author="Geography" w:date="2020-12-10T09:44:00Z">
        <w:r w:rsidR="00DF4708" w:rsidRPr="00D56866" w:rsidDel="00434115">
          <w:rPr>
            <w:rFonts w:ascii="Times New Roman" w:hAnsi="Times New Roman" w:cs="Times New Roman"/>
          </w:rPr>
          <w:delText>Faga’alu</w:delText>
        </w:r>
      </w:del>
      <w:r w:rsidR="00DF4708" w:rsidRPr="00D56866">
        <w:rPr>
          <w:rFonts w:ascii="Times New Roman" w:hAnsi="Times New Roman" w:cs="Times New Roman"/>
        </w:rPr>
        <w:t xml:space="preserve"> </w:t>
      </w:r>
      <w:ins w:id="407" w:author="Geography" w:date="2020-12-10T09:44:00Z">
        <w:del w:id="408" w:author="Curt Storlazzi" w:date="2020-12-12T09:55:00Z">
          <w:r w:rsidR="00434115" w:rsidRPr="00D56866" w:rsidDel="00736D3D">
            <w:rPr>
              <w:rFonts w:ascii="Times New Roman" w:hAnsi="Times New Roman" w:cs="Times New Roman"/>
            </w:rPr>
            <w:delText>s</w:delText>
          </w:r>
        </w:del>
      </w:ins>
      <w:ins w:id="409" w:author="Curt Storlazzi" w:date="2020-12-12T09:55:00Z">
        <w:r w:rsidR="00736D3D">
          <w:rPr>
            <w:rFonts w:ascii="Times New Roman" w:hAnsi="Times New Roman" w:cs="Times New Roman"/>
          </w:rPr>
          <w:t>S</w:t>
        </w:r>
      </w:ins>
      <w:del w:id="410" w:author="Geography" w:date="2020-12-10T09:44:00Z">
        <w:r w:rsidR="00DF4708" w:rsidRPr="00D56866" w:rsidDel="00434115">
          <w:rPr>
            <w:rFonts w:ascii="Times New Roman" w:hAnsi="Times New Roman" w:cs="Times New Roman"/>
          </w:rPr>
          <w:delText>S</w:delText>
        </w:r>
      </w:del>
      <w:r w:rsidR="00DF4708" w:rsidRPr="00D56866">
        <w:rPr>
          <w:rFonts w:ascii="Times New Roman" w:hAnsi="Times New Roman" w:cs="Times New Roman"/>
        </w:rPr>
        <w:t>tream</w:t>
      </w:r>
      <w:commentRangeEnd w:id="404"/>
      <w:r w:rsidR="00736D3D">
        <w:rPr>
          <w:rStyle w:val="CommentReference"/>
          <w:rFonts w:asciiTheme="minorHAnsi" w:hAnsiTheme="minorHAnsi"/>
        </w:rPr>
        <w:commentReference w:id="404"/>
      </w:r>
      <w:r w:rsidR="00DF4708" w:rsidRPr="00D56866">
        <w:rPr>
          <w:rFonts w:ascii="Times New Roman" w:hAnsi="Times New Roman" w:cs="Times New Roman"/>
        </w:rPr>
        <w:t>.</w:t>
      </w:r>
    </w:p>
    <w:p w14:paraId="0448B03C" w14:textId="77777777" w:rsidR="003B7453" w:rsidRPr="00D56866" w:rsidRDefault="003B7453" w:rsidP="00DF4708">
      <w:pPr>
        <w:spacing w:after="0"/>
        <w:rPr>
          <w:rFonts w:ascii="Times New Roman" w:hAnsi="Times New Roman" w:cs="Times New Roman"/>
        </w:rPr>
      </w:pPr>
    </w:p>
    <w:p w14:paraId="28D072F2" w14:textId="3027C39F" w:rsidR="00DF4708" w:rsidRPr="000A7C3D" w:rsidRDefault="00DF4708" w:rsidP="006932A1">
      <w:pPr>
        <w:pStyle w:val="Heading3"/>
        <w:rPr>
          <w:rFonts w:ascii="Times New Roman" w:hAnsi="Times New Roman" w:cs="Times New Roman"/>
        </w:rPr>
      </w:pPr>
      <w:r w:rsidRPr="000A7C3D">
        <w:rPr>
          <w:rFonts w:ascii="Times New Roman" w:hAnsi="Times New Roman" w:cs="Times New Roman"/>
        </w:rPr>
        <w:t>2.</w:t>
      </w:r>
      <w:r w:rsidR="006932A1" w:rsidRPr="000A7C3D">
        <w:rPr>
          <w:rFonts w:ascii="Times New Roman" w:hAnsi="Times New Roman" w:cs="Times New Roman"/>
        </w:rPr>
        <w:t>2.2</w:t>
      </w:r>
      <w:r w:rsidRPr="000A7C3D">
        <w:rPr>
          <w:rFonts w:ascii="Times New Roman" w:hAnsi="Times New Roman" w:cs="Times New Roman"/>
        </w:rPr>
        <w:t xml:space="preserve"> </w:t>
      </w:r>
      <w:r w:rsidR="006932A1" w:rsidRPr="000A7C3D">
        <w:rPr>
          <w:rFonts w:ascii="Times New Roman" w:hAnsi="Times New Roman" w:cs="Times New Roman"/>
        </w:rPr>
        <w:t>Marine s</w:t>
      </w:r>
      <w:r w:rsidRPr="000A7C3D">
        <w:rPr>
          <w:rFonts w:ascii="Times New Roman" w:hAnsi="Times New Roman" w:cs="Times New Roman"/>
        </w:rPr>
        <w:t>ediment collection and composition</w:t>
      </w:r>
    </w:p>
    <w:p w14:paraId="50F04D4F" w14:textId="39DDEA0D" w:rsidR="00DF4708" w:rsidRPr="00D56866" w:rsidRDefault="00DF4708" w:rsidP="00B7336D">
      <w:pPr>
        <w:spacing w:after="0"/>
        <w:ind w:firstLine="720"/>
        <w:rPr>
          <w:rFonts w:ascii="Times New Roman" w:hAnsi="Times New Roman" w:cs="Times New Roman"/>
        </w:rPr>
      </w:pPr>
      <w:r w:rsidRPr="006B1631">
        <w:rPr>
          <w:rFonts w:ascii="Times New Roman" w:hAnsi="Times New Roman" w:cs="Times New Roman"/>
        </w:rPr>
        <w:t>Two types of sediment accumulation sampling devices were used:</w:t>
      </w:r>
      <w:r w:rsidR="00925499" w:rsidRPr="006B1631">
        <w:rPr>
          <w:rFonts w:ascii="Times New Roman" w:hAnsi="Times New Roman" w:cs="Times New Roman"/>
        </w:rPr>
        <w:t xml:space="preserve"> 1)</w:t>
      </w:r>
      <w:r w:rsidRPr="006B1631">
        <w:rPr>
          <w:rFonts w:ascii="Times New Roman" w:hAnsi="Times New Roman" w:cs="Times New Roman"/>
        </w:rPr>
        <w:t xml:space="preserve"> flat-surfaced sediment pods</w:t>
      </w:r>
      <w:r w:rsidR="00925499" w:rsidRPr="006B1631">
        <w:rPr>
          <w:rFonts w:ascii="Times New Roman" w:hAnsi="Times New Roman" w:cs="Times New Roman"/>
        </w:rPr>
        <w:t xml:space="preserve"> (</w:t>
      </w:r>
      <w:proofErr w:type="spellStart"/>
      <w:r w:rsidR="00925499" w:rsidRPr="006B1631">
        <w:rPr>
          <w:rFonts w:ascii="Times New Roman" w:hAnsi="Times New Roman" w:cs="Times New Roman"/>
        </w:rPr>
        <w:t>SedPods</w:t>
      </w:r>
      <w:proofErr w:type="spellEnd"/>
      <w:r w:rsidR="00925499" w:rsidRPr="006B1631">
        <w:rPr>
          <w:rFonts w:ascii="Times New Roman" w:hAnsi="Times New Roman" w:cs="Times New Roman"/>
        </w:rPr>
        <w:t>)</w:t>
      </w:r>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(Field et al., 2012)</w:t>
      </w:r>
      <w:r w:rsidRPr="006B1631">
        <w:rPr>
          <w:rFonts w:ascii="Times New Roman" w:hAnsi="Times New Roman" w:cs="Times New Roman"/>
        </w:rPr>
        <w:fldChar w:fldCharType="end"/>
      </w:r>
      <w:r w:rsidRPr="006B1631">
        <w:rPr>
          <w:rFonts w:ascii="Times New Roman" w:hAnsi="Times New Roman" w:cs="Times New Roman"/>
        </w:rPr>
        <w:t xml:space="preserve"> and </w:t>
      </w:r>
      <w:r w:rsidR="00925499" w:rsidRPr="006B1631">
        <w:rPr>
          <w:rFonts w:ascii="Times New Roman" w:hAnsi="Times New Roman" w:cs="Times New Roman"/>
        </w:rPr>
        <w:t xml:space="preserve">2) </w:t>
      </w:r>
      <w:del w:id="411" w:author="Curt Storlazzi" w:date="2020-12-12T09:57:00Z">
        <w:r w:rsidRPr="006B1631" w:rsidDel="001C1294">
          <w:rPr>
            <w:rFonts w:ascii="Times New Roman" w:hAnsi="Times New Roman" w:cs="Times New Roman"/>
          </w:rPr>
          <w:delText xml:space="preserve">tubular </w:delText>
        </w:r>
      </w:del>
      <w:ins w:id="412" w:author="Curt Storlazzi" w:date="2020-12-12T09:57:00Z">
        <w:r w:rsidR="001C1294">
          <w:rPr>
            <w:rFonts w:ascii="Times New Roman" w:hAnsi="Times New Roman" w:cs="Times New Roman"/>
          </w:rPr>
          <w:t>cylindrical</w:t>
        </w:r>
        <w:r w:rsidR="001C1294" w:rsidRPr="006B1631">
          <w:rPr>
            <w:rFonts w:ascii="Times New Roman" w:hAnsi="Times New Roman" w:cs="Times New Roman"/>
          </w:rPr>
          <w:t xml:space="preserve"> </w:t>
        </w:r>
      </w:ins>
      <w:r w:rsidRPr="006B1631">
        <w:rPr>
          <w:rFonts w:ascii="Times New Roman" w:hAnsi="Times New Roman" w:cs="Times New Roman"/>
        </w:rPr>
        <w:t>sediment traps</w:t>
      </w:r>
      <w:r w:rsidR="00925499" w:rsidRPr="006B1631">
        <w:rPr>
          <w:rFonts w:ascii="Times New Roman" w:hAnsi="Times New Roman" w:cs="Times New Roman"/>
        </w:rPr>
        <w:t xml:space="preserve"> </w:t>
      </w:r>
      <w:del w:id="413" w:author="Curt Storlazzi" w:date="2020-12-14T14:00:00Z">
        <w:r w:rsidR="00925499" w:rsidRPr="006B1631" w:rsidDel="007C4084">
          <w:rPr>
            <w:rFonts w:ascii="Times New Roman" w:hAnsi="Times New Roman" w:cs="Times New Roman"/>
          </w:rPr>
          <w:delText>(Traps)</w:delText>
        </w:r>
        <w:r w:rsidRPr="00D56866" w:rsidDel="007C4084">
          <w:rPr>
            <w:rFonts w:ascii="Times New Roman" w:hAnsi="Times New Roman" w:cs="Times New Roman"/>
          </w:rPr>
          <w:delText xml:space="preserve"> </w:delText>
        </w:r>
      </w:del>
      <w:r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Kauai","type":"article-journal","volume":"264"},"uris":["http://www.mendeley.com/documents/?uuid=09f49c2c-69ad-4993-b204-8d205613525d"]}],"mendeley":{"formattedCitation":"(Curt D. Storlazzi et al., 2009, 2011)","plainTextFormattedCitation":"(Curt D. Storlazzi et al., 2009, 2011)","previouslyFormattedCitation":"(Curt D. Storlazzi et al., 2009, 2011)"},"properties":{"noteIndex":0},"schema":"https://github.com/citation-style-language/schema/raw/master/csl-citation.json"}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w:t>
      </w:r>
      <w:del w:id="414" w:author="Geography" w:date="2020-12-10T09:45:00Z">
        <w:r w:rsidR="00CE0924" w:rsidRPr="006B1631" w:rsidDel="00434115">
          <w:rPr>
            <w:rFonts w:ascii="Times New Roman" w:hAnsi="Times New Roman" w:cs="Times New Roman"/>
            <w:noProof/>
          </w:rPr>
          <w:delText xml:space="preserve">Curt D. </w:delText>
        </w:r>
      </w:del>
      <w:r w:rsidR="00CE0924" w:rsidRPr="006B1631">
        <w:rPr>
          <w:rFonts w:ascii="Times New Roman" w:hAnsi="Times New Roman" w:cs="Times New Roman"/>
          <w:noProof/>
        </w:rPr>
        <w:t>Storl</w:t>
      </w:r>
      <w:r w:rsidR="00CE0924" w:rsidRPr="00D56866">
        <w:rPr>
          <w:rFonts w:ascii="Times New Roman" w:hAnsi="Times New Roman" w:cs="Times New Roman"/>
          <w:noProof/>
        </w:rPr>
        <w:t>azzi et al., 2009, 2011)</w:t>
      </w:r>
      <w:r w:rsidRPr="006B1631">
        <w:rPr>
          <w:rFonts w:ascii="Times New Roman" w:hAnsi="Times New Roman" w:cs="Times New Roman"/>
        </w:rPr>
        <w:fldChar w:fldCharType="end"/>
      </w:r>
      <w:r w:rsidRPr="006B1631">
        <w:rPr>
          <w:rFonts w:ascii="Times New Roman" w:hAnsi="Times New Roman" w:cs="Times New Roman"/>
        </w:rPr>
        <w:t xml:space="preserve">. </w:t>
      </w:r>
      <w:del w:id="415" w:author="Curt Storlazzi" w:date="2020-12-14T14:00:00Z">
        <w:r w:rsidR="00925499" w:rsidRPr="006B1631" w:rsidDel="007C4084">
          <w:rPr>
            <w:rFonts w:ascii="Times New Roman" w:hAnsi="Times New Roman" w:cs="Times New Roman"/>
          </w:rPr>
          <w:delText xml:space="preserve">SedPods </w:delText>
        </w:r>
      </w:del>
      <w:ins w:id="416" w:author="Curt Storlazzi" w:date="2020-12-14T14:00:00Z">
        <w:r w:rsidR="007C4084">
          <w:rPr>
            <w:rFonts w:ascii="Times New Roman" w:hAnsi="Times New Roman" w:cs="Times New Roman"/>
          </w:rPr>
          <w:t>Pods</w:t>
        </w:r>
        <w:r w:rsidR="007C4084" w:rsidRPr="006B1631">
          <w:rPr>
            <w:rFonts w:ascii="Times New Roman" w:hAnsi="Times New Roman" w:cs="Times New Roman"/>
          </w:rPr>
          <w:t xml:space="preserve"> </w:t>
        </w:r>
      </w:ins>
      <w:r w:rsidR="00925499" w:rsidRPr="006B1631">
        <w:rPr>
          <w:rFonts w:ascii="Times New Roman" w:hAnsi="Times New Roman" w:cs="Times New Roman"/>
        </w:rPr>
        <w:t>and traps</w:t>
      </w:r>
      <w:r w:rsidRPr="006B1631">
        <w:rPr>
          <w:rFonts w:ascii="Times New Roman" w:hAnsi="Times New Roman" w:cs="Times New Roman"/>
        </w:rPr>
        <w:t xml:space="preserve"> were located to sample sediment accumulation across gradients in distance from the stream outlet, hydrodynamic forcing, and depth. At each of 9 sites in </w:t>
      </w:r>
      <w:proofErr w:type="spellStart"/>
      <w:r w:rsidRPr="006B1631">
        <w:rPr>
          <w:rFonts w:ascii="Times New Roman" w:hAnsi="Times New Roman" w:cs="Times New Roman"/>
        </w:rPr>
        <w:t>Faga'alu</w:t>
      </w:r>
      <w:proofErr w:type="spellEnd"/>
      <w:r w:rsidRPr="006B1631">
        <w:rPr>
          <w:rFonts w:ascii="Times New Roman" w:hAnsi="Times New Roman" w:cs="Times New Roman"/>
        </w:rPr>
        <w:t xml:space="preserve"> Bay</w:t>
      </w:r>
      <w:ins w:id="417" w:author="Geography" w:date="2020-12-10T09:45:00Z">
        <w:r w:rsidR="00434115" w:rsidRPr="006B1631">
          <w:rPr>
            <w:rFonts w:ascii="Times New Roman" w:hAnsi="Times New Roman" w:cs="Times New Roman"/>
          </w:rPr>
          <w:t>,</w:t>
        </w:r>
      </w:ins>
      <w:r w:rsidRPr="00D56866">
        <w:rPr>
          <w:rFonts w:ascii="Times New Roman" w:hAnsi="Times New Roman" w:cs="Times New Roman"/>
        </w:rPr>
        <w:t xml:space="preserve"> a </w:t>
      </w:r>
      <w:del w:id="418" w:author="Curt Storlazzi" w:date="2020-12-14T14:00:00Z">
        <w:r w:rsidR="00CE0924" w:rsidRPr="00D56866" w:rsidDel="007C4084">
          <w:rPr>
            <w:rFonts w:ascii="Times New Roman" w:hAnsi="Times New Roman" w:cs="Times New Roman"/>
          </w:rPr>
          <w:delText>SedPod</w:delText>
        </w:r>
        <w:r w:rsidRPr="00D56866" w:rsidDel="007C4084">
          <w:rPr>
            <w:rFonts w:ascii="Times New Roman" w:hAnsi="Times New Roman" w:cs="Times New Roman"/>
          </w:rPr>
          <w:delText xml:space="preserve"> </w:delText>
        </w:r>
      </w:del>
      <w:ins w:id="419" w:author="Curt Storlazzi" w:date="2020-12-14T14:00:00Z">
        <w:r w:rsidR="007C4084">
          <w:rPr>
            <w:rFonts w:ascii="Times New Roman" w:hAnsi="Times New Roman" w:cs="Times New Roman"/>
          </w:rPr>
          <w:t>p</w:t>
        </w:r>
        <w:r w:rsidR="007C4084" w:rsidRPr="00D56866">
          <w:rPr>
            <w:rFonts w:ascii="Times New Roman" w:hAnsi="Times New Roman" w:cs="Times New Roman"/>
          </w:rPr>
          <w:t xml:space="preserve">od </w:t>
        </w:r>
      </w:ins>
      <w:r w:rsidRPr="00D56866">
        <w:rPr>
          <w:rFonts w:ascii="Times New Roman" w:hAnsi="Times New Roman" w:cs="Times New Roman"/>
        </w:rPr>
        <w:t xml:space="preserve">was attached </w:t>
      </w:r>
      <w:r w:rsidR="005F0DC1" w:rsidRPr="00D56866">
        <w:rPr>
          <w:rFonts w:ascii="Times New Roman" w:hAnsi="Times New Roman" w:cs="Times New Roman"/>
        </w:rPr>
        <w:t>to the</w:t>
      </w:r>
      <w:r w:rsidRPr="00D56866">
        <w:rPr>
          <w:rFonts w:ascii="Times New Roman" w:hAnsi="Times New Roman" w:cs="Times New Roman"/>
        </w:rPr>
        <w:t xml:space="preserve"> top</w:t>
      </w:r>
      <w:r w:rsidR="00CE0924" w:rsidRPr="00D56866">
        <w:rPr>
          <w:rFonts w:ascii="Times New Roman" w:hAnsi="Times New Roman" w:cs="Times New Roman"/>
        </w:rPr>
        <w:t>,</w:t>
      </w:r>
      <w:r w:rsidRPr="00D56866">
        <w:rPr>
          <w:rFonts w:ascii="Times New Roman" w:hAnsi="Times New Roman" w:cs="Times New Roman"/>
        </w:rPr>
        <w:t xml:space="preserve"> and a sediment trap was attached to the side of the same</w:t>
      </w:r>
      <w:r w:rsidR="00CE0924" w:rsidRPr="00D56866">
        <w:rPr>
          <w:rFonts w:ascii="Times New Roman" w:hAnsi="Times New Roman" w:cs="Times New Roman"/>
        </w:rPr>
        <w:t xml:space="preserve"> cement</w:t>
      </w:r>
      <w:r w:rsidRPr="00D56866">
        <w:rPr>
          <w:rFonts w:ascii="Times New Roman" w:hAnsi="Times New Roman" w:cs="Times New Roman"/>
        </w:rPr>
        <w:t xml:space="preserve"> block (</w:t>
      </w:r>
      <w:r w:rsidRPr="006B1631">
        <w:rPr>
          <w:rFonts w:ascii="Times New Roman" w:hAnsi="Times New Roman" w:cs="Times New Roman"/>
        </w:rPr>
        <w:fldChar w:fldCharType="begin"/>
      </w:r>
      <w:r w:rsidRPr="00D56866">
        <w:rPr>
          <w:rFonts w:ascii="Times New Roman" w:hAnsi="Times New Roman" w:cs="Times New Roman"/>
        </w:rPr>
        <w:instrText xml:space="preserve"> REF _Ref446590596 \h </w:instrText>
      </w:r>
      <w:r w:rsidRPr="006B1631">
        <w:rPr>
          <w:rFonts w:ascii="Times New Roman" w:hAnsi="Times New Roman" w:cs="Times New Roman"/>
        </w:rPr>
      </w:r>
      <w:r w:rsidRPr="006B1631">
        <w:rPr>
          <w:rFonts w:ascii="Times New Roman" w:hAnsi="Times New Roman" w:cs="Times New Roman"/>
        </w:rPr>
        <w:fldChar w:fldCharType="separate"/>
      </w:r>
      <w:r w:rsidRPr="006B1631">
        <w:rPr>
          <w:rFonts w:ascii="Times New Roman" w:hAnsi="Times New Roman" w:cs="Times New Roman"/>
        </w:rPr>
        <w:t xml:space="preserve">Figure </w:t>
      </w:r>
      <w:r w:rsidRPr="006B1631">
        <w:rPr>
          <w:rFonts w:ascii="Times New Roman" w:hAnsi="Times New Roman" w:cs="Times New Roman"/>
          <w:noProof/>
        </w:rPr>
        <w:t>2</w:t>
      </w:r>
      <w:r w:rsidRPr="006B1631">
        <w:rPr>
          <w:rFonts w:ascii="Times New Roman" w:hAnsi="Times New Roman" w:cs="Times New Roman"/>
        </w:rPr>
        <w:fldChar w:fldCharType="end"/>
      </w:r>
      <w:r w:rsidRPr="006B1631">
        <w:rPr>
          <w:rFonts w:ascii="Times New Roman" w:hAnsi="Times New Roman" w:cs="Times New Roman"/>
        </w:rPr>
        <w:t>). Six sites were on the reef flat (water depth 1-2 m) and three sites were on the fore</w:t>
      </w:r>
      <w:r w:rsidR="00294701" w:rsidRPr="006B1631">
        <w:rPr>
          <w:rFonts w:ascii="Times New Roman" w:hAnsi="Times New Roman" w:cs="Times New Roman"/>
        </w:rPr>
        <w:t xml:space="preserve"> </w:t>
      </w:r>
      <w:r w:rsidRPr="00D56866">
        <w:rPr>
          <w:rFonts w:ascii="Times New Roman" w:hAnsi="Times New Roman" w:cs="Times New Roman"/>
        </w:rPr>
        <w:t xml:space="preserve">reef (10-15 m) (Figure 1, Table 1). </w:t>
      </w:r>
      <w:r w:rsidR="00B7336D" w:rsidRPr="00D56866">
        <w:rPr>
          <w:rFonts w:ascii="Times New Roman" w:hAnsi="Times New Roman" w:cs="Times New Roman"/>
        </w:rPr>
        <w:t>Where possible, benthic sediment samples were collected to characterize surface sediment near the sediment traps</w:t>
      </w:r>
      <w:r w:rsidR="00925499" w:rsidRPr="00D56866">
        <w:rPr>
          <w:rFonts w:ascii="Times New Roman" w:hAnsi="Times New Roman" w:cs="Times New Roman"/>
        </w:rPr>
        <w:t xml:space="preserve"> and across the reef flat</w:t>
      </w:r>
      <w:r w:rsidR="00B7336D" w:rsidRPr="00D56866">
        <w:rPr>
          <w:rFonts w:ascii="Times New Roman" w:hAnsi="Times New Roman" w:cs="Times New Roman"/>
        </w:rPr>
        <w:t>. Surface sediment (top 2</w:t>
      </w:r>
      <w:r w:rsidR="00294701" w:rsidRPr="00D56866">
        <w:rPr>
          <w:rFonts w:ascii="Times New Roman" w:hAnsi="Times New Roman" w:cs="Times New Roman"/>
        </w:rPr>
        <w:t xml:space="preserve"> </w:t>
      </w:r>
      <w:r w:rsidR="00B7336D" w:rsidRPr="00D56866">
        <w:rPr>
          <w:rFonts w:ascii="Times New Roman" w:hAnsi="Times New Roman" w:cs="Times New Roman"/>
        </w:rPr>
        <w:t xml:space="preserve">cm) was </w:t>
      </w:r>
      <w:del w:id="420" w:author="Geography" w:date="2020-12-10T09:46:00Z">
        <w:r w:rsidR="00B7336D" w:rsidRPr="00D56866" w:rsidDel="00434115">
          <w:rPr>
            <w:rFonts w:ascii="Times New Roman" w:hAnsi="Times New Roman" w:cs="Times New Roman"/>
          </w:rPr>
          <w:delText xml:space="preserve">scooped </w:delText>
        </w:r>
      </w:del>
      <w:ins w:id="421" w:author="Geography" w:date="2020-12-10T09:46:00Z">
        <w:r w:rsidR="00434115" w:rsidRPr="00D56866">
          <w:rPr>
            <w:rFonts w:ascii="Times New Roman" w:hAnsi="Times New Roman" w:cs="Times New Roman"/>
          </w:rPr>
          <w:t>collected in</w:t>
        </w:r>
      </w:ins>
      <w:del w:id="422" w:author="Geography" w:date="2020-12-10T09:46:00Z">
        <w:r w:rsidR="00B7336D" w:rsidRPr="00D56866" w:rsidDel="00434115">
          <w:rPr>
            <w:rFonts w:ascii="Times New Roman" w:hAnsi="Times New Roman" w:cs="Times New Roman"/>
          </w:rPr>
          <w:delText>with</w:delText>
        </w:r>
      </w:del>
      <w:r w:rsidR="00B7336D" w:rsidRPr="00D56866">
        <w:rPr>
          <w:rFonts w:ascii="Times New Roman" w:hAnsi="Times New Roman" w:cs="Times New Roman"/>
        </w:rPr>
        <w:t xml:space="preserve"> 50 mL HDPE centrifuge tubes</w:t>
      </w:r>
      <w:del w:id="423" w:author="Geography" w:date="2020-12-10T09:46:00Z">
        <w:r w:rsidR="00B7336D" w:rsidRPr="00D56866" w:rsidDel="00434115">
          <w:rPr>
            <w:rFonts w:ascii="Times New Roman" w:hAnsi="Times New Roman" w:cs="Times New Roman"/>
          </w:rPr>
          <w:delText xml:space="preserve"> and analyzed for grain size and composition</w:delText>
        </w:r>
      </w:del>
      <w:r w:rsidR="00B7336D" w:rsidRPr="00D56866">
        <w:rPr>
          <w:rFonts w:ascii="Times New Roman" w:hAnsi="Times New Roman" w:cs="Times New Roman"/>
        </w:rPr>
        <w:t>.</w:t>
      </w:r>
    </w:p>
    <w:p w14:paraId="2DD2B0CF" w14:textId="33FF3B97" w:rsidR="00DF4708" w:rsidRPr="006B1631" w:rsidRDefault="00925499" w:rsidP="00DF4708">
      <w:pPr>
        <w:spacing w:after="0"/>
        <w:ind w:firstLine="720"/>
        <w:rPr>
          <w:rFonts w:ascii="Times New Roman" w:hAnsi="Times New Roman" w:cs="Times New Roman"/>
        </w:rPr>
      </w:pPr>
      <w:del w:id="424" w:author="Curt Storlazzi" w:date="2020-12-14T14:00:00Z">
        <w:r w:rsidRPr="00D56866" w:rsidDel="007C4084">
          <w:rPr>
            <w:rFonts w:ascii="Times New Roman" w:hAnsi="Times New Roman" w:cs="Times New Roman"/>
          </w:rPr>
          <w:lastRenderedPageBreak/>
          <w:delText>Sed</w:delText>
        </w:r>
      </w:del>
      <w:r w:rsidRPr="00D56866">
        <w:rPr>
          <w:rFonts w:ascii="Times New Roman" w:hAnsi="Times New Roman" w:cs="Times New Roman"/>
        </w:rPr>
        <w:t xml:space="preserve">Pods and traps were deployed over a 12-month period from March 2014 to April 2015. </w:t>
      </w:r>
      <w:r w:rsidR="00DF4708" w:rsidRPr="00D56866">
        <w:rPr>
          <w:rFonts w:ascii="Times New Roman" w:hAnsi="Times New Roman" w:cs="Times New Roman"/>
        </w:rPr>
        <w:t xml:space="preserve">A monthly time interval for </w:t>
      </w:r>
      <w:r w:rsidR="00B7336D" w:rsidRPr="00D56866">
        <w:rPr>
          <w:rFonts w:ascii="Times New Roman" w:hAnsi="Times New Roman" w:cs="Times New Roman"/>
        </w:rPr>
        <w:t xml:space="preserve">collecting </w:t>
      </w:r>
      <w:r w:rsidR="00DF4708" w:rsidRPr="00D56866">
        <w:rPr>
          <w:rFonts w:ascii="Times New Roman" w:hAnsi="Times New Roman" w:cs="Times New Roman"/>
        </w:rPr>
        <w:t xml:space="preserve">sediment </w:t>
      </w:r>
      <w:r w:rsidR="00B7336D" w:rsidRPr="00D56866">
        <w:rPr>
          <w:rFonts w:ascii="Times New Roman" w:hAnsi="Times New Roman" w:cs="Times New Roman"/>
        </w:rPr>
        <w:t>accumulation</w:t>
      </w:r>
      <w:r w:rsidR="00DF4708" w:rsidRPr="00D56866">
        <w:rPr>
          <w:rFonts w:ascii="Times New Roman" w:hAnsi="Times New Roman" w:cs="Times New Roman"/>
        </w:rPr>
        <w:t xml:space="preserve"> was chosen </w:t>
      </w:r>
      <w:r w:rsidR="00DF4708"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Tanzania","type":"article-journal","volume":"89"},"uris":["http://www.mendeley.com/documents/?uuid=b81e7aa2-7692-41a2-a16b-d70cd1811399"]}],"mendeley":{"formattedCitation":"(Muzuka et al., 2010; Victor et al., 2006)","plainTextFormattedCitation":"(Muzuka et al., 2010; Victor et al., 2006)","previouslyFormattedCitation":"(Muzuka et al., 2010; Victor et al., 2006)"},"properties":{"noteIndex":0},"schema":"https://github.com/citation-style-language/schema/raw/master/csl-citation.json"}</w:instrText>
      </w:r>
      <w:r w:rsidR="00DF4708" w:rsidRPr="006B1631">
        <w:rPr>
          <w:rFonts w:ascii="Times New Roman" w:hAnsi="Times New Roman" w:cs="Times New Roman"/>
        </w:rPr>
        <w:fldChar w:fldCharType="separate"/>
      </w:r>
      <w:r w:rsidR="00CD4D59" w:rsidRPr="006B1631">
        <w:rPr>
          <w:rFonts w:ascii="Times New Roman" w:hAnsi="Times New Roman" w:cs="Times New Roman"/>
          <w:noProof/>
        </w:rPr>
        <w:t>(Muzuka et al., 2010; Victor et al., 2006)</w:t>
      </w:r>
      <w:r w:rsidR="00DF4708" w:rsidRPr="006B1631">
        <w:rPr>
          <w:rFonts w:ascii="Times New Roman" w:hAnsi="Times New Roman" w:cs="Times New Roman"/>
        </w:rPr>
        <w:fldChar w:fldCharType="end"/>
      </w:r>
      <w:r w:rsidR="00DF4708" w:rsidRPr="006B1631">
        <w:rPr>
          <w:rFonts w:ascii="Times New Roman" w:hAnsi="Times New Roman" w:cs="Times New Roman"/>
        </w:rPr>
        <w:t xml:space="preserve"> to collect enough sediment for laboratory analysis and for </w:t>
      </w:r>
      <w:r w:rsidR="00294701" w:rsidRPr="006B1631">
        <w:rPr>
          <w:rFonts w:ascii="Times New Roman" w:hAnsi="Times New Roman" w:cs="Times New Roman"/>
        </w:rPr>
        <w:t xml:space="preserve">field </w:t>
      </w:r>
      <w:r w:rsidR="00DF4708" w:rsidRPr="00D56866">
        <w:rPr>
          <w:rFonts w:ascii="Times New Roman" w:hAnsi="Times New Roman" w:cs="Times New Roman"/>
        </w:rPr>
        <w:t xml:space="preserve">logistical reasons. </w:t>
      </w:r>
      <w:r w:rsidRPr="00D56866">
        <w:rPr>
          <w:rFonts w:ascii="Times New Roman" w:hAnsi="Times New Roman" w:cs="Times New Roman"/>
        </w:rPr>
        <w:t>Actual deployment periods</w:t>
      </w:r>
      <w:r w:rsidR="00DF4708" w:rsidRPr="00D56866">
        <w:rPr>
          <w:rFonts w:ascii="Times New Roman" w:hAnsi="Times New Roman" w:cs="Times New Roman"/>
        </w:rPr>
        <w:t xml:space="preserve"> varied due to </w:t>
      </w:r>
      <w:r w:rsidR="00294701" w:rsidRPr="00D56866">
        <w:rPr>
          <w:rFonts w:ascii="Times New Roman" w:hAnsi="Times New Roman" w:cs="Times New Roman"/>
        </w:rPr>
        <w:t xml:space="preserve">operational </w:t>
      </w:r>
      <w:r w:rsidR="00DF4708" w:rsidRPr="00D56866">
        <w:rPr>
          <w:rFonts w:ascii="Times New Roman" w:hAnsi="Times New Roman" w:cs="Times New Roman"/>
        </w:rPr>
        <w:t xml:space="preserve">safety concerns </w:t>
      </w:r>
      <w:r w:rsidRPr="00D56866">
        <w:rPr>
          <w:rFonts w:ascii="Times New Roman" w:hAnsi="Times New Roman" w:cs="Times New Roman"/>
        </w:rPr>
        <w:t xml:space="preserve">during collections </w:t>
      </w:r>
      <w:r w:rsidR="00DF4708" w:rsidRPr="00D56866">
        <w:rPr>
          <w:rFonts w:ascii="Times New Roman" w:hAnsi="Times New Roman" w:cs="Times New Roman"/>
        </w:rPr>
        <w:t>on the fore</w:t>
      </w:r>
      <w:r w:rsidR="00294701" w:rsidRPr="00D56866">
        <w:rPr>
          <w:rFonts w:ascii="Times New Roman" w:hAnsi="Times New Roman" w:cs="Times New Roman"/>
        </w:rPr>
        <w:t xml:space="preserve"> </w:t>
      </w:r>
      <w:r w:rsidR="00DF4708" w:rsidRPr="00D56866">
        <w:rPr>
          <w:rFonts w:ascii="Times New Roman" w:hAnsi="Times New Roman" w:cs="Times New Roman"/>
        </w:rPr>
        <w:t>reef; deployments varied from 24 d to 53 d, with a mean deployment of 36 d (</w:t>
      </w:r>
      <w:r w:rsidR="00DF4708" w:rsidRPr="006B1631">
        <w:rPr>
          <w:rFonts w:ascii="Times New Roman" w:hAnsi="Times New Roman" w:cs="Times New Roman"/>
        </w:rPr>
        <w:fldChar w:fldCharType="begin"/>
      </w:r>
      <w:r w:rsidR="00DF4708" w:rsidRPr="00D56866">
        <w:rPr>
          <w:rFonts w:ascii="Times New Roman" w:hAnsi="Times New Roman" w:cs="Times New Roman"/>
        </w:rPr>
        <w:instrText xml:space="preserve"> REF _Ref446330860 \h </w:instrText>
      </w:r>
      <w:r w:rsidR="00DF4708" w:rsidRPr="006B1631">
        <w:rPr>
          <w:rFonts w:ascii="Times New Roman" w:hAnsi="Times New Roman" w:cs="Times New Roman"/>
        </w:rPr>
      </w:r>
      <w:r w:rsidR="00DF4708" w:rsidRPr="006B1631">
        <w:rPr>
          <w:rFonts w:ascii="Times New Roman" w:hAnsi="Times New Roman" w:cs="Times New Roman"/>
        </w:rPr>
        <w:fldChar w:fldCharType="separate"/>
      </w:r>
      <w:r w:rsidR="00DF4708" w:rsidRPr="006B1631">
        <w:rPr>
          <w:rFonts w:ascii="Times New Roman" w:hAnsi="Times New Roman" w:cs="Times New Roman"/>
        </w:rPr>
        <w:t xml:space="preserve">Figure </w:t>
      </w:r>
      <w:r w:rsidR="00DF4708" w:rsidRPr="006B1631">
        <w:rPr>
          <w:rFonts w:ascii="Times New Roman" w:hAnsi="Times New Roman" w:cs="Times New Roman"/>
          <w:noProof/>
        </w:rPr>
        <w:t>3</w:t>
      </w:r>
      <w:r w:rsidR="00DF4708" w:rsidRPr="006B1631">
        <w:rPr>
          <w:rFonts w:ascii="Times New Roman" w:hAnsi="Times New Roman" w:cs="Times New Roman"/>
        </w:rPr>
        <w:fldChar w:fldCharType="end"/>
      </w:r>
      <w:r w:rsidR="00DF4708" w:rsidRPr="006B1631">
        <w:rPr>
          <w:rFonts w:ascii="Times New Roman" w:hAnsi="Times New Roman" w:cs="Times New Roman"/>
        </w:rPr>
        <w:t>c, dotted lines).</w:t>
      </w:r>
    </w:p>
    <w:p w14:paraId="06D5B844" w14:textId="1ED5D73A" w:rsidR="00DF4708" w:rsidRPr="006B1631" w:rsidRDefault="00DF4708" w:rsidP="00DF4708">
      <w:pPr>
        <w:spacing w:after="0"/>
        <w:ind w:firstLine="720"/>
        <w:rPr>
          <w:rFonts w:ascii="Times New Roman" w:hAnsi="Times New Roman" w:cs="Times New Roman"/>
        </w:rPr>
      </w:pPr>
      <w:r w:rsidRPr="006B1631">
        <w:rPr>
          <w:rFonts w:ascii="Times New Roman" w:hAnsi="Times New Roman" w:cs="Times New Roman"/>
        </w:rPr>
        <w:t xml:space="preserve">Sediment traps were made from 5 cm internal diameter PVC pipe, approximately 30 cm tall, </w:t>
      </w:r>
      <w:r w:rsidR="00925499" w:rsidRPr="00D56866">
        <w:rPr>
          <w:rFonts w:ascii="Times New Roman" w:hAnsi="Times New Roman" w:cs="Times New Roman"/>
        </w:rPr>
        <w:t xml:space="preserve">with a height-to-diameter ratio of 6, </w:t>
      </w:r>
      <w:r w:rsidR="00D25830" w:rsidRPr="00D56866">
        <w:rPr>
          <w:rFonts w:ascii="Times New Roman" w:hAnsi="Times New Roman" w:cs="Times New Roman"/>
        </w:rPr>
        <w:t>per</w:t>
      </w:r>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protocols","type":"article-journal","volume":"30"},"uris":["http://www.mendeley.com/documents/?uuid=fe4f66ed-f9f0-4a0d-9df5-7a197f215643"]}],"mendeley":{"formattedCitation":"(Curt D. Storlazzi et al., 2011)","manualFormatting":"Storlazzi et al. (2011)","plainTextFormattedCitation":"(Curt D. Storlazzi et al., 2011)","previouslyFormattedCitation":"(Curt D. Storlazzi et al., 2011)"},"properties":{"noteIndex":0},"schema":"https://github.com/citation-style-language/schema/raw/master/csl-citation.json"}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Storlazzi et al. (2011)</w:t>
      </w:r>
      <w:r w:rsidRPr="006B1631">
        <w:rPr>
          <w:rFonts w:ascii="Times New Roman" w:hAnsi="Times New Roman" w:cs="Times New Roman"/>
        </w:rPr>
        <w:fldChar w:fldCharType="end"/>
      </w:r>
      <w:r w:rsidRPr="006B1631">
        <w:rPr>
          <w:rFonts w:ascii="Times New Roman" w:hAnsi="Times New Roman" w:cs="Times New Roman"/>
        </w:rPr>
        <w:t xml:space="preserve"> recommend</w:t>
      </w:r>
      <w:r w:rsidR="00925499" w:rsidRPr="006B1631">
        <w:rPr>
          <w:rFonts w:ascii="Times New Roman" w:hAnsi="Times New Roman" w:cs="Times New Roman"/>
        </w:rPr>
        <w:t>ation</w:t>
      </w:r>
      <w:r w:rsidR="00D25830" w:rsidRPr="006B1631">
        <w:rPr>
          <w:rFonts w:ascii="Times New Roman" w:hAnsi="Times New Roman" w:cs="Times New Roman"/>
        </w:rPr>
        <w:t xml:space="preserve"> </w:t>
      </w:r>
      <w:r w:rsidR="00925499" w:rsidRPr="00D56866">
        <w:rPr>
          <w:rFonts w:ascii="Times New Roman" w:hAnsi="Times New Roman" w:cs="Times New Roman"/>
        </w:rPr>
        <w:t>of</w:t>
      </w:r>
      <w:r w:rsidRPr="00D56866">
        <w:rPr>
          <w:rFonts w:ascii="Times New Roman" w:hAnsi="Times New Roman" w:cs="Times New Roman"/>
        </w:rPr>
        <w:t xml:space="preserve"> height-to-diameter ratio of </w:t>
      </w:r>
      <w:r w:rsidR="00925499" w:rsidRPr="00D56866">
        <w:rPr>
          <w:rFonts w:ascii="Times New Roman" w:hAnsi="Times New Roman" w:cs="Times New Roman"/>
        </w:rPr>
        <w:t>5-7</w:t>
      </w:r>
      <w:r w:rsidRPr="00D56866">
        <w:rPr>
          <w:rFonts w:ascii="Times New Roman" w:hAnsi="Times New Roman" w:cs="Times New Roman"/>
        </w:rPr>
        <w:t xml:space="preserve">. </w:t>
      </w:r>
      <w:ins w:id="425" w:author="Geography" w:date="2020-12-10T09:47:00Z">
        <w:r w:rsidR="00531D4A" w:rsidRPr="00D56866">
          <w:rPr>
            <w:rFonts w:ascii="Times New Roman" w:hAnsi="Times New Roman" w:cs="Times New Roman"/>
          </w:rPr>
          <w:t>Following deployment, t</w:t>
        </w:r>
      </w:ins>
      <w:del w:id="426" w:author="Geography" w:date="2020-12-10T09:47:00Z">
        <w:r w:rsidR="00D25830" w:rsidRPr="00D56866" w:rsidDel="00531D4A">
          <w:rPr>
            <w:rFonts w:ascii="Times New Roman" w:hAnsi="Times New Roman" w:cs="Times New Roman"/>
          </w:rPr>
          <w:delText>T</w:delText>
        </w:r>
      </w:del>
      <w:r w:rsidR="00D25830" w:rsidRPr="00D56866">
        <w:rPr>
          <w:rFonts w:ascii="Times New Roman" w:hAnsi="Times New Roman" w:cs="Times New Roman"/>
        </w:rPr>
        <w:t>raps were capped and transported to the lab for sediment analysis</w:t>
      </w:r>
      <w:ins w:id="427" w:author="Geography" w:date="2020-12-10T09:48:00Z">
        <w:r w:rsidR="00531D4A" w:rsidRPr="00D56866">
          <w:rPr>
            <w:rFonts w:ascii="Times New Roman" w:hAnsi="Times New Roman" w:cs="Times New Roman"/>
          </w:rPr>
          <w:t>, and</w:t>
        </w:r>
      </w:ins>
      <w:del w:id="428" w:author="Geography" w:date="2020-12-10T09:48:00Z">
        <w:r w:rsidR="00D25830" w:rsidRPr="00D56866" w:rsidDel="00531D4A">
          <w:rPr>
            <w:rFonts w:ascii="Times New Roman" w:hAnsi="Times New Roman" w:cs="Times New Roman"/>
          </w:rPr>
          <w:delText>;</w:delText>
        </w:r>
      </w:del>
      <w:r w:rsidRPr="00D56866">
        <w:rPr>
          <w:rFonts w:ascii="Times New Roman" w:hAnsi="Times New Roman" w:cs="Times New Roman"/>
        </w:rPr>
        <w:t xml:space="preserve"> an empty sediment tra</w:t>
      </w:r>
      <w:ins w:id="429" w:author="Geography" w:date="2020-12-10T09:48:00Z">
        <w:r w:rsidR="00531D4A" w:rsidRPr="00D56866">
          <w:rPr>
            <w:rFonts w:ascii="Times New Roman" w:hAnsi="Times New Roman" w:cs="Times New Roman"/>
          </w:rPr>
          <w:t>p</w:t>
        </w:r>
      </w:ins>
      <w:del w:id="430" w:author="Geography" w:date="2020-12-10T09:48:00Z">
        <w:r w:rsidRPr="00D56866" w:rsidDel="00531D4A">
          <w:rPr>
            <w:rFonts w:ascii="Times New Roman" w:hAnsi="Times New Roman" w:cs="Times New Roman"/>
          </w:rPr>
          <w:delText>p</w:delText>
        </w:r>
        <w:r w:rsidR="00D25830" w:rsidRPr="00D56866" w:rsidDel="00531D4A">
          <w:rPr>
            <w:rFonts w:ascii="Times New Roman" w:hAnsi="Times New Roman" w:cs="Times New Roman"/>
          </w:rPr>
          <w:delText xml:space="preserve"> was</w:delText>
        </w:r>
      </w:del>
      <w:r w:rsidR="00D25830" w:rsidRPr="00D56866">
        <w:rPr>
          <w:rFonts w:ascii="Times New Roman" w:hAnsi="Times New Roman" w:cs="Times New Roman"/>
        </w:rPr>
        <w:t xml:space="preserve"> installed</w:t>
      </w:r>
      <w:r w:rsidRPr="00D56866">
        <w:rPr>
          <w:rFonts w:ascii="Times New Roman" w:hAnsi="Times New Roman" w:cs="Times New Roman"/>
        </w:rPr>
        <w:t xml:space="preserve"> for the next</w:t>
      </w:r>
      <w:ins w:id="431" w:author="Geography" w:date="2020-12-10T09:48:00Z">
        <w:r w:rsidR="00531D4A" w:rsidRPr="00D56866">
          <w:rPr>
            <w:rFonts w:ascii="Times New Roman" w:hAnsi="Times New Roman" w:cs="Times New Roman"/>
          </w:rPr>
          <w:t xml:space="preserve"> collection</w:t>
        </w:r>
      </w:ins>
      <w:del w:id="432" w:author="Geography" w:date="2020-12-10T09:48:00Z">
        <w:r w:rsidRPr="00D56866" w:rsidDel="00531D4A">
          <w:rPr>
            <w:rFonts w:ascii="Times New Roman" w:hAnsi="Times New Roman" w:cs="Times New Roman"/>
          </w:rPr>
          <w:delText xml:space="preserve"> deployment</w:delText>
        </w:r>
      </w:del>
      <w:r w:rsidRPr="00D56866">
        <w:rPr>
          <w:rFonts w:ascii="Times New Roman" w:hAnsi="Times New Roman" w:cs="Times New Roman"/>
        </w:rPr>
        <w:t xml:space="preserve">. Some studies deploy multiple sediment traps at each site to determine an average accumulation rate, and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bulletin","id":"ITEM-1","issue":"9","issued":{"date-parts":[["2006","9"]]},"page":"1034-47","title":"Quantity,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2006)","manualFormatting":"Bothner et al. (2006)","plainTextFormattedCitation":"(Bothner et al., 2006)","previouslyFormattedCitation":"(Bothner et al., 2006)"},"properties":{"noteIndex":0},"schema":"https://github.com/citation-style-language/schema/raw/master/csl-citation.json"}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Bothner et al. (2006)</w:t>
      </w:r>
      <w:r w:rsidRPr="006B1631">
        <w:rPr>
          <w:rFonts w:ascii="Times New Roman" w:hAnsi="Times New Roman" w:cs="Times New Roman"/>
        </w:rPr>
        <w:fldChar w:fldCharType="end"/>
      </w:r>
      <w:r w:rsidRPr="006B1631">
        <w:rPr>
          <w:rFonts w:ascii="Times New Roman" w:hAnsi="Times New Roman" w:cs="Times New Roman"/>
        </w:rPr>
        <w:t xml:space="preserve"> found that sediment accumulation rates at co-located sediment traps differed by 11% on average. This study deployed a single sediment trap to minimize hydrodynamic interference per </w:t>
      </w:r>
      <w:r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protocols","type":"article-journal","volume":"30"},"uris":["http://www.mendeley.com/documents/?uuid=fe4f66ed-f9f0-4a0d-9df5-7a197f215643"]}],"mendeley":{"formattedCitation":"(Curt D. Storlazzi et al., 2011)","manualFormatting":"Storlazzi et al. (2011)","plainTextFormattedCitation":"(Curt D. Storlazzi et al., 2011)","previouslyFormattedCitation":"(Curt D. Storlazzi et al., 2011)"},"properties":{"noteIndex":0},"schema":"https://github.com/citation-style-language/schema/raw/master/csl-citation.json"}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Storlazzi et al. (2011)</w:t>
      </w:r>
      <w:r w:rsidRPr="006B1631">
        <w:rPr>
          <w:rFonts w:ascii="Times New Roman" w:hAnsi="Times New Roman" w:cs="Times New Roman"/>
        </w:rPr>
        <w:fldChar w:fldCharType="end"/>
      </w:r>
      <w:r w:rsidRPr="006B1631">
        <w:rPr>
          <w:rFonts w:ascii="Times New Roman" w:hAnsi="Times New Roman" w:cs="Times New Roman"/>
        </w:rPr>
        <w:t>.</w:t>
      </w:r>
    </w:p>
    <w:p w14:paraId="500AAB9E" w14:textId="2BC4FBE6" w:rsidR="00DF4708" w:rsidRPr="00D56866" w:rsidRDefault="00DF4708" w:rsidP="00DF4708">
      <w:pPr>
        <w:spacing w:after="0"/>
        <w:ind w:firstLine="720"/>
        <w:rPr>
          <w:rFonts w:ascii="Times New Roman" w:hAnsi="Times New Roman" w:cs="Times New Roman"/>
        </w:rPr>
      </w:pPr>
      <w:del w:id="433" w:author="Curt Storlazzi" w:date="2020-12-14T14:00:00Z">
        <w:r w:rsidRPr="006B1631" w:rsidDel="007C4084">
          <w:rPr>
            <w:rFonts w:ascii="Times New Roman" w:hAnsi="Times New Roman" w:cs="Times New Roman"/>
          </w:rPr>
          <w:delText>Sed</w:delText>
        </w:r>
      </w:del>
      <w:r w:rsidR="00D25830" w:rsidRPr="006B1631">
        <w:rPr>
          <w:rFonts w:ascii="Times New Roman" w:hAnsi="Times New Roman" w:cs="Times New Roman"/>
        </w:rPr>
        <w:t>Pods</w:t>
      </w:r>
      <w:r w:rsidRPr="00D56866">
        <w:rPr>
          <w:rFonts w:ascii="Times New Roman" w:hAnsi="Times New Roman" w:cs="Times New Roman"/>
        </w:rPr>
        <w:t xml:space="preserve"> were made from 15</w:t>
      </w:r>
      <w:del w:id="434" w:author="Curt Storlazzi" w:date="2020-12-14T13:22:00Z">
        <w:r w:rsidRPr="00D56866" w:rsidDel="001B73EA">
          <w:rPr>
            <w:rFonts w:ascii="Times New Roman" w:hAnsi="Times New Roman" w:cs="Times New Roman"/>
          </w:rPr>
          <w:delText>.25</w:delText>
        </w:r>
      </w:del>
      <w:r w:rsidRPr="00D56866">
        <w:rPr>
          <w:rFonts w:ascii="Times New Roman" w:hAnsi="Times New Roman" w:cs="Times New Roman"/>
        </w:rPr>
        <w:t xml:space="preserve"> cm diameter PVC pipe, approximately 12 cm tall</w:t>
      </w:r>
      <w:ins w:id="435" w:author="Geography" w:date="2020-12-10T09:49:00Z">
        <w:r w:rsidR="00531D4A" w:rsidRPr="00D56866">
          <w:rPr>
            <w:rFonts w:ascii="Times New Roman" w:hAnsi="Times New Roman" w:cs="Times New Roman"/>
          </w:rPr>
          <w:t>,</w:t>
        </w:r>
      </w:ins>
      <w:del w:id="436" w:author="Geography" w:date="2020-12-10T09:49:00Z">
        <w:r w:rsidRPr="00D56866" w:rsidDel="00531D4A">
          <w:rPr>
            <w:rFonts w:ascii="Times New Roman" w:hAnsi="Times New Roman" w:cs="Times New Roman"/>
          </w:rPr>
          <w:delText>, and</w:delText>
        </w:r>
      </w:del>
      <w:r w:rsidRPr="00D56866">
        <w:rPr>
          <w:rFonts w:ascii="Times New Roman" w:hAnsi="Times New Roman" w:cs="Times New Roman"/>
        </w:rPr>
        <w:t xml:space="preserve"> filled with cement</w:t>
      </w:r>
      <w:r w:rsidR="00D25830" w:rsidRPr="00D56866">
        <w:rPr>
          <w:rFonts w:ascii="Times New Roman" w:hAnsi="Times New Roman" w:cs="Times New Roman"/>
        </w:rPr>
        <w:t xml:space="preserve"> </w:t>
      </w:r>
      <w:r w:rsidRPr="00D56866">
        <w:rPr>
          <w:rFonts w:ascii="Times New Roman" w:hAnsi="Times New Roman" w:cs="Times New Roman"/>
        </w:rPr>
        <w:t xml:space="preserve">poured on a rough piece of plywood to give it a slight texture approximating </w:t>
      </w:r>
      <w:r w:rsidR="00294701" w:rsidRPr="00D56866">
        <w:rPr>
          <w:rFonts w:ascii="Times New Roman" w:hAnsi="Times New Roman" w:cs="Times New Roman"/>
        </w:rPr>
        <w:t xml:space="preserve">a coral surface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(Field et al., 2012)</w:t>
      </w:r>
      <w:r w:rsidRPr="006B1631">
        <w:rPr>
          <w:rFonts w:ascii="Times New Roman" w:hAnsi="Times New Roman" w:cs="Times New Roman"/>
        </w:rPr>
        <w:fldChar w:fldCharType="end"/>
      </w:r>
      <w:r w:rsidRPr="006B1631">
        <w:rPr>
          <w:rFonts w:ascii="Times New Roman" w:hAnsi="Times New Roman" w:cs="Times New Roman"/>
        </w:rPr>
        <w:t xml:space="preserve">. To collect sediment </w:t>
      </w:r>
      <w:ins w:id="437" w:author="Geography" w:date="2020-12-10T09:49:00Z">
        <w:r w:rsidR="00531D4A" w:rsidRPr="006B1631">
          <w:rPr>
            <w:rFonts w:ascii="Times New Roman" w:hAnsi="Times New Roman" w:cs="Times New Roman"/>
          </w:rPr>
          <w:t xml:space="preserve">that </w:t>
        </w:r>
        <w:del w:id="438" w:author="Curt Storlazzi" w:date="2020-12-14T13:22:00Z">
          <w:r w:rsidR="00531D4A" w:rsidRPr="006B1631" w:rsidDel="001B73EA">
            <w:rPr>
              <w:rFonts w:ascii="Times New Roman" w:hAnsi="Times New Roman" w:cs="Times New Roman"/>
            </w:rPr>
            <w:delText>collected</w:delText>
          </w:r>
        </w:del>
      </w:ins>
      <w:ins w:id="439" w:author="Curt Storlazzi" w:date="2020-12-14T13:22:00Z">
        <w:r w:rsidR="001B73EA">
          <w:rPr>
            <w:rFonts w:ascii="Times New Roman" w:hAnsi="Times New Roman" w:cs="Times New Roman"/>
          </w:rPr>
          <w:t>settled</w:t>
        </w:r>
      </w:ins>
      <w:ins w:id="440" w:author="Geography" w:date="2020-12-10T09:49:00Z">
        <w:r w:rsidR="00531D4A" w:rsidRPr="006B1631">
          <w:rPr>
            <w:rFonts w:ascii="Times New Roman" w:hAnsi="Times New Roman" w:cs="Times New Roman"/>
          </w:rPr>
          <w:t xml:space="preserve"> on</w:t>
        </w:r>
      </w:ins>
      <w:del w:id="441" w:author="Geography" w:date="2020-12-10T09:49:00Z">
        <w:r w:rsidRPr="006B1631" w:rsidDel="00531D4A">
          <w:rPr>
            <w:rFonts w:ascii="Times New Roman" w:hAnsi="Times New Roman" w:cs="Times New Roman"/>
          </w:rPr>
          <w:delText>from</w:delText>
        </w:r>
      </w:del>
      <w:r w:rsidRPr="00D56866">
        <w:rPr>
          <w:rFonts w:ascii="Times New Roman" w:hAnsi="Times New Roman" w:cs="Times New Roman"/>
        </w:rPr>
        <w:t xml:space="preserve"> </w:t>
      </w:r>
      <w:del w:id="442" w:author="Curt Storlazzi" w:date="2020-12-14T14:01:00Z">
        <w:r w:rsidR="00D25830" w:rsidRPr="00D56866" w:rsidDel="007C4084">
          <w:rPr>
            <w:rFonts w:ascii="Times New Roman" w:hAnsi="Times New Roman" w:cs="Times New Roman"/>
          </w:rPr>
          <w:delText>SedPods</w:delText>
        </w:r>
      </w:del>
      <w:ins w:id="443" w:author="Curt Storlazzi" w:date="2020-12-14T14:01:00Z">
        <w:r w:rsidR="007C4084">
          <w:rPr>
            <w:rFonts w:ascii="Times New Roman" w:hAnsi="Times New Roman" w:cs="Times New Roman"/>
          </w:rPr>
          <w:t>p</w:t>
        </w:r>
        <w:r w:rsidR="007C4084" w:rsidRPr="00D56866">
          <w:rPr>
            <w:rFonts w:ascii="Times New Roman" w:hAnsi="Times New Roman" w:cs="Times New Roman"/>
          </w:rPr>
          <w:t>ods</w:t>
        </w:r>
      </w:ins>
      <w:r w:rsidRPr="00D56866">
        <w:rPr>
          <w:rFonts w:ascii="Times New Roman" w:hAnsi="Times New Roman" w:cs="Times New Roman"/>
        </w:rPr>
        <w:t>, a rubber cap was carefully slipped over and clamp</w:t>
      </w:r>
      <w:r w:rsidR="00D25830" w:rsidRPr="00D56866">
        <w:rPr>
          <w:rFonts w:ascii="Times New Roman" w:hAnsi="Times New Roman" w:cs="Times New Roman"/>
        </w:rPr>
        <w:t>ed</w:t>
      </w:r>
      <w:r w:rsidRPr="00D56866">
        <w:rPr>
          <w:rFonts w:ascii="Times New Roman" w:hAnsi="Times New Roman" w:cs="Times New Roman"/>
        </w:rPr>
        <w:t xml:space="preserve"> to prevent sediment </w:t>
      </w:r>
      <w:r w:rsidR="00D25830" w:rsidRPr="00D56866">
        <w:rPr>
          <w:rFonts w:ascii="Times New Roman" w:hAnsi="Times New Roman" w:cs="Times New Roman"/>
        </w:rPr>
        <w:t>loss</w:t>
      </w:r>
      <w:r w:rsidRPr="00D56866">
        <w:rPr>
          <w:rFonts w:ascii="Times New Roman" w:hAnsi="Times New Roman" w:cs="Times New Roman"/>
        </w:rPr>
        <w:t xml:space="preserve"> during transport to the lab (</w:t>
      </w:r>
      <w:r w:rsidRPr="006B1631">
        <w:rPr>
          <w:rFonts w:ascii="Times New Roman" w:hAnsi="Times New Roman" w:cs="Times New Roman"/>
        </w:rPr>
        <w:fldChar w:fldCharType="begin"/>
      </w:r>
      <w:r w:rsidRPr="00D56866">
        <w:rPr>
          <w:rFonts w:ascii="Times New Roman" w:hAnsi="Times New Roman" w:cs="Times New Roman"/>
        </w:rPr>
        <w:instrText xml:space="preserve"> REF _Ref446590596 \h </w:instrText>
      </w:r>
      <w:r w:rsidRPr="006B1631">
        <w:rPr>
          <w:rFonts w:ascii="Times New Roman" w:hAnsi="Times New Roman" w:cs="Times New Roman"/>
        </w:rPr>
      </w:r>
      <w:r w:rsidRPr="006B1631">
        <w:rPr>
          <w:rFonts w:ascii="Times New Roman" w:hAnsi="Times New Roman" w:cs="Times New Roman"/>
        </w:rPr>
        <w:fldChar w:fldCharType="separate"/>
      </w:r>
      <w:r w:rsidRPr="006B1631">
        <w:rPr>
          <w:rFonts w:ascii="Times New Roman" w:hAnsi="Times New Roman" w:cs="Times New Roman"/>
        </w:rPr>
        <w:t xml:space="preserve">Figure </w:t>
      </w:r>
      <w:r w:rsidRPr="006B1631">
        <w:rPr>
          <w:rFonts w:ascii="Times New Roman" w:hAnsi="Times New Roman" w:cs="Times New Roman"/>
          <w:noProof/>
        </w:rPr>
        <w:t>2</w:t>
      </w:r>
      <w:r w:rsidRPr="006B1631">
        <w:rPr>
          <w:rFonts w:ascii="Times New Roman" w:hAnsi="Times New Roman" w:cs="Times New Roman"/>
        </w:rPr>
        <w:fldChar w:fldCharType="end"/>
      </w:r>
      <w:r w:rsidRPr="006B1631">
        <w:rPr>
          <w:rFonts w:ascii="Times New Roman" w:hAnsi="Times New Roman" w:cs="Times New Roman"/>
        </w:rPr>
        <w:t xml:space="preserve">c). In the lab, </w:t>
      </w:r>
      <w:r w:rsidR="00D25830" w:rsidRPr="006B1631">
        <w:rPr>
          <w:rFonts w:ascii="Times New Roman" w:hAnsi="Times New Roman" w:cs="Times New Roman"/>
        </w:rPr>
        <w:t xml:space="preserve">sediment was rinsed from </w:t>
      </w:r>
      <w:r w:rsidRPr="006B1631">
        <w:rPr>
          <w:rFonts w:ascii="Times New Roman" w:hAnsi="Times New Roman" w:cs="Times New Roman"/>
        </w:rPr>
        <w:t>the rubber cap and the</w:t>
      </w:r>
      <w:r w:rsidR="00D25830" w:rsidRPr="00D56866">
        <w:rPr>
          <w:rFonts w:ascii="Times New Roman" w:hAnsi="Times New Roman" w:cs="Times New Roman"/>
        </w:rPr>
        <w:t xml:space="preserve"> </w:t>
      </w:r>
      <w:del w:id="444" w:author="Curt Storlazzi" w:date="2020-12-14T14:01:00Z">
        <w:r w:rsidR="00D25830" w:rsidRPr="00D56866" w:rsidDel="007C4084">
          <w:rPr>
            <w:rFonts w:ascii="Times New Roman" w:hAnsi="Times New Roman" w:cs="Times New Roman"/>
          </w:rPr>
          <w:delText>SedPod</w:delText>
        </w:r>
      </w:del>
      <w:ins w:id="445" w:author="Curt Storlazzi" w:date="2020-12-14T14:01:00Z">
        <w:r w:rsidR="007C4084">
          <w:rPr>
            <w:rFonts w:ascii="Times New Roman" w:hAnsi="Times New Roman" w:cs="Times New Roman"/>
          </w:rPr>
          <w:t>p</w:t>
        </w:r>
        <w:r w:rsidR="007C4084" w:rsidRPr="00D56866">
          <w:rPr>
            <w:rFonts w:ascii="Times New Roman" w:hAnsi="Times New Roman" w:cs="Times New Roman"/>
          </w:rPr>
          <w:t>od</w:t>
        </w:r>
      </w:ins>
      <w:r w:rsidRPr="00D56866">
        <w:rPr>
          <w:rFonts w:ascii="Times New Roman" w:hAnsi="Times New Roman" w:cs="Times New Roman"/>
        </w:rPr>
        <w:t xml:space="preserve">. In many instances there was significant algal growth on the </w:t>
      </w:r>
      <w:del w:id="446" w:author="Curt Storlazzi" w:date="2020-12-14T14:01:00Z">
        <w:r w:rsidR="00D25830" w:rsidRPr="00D56866" w:rsidDel="007C4084">
          <w:rPr>
            <w:rFonts w:ascii="Times New Roman" w:hAnsi="Times New Roman" w:cs="Times New Roman"/>
          </w:rPr>
          <w:delText>SedPod</w:delText>
        </w:r>
        <w:r w:rsidRPr="00D56866" w:rsidDel="007C4084">
          <w:rPr>
            <w:rFonts w:ascii="Times New Roman" w:hAnsi="Times New Roman" w:cs="Times New Roman"/>
          </w:rPr>
          <w:delText xml:space="preserve"> </w:delText>
        </w:r>
      </w:del>
      <w:ins w:id="447" w:author="Curt Storlazzi" w:date="2020-12-14T14:01:00Z">
        <w:r w:rsidR="007C4084">
          <w:rPr>
            <w:rFonts w:ascii="Times New Roman" w:hAnsi="Times New Roman" w:cs="Times New Roman"/>
          </w:rPr>
          <w:t>p</w:t>
        </w:r>
        <w:r w:rsidR="007C4084" w:rsidRPr="00D56866">
          <w:rPr>
            <w:rFonts w:ascii="Times New Roman" w:hAnsi="Times New Roman" w:cs="Times New Roman"/>
          </w:rPr>
          <w:t xml:space="preserve">od </w:t>
        </w:r>
      </w:ins>
      <w:r w:rsidRPr="00D56866">
        <w:rPr>
          <w:rFonts w:ascii="Times New Roman" w:hAnsi="Times New Roman" w:cs="Times New Roman"/>
        </w:rPr>
        <w:t>surface, so sediment was manually scrubbed from this algae layer and included in the analysis.</w:t>
      </w:r>
    </w:p>
    <w:p w14:paraId="77691FA8" w14:textId="59D2E6B2" w:rsidR="00DF4708" w:rsidRPr="00D56866" w:rsidRDefault="00DF4708" w:rsidP="00414440">
      <w:pPr>
        <w:spacing w:after="0"/>
        <w:ind w:firstLine="720"/>
        <w:rPr>
          <w:rFonts w:ascii="Times New Roman" w:hAnsi="Times New Roman" w:cs="Times New Roman"/>
        </w:rPr>
      </w:pPr>
      <w:r w:rsidRPr="00D56866">
        <w:rPr>
          <w:rFonts w:ascii="Times New Roman" w:hAnsi="Times New Roman" w:cs="Times New Roman"/>
        </w:rPr>
        <w:t>Sediment</w:t>
      </w:r>
      <w:r w:rsidR="00D25830" w:rsidRPr="00D56866">
        <w:rPr>
          <w:rFonts w:ascii="Times New Roman" w:hAnsi="Times New Roman" w:cs="Times New Roman"/>
        </w:rPr>
        <w:t xml:space="preserve"> collected by both </w:t>
      </w:r>
      <w:del w:id="448" w:author="Curt Storlazzi" w:date="2020-12-14T14:01:00Z">
        <w:r w:rsidR="00D25830" w:rsidRPr="00D56866" w:rsidDel="007C4084">
          <w:rPr>
            <w:rFonts w:ascii="Times New Roman" w:hAnsi="Times New Roman" w:cs="Times New Roman"/>
          </w:rPr>
          <w:delText xml:space="preserve">SedPods </w:delText>
        </w:r>
      </w:del>
      <w:ins w:id="449" w:author="Curt Storlazzi" w:date="2020-12-14T14:01:00Z">
        <w:r w:rsidR="007C4084">
          <w:rPr>
            <w:rFonts w:ascii="Times New Roman" w:hAnsi="Times New Roman" w:cs="Times New Roman"/>
          </w:rPr>
          <w:t>p</w:t>
        </w:r>
        <w:r w:rsidR="007C4084" w:rsidRPr="00D56866">
          <w:rPr>
            <w:rFonts w:ascii="Times New Roman" w:hAnsi="Times New Roman" w:cs="Times New Roman"/>
          </w:rPr>
          <w:t xml:space="preserve">ods </w:t>
        </w:r>
      </w:ins>
      <w:r w:rsidR="00D25830" w:rsidRPr="00D56866">
        <w:rPr>
          <w:rFonts w:ascii="Times New Roman" w:hAnsi="Times New Roman" w:cs="Times New Roman"/>
        </w:rPr>
        <w:t>and traps was analyzed for</w:t>
      </w:r>
      <w:r w:rsidR="00414440" w:rsidRPr="00D56866">
        <w:rPr>
          <w:rFonts w:ascii="Times New Roman" w:hAnsi="Times New Roman" w:cs="Times New Roman"/>
        </w:rPr>
        <w:t xml:space="preserve"> </w:t>
      </w:r>
      <w:r w:rsidR="009F4D07" w:rsidRPr="00D56866">
        <w:rPr>
          <w:rFonts w:ascii="Times New Roman" w:hAnsi="Times New Roman" w:cs="Times New Roman"/>
        </w:rPr>
        <w:t xml:space="preserve">weight and </w:t>
      </w:r>
      <w:r w:rsidR="00414440" w:rsidRPr="00D56866">
        <w:rPr>
          <w:rFonts w:ascii="Times New Roman" w:hAnsi="Times New Roman" w:cs="Times New Roman"/>
        </w:rPr>
        <w:t>grain size by</w:t>
      </w:r>
      <w:r w:rsidRPr="00D56866">
        <w:rPr>
          <w:rFonts w:ascii="Times New Roman" w:hAnsi="Times New Roman" w:cs="Times New Roman"/>
        </w:rPr>
        <w:t xml:space="preserve"> wet siev</w:t>
      </w:r>
      <w:r w:rsidR="00414440" w:rsidRPr="00D56866">
        <w:rPr>
          <w:rFonts w:ascii="Times New Roman" w:hAnsi="Times New Roman" w:cs="Times New Roman"/>
        </w:rPr>
        <w:t>ing</w:t>
      </w:r>
      <w:r w:rsidR="009F4D07" w:rsidRPr="00D56866">
        <w:rPr>
          <w:rFonts w:ascii="Times New Roman" w:hAnsi="Times New Roman" w:cs="Times New Roman"/>
        </w:rPr>
        <w:t>,</w:t>
      </w:r>
      <w:r w:rsidR="00414440" w:rsidRPr="00D56866">
        <w:rPr>
          <w:rFonts w:ascii="Times New Roman" w:hAnsi="Times New Roman" w:cs="Times New Roman"/>
        </w:rPr>
        <w:t xml:space="preserve"> and</w:t>
      </w:r>
      <w:r w:rsidR="009F4D07" w:rsidRPr="00D56866">
        <w:rPr>
          <w:rFonts w:ascii="Times New Roman" w:hAnsi="Times New Roman" w:cs="Times New Roman"/>
        </w:rPr>
        <w:t xml:space="preserve"> composition was determined by</w:t>
      </w:r>
      <w:r w:rsidR="00414440" w:rsidRPr="00D56866">
        <w:rPr>
          <w:rFonts w:ascii="Times New Roman" w:hAnsi="Times New Roman" w:cs="Times New Roman"/>
        </w:rPr>
        <w:t xml:space="preserve"> the </w:t>
      </w:r>
      <w:r w:rsidR="009F4D07" w:rsidRPr="00D56866">
        <w:rPr>
          <w:rFonts w:ascii="Times New Roman" w:hAnsi="Times New Roman" w:cs="Times New Roman"/>
        </w:rPr>
        <w:t>Loss on Ignition (LOI) method.</w:t>
      </w:r>
      <w:r w:rsidR="00414440" w:rsidRPr="00D56866">
        <w:rPr>
          <w:rFonts w:ascii="Times New Roman" w:hAnsi="Times New Roman" w:cs="Times New Roman"/>
        </w:rPr>
        <w:t xml:space="preserve"> G</w:t>
      </w:r>
      <w:r w:rsidRPr="00D56866">
        <w:rPr>
          <w:rFonts w:ascii="Times New Roman" w:hAnsi="Times New Roman" w:cs="Times New Roman"/>
        </w:rPr>
        <w:t xml:space="preserve">ravel-size shells and organisms (&gt;2 mm) </w:t>
      </w:r>
      <w:r w:rsidR="00414440" w:rsidRPr="00D56866">
        <w:rPr>
          <w:rFonts w:ascii="Times New Roman" w:hAnsi="Times New Roman" w:cs="Times New Roman"/>
        </w:rPr>
        <w:t xml:space="preserve">were sieved and removed </w:t>
      </w:r>
      <w:r w:rsidRPr="00D56866">
        <w:rPr>
          <w:rFonts w:ascii="Times New Roman" w:hAnsi="Times New Roman" w:cs="Times New Roman"/>
        </w:rPr>
        <w:t>from analysis</w:t>
      </w:r>
      <w:proofErr w:type="gramStart"/>
      <w:r w:rsidRPr="00D56866">
        <w:rPr>
          <w:rFonts w:ascii="Times New Roman" w:hAnsi="Times New Roman" w:cs="Times New Roman"/>
        </w:rPr>
        <w:t>,</w:t>
      </w:r>
      <w:proofErr w:type="gramEnd"/>
      <w:r w:rsidRPr="00D56866">
        <w:rPr>
          <w:rFonts w:ascii="Times New Roman" w:hAnsi="Times New Roman" w:cs="Times New Roman"/>
        </w:rPr>
        <w:t xml:space="preserve"> </w:t>
      </w:r>
      <w:r w:rsidR="00414440" w:rsidRPr="00D56866">
        <w:rPr>
          <w:rFonts w:ascii="Times New Roman" w:hAnsi="Times New Roman" w:cs="Times New Roman"/>
        </w:rPr>
        <w:t>then</w:t>
      </w:r>
      <w:r w:rsidRPr="00D56866">
        <w:rPr>
          <w:rFonts w:ascii="Times New Roman" w:hAnsi="Times New Roman" w:cs="Times New Roman"/>
        </w:rPr>
        <w:t xml:space="preserve"> the coarse (2 mm – 63 </w:t>
      </w:r>
      <w:proofErr w:type="spellStart"/>
      <w:r w:rsidRPr="006B1631">
        <w:rPr>
          <w:rFonts w:ascii="Times New Roman" w:hAnsi="Times New Roman" w:cs="Times New Roman"/>
        </w:rPr>
        <w:t>μm</w:t>
      </w:r>
      <w:proofErr w:type="spellEnd"/>
      <w:r w:rsidRPr="006B1631">
        <w:rPr>
          <w:rFonts w:ascii="Times New Roman" w:hAnsi="Times New Roman" w:cs="Times New Roman"/>
        </w:rPr>
        <w:t xml:space="preserve">) and fine fractions (63 </w:t>
      </w:r>
      <w:proofErr w:type="spellStart"/>
      <w:r w:rsidRPr="00D56866">
        <w:rPr>
          <w:rFonts w:ascii="Times New Roman" w:hAnsi="Times New Roman" w:cs="Times New Roman"/>
        </w:rPr>
        <w:t>μ</w:t>
      </w:r>
      <w:r w:rsidRPr="006B1631">
        <w:rPr>
          <w:rFonts w:ascii="Times New Roman" w:hAnsi="Times New Roman" w:cs="Times New Roman"/>
        </w:rPr>
        <w:t>m</w:t>
      </w:r>
      <w:proofErr w:type="spellEnd"/>
      <w:r w:rsidRPr="006B1631">
        <w:rPr>
          <w:rFonts w:ascii="Times New Roman" w:hAnsi="Times New Roman" w:cs="Times New Roman"/>
        </w:rPr>
        <w:t xml:space="preserve"> - 2 </w:t>
      </w:r>
      <w:proofErr w:type="spellStart"/>
      <w:r w:rsidRPr="00D56866">
        <w:rPr>
          <w:rFonts w:ascii="Times New Roman" w:hAnsi="Times New Roman" w:cs="Times New Roman"/>
        </w:rPr>
        <w:t>μ</w:t>
      </w:r>
      <w:r w:rsidRPr="006B1631">
        <w:rPr>
          <w:rFonts w:ascii="Times New Roman" w:hAnsi="Times New Roman" w:cs="Times New Roman"/>
        </w:rPr>
        <w:t>m</w:t>
      </w:r>
      <w:proofErr w:type="spellEnd"/>
      <w:r w:rsidRPr="006B1631">
        <w:rPr>
          <w:rFonts w:ascii="Times New Roman" w:hAnsi="Times New Roman" w:cs="Times New Roman"/>
        </w:rPr>
        <w:t>)</w:t>
      </w:r>
      <w:r w:rsidR="00414440" w:rsidRPr="006B1631">
        <w:rPr>
          <w:rFonts w:ascii="Times New Roman" w:hAnsi="Times New Roman" w:cs="Times New Roman"/>
        </w:rPr>
        <w:t xml:space="preserve"> were separated by wet sieving</w:t>
      </w:r>
      <w:r w:rsidRPr="006B1631">
        <w:rPr>
          <w:rFonts w:ascii="Times New Roman" w:hAnsi="Times New Roman" w:cs="Times New Roman"/>
        </w:rPr>
        <w:t>. The fine fraction was collected on pre-weighed 15-cm diameter, 2-</w:t>
      </w:r>
      <w:r w:rsidRPr="00D56866">
        <w:rPr>
          <w:rFonts w:ascii="Times New Roman" w:hAnsi="Times New Roman" w:cs="Times New Roman"/>
        </w:rPr>
        <w:t>μ</w:t>
      </w:r>
      <w:r w:rsidRPr="006B1631">
        <w:rPr>
          <w:rFonts w:ascii="Times New Roman" w:hAnsi="Times New Roman" w:cs="Times New Roman"/>
        </w:rPr>
        <w:t xml:space="preserve">m nominal pore size glass fiber filters. To remove salts, the coarse fraction was rinsed in the sieve </w:t>
      </w:r>
      <w:r w:rsidR="00D25830" w:rsidRPr="006B1631">
        <w:rPr>
          <w:rFonts w:ascii="Times New Roman" w:hAnsi="Times New Roman" w:cs="Times New Roman"/>
        </w:rPr>
        <w:t>and</w:t>
      </w:r>
      <w:r w:rsidR="00294701" w:rsidRPr="00D56866">
        <w:rPr>
          <w:rFonts w:ascii="Times New Roman" w:hAnsi="Times New Roman" w:cs="Times New Roman"/>
        </w:rPr>
        <w:t xml:space="preserve"> </w:t>
      </w:r>
      <w:r w:rsidRPr="00D56866">
        <w:rPr>
          <w:rFonts w:ascii="Times New Roman" w:hAnsi="Times New Roman" w:cs="Times New Roman"/>
        </w:rPr>
        <w:t xml:space="preserve">the fine fraction was gravity filtered with distilled water. Coarse and fine fractions were dried at 100 C for 2 </w:t>
      </w:r>
      <w:proofErr w:type="spellStart"/>
      <w:r w:rsidRPr="00D56866">
        <w:rPr>
          <w:rFonts w:ascii="Times New Roman" w:hAnsi="Times New Roman" w:cs="Times New Roman"/>
        </w:rPr>
        <w:t>hr</w:t>
      </w:r>
      <w:proofErr w:type="spellEnd"/>
      <w:r w:rsidRPr="00D56866">
        <w:rPr>
          <w:rFonts w:ascii="Times New Roman" w:hAnsi="Times New Roman" w:cs="Times New Roman"/>
        </w:rPr>
        <w:t xml:space="preserve">, cooled, and weighed </w:t>
      </w:r>
      <w:r w:rsidR="00D25830" w:rsidRPr="00D56866">
        <w:rPr>
          <w:rFonts w:ascii="Times New Roman" w:hAnsi="Times New Roman" w:cs="Times New Roman"/>
        </w:rPr>
        <w:t xml:space="preserve">separately </w:t>
      </w:r>
      <w:r w:rsidRPr="00D56866">
        <w:rPr>
          <w:rFonts w:ascii="Times New Roman" w:hAnsi="Times New Roman" w:cs="Times New Roman"/>
        </w:rPr>
        <w:t xml:space="preserve">to determine the bulk sediment </w:t>
      </w:r>
      <w:r w:rsidR="00294701" w:rsidRPr="00D56866">
        <w:rPr>
          <w:rFonts w:ascii="Times New Roman" w:hAnsi="Times New Roman" w:cs="Times New Roman"/>
        </w:rPr>
        <w:t>mass</w:t>
      </w:r>
      <w:r w:rsidRPr="00D56866">
        <w:rPr>
          <w:rFonts w:ascii="Times New Roman" w:hAnsi="Times New Roman" w:cs="Times New Roman"/>
        </w:rPr>
        <w:t xml:space="preserve">. </w:t>
      </w:r>
      <w:r w:rsidR="00D25830" w:rsidRPr="00D56866">
        <w:rPr>
          <w:rFonts w:ascii="Times New Roman" w:hAnsi="Times New Roman" w:cs="Times New Roman"/>
        </w:rPr>
        <w:t>G</w:t>
      </w:r>
      <w:r w:rsidRPr="00D56866">
        <w:rPr>
          <w:rFonts w:ascii="Times New Roman" w:hAnsi="Times New Roman" w:cs="Times New Roman"/>
        </w:rPr>
        <w:t>eochemical comp</w:t>
      </w:r>
      <w:r w:rsidR="00414440" w:rsidRPr="00D56866">
        <w:rPr>
          <w:rFonts w:ascii="Times New Roman" w:hAnsi="Times New Roman" w:cs="Times New Roman"/>
        </w:rPr>
        <w:t>osition</w:t>
      </w:r>
      <w:r w:rsidR="00D25830" w:rsidRPr="00D56866">
        <w:rPr>
          <w:rFonts w:ascii="Times New Roman" w:hAnsi="Times New Roman" w:cs="Times New Roman"/>
        </w:rPr>
        <w:t xml:space="preserve"> of the coarse and fine fractions was analyzed by</w:t>
      </w:r>
      <w:r w:rsidR="00414440" w:rsidRPr="00D56866">
        <w:rPr>
          <w:rFonts w:ascii="Times New Roman" w:hAnsi="Times New Roman" w:cs="Times New Roman"/>
        </w:rPr>
        <w:t xml:space="preserve"> </w:t>
      </w:r>
      <w:r w:rsidRPr="00D56866">
        <w:rPr>
          <w:rFonts w:ascii="Times New Roman" w:hAnsi="Times New Roman" w:cs="Times New Roman"/>
        </w:rPr>
        <w:t xml:space="preserve">combusting </w:t>
      </w:r>
      <w:ins w:id="450" w:author="Geography" w:date="2020-12-10T09:51:00Z">
        <w:r w:rsidR="00531D4A" w:rsidRPr="00D56866">
          <w:rPr>
            <w:rFonts w:ascii="Times New Roman" w:hAnsi="Times New Roman" w:cs="Times New Roman"/>
          </w:rPr>
          <w:t xml:space="preserve">for </w:t>
        </w:r>
      </w:ins>
      <w:r w:rsidRPr="00D56866">
        <w:rPr>
          <w:rFonts w:ascii="Times New Roman" w:hAnsi="Times New Roman" w:cs="Times New Roman"/>
        </w:rPr>
        <w:t xml:space="preserve">3 </w:t>
      </w:r>
      <w:proofErr w:type="spellStart"/>
      <w:r w:rsidRPr="00D56866">
        <w:rPr>
          <w:rFonts w:ascii="Times New Roman" w:hAnsi="Times New Roman" w:cs="Times New Roman"/>
        </w:rPr>
        <w:t>hr</w:t>
      </w:r>
      <w:proofErr w:type="spellEnd"/>
      <w:r w:rsidRPr="00D56866">
        <w:rPr>
          <w:rFonts w:ascii="Times New Roman" w:hAnsi="Times New Roman" w:cs="Times New Roman"/>
        </w:rPr>
        <w:t xml:space="preserve"> at 550 C </w:t>
      </w:r>
      <w:del w:id="451" w:author="Curt Storlazzi" w:date="2020-12-14T13:23:00Z">
        <w:r w:rsidRPr="00D56866" w:rsidDel="001B73EA">
          <w:rPr>
            <w:rFonts w:ascii="Times New Roman" w:hAnsi="Times New Roman" w:cs="Times New Roman"/>
          </w:rPr>
          <w:delText>for %</w:delText>
        </w:r>
      </w:del>
      <w:ins w:id="452" w:author="Curt Storlazzi" w:date="2020-12-14T13:23:00Z">
        <w:r w:rsidR="001B73EA">
          <w:rPr>
            <w:rFonts w:ascii="Times New Roman" w:hAnsi="Times New Roman" w:cs="Times New Roman"/>
          </w:rPr>
          <w:t>to burn off</w:t>
        </w:r>
      </w:ins>
      <w:r w:rsidRPr="00D56866">
        <w:rPr>
          <w:rFonts w:ascii="Times New Roman" w:hAnsi="Times New Roman" w:cs="Times New Roman"/>
        </w:rPr>
        <w:t xml:space="preserve"> organic</w:t>
      </w:r>
      <w:r w:rsidR="00294701" w:rsidRPr="00D56866">
        <w:rPr>
          <w:rFonts w:ascii="Times New Roman" w:hAnsi="Times New Roman" w:cs="Times New Roman"/>
        </w:rPr>
        <w:t xml:space="preserve"> and </w:t>
      </w:r>
      <w:r w:rsidRPr="00D56866">
        <w:rPr>
          <w:rFonts w:ascii="Times New Roman" w:hAnsi="Times New Roman" w:cs="Times New Roman"/>
        </w:rPr>
        <w:t xml:space="preserve">950 C for 3 </w:t>
      </w:r>
      <w:proofErr w:type="spellStart"/>
      <w:r w:rsidRPr="00D56866">
        <w:rPr>
          <w:rFonts w:ascii="Times New Roman" w:hAnsi="Times New Roman" w:cs="Times New Roman"/>
        </w:rPr>
        <w:t>hr</w:t>
      </w:r>
      <w:proofErr w:type="spellEnd"/>
      <w:r w:rsidRPr="00D56866">
        <w:rPr>
          <w:rFonts w:ascii="Times New Roman" w:hAnsi="Times New Roman" w:cs="Times New Roman"/>
        </w:rPr>
        <w:t xml:space="preserve"> for </w:t>
      </w:r>
      <w:del w:id="453" w:author="Curt Storlazzi" w:date="2020-12-14T13:23:00Z">
        <w:r w:rsidRPr="00D56866" w:rsidDel="001B73EA">
          <w:rPr>
            <w:rFonts w:ascii="Times New Roman" w:hAnsi="Times New Roman" w:cs="Times New Roman"/>
          </w:rPr>
          <w:delText xml:space="preserve">% </w:delText>
        </w:r>
      </w:del>
      <w:r w:rsidRPr="00D56866">
        <w:rPr>
          <w:rFonts w:ascii="Times New Roman" w:hAnsi="Times New Roman" w:cs="Times New Roman"/>
        </w:rPr>
        <w:t>carbonate</w:t>
      </w:r>
      <w:ins w:id="454" w:author="Curt Storlazzi" w:date="2020-12-14T13:23:00Z">
        <w:r w:rsidR="001B73EA">
          <w:rPr>
            <w:rFonts w:ascii="Times New Roman" w:hAnsi="Times New Roman" w:cs="Times New Roman"/>
          </w:rPr>
          <w:t>s</w:t>
        </w:r>
      </w:ins>
      <w:r w:rsidR="00294701" w:rsidRPr="00D56866">
        <w:rPr>
          <w:rFonts w:ascii="Times New Roman" w:hAnsi="Times New Roman" w:cs="Times New Roman"/>
        </w:rPr>
        <w:t>, respectively</w:t>
      </w:r>
      <w:del w:id="455" w:author="Geography" w:date="2020-12-10T09:51:00Z">
        <w:r w:rsidR="00294701" w:rsidRPr="00D56866" w:rsidDel="00531D4A">
          <w:rPr>
            <w:rFonts w:ascii="Times New Roman" w:hAnsi="Times New Roman" w:cs="Times New Roman"/>
          </w:rPr>
          <w:delText>, by mass</w:delText>
        </w:r>
      </w:del>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{"citationItems":[{"id":"ITEM-1","itemData":{"author":[{"dropping-particle":"","family":"Heiri","given":"Oliver","non-dropping-particle":"","parse-names":false,"suffix":""},{"dropping-particle":"","family":"Lotter","given":"André F","non-dropping-particle":"","parse-names":false,"suffix":""},{"dropping-particle":"","family":"Lemcke","given":"Gerry","non-dropping-particle":"","parse-names":false,"suffix":""}],"container-title":"Journal of Paleolimnology","id":"ITEM-1","issued":{"date-parts":[["2001"]]},"page":"101-110","title":"Loss on ignition as a method for estimating organic and carbonate content in sediments : reproducibility and comparability of results","type":"article-journal","volume":"25"},"uris":["http://www.mendeley.com/documents/?uuid=3cc85ea9-e22b-4184-9317-446c4e83fcc4"]},{"id":"ITEM-2","itemData":{"ISBN":"0921-2728","author":[{"dropping-particle":"","family":"Santisteban","given":"J I","non-dropping-particle":"","parse-names":false,"suffix":""},{"dropping-particle":"","family":"Mediavilla","given":"R","non-dropping-particle":"","parse-names":false,"suffix":""},{"dropping-particle":"","family":"Lopez-Pamo","given":"E","non-dropping-particle":"","parse-names":false,"suffix":""},{"dropping-particle":"","family":"Dabrio","given":"C J","non-dropping-particle":"","parse-names":false,"suffix":""},{"dropping-particle":"","family":"Zapata","given":"M B R","non-dropping-particle":"","parse-names":false,"suffix":""},{"dropping-particle":"","family":"Garcia","given":"M J G","non-dropping-particle":"","parse-names":false,"suffix":""},{"dropping-particle":"","family":"Castano","given":"S","non-dropping-particle":"","parse-names":false,"suffix":""},{"dropping-particle":"","family":"Martínez-Alfaro","given":"P E","non-dropping-particle":"","parse-names":false,"suffix":""}],"container-title":"Journal of Paleolimnology","id":"ITEM-2","issue":"3","issued":{"date-parts":[["2004"]]},"page":"287-299","title":"Loss on ignition: a qualitative or quantitative method for organic matter and carbonate mineral content in sediments?","type":"article-journal","volume":"32"},"uris":["http://www.mendeley.com/documents/?uuid=f93293b5-0df9-4e83-9df1-b9198abc35a7"]}],"mendeley":{"formattedCitation":"(Heiri et al., 2001; Santisteban et al., 2004)","plainTextFormattedCitation":"(Heiri et al., 2001; Santisteban et al., 2004)","previouslyFormattedCitation":"(Heiri et al., 2001; Santisteban et al., 2004)"},"properties":{"noteIndex":0},"schema":"https://github.com/citation-style-language/schema/raw/master/csl-citation.json"}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(Heiri et al., 2001; Santisteban et al., 2004)</w:t>
      </w:r>
      <w:r w:rsidRPr="006B1631">
        <w:rPr>
          <w:rFonts w:ascii="Times New Roman" w:hAnsi="Times New Roman" w:cs="Times New Roman"/>
        </w:rPr>
        <w:fldChar w:fldCharType="end"/>
      </w:r>
      <w:r w:rsidRPr="006B1631">
        <w:rPr>
          <w:rFonts w:ascii="Times New Roman" w:hAnsi="Times New Roman" w:cs="Times New Roman"/>
        </w:rPr>
        <w:t xml:space="preserve">. The proportion (%) of </w:t>
      </w:r>
      <w:proofErr w:type="spellStart"/>
      <w:r w:rsidRPr="006B1631">
        <w:rPr>
          <w:rFonts w:ascii="Times New Roman" w:hAnsi="Times New Roman" w:cs="Times New Roman"/>
        </w:rPr>
        <w:t>terrigenous</w:t>
      </w:r>
      <w:proofErr w:type="spellEnd"/>
      <w:r w:rsidRPr="006B1631">
        <w:rPr>
          <w:rFonts w:ascii="Times New Roman" w:hAnsi="Times New Roman" w:cs="Times New Roman"/>
        </w:rPr>
        <w:t xml:space="preserve"> sediment was then determined by subtraction from the </w:t>
      </w:r>
      <w:del w:id="456" w:author="Curt Storlazzi" w:date="2020-12-14T13:23:00Z">
        <w:r w:rsidRPr="006B1631" w:rsidDel="001B73EA">
          <w:rPr>
            <w:rFonts w:ascii="Times New Roman" w:hAnsi="Times New Roman" w:cs="Times New Roman"/>
          </w:rPr>
          <w:delText xml:space="preserve">% </w:delText>
        </w:r>
      </w:del>
      <w:ins w:id="457" w:author="Curt Storlazzi" w:date="2020-12-14T13:23:00Z">
        <w:r w:rsidR="001B73EA">
          <w:rPr>
            <w:rFonts w:ascii="Times New Roman" w:hAnsi="Times New Roman" w:cs="Times New Roman"/>
          </w:rPr>
          <w:t>mass of</w:t>
        </w:r>
        <w:r w:rsidR="001B73EA" w:rsidRPr="006B1631">
          <w:rPr>
            <w:rFonts w:ascii="Times New Roman" w:hAnsi="Times New Roman" w:cs="Times New Roman"/>
          </w:rPr>
          <w:t xml:space="preserve"> </w:t>
        </w:r>
      </w:ins>
      <w:r w:rsidRPr="006B1631">
        <w:rPr>
          <w:rFonts w:ascii="Times New Roman" w:hAnsi="Times New Roman" w:cs="Times New Roman"/>
        </w:rPr>
        <w:t xml:space="preserve">organic and </w:t>
      </w:r>
      <w:del w:id="458" w:author="Curt Storlazzi" w:date="2020-12-14T13:23:00Z">
        <w:r w:rsidRPr="006B1631" w:rsidDel="001B73EA">
          <w:rPr>
            <w:rFonts w:ascii="Times New Roman" w:hAnsi="Times New Roman" w:cs="Times New Roman"/>
          </w:rPr>
          <w:delText>%</w:delText>
        </w:r>
      </w:del>
      <w:r w:rsidRPr="006B1631">
        <w:rPr>
          <w:rFonts w:ascii="Times New Roman" w:hAnsi="Times New Roman" w:cs="Times New Roman"/>
        </w:rPr>
        <w:t xml:space="preserve"> carbonate </w:t>
      </w:r>
      <w:ins w:id="459" w:author="Curt Storlazzi" w:date="2020-12-14T13:23:00Z">
        <w:r w:rsidR="001B73EA">
          <w:rPr>
            <w:rFonts w:ascii="Times New Roman" w:hAnsi="Times New Roman" w:cs="Times New Roman"/>
          </w:rPr>
          <w:t xml:space="preserve">material </w:t>
        </w:r>
      </w:ins>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Conservation","id":"ITEM-2","issue":"3","issued":{"date-parts":[["2013"]]},"page":"417-429","title":"Terrigenous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 Gray et al., 2012)","plainTextFormattedCitation":"(DeMartini et al., 2013; Gray et al., 2012)","previouslyFormattedCitation":"(DeMartini et al., 2013; Gray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 Gray et al., 2012)</w:t>
      </w:r>
      <w:r w:rsidRPr="006B1631">
        <w:rPr>
          <w:rFonts w:ascii="Times New Roman" w:hAnsi="Times New Roman" w:cs="Times New Roman"/>
        </w:rPr>
        <w:fldChar w:fldCharType="end"/>
      </w:r>
      <w:r w:rsidRPr="006B1631">
        <w:rPr>
          <w:rFonts w:ascii="Times New Roman" w:hAnsi="Times New Roman" w:cs="Times New Roman"/>
        </w:rPr>
        <w:t xml:space="preserve">. Sediment accumulation results were normalized for </w:t>
      </w:r>
      <w:r w:rsidR="005E2E0A" w:rsidRPr="006B1631">
        <w:rPr>
          <w:rFonts w:ascii="Times New Roman" w:hAnsi="Times New Roman" w:cs="Times New Roman"/>
        </w:rPr>
        <w:t>device</w:t>
      </w:r>
      <w:r w:rsidRPr="00D56866">
        <w:rPr>
          <w:rFonts w:ascii="Times New Roman" w:hAnsi="Times New Roman" w:cs="Times New Roman"/>
        </w:rPr>
        <w:t xml:space="preserve"> diameter and deployment time (g m</w:t>
      </w:r>
      <w:r w:rsidRPr="00D56866">
        <w:rPr>
          <w:rFonts w:ascii="Times New Roman" w:hAnsi="Times New Roman" w:cs="Times New Roman"/>
          <w:vertAlign w:val="superscript"/>
        </w:rPr>
        <w:t xml:space="preserve">-2 </w:t>
      </w:r>
      <w:r w:rsidRPr="00D56866">
        <w:rPr>
          <w:rFonts w:ascii="Times New Roman" w:hAnsi="Times New Roman" w:cs="Times New Roman"/>
        </w:rPr>
        <w:t>d</w:t>
      </w:r>
      <w:r w:rsidRPr="00D56866">
        <w:rPr>
          <w:rFonts w:ascii="Times New Roman" w:hAnsi="Times New Roman" w:cs="Times New Roman"/>
          <w:vertAlign w:val="superscript"/>
        </w:rPr>
        <w:t>-1</w:t>
      </w:r>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Kauai","type":"article-journal","volume":"264"},"uris":["http://www.mendeley.com/documents/?uuid=09f49c2c-69ad-4993-b204-8d205613525d"]}],"mendeley":{"formattedCitation":"(Curt D. Storlazzi et al., 2009)","plainTextFormattedCitation":"(Curt D. Storlazzi et al., 2009)","previouslyFormattedCitation":"(Curt D. Storlazzi et al., 2009)"},"properties":{"noteIndex":0},"schema":"https://github.com/citation-style-language/schema/raw/master/csl-citation.json"}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w:t>
      </w:r>
      <w:del w:id="460" w:author="Curt Storlazzi" w:date="2020-12-14T13:24:00Z">
        <w:r w:rsidR="00CE0924" w:rsidRPr="006B1631" w:rsidDel="001B73EA">
          <w:rPr>
            <w:rFonts w:ascii="Times New Roman" w:hAnsi="Times New Roman" w:cs="Times New Roman"/>
            <w:noProof/>
          </w:rPr>
          <w:delText xml:space="preserve">Curt D. </w:delText>
        </w:r>
      </w:del>
      <w:r w:rsidR="00CE0924" w:rsidRPr="006B1631">
        <w:rPr>
          <w:rFonts w:ascii="Times New Roman" w:hAnsi="Times New Roman" w:cs="Times New Roman"/>
          <w:noProof/>
        </w:rPr>
        <w:t>Storlazzi et al., 2009)</w:t>
      </w:r>
      <w:r w:rsidRPr="006B1631">
        <w:rPr>
          <w:rFonts w:ascii="Times New Roman" w:hAnsi="Times New Roman" w:cs="Times New Roman"/>
        </w:rPr>
        <w:fldChar w:fldCharType="end"/>
      </w:r>
      <w:r w:rsidRPr="006B1631">
        <w:rPr>
          <w:rFonts w:ascii="Times New Roman" w:hAnsi="Times New Roman" w:cs="Times New Roman"/>
        </w:rPr>
        <w:t xml:space="preserve"> to compare </w:t>
      </w:r>
      <w:proofErr w:type="spellStart"/>
      <w:r w:rsidR="005E2E0A" w:rsidRPr="006B1631">
        <w:rPr>
          <w:rFonts w:ascii="Times New Roman" w:hAnsi="Times New Roman" w:cs="Times New Roman"/>
        </w:rPr>
        <w:t>SedPods</w:t>
      </w:r>
      <w:proofErr w:type="spellEnd"/>
      <w:r w:rsidRPr="00D56866">
        <w:rPr>
          <w:rFonts w:ascii="Times New Roman" w:hAnsi="Times New Roman" w:cs="Times New Roman"/>
        </w:rPr>
        <w:t xml:space="preserve"> and traps </w:t>
      </w:r>
      <w:r w:rsidR="005E2E0A" w:rsidRPr="00D56866">
        <w:rPr>
          <w:rFonts w:ascii="Times New Roman" w:hAnsi="Times New Roman" w:cs="Times New Roman"/>
        </w:rPr>
        <w:t>over</w:t>
      </w:r>
      <w:r w:rsidRPr="00D56866">
        <w:rPr>
          <w:rFonts w:ascii="Times New Roman" w:hAnsi="Times New Roman" w:cs="Times New Roman"/>
        </w:rPr>
        <w:t xml:space="preserve"> variable deployment times.</w:t>
      </w:r>
    </w:p>
    <w:p w14:paraId="5B6447EC" w14:textId="77777777" w:rsidR="00DF4708" w:rsidRPr="00D56866" w:rsidRDefault="00DF4708" w:rsidP="00DF4708">
      <w:pPr>
        <w:spacing w:after="0"/>
        <w:rPr>
          <w:rFonts w:ascii="Times New Roman" w:hAnsi="Times New Roman" w:cs="Times New Roman"/>
        </w:rPr>
      </w:pPr>
    </w:p>
    <w:p w14:paraId="3139B54C" w14:textId="0DD88F4F" w:rsidR="00DF4708" w:rsidRPr="000A7C3D" w:rsidRDefault="00DF4708" w:rsidP="00351E78">
      <w:pPr>
        <w:pStyle w:val="Heading3"/>
        <w:rPr>
          <w:rFonts w:ascii="Times New Roman" w:hAnsi="Times New Roman" w:cs="Times New Roman"/>
        </w:rPr>
      </w:pPr>
      <w:r w:rsidRPr="000A7C3D">
        <w:rPr>
          <w:rFonts w:ascii="Times New Roman" w:hAnsi="Times New Roman" w:cs="Times New Roman"/>
        </w:rPr>
        <w:t>2.2</w:t>
      </w:r>
      <w:r w:rsidR="00351E78" w:rsidRPr="000A7C3D">
        <w:rPr>
          <w:rFonts w:ascii="Times New Roman" w:hAnsi="Times New Roman" w:cs="Times New Roman"/>
        </w:rPr>
        <w:t>.3</w:t>
      </w:r>
      <w:r w:rsidRPr="000A7C3D">
        <w:rPr>
          <w:rFonts w:ascii="Times New Roman" w:hAnsi="Times New Roman" w:cs="Times New Roman"/>
        </w:rPr>
        <w:t xml:space="preserve"> Time-lapse photography of </w:t>
      </w:r>
      <w:proofErr w:type="spellStart"/>
      <w:r w:rsidR="00351E78" w:rsidRPr="000A7C3D">
        <w:rPr>
          <w:rFonts w:ascii="Times New Roman" w:hAnsi="Times New Roman" w:cs="Times New Roman"/>
        </w:rPr>
        <w:t>terrigenous</w:t>
      </w:r>
      <w:proofErr w:type="spellEnd"/>
      <w:r w:rsidR="00351E78" w:rsidRPr="000A7C3D">
        <w:rPr>
          <w:rFonts w:ascii="Times New Roman" w:hAnsi="Times New Roman" w:cs="Times New Roman"/>
        </w:rPr>
        <w:t xml:space="preserve"> </w:t>
      </w:r>
      <w:r w:rsidRPr="000A7C3D">
        <w:rPr>
          <w:rFonts w:ascii="Times New Roman" w:hAnsi="Times New Roman" w:cs="Times New Roman"/>
        </w:rPr>
        <w:t>sediment plumes</w:t>
      </w:r>
    </w:p>
    <w:p w14:paraId="2ABF4749" w14:textId="1FA7AF51" w:rsidR="00DF4708" w:rsidRPr="00D56866" w:rsidRDefault="00DF4708" w:rsidP="00946B83">
      <w:pPr>
        <w:spacing w:after="0"/>
        <w:ind w:firstLine="720"/>
        <w:rPr>
          <w:rFonts w:ascii="Times New Roman" w:hAnsi="Times New Roman" w:cs="Times New Roman"/>
        </w:rPr>
      </w:pPr>
      <w:r w:rsidRPr="006B1631">
        <w:rPr>
          <w:rFonts w:ascii="Times New Roman" w:hAnsi="Times New Roman" w:cs="Times New Roman"/>
        </w:rPr>
        <w:t xml:space="preserve">A Moultrie </w:t>
      </w:r>
      <w:proofErr w:type="spellStart"/>
      <w:r w:rsidRPr="006B1631">
        <w:rPr>
          <w:rFonts w:ascii="Times New Roman" w:hAnsi="Times New Roman" w:cs="Times New Roman"/>
        </w:rPr>
        <w:t>GameSpy</w:t>
      </w:r>
      <w:proofErr w:type="spellEnd"/>
      <w:r w:rsidRPr="006B1631">
        <w:rPr>
          <w:rFonts w:ascii="Times New Roman" w:hAnsi="Times New Roman" w:cs="Times New Roman"/>
        </w:rPr>
        <w:t xml:space="preserve"> I-35 t</w:t>
      </w:r>
      <w:r w:rsidR="005E2E0A" w:rsidRPr="006B1631">
        <w:rPr>
          <w:rFonts w:ascii="Times New Roman" w:hAnsi="Times New Roman" w:cs="Times New Roman"/>
        </w:rPr>
        <w:t>ime</w:t>
      </w:r>
      <w:ins w:id="461" w:author="Curt Storlazzi" w:date="2020-12-14T14:01:00Z">
        <w:r w:rsidR="007C4084">
          <w:rPr>
            <w:rFonts w:ascii="Times New Roman" w:hAnsi="Times New Roman" w:cs="Times New Roman"/>
          </w:rPr>
          <w:t>-</w:t>
        </w:r>
      </w:ins>
      <w:r w:rsidR="005E2E0A" w:rsidRPr="006B1631">
        <w:rPr>
          <w:rFonts w:ascii="Times New Roman" w:hAnsi="Times New Roman" w:cs="Times New Roman"/>
        </w:rPr>
        <w:t xml:space="preserve">lapse </w:t>
      </w:r>
      <w:r w:rsidRPr="006B1631">
        <w:rPr>
          <w:rFonts w:ascii="Times New Roman" w:hAnsi="Times New Roman" w:cs="Times New Roman"/>
        </w:rPr>
        <w:t xml:space="preserve">camera was installed in January and February 2014 to </w:t>
      </w:r>
      <w:r w:rsidR="00294701" w:rsidRPr="00D56866">
        <w:rPr>
          <w:rFonts w:ascii="Times New Roman" w:hAnsi="Times New Roman" w:cs="Times New Roman"/>
        </w:rPr>
        <w:t>characterize the variability of surface properties in the bay and image</w:t>
      </w:r>
      <w:r w:rsidRPr="00D56866">
        <w:rPr>
          <w:rFonts w:ascii="Times New Roman" w:hAnsi="Times New Roman" w:cs="Times New Roman"/>
        </w:rPr>
        <w:t xml:space="preserve"> sediment plumes</w:t>
      </w:r>
      <w:r w:rsidR="00A11978" w:rsidRPr="00D56866">
        <w:rPr>
          <w:rFonts w:ascii="Times New Roman" w:hAnsi="Times New Roman" w:cs="Times New Roman"/>
        </w:rPr>
        <w:t xml:space="preserve"> discharged from </w:t>
      </w:r>
      <w:proofErr w:type="spellStart"/>
      <w:r w:rsidR="00A11978" w:rsidRPr="00D56866">
        <w:rPr>
          <w:rFonts w:ascii="Times New Roman" w:hAnsi="Times New Roman" w:cs="Times New Roman"/>
        </w:rPr>
        <w:t>Faga’alu</w:t>
      </w:r>
      <w:proofErr w:type="spellEnd"/>
      <w:r w:rsidR="00A11978" w:rsidRPr="00D56866">
        <w:rPr>
          <w:rFonts w:ascii="Times New Roman" w:hAnsi="Times New Roman" w:cs="Times New Roman"/>
        </w:rPr>
        <w:t xml:space="preserve"> Stream</w:t>
      </w:r>
      <w:r w:rsidRPr="00D56866">
        <w:rPr>
          <w:rFonts w:ascii="Times New Roman" w:hAnsi="Times New Roman" w:cs="Times New Roman"/>
        </w:rPr>
        <w:t xml:space="preserve"> following storms. The camera was deployed </w:t>
      </w:r>
      <w:r w:rsidR="00A11978" w:rsidRPr="00D56866">
        <w:rPr>
          <w:rFonts w:ascii="Times New Roman" w:hAnsi="Times New Roman" w:cs="Times New Roman"/>
        </w:rPr>
        <w:t xml:space="preserve">on the south side of </w:t>
      </w:r>
      <w:proofErr w:type="spellStart"/>
      <w:r w:rsidR="00A11978" w:rsidRPr="00D56866">
        <w:rPr>
          <w:rFonts w:ascii="Times New Roman" w:hAnsi="Times New Roman" w:cs="Times New Roman"/>
        </w:rPr>
        <w:t>Faga'alu</w:t>
      </w:r>
      <w:proofErr w:type="spellEnd"/>
      <w:r w:rsidR="00A11978" w:rsidRPr="00D56866">
        <w:rPr>
          <w:rFonts w:ascii="Times New Roman" w:hAnsi="Times New Roman" w:cs="Times New Roman"/>
        </w:rPr>
        <w:t xml:space="preserve"> Bay (</w:t>
      </w:r>
      <w:r w:rsidR="00A11978" w:rsidRPr="006B1631">
        <w:rPr>
          <w:rFonts w:ascii="Times New Roman" w:hAnsi="Times New Roman" w:cs="Times New Roman"/>
        </w:rPr>
        <w:fldChar w:fldCharType="begin"/>
      </w:r>
      <w:r w:rsidR="00A11978" w:rsidRPr="00D56866">
        <w:rPr>
          <w:rFonts w:ascii="Times New Roman" w:hAnsi="Times New Roman" w:cs="Times New Roman"/>
        </w:rPr>
        <w:instrText xml:space="preserve"> REF _Ref447276231 \h </w:instrText>
      </w:r>
      <w:r w:rsidR="00A11978" w:rsidRPr="006B1631">
        <w:rPr>
          <w:rFonts w:ascii="Times New Roman" w:hAnsi="Times New Roman" w:cs="Times New Roman"/>
        </w:rPr>
      </w:r>
      <w:r w:rsidR="00A11978" w:rsidRPr="006B1631">
        <w:rPr>
          <w:rFonts w:ascii="Times New Roman" w:hAnsi="Times New Roman" w:cs="Times New Roman"/>
        </w:rPr>
        <w:fldChar w:fldCharType="separate"/>
      </w:r>
      <w:r w:rsidR="00A11978" w:rsidRPr="006B1631">
        <w:rPr>
          <w:rFonts w:ascii="Times New Roman" w:hAnsi="Times New Roman" w:cs="Times New Roman"/>
        </w:rPr>
        <w:t xml:space="preserve">Figure </w:t>
      </w:r>
      <w:r w:rsidR="00A11978" w:rsidRPr="006B1631">
        <w:rPr>
          <w:rFonts w:ascii="Times New Roman" w:hAnsi="Times New Roman" w:cs="Times New Roman"/>
          <w:noProof/>
        </w:rPr>
        <w:t>1</w:t>
      </w:r>
      <w:r w:rsidR="00A11978" w:rsidRPr="006B1631">
        <w:rPr>
          <w:rFonts w:ascii="Times New Roman" w:hAnsi="Times New Roman" w:cs="Times New Roman"/>
        </w:rPr>
        <w:fldChar w:fldCharType="end"/>
      </w:r>
      <w:r w:rsidR="00A11978" w:rsidRPr="006B1631">
        <w:rPr>
          <w:rFonts w:ascii="Times New Roman" w:hAnsi="Times New Roman" w:cs="Times New Roman"/>
        </w:rPr>
        <w:t xml:space="preserve">) </w:t>
      </w:r>
      <w:ins w:id="462" w:author="Curt Storlazzi" w:date="2020-12-14T13:24:00Z">
        <w:r w:rsidR="001B73EA">
          <w:rPr>
            <w:rFonts w:ascii="Times New Roman" w:hAnsi="Times New Roman" w:cs="Times New Roman"/>
          </w:rPr>
          <w:t xml:space="preserve">and acquired imagery </w:t>
        </w:r>
      </w:ins>
      <w:del w:id="463" w:author="Curt Storlazzi" w:date="2020-12-14T13:24:00Z">
        <w:r w:rsidRPr="006B1631" w:rsidDel="001B73EA">
          <w:rPr>
            <w:rFonts w:ascii="Times New Roman" w:hAnsi="Times New Roman" w:cs="Times New Roman"/>
          </w:rPr>
          <w:delText>a</w:delText>
        </w:r>
        <w:r w:rsidR="005E2E0A" w:rsidRPr="006B1631" w:rsidDel="001B73EA">
          <w:rPr>
            <w:rFonts w:ascii="Times New Roman" w:hAnsi="Times New Roman" w:cs="Times New Roman"/>
          </w:rPr>
          <w:delText>t</w:delText>
        </w:r>
        <w:r w:rsidRPr="00D56866" w:rsidDel="001B73EA">
          <w:rPr>
            <w:rFonts w:ascii="Times New Roman" w:hAnsi="Times New Roman" w:cs="Times New Roman"/>
          </w:rPr>
          <w:delText xml:space="preserve"> </w:delText>
        </w:r>
      </w:del>
      <w:ins w:id="464" w:author="Curt Storlazzi" w:date="2020-12-14T13:24:00Z">
        <w:r w:rsidR="001B73EA">
          <w:rPr>
            <w:rFonts w:ascii="Times New Roman" w:hAnsi="Times New Roman" w:cs="Times New Roman"/>
          </w:rPr>
          <w:t>every</w:t>
        </w:r>
        <w:r w:rsidR="001B73EA" w:rsidRPr="00D56866">
          <w:rPr>
            <w:rFonts w:ascii="Times New Roman" w:hAnsi="Times New Roman" w:cs="Times New Roman"/>
          </w:rPr>
          <w:t xml:space="preserve"> </w:t>
        </w:r>
      </w:ins>
      <w:r w:rsidRPr="00D56866">
        <w:rPr>
          <w:rFonts w:ascii="Times New Roman" w:hAnsi="Times New Roman" w:cs="Times New Roman"/>
        </w:rPr>
        <w:t xml:space="preserve">15-min </w:t>
      </w:r>
      <w:del w:id="465" w:author="Curt Storlazzi" w:date="2020-12-14T13:24:00Z">
        <w:r w:rsidR="005E2E0A" w:rsidRPr="00D56866" w:rsidDel="001B73EA">
          <w:rPr>
            <w:rFonts w:ascii="Times New Roman" w:hAnsi="Times New Roman" w:cs="Times New Roman"/>
          </w:rPr>
          <w:delText xml:space="preserve">photo </w:delText>
        </w:r>
        <w:r w:rsidRPr="00D56866" w:rsidDel="001B73EA">
          <w:rPr>
            <w:rFonts w:ascii="Times New Roman" w:hAnsi="Times New Roman" w:cs="Times New Roman"/>
          </w:rPr>
          <w:delText>interval</w:delText>
        </w:r>
      </w:del>
      <w:ins w:id="466" w:author="Curt Storlazzi" w:date="2020-12-14T13:24:00Z">
        <w:r w:rsidR="001B73EA">
          <w:rPr>
            <w:rFonts w:ascii="Times New Roman" w:hAnsi="Times New Roman" w:cs="Times New Roman"/>
          </w:rPr>
          <w:t>during daylight hours</w:t>
        </w:r>
      </w:ins>
      <w:r w:rsidRPr="00D56866">
        <w:rPr>
          <w:rFonts w:ascii="Times New Roman" w:hAnsi="Times New Roman" w:cs="Times New Roman"/>
        </w:rPr>
        <w:t xml:space="preserve">. Although </w:t>
      </w:r>
      <w:r w:rsidR="00A11978" w:rsidRPr="00D56866">
        <w:rPr>
          <w:rFonts w:ascii="Times New Roman" w:hAnsi="Times New Roman" w:cs="Times New Roman"/>
        </w:rPr>
        <w:t>suspended-</w:t>
      </w:r>
      <w:r w:rsidRPr="00D56866">
        <w:rPr>
          <w:rFonts w:ascii="Times New Roman" w:hAnsi="Times New Roman" w:cs="Times New Roman"/>
        </w:rPr>
        <w:t xml:space="preserve">sediment concentrations cannot be </w:t>
      </w:r>
      <w:r w:rsidR="005E2E0A" w:rsidRPr="00D56866">
        <w:rPr>
          <w:rFonts w:ascii="Times New Roman" w:hAnsi="Times New Roman" w:cs="Times New Roman"/>
        </w:rPr>
        <w:t>quantified</w:t>
      </w:r>
      <w:r w:rsidRPr="00D56866">
        <w:rPr>
          <w:rFonts w:ascii="Times New Roman" w:hAnsi="Times New Roman" w:cs="Times New Roman"/>
        </w:rPr>
        <w:t xml:space="preserve"> from the images, the brown-colored,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sediment was clearly visible in contrast to the normally </w:t>
      </w:r>
      <w:del w:id="467" w:author="Curt Storlazzi" w:date="2020-12-14T13:25:00Z">
        <w:r w:rsidRPr="00D56866" w:rsidDel="001B73EA">
          <w:rPr>
            <w:rFonts w:ascii="Times New Roman" w:hAnsi="Times New Roman" w:cs="Times New Roman"/>
          </w:rPr>
          <w:delText xml:space="preserve">clear </w:delText>
        </w:r>
      </w:del>
      <w:ins w:id="468" w:author="Curt Storlazzi" w:date="2020-12-14T13:25:00Z">
        <w:r w:rsidR="001B73EA">
          <w:rPr>
            <w:rFonts w:ascii="Times New Roman" w:hAnsi="Times New Roman" w:cs="Times New Roman"/>
          </w:rPr>
          <w:t>bluish-green</w:t>
        </w:r>
        <w:r w:rsidR="001B73EA" w:rsidRPr="00D56866">
          <w:rPr>
            <w:rFonts w:ascii="Times New Roman" w:hAnsi="Times New Roman" w:cs="Times New Roman"/>
          </w:rPr>
          <w:t xml:space="preserve"> </w:t>
        </w:r>
      </w:ins>
      <w:del w:id="469" w:author="Curt Storlazzi" w:date="2020-12-14T13:26:00Z">
        <w:r w:rsidRPr="00D56866" w:rsidDel="001B73EA">
          <w:rPr>
            <w:rFonts w:ascii="Times New Roman" w:hAnsi="Times New Roman" w:cs="Times New Roman"/>
          </w:rPr>
          <w:delText xml:space="preserve">ocean </w:delText>
        </w:r>
      </w:del>
      <w:ins w:id="470" w:author="Curt Storlazzi" w:date="2020-12-14T13:26:00Z">
        <w:r w:rsidR="001B73EA">
          <w:rPr>
            <w:rFonts w:ascii="Times New Roman" w:hAnsi="Times New Roman" w:cs="Times New Roman"/>
          </w:rPr>
          <w:t>sea</w:t>
        </w:r>
      </w:ins>
      <w:r w:rsidRPr="00D56866">
        <w:rPr>
          <w:rFonts w:ascii="Times New Roman" w:hAnsi="Times New Roman" w:cs="Times New Roman"/>
        </w:rPr>
        <w:t xml:space="preserve">water, </w:t>
      </w:r>
      <w:r w:rsidR="005E2E0A" w:rsidRPr="00D56866">
        <w:rPr>
          <w:rFonts w:ascii="Times New Roman" w:hAnsi="Times New Roman" w:cs="Times New Roman"/>
        </w:rPr>
        <w:t>characterizing the spatial</w:t>
      </w:r>
      <w:r w:rsidRPr="00D56866">
        <w:rPr>
          <w:rFonts w:ascii="Times New Roman" w:hAnsi="Times New Roman" w:cs="Times New Roman"/>
        </w:rPr>
        <w:t xml:space="preserve"> pattern and</w:t>
      </w:r>
      <w:r w:rsidR="00946B83" w:rsidRPr="00D56866">
        <w:rPr>
          <w:rFonts w:ascii="Times New Roman" w:hAnsi="Times New Roman" w:cs="Times New Roman"/>
        </w:rPr>
        <w:t xml:space="preserve"> trajectory of the</w:t>
      </w:r>
      <w:r w:rsidR="005E2E0A" w:rsidRPr="00D56866">
        <w:rPr>
          <w:rFonts w:ascii="Times New Roman" w:hAnsi="Times New Roman" w:cs="Times New Roman"/>
        </w:rPr>
        <w:t xml:space="preserve"> sediment</w:t>
      </w:r>
      <w:r w:rsidR="00946B83" w:rsidRPr="00D56866">
        <w:rPr>
          <w:rFonts w:ascii="Times New Roman" w:hAnsi="Times New Roman" w:cs="Times New Roman"/>
        </w:rPr>
        <w:t xml:space="preserve"> plume.</w:t>
      </w:r>
    </w:p>
    <w:p w14:paraId="6D5251CD" w14:textId="77777777" w:rsidR="00DF4708" w:rsidRPr="00D56866" w:rsidRDefault="00DF4708" w:rsidP="00DF4708">
      <w:pPr>
        <w:spacing w:after="0"/>
        <w:rPr>
          <w:rFonts w:ascii="Times New Roman" w:hAnsi="Times New Roman" w:cs="Times New Roman"/>
        </w:rPr>
      </w:pPr>
    </w:p>
    <w:p w14:paraId="66DA5F6B" w14:textId="0B34BE21" w:rsidR="00DF4708" w:rsidRPr="000A7C3D" w:rsidRDefault="00351E78" w:rsidP="00A11978">
      <w:pPr>
        <w:pStyle w:val="Heading3"/>
        <w:rPr>
          <w:rFonts w:ascii="Times New Roman" w:hAnsi="Times New Roman" w:cs="Times New Roman"/>
        </w:rPr>
      </w:pPr>
      <w:r w:rsidRPr="000A7C3D">
        <w:rPr>
          <w:rFonts w:ascii="Times New Roman" w:hAnsi="Times New Roman" w:cs="Times New Roman"/>
        </w:rPr>
        <w:lastRenderedPageBreak/>
        <w:t>2.2.4 Oceanic</w:t>
      </w:r>
      <w:r w:rsidR="00DF4708" w:rsidRPr="000A7C3D">
        <w:rPr>
          <w:rFonts w:ascii="Times New Roman" w:hAnsi="Times New Roman" w:cs="Times New Roman"/>
        </w:rPr>
        <w:t xml:space="preserve"> </w:t>
      </w:r>
      <w:r w:rsidRPr="000A7C3D">
        <w:rPr>
          <w:rFonts w:ascii="Times New Roman" w:hAnsi="Times New Roman" w:cs="Times New Roman"/>
        </w:rPr>
        <w:t>f</w:t>
      </w:r>
      <w:r w:rsidR="00DF4708" w:rsidRPr="000A7C3D">
        <w:rPr>
          <w:rFonts w:ascii="Times New Roman" w:hAnsi="Times New Roman" w:cs="Times New Roman"/>
        </w:rPr>
        <w:t>orcing</w:t>
      </w:r>
    </w:p>
    <w:p w14:paraId="6E09BF9F" w14:textId="65205DC9" w:rsidR="007E3E41" w:rsidRPr="006B1631" w:rsidRDefault="007E3E41" w:rsidP="009C7F0B">
      <w:pPr>
        <w:spacing w:after="0"/>
        <w:ind w:firstLine="720"/>
        <w:rPr>
          <w:rFonts w:ascii="Times New Roman" w:hAnsi="Times New Roman" w:cs="Times New Roman"/>
        </w:rPr>
      </w:pPr>
      <w:r w:rsidRPr="006B1631">
        <w:rPr>
          <w:rFonts w:ascii="Times New Roman" w:hAnsi="Times New Roman" w:cs="Times New Roman"/>
        </w:rPr>
        <w:t xml:space="preserve">In situ </w:t>
      </w:r>
      <w:r w:rsidRPr="00D56866">
        <w:rPr>
          <w:rFonts w:ascii="Times New Roman" w:hAnsi="Times New Roman" w:cs="Times New Roman"/>
        </w:rPr>
        <w:t xml:space="preserve">wave data was not available at the study site during sediment trap deployments, but data from a wave gauge installed previously in </w:t>
      </w:r>
      <w:commentRangeStart w:id="471"/>
      <w:proofErr w:type="spellStart"/>
      <w:r w:rsidRPr="00D56866">
        <w:rPr>
          <w:rFonts w:ascii="Times New Roman" w:hAnsi="Times New Roman" w:cs="Times New Roman"/>
        </w:rPr>
        <w:t>Faga'alu</w:t>
      </w:r>
      <w:proofErr w:type="spellEnd"/>
      <w:r w:rsidRPr="00D56866">
        <w:rPr>
          <w:rFonts w:ascii="Times New Roman" w:hAnsi="Times New Roman" w:cs="Times New Roman"/>
        </w:rPr>
        <w:t xml:space="preserve"> </w:t>
      </w:r>
      <w:ins w:id="472" w:author="Curt Storlazzi" w:date="2020-12-14T13:26:00Z">
        <w:r w:rsidR="000E2F00">
          <w:rPr>
            <w:rFonts w:ascii="Times New Roman" w:hAnsi="Times New Roman" w:cs="Times New Roman"/>
          </w:rPr>
          <w:t xml:space="preserve">Bay </w:t>
        </w:r>
      </w:ins>
      <w:r w:rsidRPr="00D56866">
        <w:rPr>
          <w:rFonts w:ascii="Times New Roman" w:hAnsi="Times New Roman" w:cs="Times New Roman"/>
        </w:rPr>
        <w:t xml:space="preserve">for 2 months </w:t>
      </w:r>
      <w:r w:rsidR="00946B83" w:rsidRPr="00D56866">
        <w:rPr>
          <w:rFonts w:ascii="Times New Roman" w:hAnsi="Times New Roman" w:cs="Times New Roman"/>
        </w:rPr>
        <w:t xml:space="preserve">compared well </w:t>
      </w:r>
      <w:r w:rsidRPr="00D56866">
        <w:rPr>
          <w:rFonts w:ascii="Times New Roman" w:hAnsi="Times New Roman" w:cs="Times New Roman"/>
        </w:rPr>
        <w:t xml:space="preserve">with NOAA </w:t>
      </w:r>
      <w:proofErr w:type="spellStart"/>
      <w:r w:rsidRPr="00D56866">
        <w:rPr>
          <w:rFonts w:ascii="Times New Roman" w:hAnsi="Times New Roman" w:cs="Times New Roman"/>
        </w:rPr>
        <w:t>WaveWatch</w:t>
      </w:r>
      <w:proofErr w:type="spellEnd"/>
      <w:r w:rsidRPr="00D56866">
        <w:rPr>
          <w:rFonts w:ascii="Times New Roman" w:hAnsi="Times New Roman" w:cs="Times New Roman"/>
        </w:rPr>
        <w:t xml:space="preserve"> III Samoa Regional Wave Model (WW3) </w:t>
      </w:r>
      <w:commentRangeStart w:id="473"/>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{"citationItems":[{"id":"ITEM-1","itemData":{"URL":"http://oos.soest.hawaii.edu/pacioos/","accessed":{"date-parts":[["2009","5","20"]]},"author":[{"dropping-particle":"","family":"PACIOOS","given":"Pacific Islands Ocean Observing System","non-dropping-particle":"","parse-names":false,"suffix":""}],"id":"ITEM-1","issued":{"date-parts":[["2016"]]},"title":"WaveWatch III Samoa Regional Model","type":"webpage"},"uris":["http://www.mendeley.com/documents/?uuid=7cd04332-fefa-4998-a383-421505d244df"]}],"mendeley":{"formattedCitation":"(PACIOOS, 2016)","plainTextFormattedCitation":"(PACIOOS, 2016)","previouslyFormattedCitation":"(PACIOOS, 2016)"},"properties":{"noteIndex":0},"schema":"https://github.com/citation-style-language/schema/raw/master/csl-citation.json"}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(PACIOOS, 2016)</w:t>
      </w:r>
      <w:r w:rsidRPr="00D56866">
        <w:rPr>
          <w:rFonts w:ascii="Times New Roman" w:hAnsi="Times New Roman" w:cs="Times New Roman"/>
        </w:rPr>
        <w:fldChar w:fldCharType="end"/>
      </w:r>
      <w:commentRangeEnd w:id="471"/>
      <w:commentRangeEnd w:id="473"/>
      <w:r w:rsidR="000E2F00">
        <w:rPr>
          <w:rStyle w:val="CommentReference"/>
          <w:rFonts w:asciiTheme="minorHAnsi" w:hAnsiTheme="minorHAnsi"/>
        </w:rPr>
        <w:commentReference w:id="473"/>
      </w:r>
      <w:r w:rsidR="00531D4A" w:rsidRPr="000A7C3D">
        <w:rPr>
          <w:rStyle w:val="CommentReference"/>
          <w:rFonts w:ascii="Times New Roman" w:hAnsi="Times New Roman" w:cs="Times New Roman"/>
        </w:rPr>
        <w:commentReference w:id="471"/>
      </w:r>
      <w:r w:rsidRPr="006B1631">
        <w:rPr>
          <w:rFonts w:ascii="Times New Roman" w:hAnsi="Times New Roman" w:cs="Times New Roman"/>
        </w:rPr>
        <w:t>. To characterize wave conditions during sediment trap deployments, mean wave height (</w:t>
      </w:r>
      <w:proofErr w:type="spellStart"/>
      <w:r w:rsidR="00F876CA" w:rsidRPr="00D56866">
        <w:rPr>
          <w:rFonts w:ascii="Times New Roman" w:hAnsi="Times New Roman" w:cs="Times New Roman"/>
          <w:i/>
        </w:rPr>
        <w:t>H</w:t>
      </w:r>
      <w:r w:rsidRPr="00D56866">
        <w:rPr>
          <w:rFonts w:ascii="Times New Roman" w:hAnsi="Times New Roman" w:cs="Times New Roman"/>
          <w:i/>
        </w:rPr>
        <w:t>m</w:t>
      </w:r>
      <w:r w:rsidR="00F876CA" w:rsidRPr="00D56866">
        <w:rPr>
          <w:rFonts w:ascii="Times New Roman" w:hAnsi="Times New Roman" w:cs="Times New Roman"/>
          <w:i/>
        </w:rPr>
        <w:t>ean</w:t>
      </w:r>
      <w:proofErr w:type="spellEnd"/>
      <w:r w:rsidR="00FC396F" w:rsidRPr="00D56866">
        <w:rPr>
          <w:rFonts w:ascii="Times New Roman" w:hAnsi="Times New Roman" w:cs="Times New Roman"/>
        </w:rPr>
        <w:t>, in m</w:t>
      </w:r>
      <w:r w:rsidRPr="00D56866">
        <w:rPr>
          <w:rFonts w:ascii="Times New Roman" w:hAnsi="Times New Roman" w:cs="Times New Roman"/>
        </w:rPr>
        <w:t xml:space="preserve">) was calculated from WW3 data on daily mean significant wave height during the </w:t>
      </w:r>
      <w:r w:rsidR="005E2E0A" w:rsidRPr="00D56866">
        <w:rPr>
          <w:rFonts w:ascii="Times New Roman" w:hAnsi="Times New Roman" w:cs="Times New Roman"/>
        </w:rPr>
        <w:t>trap deployments</w:t>
      </w:r>
      <w:r w:rsidRPr="00D56866">
        <w:rPr>
          <w:rFonts w:ascii="Times New Roman" w:hAnsi="Times New Roman" w:cs="Times New Roman"/>
        </w:rPr>
        <w:t xml:space="preserve">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{"citationItems":[{"id":"ITEM-1","itemData":{"DOI":"10.2112/JCOASTRES-D-09-00149.1","ISBN":"0749-0208","ISSN":"0749-0208","abstract":"Abstract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Pacific.","author":[{"dropping-particle":"","family":"Seymour","given":"Richard J.","non-dropping-particle":"","parse-names":false,"suffix":""}],"container-title":"Journal of Coastal Research","id":"ITEM-1","issue":"1","issued":{"date-parts":[["2011"]]},"page":"194-201","title":"Evidence for Changes to the Northeast Pacific Wave Climate","type":"article-journal","volume":"27"},"uris":["http://www.mendeley.com/documents/?uuid=36e8a3f8-a652-421b-887e-fcd0220b0e20"]},{"id":"ITEM-2","itemData":{"DOI":"10.2112/SI70-053.1","ISSN":"0749-0208","author":[{"dropping-particle":"","family":"Rangel-Buitrago","given":"Nelson","non-dropping-particle":"","parse-names":false,"suffix":""},{"dropping-particle":"","family":"Anfuso","given":"Giorgio","non-dropping-particle":"","parse-names":false,"suffix":""},{"dropping-particle":"","family":"Phillips","given":"Mike","non-dropping-particle":"","parse-names":false,"suffix":""},{"dropping-particle":"","family":"Thomas","given":"Tony","non-dropping-particle":"","parse-names":false,"suffix":""},{"dropping-particle":"","family":"Alvarez","given":"Oscar","non-dropping-particle":"","parse-names":false,"suffix":""},{"dropping-particle":"","family":"Forero","given":"Manuel","non-dropping-particle":"","parse-names":false,"suffix":""}],"container-title":"Journal of Coastal Research","id":"ITEM-2","issue":"March 2016","issued":{"date-parts":[["2014"]]},"page":"314-319","title":"Characterization of wave climate and extreme events into the SW Spanish and Wales coasts as a first step to define their wave energy potential","type":"article-journal","volume":"70"},"uris":["http://www.mendeley.com/documents/?uuid=c2ddbb03-9661-4403-a19a-a276756ff465"]}],"mendeley":{"formattedCitation":"(Rangel-Buitrago et al., 2014; Seymour, 2011)","plainTextFormattedCitation":"(Rangel-Buitrago et al., 2014; Seymour, 2011)","previouslyFormattedCitation":"(Rangel-Buitrago et al., 2014; Seymour, 2011)"},"properties":{"noteIndex":0},"schema":"https://github.com/citation-style-language/schema/raw/master/csl-citation.json"}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(Rangel-Buitrago et al., 2014; Seymour, 2011)</w:t>
      </w:r>
      <w:r w:rsidRPr="00D56866">
        <w:rPr>
          <w:rFonts w:ascii="Times New Roman" w:hAnsi="Times New Roman" w:cs="Times New Roman"/>
        </w:rPr>
        <w:fldChar w:fldCharType="end"/>
      </w:r>
      <w:r w:rsidRPr="006B1631">
        <w:rPr>
          <w:rFonts w:ascii="Times New Roman" w:hAnsi="Times New Roman" w:cs="Times New Roman"/>
        </w:rPr>
        <w:t>.</w:t>
      </w:r>
    </w:p>
    <w:p w14:paraId="68197CA1" w14:textId="4A69E026" w:rsidR="007E3E41" w:rsidRPr="00D56866" w:rsidRDefault="007E3E41" w:rsidP="00946B83">
      <w:pPr>
        <w:spacing w:after="0"/>
        <w:ind w:firstLine="720"/>
        <w:rPr>
          <w:rFonts w:ascii="Times New Roman" w:hAnsi="Times New Roman" w:cs="Times New Roman"/>
        </w:rPr>
      </w:pPr>
      <w:r w:rsidRPr="00D56866">
        <w:rPr>
          <w:rFonts w:ascii="Times New Roman" w:hAnsi="Times New Roman" w:cs="Times New Roman"/>
        </w:rPr>
        <w:t>This analysis did not investigate the influence of winds directly, but wind waves generated by trade</w:t>
      </w:r>
      <w:r w:rsidR="004D30B4" w:rsidRPr="00D56866">
        <w:rPr>
          <w:rFonts w:ascii="Times New Roman" w:hAnsi="Times New Roman" w:cs="Times New Roman"/>
        </w:rPr>
        <w:t xml:space="preserve"> winds are included in the WW3 model output</w:t>
      </w:r>
      <w:r w:rsidRPr="00D56866">
        <w:rPr>
          <w:rFonts w:ascii="Times New Roman" w:hAnsi="Times New Roman" w:cs="Times New Roman"/>
        </w:rPr>
        <w:t xml:space="preserve">. Strong trade winds are typical in May-September when significant wave height is also high due to trade wind generated waves and </w:t>
      </w:r>
      <w:proofErr w:type="gramStart"/>
      <w:r w:rsidRPr="00D56866">
        <w:rPr>
          <w:rFonts w:ascii="Times New Roman" w:hAnsi="Times New Roman" w:cs="Times New Roman"/>
        </w:rPr>
        <w:t>Austral</w:t>
      </w:r>
      <w:proofErr w:type="gramEnd"/>
      <w:r w:rsidRPr="00D56866">
        <w:rPr>
          <w:rFonts w:ascii="Times New Roman" w:hAnsi="Times New Roman" w:cs="Times New Roman"/>
        </w:rPr>
        <w:t xml:space="preserve">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D56866">
        <w:rPr>
          <w:rFonts w:ascii="Times New Roman" w:hAnsi="Times New Roman" w:cs="Times New Roman"/>
        </w:rPr>
        <w:t>ignificantly correlated with calculated mean wave height</w:t>
      </w:r>
      <w:r w:rsidR="00946B83" w:rsidRPr="00D56866">
        <w:rPr>
          <w:rFonts w:ascii="Times New Roman" w:hAnsi="Times New Roman" w:cs="Times New Roman"/>
        </w:rPr>
        <w:t>.</w:t>
      </w:r>
      <w:r w:rsidR="005E2E0A" w:rsidRPr="00D56866">
        <w:rPr>
          <w:rFonts w:ascii="Times New Roman" w:hAnsi="Times New Roman" w:cs="Times New Roman"/>
        </w:rPr>
        <w:t xml:space="preserve"> See </w:t>
      </w:r>
      <w:r w:rsidR="005E2E0A" w:rsidRPr="00D56866">
        <w:rPr>
          <w:rFonts w:ascii="Times New Roman" w:hAnsi="Times New Roman" w:cs="Times New Roman"/>
        </w:rPr>
        <w:fldChar w:fldCharType="begin" w:fldLock="1"/>
      </w:r>
      <w:r w:rsidR="00667F1D" w:rsidRPr="00D568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005E2E0A" w:rsidRPr="00D56866">
        <w:rPr>
          <w:rFonts w:ascii="Times New Roman" w:hAnsi="Times New Roman" w:cs="Times New Roman"/>
        </w:rPr>
        <w:fldChar w:fldCharType="separate"/>
      </w:r>
      <w:r w:rsidR="005E2E0A" w:rsidRPr="00D56866">
        <w:rPr>
          <w:rFonts w:ascii="Times New Roman" w:hAnsi="Times New Roman" w:cs="Times New Roman"/>
          <w:noProof/>
        </w:rPr>
        <w:t>Storlazzi et al., (2018)</w:t>
      </w:r>
      <w:r w:rsidR="005E2E0A" w:rsidRPr="00D56866">
        <w:rPr>
          <w:rFonts w:ascii="Times New Roman" w:hAnsi="Times New Roman" w:cs="Times New Roman"/>
        </w:rPr>
        <w:fldChar w:fldCharType="end"/>
      </w:r>
      <w:r w:rsidR="005E2E0A" w:rsidRPr="006B1631">
        <w:rPr>
          <w:rFonts w:ascii="Times New Roman" w:hAnsi="Times New Roman" w:cs="Times New Roman"/>
        </w:rPr>
        <w:t xml:space="preserve"> for a full description of </w:t>
      </w:r>
      <w:proofErr w:type="spellStart"/>
      <w:r w:rsidR="005E2E0A" w:rsidRPr="006B1631">
        <w:rPr>
          <w:rFonts w:ascii="Times New Roman" w:hAnsi="Times New Roman" w:cs="Times New Roman"/>
        </w:rPr>
        <w:t>meteorologic</w:t>
      </w:r>
      <w:proofErr w:type="spellEnd"/>
      <w:r w:rsidR="005E2E0A" w:rsidRPr="006B1631">
        <w:rPr>
          <w:rFonts w:ascii="Times New Roman" w:hAnsi="Times New Roman" w:cs="Times New Roman"/>
        </w:rPr>
        <w:t xml:space="preserve"> and oceanographic controls on flow speeds and directions in </w:t>
      </w:r>
      <w:proofErr w:type="spellStart"/>
      <w:r w:rsidR="005E2E0A" w:rsidRPr="006B1631">
        <w:rPr>
          <w:rFonts w:ascii="Times New Roman" w:hAnsi="Times New Roman" w:cs="Times New Roman"/>
        </w:rPr>
        <w:t>Faga’alu</w:t>
      </w:r>
      <w:proofErr w:type="spellEnd"/>
      <w:r w:rsidR="005E2E0A" w:rsidRPr="006B1631">
        <w:rPr>
          <w:rFonts w:ascii="Times New Roman" w:hAnsi="Times New Roman" w:cs="Times New Roman"/>
        </w:rPr>
        <w:t xml:space="preserve"> Bay</w:t>
      </w:r>
      <w:r w:rsidR="005E2E0A" w:rsidRPr="00D56866">
        <w:rPr>
          <w:rFonts w:ascii="Times New Roman" w:hAnsi="Times New Roman" w:cs="Times New Roman"/>
        </w:rPr>
        <w:t xml:space="preserve">. </w:t>
      </w:r>
    </w:p>
    <w:p w14:paraId="349AFD1C" w14:textId="77777777" w:rsidR="007E3E41" w:rsidRPr="00D56866" w:rsidRDefault="007E3E41" w:rsidP="009C7F0B">
      <w:pPr>
        <w:spacing w:after="0"/>
        <w:rPr>
          <w:rFonts w:ascii="Times New Roman" w:hAnsi="Times New Roman" w:cs="Times New Roman"/>
        </w:rPr>
      </w:pPr>
    </w:p>
    <w:p w14:paraId="4891890B" w14:textId="35DEF6AA" w:rsidR="002F494F" w:rsidRPr="000A7C3D" w:rsidRDefault="00946B83" w:rsidP="00946B83">
      <w:pPr>
        <w:pStyle w:val="Heading3"/>
        <w:rPr>
          <w:rFonts w:ascii="Times New Roman" w:hAnsi="Times New Roman" w:cs="Times New Roman"/>
        </w:rPr>
      </w:pPr>
      <w:r w:rsidRPr="000A7C3D">
        <w:rPr>
          <w:rFonts w:ascii="Times New Roman" w:hAnsi="Times New Roman" w:cs="Times New Roman"/>
        </w:rPr>
        <w:t xml:space="preserve">2.2.5 </w:t>
      </w:r>
      <w:r w:rsidR="00DF4708" w:rsidRPr="000A7C3D">
        <w:rPr>
          <w:rFonts w:ascii="Times New Roman" w:hAnsi="Times New Roman" w:cs="Times New Roman"/>
        </w:rPr>
        <w:t>Analytical Methods</w:t>
      </w:r>
    </w:p>
    <w:p w14:paraId="1FDBFF52" w14:textId="1B0DA2DF" w:rsidR="009F4D07" w:rsidRPr="00D56866" w:rsidRDefault="009F4D07" w:rsidP="009C7F0B">
      <w:pPr>
        <w:spacing w:after="0"/>
        <w:ind w:firstLine="720"/>
        <w:rPr>
          <w:rFonts w:ascii="Times New Roman" w:hAnsi="Times New Roman" w:cs="Times New Roman"/>
        </w:rPr>
      </w:pPr>
      <w:proofErr w:type="spellStart"/>
      <w:r w:rsidRPr="006B1631">
        <w:rPr>
          <w:rFonts w:ascii="Times New Roman" w:hAnsi="Times New Roman" w:cs="Times New Roman"/>
        </w:rPr>
        <w:t>U</w:t>
      </w:r>
      <w:r w:rsidR="002F494F" w:rsidRPr="00D56866">
        <w:rPr>
          <w:rFonts w:ascii="Times New Roman" w:hAnsi="Times New Roman" w:cs="Times New Roman"/>
        </w:rPr>
        <w:t>nivariate</w:t>
      </w:r>
      <w:proofErr w:type="spellEnd"/>
      <w:r w:rsidR="002F494F" w:rsidRPr="00D56866">
        <w:rPr>
          <w:rFonts w:ascii="Times New Roman" w:hAnsi="Times New Roman" w:cs="Times New Roman"/>
        </w:rPr>
        <w:t xml:space="preserve"> and multi-</w:t>
      </w:r>
      <w:proofErr w:type="spellStart"/>
      <w:r w:rsidR="002F494F" w:rsidRPr="00D56866">
        <w:rPr>
          <w:rFonts w:ascii="Times New Roman" w:hAnsi="Times New Roman" w:cs="Times New Roman"/>
        </w:rPr>
        <w:t>variate</w:t>
      </w:r>
      <w:proofErr w:type="spellEnd"/>
      <w:r w:rsidR="002F494F" w:rsidRPr="00D56866">
        <w:rPr>
          <w:rFonts w:ascii="Times New Roman" w:hAnsi="Times New Roman" w:cs="Times New Roman"/>
        </w:rPr>
        <w:t xml:space="preserve"> linear regression models were used to determine how</w:t>
      </w:r>
      <w:r w:rsidR="00647015" w:rsidRPr="00D56866">
        <w:rPr>
          <w:rFonts w:ascii="Times New Roman" w:hAnsi="Times New Roman" w:cs="Times New Roman"/>
        </w:rPr>
        <w:t xml:space="preserve"> </w:t>
      </w:r>
      <w:r w:rsidR="00491DA3" w:rsidRPr="00D56866">
        <w:rPr>
          <w:rFonts w:ascii="Times New Roman" w:hAnsi="Times New Roman" w:cs="Times New Roman"/>
          <w:i/>
          <w:iCs/>
        </w:rPr>
        <w:t>SSY</w:t>
      </w:r>
      <w:r w:rsidR="00491DA3" w:rsidRPr="00D56866">
        <w:rPr>
          <w:rFonts w:ascii="Times New Roman" w:hAnsi="Times New Roman" w:cs="Times New Roman"/>
        </w:rPr>
        <w:t xml:space="preserve"> </w:t>
      </w:r>
      <w:r w:rsidR="002F494F" w:rsidRPr="00D56866">
        <w:rPr>
          <w:rFonts w:ascii="Times New Roman" w:hAnsi="Times New Roman" w:cs="Times New Roman"/>
        </w:rPr>
        <w:t xml:space="preserve">(tons) and </w:t>
      </w:r>
      <w:proofErr w:type="spellStart"/>
      <w:r w:rsidR="009D1407" w:rsidRPr="00D56866">
        <w:rPr>
          <w:rFonts w:ascii="Times New Roman" w:hAnsi="Times New Roman" w:cs="Times New Roman"/>
          <w:i/>
        </w:rPr>
        <w:t>Hmean</w:t>
      </w:r>
      <w:proofErr w:type="spellEnd"/>
      <w:r w:rsidR="00647015" w:rsidRPr="00D56866">
        <w:rPr>
          <w:rFonts w:ascii="Times New Roman" w:hAnsi="Times New Roman" w:cs="Times New Roman"/>
        </w:rPr>
        <w:t xml:space="preserve"> </w:t>
      </w:r>
      <w:r w:rsidR="009D1407" w:rsidRPr="00D56866">
        <w:rPr>
          <w:rFonts w:ascii="Times New Roman" w:hAnsi="Times New Roman" w:cs="Times New Roman"/>
        </w:rPr>
        <w:t xml:space="preserve">(m) </w:t>
      </w:r>
      <w:r w:rsidR="00647015" w:rsidRPr="00D56866">
        <w:rPr>
          <w:rFonts w:ascii="Times New Roman" w:hAnsi="Times New Roman" w:cs="Times New Roman"/>
        </w:rPr>
        <w:t>influence</w:t>
      </w:r>
      <w:r w:rsidRPr="00D56866">
        <w:rPr>
          <w:rFonts w:ascii="Times New Roman" w:hAnsi="Times New Roman" w:cs="Times New Roman"/>
        </w:rPr>
        <w:t xml:space="preserve"> temporal patterns of</w:t>
      </w:r>
      <w:r w:rsidR="00647015" w:rsidRPr="00D56866">
        <w:rPr>
          <w:rFonts w:ascii="Times New Roman" w:hAnsi="Times New Roman" w:cs="Times New Roman"/>
        </w:rPr>
        <w:t xml:space="preserve"> </w:t>
      </w:r>
      <w:r w:rsidR="002F494F" w:rsidRPr="00D56866">
        <w:rPr>
          <w:rFonts w:ascii="Times New Roman" w:hAnsi="Times New Roman" w:cs="Times New Roman"/>
        </w:rPr>
        <w:t xml:space="preserve">sediment accumulation rates in </w:t>
      </w:r>
      <w:r w:rsidR="00D365F0" w:rsidRPr="00D56866">
        <w:rPr>
          <w:rFonts w:ascii="Times New Roman" w:hAnsi="Times New Roman" w:cs="Times New Roman"/>
        </w:rPr>
        <w:t>sediment trap</w:t>
      </w:r>
      <w:r w:rsidR="002F494F" w:rsidRPr="00D56866">
        <w:rPr>
          <w:rFonts w:ascii="Times New Roman" w:hAnsi="Times New Roman" w:cs="Times New Roman"/>
        </w:rPr>
        <w:t xml:space="preserve">s and </w:t>
      </w:r>
      <w:r w:rsidR="00647015" w:rsidRPr="00D56866">
        <w:rPr>
          <w:rFonts w:ascii="Times New Roman" w:hAnsi="Times New Roman" w:cs="Times New Roman"/>
        </w:rPr>
        <w:t xml:space="preserve">on </w:t>
      </w:r>
      <w:r w:rsidR="00D365F0" w:rsidRPr="00D56866">
        <w:rPr>
          <w:rFonts w:ascii="Times New Roman" w:hAnsi="Times New Roman" w:cs="Times New Roman"/>
        </w:rPr>
        <w:t>sediment pod</w:t>
      </w:r>
      <w:r w:rsidR="002F494F" w:rsidRPr="00D56866">
        <w:rPr>
          <w:rFonts w:ascii="Times New Roman" w:hAnsi="Times New Roman" w:cs="Times New Roman"/>
        </w:rPr>
        <w:t>s</w:t>
      </w:r>
      <w:r w:rsidRPr="00D56866">
        <w:rPr>
          <w:rFonts w:ascii="Times New Roman" w:hAnsi="Times New Roman" w:cs="Times New Roman"/>
        </w:rPr>
        <w:t xml:space="preserve"> at each of the 9 sediment trap sites, as well as the mean accumulation of traps on the northern and southern reef</w:t>
      </w:r>
      <w:r w:rsidR="002F494F" w:rsidRPr="00D56866">
        <w:rPr>
          <w:rFonts w:ascii="Times New Roman" w:hAnsi="Times New Roman" w:cs="Times New Roman"/>
        </w:rPr>
        <w:t xml:space="preserve">. </w:t>
      </w:r>
      <w:r w:rsidRPr="00D56866">
        <w:rPr>
          <w:rFonts w:ascii="Times New Roman" w:hAnsi="Times New Roman" w:cs="Times New Roman"/>
          <w:noProof/>
        </w:rPr>
        <w:t xml:space="preserve">Sites 1A, 1B, 1C, 2A, and 2C were classified as the “northern reef” and sites 2B, 3A, 3B, and 3C as the “southern reef” (Table 1). </w:t>
      </w:r>
      <w:r w:rsidR="002F494F" w:rsidRPr="00D56866">
        <w:rPr>
          <w:rFonts w:ascii="Times New Roman" w:hAnsi="Times New Roman" w:cs="Times New Roman"/>
        </w:rPr>
        <w:t>The significance of the correlation between sediment accumulation and individual driving variables (</w:t>
      </w:r>
      <w:r w:rsidR="002F494F" w:rsidRPr="00D56866">
        <w:rPr>
          <w:rFonts w:ascii="Times New Roman" w:hAnsi="Times New Roman" w:cs="Times New Roman"/>
          <w:i/>
          <w:iCs/>
        </w:rPr>
        <w:t>SSY</w:t>
      </w:r>
      <w:r w:rsidR="002F494F" w:rsidRPr="00D56866">
        <w:rPr>
          <w:rFonts w:ascii="Times New Roman" w:hAnsi="Times New Roman" w:cs="Times New Roman"/>
        </w:rPr>
        <w:t xml:space="preserve"> or </w:t>
      </w:r>
      <w:proofErr w:type="spellStart"/>
      <w:r w:rsidR="009D1407" w:rsidRPr="00D56866">
        <w:rPr>
          <w:rFonts w:ascii="Times New Roman" w:hAnsi="Times New Roman" w:cs="Times New Roman"/>
          <w:i/>
        </w:rPr>
        <w:t>Hmean</w:t>
      </w:r>
      <w:proofErr w:type="spellEnd"/>
      <w:r w:rsidR="002F494F" w:rsidRPr="00D56866">
        <w:rPr>
          <w:rFonts w:ascii="Times New Roman" w:hAnsi="Times New Roman" w:cs="Times New Roman"/>
        </w:rPr>
        <w:t>) were tested with the Spearman correlation coefficient</w:t>
      </w:r>
      <w:del w:id="474" w:author="Geography" w:date="2020-12-10T09:53:00Z">
        <w:r w:rsidRPr="00D56866" w:rsidDel="00531D4A">
          <w:rPr>
            <w:rFonts w:ascii="Times New Roman" w:hAnsi="Times New Roman" w:cs="Times New Roman"/>
          </w:rPr>
          <w:delText xml:space="preserve"> (</w:delText>
        </w:r>
        <w:r w:rsidRPr="00D56866" w:rsidDel="00531D4A">
          <w:rPr>
            <w:rFonts w:ascii="Times New Roman" w:hAnsi="Times New Roman" w:cs="Times New Roman"/>
            <w:i/>
          </w:rPr>
          <w:delText>p</w:delText>
        </w:r>
        <w:r w:rsidRPr="00D56866" w:rsidDel="00531D4A">
          <w:rPr>
            <w:rFonts w:ascii="Times New Roman" w:hAnsi="Times New Roman" w:cs="Times New Roman"/>
          </w:rPr>
          <w:delText>-value &lt;0.10)</w:delText>
        </w:r>
      </w:del>
      <w:r w:rsidR="002F494F" w:rsidRPr="00D56866">
        <w:rPr>
          <w:rFonts w:ascii="Times New Roman" w:hAnsi="Times New Roman" w:cs="Times New Roman"/>
        </w:rPr>
        <w:t xml:space="preserve">. </w:t>
      </w:r>
    </w:p>
    <w:p w14:paraId="73F01D9B" w14:textId="51306C7E" w:rsidR="00667F1D" w:rsidRPr="00D56866" w:rsidRDefault="002F494F" w:rsidP="009F4D07">
      <w:pPr>
        <w:spacing w:after="0"/>
        <w:ind w:firstLine="720"/>
        <w:rPr>
          <w:rFonts w:ascii="Times New Roman" w:hAnsi="Times New Roman" w:cs="Times New Roman"/>
        </w:rPr>
      </w:pPr>
      <w:r w:rsidRPr="00D56866">
        <w:rPr>
          <w:rFonts w:ascii="Times New Roman" w:hAnsi="Times New Roman" w:cs="Times New Roman"/>
        </w:rPr>
        <w:t xml:space="preserve">A linear regression between </w:t>
      </w:r>
      <w:r w:rsidRPr="00D56866">
        <w:rPr>
          <w:rFonts w:ascii="Times New Roman" w:hAnsi="Times New Roman" w:cs="Times New Roman"/>
          <w:i/>
          <w:iCs/>
        </w:rPr>
        <w:t>SSY</w:t>
      </w:r>
      <w:r w:rsidRPr="00D56866">
        <w:rPr>
          <w:rFonts w:ascii="Times New Roman" w:hAnsi="Times New Roman" w:cs="Times New Roman"/>
        </w:rPr>
        <w:t xml:space="preserve"> and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Pr="00D56866">
        <w:rPr>
          <w:rFonts w:ascii="Times New Roman" w:hAnsi="Times New Roman" w:cs="Times New Roman"/>
        </w:rPr>
        <w:t xml:space="preserve">confirmed they were not significantly </w:t>
      </w:r>
      <w:r w:rsidR="0077169E" w:rsidRPr="00D56866">
        <w:rPr>
          <w:rFonts w:ascii="Times New Roman" w:hAnsi="Times New Roman" w:cs="Times New Roman"/>
        </w:rPr>
        <w:t>cor</w:t>
      </w:r>
      <w:r w:rsidRPr="00D56866">
        <w:rPr>
          <w:rFonts w:ascii="Times New Roman" w:hAnsi="Times New Roman" w:cs="Times New Roman"/>
        </w:rPr>
        <w:t>related and</w:t>
      </w:r>
      <w:r w:rsidR="00667F1D" w:rsidRPr="00D56866">
        <w:rPr>
          <w:rFonts w:ascii="Times New Roman" w:hAnsi="Times New Roman" w:cs="Times New Roman"/>
        </w:rPr>
        <w:t xml:space="preserve"> so</w:t>
      </w:r>
      <w:r w:rsidRPr="00D56866">
        <w:rPr>
          <w:rFonts w:ascii="Times New Roman" w:hAnsi="Times New Roman" w:cs="Times New Roman"/>
        </w:rPr>
        <w:t xml:space="preserve"> could be treated as independent variables in the multiple </w:t>
      </w:r>
      <w:proofErr w:type="gramStart"/>
      <w:r w:rsidRPr="00D56866">
        <w:rPr>
          <w:rFonts w:ascii="Times New Roman" w:hAnsi="Times New Roman" w:cs="Times New Roman"/>
        </w:rPr>
        <w:t>regression</w:t>
      </w:r>
      <w:proofErr w:type="gramEnd"/>
      <w:r w:rsidRPr="00D56866">
        <w:rPr>
          <w:rFonts w:ascii="Times New Roman" w:hAnsi="Times New Roman" w:cs="Times New Roman"/>
        </w:rPr>
        <w:t xml:space="preserve">. A multiple linear regression between sediment accumulation vs. </w:t>
      </w:r>
      <w:r w:rsidRPr="00D56866">
        <w:rPr>
          <w:rFonts w:ascii="Times New Roman" w:hAnsi="Times New Roman" w:cs="Times New Roman"/>
          <w:i/>
          <w:iCs/>
        </w:rPr>
        <w:t>SSY</w:t>
      </w:r>
      <w:r w:rsidRPr="00D56866">
        <w:rPr>
          <w:rFonts w:ascii="Times New Roman" w:hAnsi="Times New Roman" w:cs="Times New Roman"/>
        </w:rPr>
        <w:t xml:space="preserve"> and</w:t>
      </w:r>
      <w:r w:rsidR="009F4D07" w:rsidRPr="00D56866">
        <w:rPr>
          <w:rFonts w:ascii="Times New Roman" w:hAnsi="Times New Roman" w:cs="Times New Roman"/>
        </w:rPr>
        <w:t xml:space="preserve">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Pr="00D56866">
        <w:rPr>
          <w:rFonts w:ascii="Times New Roman" w:hAnsi="Times New Roman" w:cs="Times New Roman"/>
        </w:rPr>
        <w:t>quantifies how well each predictor is correlated with sediment accumulation, while controlling for the influence of the secondary predictor.</w:t>
      </w:r>
      <w:r w:rsidR="009F4D07" w:rsidRPr="00D56866">
        <w:rPr>
          <w:rFonts w:ascii="Times New Roman" w:hAnsi="Times New Roman" w:cs="Times New Roman"/>
        </w:rPr>
        <w:t xml:space="preserve"> </w:t>
      </w:r>
      <w:del w:id="475" w:author="Geography" w:date="2020-12-10T09:53:00Z">
        <w:r w:rsidR="009F4D07" w:rsidRPr="00D56866" w:rsidDel="00531D4A">
          <w:rPr>
            <w:rFonts w:ascii="Times New Roman" w:hAnsi="Times New Roman" w:cs="Times New Roman"/>
          </w:rPr>
          <w:delText xml:space="preserve">The multiple linear regression model was assessed using the significance of </w:delText>
        </w:r>
        <w:r w:rsidR="009F4D07" w:rsidRPr="00D56866" w:rsidDel="00531D4A">
          <w:rPr>
            <w:rFonts w:ascii="Times New Roman" w:hAnsi="Times New Roman" w:cs="Times New Roman"/>
            <w:i/>
          </w:rPr>
          <w:delText>p</w:delText>
        </w:r>
        <w:r w:rsidR="009F4D07" w:rsidRPr="00D56866" w:rsidDel="00531D4A">
          <w:rPr>
            <w:rFonts w:ascii="Times New Roman" w:hAnsi="Times New Roman" w:cs="Times New Roman"/>
          </w:rPr>
          <w:delText>-values for each predictor.</w:delText>
        </w:r>
        <w:r w:rsidRPr="00D56866" w:rsidDel="00531D4A">
          <w:rPr>
            <w:rFonts w:ascii="Times New Roman" w:hAnsi="Times New Roman" w:cs="Times New Roman"/>
          </w:rPr>
          <w:delText xml:space="preserve"> </w:delText>
        </w:r>
      </w:del>
    </w:p>
    <w:p w14:paraId="259E61F1" w14:textId="70EFB42B" w:rsidR="005603E0" w:rsidRPr="00D56866" w:rsidRDefault="002F494F" w:rsidP="009F4D07">
      <w:pPr>
        <w:spacing w:after="0"/>
        <w:ind w:firstLine="720"/>
        <w:rPr>
          <w:rFonts w:ascii="Times New Roman" w:hAnsi="Times New Roman" w:cs="Times New Roman"/>
        </w:rPr>
      </w:pPr>
      <w:del w:id="476" w:author="Geography" w:date="2020-12-10T09:53:00Z">
        <w:r w:rsidRPr="00D56866" w:rsidDel="00531D4A">
          <w:rPr>
            <w:rFonts w:ascii="Times New Roman" w:hAnsi="Times New Roman" w:cs="Times New Roman"/>
          </w:rPr>
          <w:delText>This approach</w:delText>
        </w:r>
      </w:del>
      <w:ins w:id="477" w:author="Geography" w:date="2020-12-10T09:53:00Z">
        <w:r w:rsidR="00531D4A" w:rsidRPr="00D56866">
          <w:rPr>
            <w:rFonts w:ascii="Times New Roman" w:hAnsi="Times New Roman" w:cs="Times New Roman"/>
          </w:rPr>
          <w:t>Our analysis</w:t>
        </w:r>
      </w:ins>
      <w:r w:rsidRPr="00D56866">
        <w:rPr>
          <w:rFonts w:ascii="Times New Roman" w:hAnsi="Times New Roman" w:cs="Times New Roman"/>
        </w:rPr>
        <w:t xml:space="preserve"> does not account for the phasing or sequencing of </w:t>
      </w:r>
      <w:r w:rsidR="00491DA3" w:rsidRPr="00D56866">
        <w:rPr>
          <w:rFonts w:ascii="Times New Roman" w:hAnsi="Times New Roman" w:cs="Times New Roman"/>
        </w:rPr>
        <w:t>large wave events</w:t>
      </w:r>
      <w:r w:rsidRPr="00D56866">
        <w:rPr>
          <w:rFonts w:ascii="Times New Roman" w:hAnsi="Times New Roman" w:cs="Times New Roman"/>
        </w:rPr>
        <w:t xml:space="preserve"> and SSY</w:t>
      </w:r>
      <w:r w:rsidR="00491DA3" w:rsidRPr="00D56866">
        <w:rPr>
          <w:rFonts w:ascii="Times New Roman" w:hAnsi="Times New Roman" w:cs="Times New Roman"/>
        </w:rPr>
        <w:t xml:space="preserve"> from storms</w:t>
      </w:r>
      <w:r w:rsidRPr="00D56866">
        <w:rPr>
          <w:rFonts w:ascii="Times New Roman" w:hAnsi="Times New Roman" w:cs="Times New Roman"/>
        </w:rPr>
        <w:t xml:space="preserve"> within deployment periods. For instance</w:t>
      </w:r>
      <w:r w:rsidR="007F54F5" w:rsidRPr="00D56866">
        <w:rPr>
          <w:rFonts w:ascii="Times New Roman" w:hAnsi="Times New Roman" w:cs="Times New Roman"/>
        </w:rPr>
        <w:t>,</w:t>
      </w:r>
      <w:r w:rsidRPr="00D56866">
        <w:rPr>
          <w:rFonts w:ascii="Times New Roman" w:hAnsi="Times New Roman" w:cs="Times New Roman"/>
        </w:rPr>
        <w:t xml:space="preserve"> if a large wave event occurred prior to a large </w:t>
      </w:r>
      <w:r w:rsidR="00491DA3" w:rsidRPr="00D56866">
        <w:rPr>
          <w:rFonts w:ascii="Times New Roman" w:hAnsi="Times New Roman" w:cs="Times New Roman"/>
        </w:rPr>
        <w:t>storm</w:t>
      </w:r>
      <w:r w:rsidRPr="00D56866">
        <w:rPr>
          <w:rFonts w:ascii="Times New Roman" w:hAnsi="Times New Roman" w:cs="Times New Roman"/>
        </w:rPr>
        <w:t xml:space="preserve"> event, we would not expect the wave event to affect sediment accumulation from that </w:t>
      </w:r>
      <w:r w:rsidR="00491DA3" w:rsidRPr="00D56866">
        <w:rPr>
          <w:rFonts w:ascii="Times New Roman" w:hAnsi="Times New Roman" w:cs="Times New Roman"/>
        </w:rPr>
        <w:t>storm-supplied sediment yield</w:t>
      </w:r>
      <w:r w:rsidRPr="00D56866">
        <w:rPr>
          <w:rFonts w:ascii="Times New Roman" w:hAnsi="Times New Roman" w:cs="Times New Roman"/>
        </w:rPr>
        <w:t xml:space="preserve">, but our </w:t>
      </w:r>
      <w:ins w:id="478" w:author="Geography" w:date="2020-12-10T09:53:00Z">
        <w:r w:rsidR="00531D4A" w:rsidRPr="00D56866">
          <w:rPr>
            <w:rFonts w:ascii="Times New Roman" w:hAnsi="Times New Roman" w:cs="Times New Roman"/>
          </w:rPr>
          <w:t xml:space="preserve">monthly </w:t>
        </w:r>
      </w:ins>
      <w:r w:rsidRPr="00D56866">
        <w:rPr>
          <w:rFonts w:ascii="Times New Roman" w:hAnsi="Times New Roman" w:cs="Times New Roman"/>
        </w:rPr>
        <w:t xml:space="preserve">measurement interval cannot resolve the difference in phasing or sequence. </w:t>
      </w:r>
      <w:r w:rsidR="00667F1D" w:rsidRPr="00D56866">
        <w:rPr>
          <w:rFonts w:ascii="Times New Roman" w:hAnsi="Times New Roman" w:cs="Times New Roman"/>
        </w:rPr>
        <w:t xml:space="preserve">More sophisticated accumulation sensors </w:t>
      </w:r>
      <w:del w:id="479" w:author="Geography" w:date="2020-12-10T09:54:00Z">
        <w:r w:rsidR="00667F1D" w:rsidRPr="00D56866" w:rsidDel="00531D4A">
          <w:rPr>
            <w:rFonts w:ascii="Times New Roman" w:hAnsi="Times New Roman" w:cs="Times New Roman"/>
          </w:rPr>
          <w:delText xml:space="preserve">that </w:delText>
        </w:r>
      </w:del>
      <w:r w:rsidR="00667F1D" w:rsidRPr="00D56866">
        <w:rPr>
          <w:rFonts w:ascii="Times New Roman" w:hAnsi="Times New Roman" w:cs="Times New Roman"/>
        </w:rPr>
        <w:t xml:space="preserve">could resolve accumulation </w:t>
      </w:r>
      <w:del w:id="480" w:author="Geography" w:date="2020-12-10T09:54:00Z">
        <w:r w:rsidR="00667F1D" w:rsidRPr="00D56866" w:rsidDel="009A71B4">
          <w:rPr>
            <w:rFonts w:ascii="Times New Roman" w:hAnsi="Times New Roman" w:cs="Times New Roman"/>
          </w:rPr>
          <w:delText>more frequently</w:delText>
        </w:r>
      </w:del>
      <w:ins w:id="481" w:author="Geography" w:date="2020-12-10T09:54:00Z">
        <w:r w:rsidR="009A71B4" w:rsidRPr="00D56866">
          <w:rPr>
            <w:rFonts w:ascii="Times New Roman" w:hAnsi="Times New Roman" w:cs="Times New Roman"/>
          </w:rPr>
          <w:t>are higher frequency</w:t>
        </w:r>
      </w:ins>
      <w:r w:rsidR="00667F1D" w:rsidRPr="00D56866">
        <w:rPr>
          <w:rFonts w:ascii="Times New Roman" w:hAnsi="Times New Roman" w:cs="Times New Roman"/>
        </w:rPr>
        <w:t xml:space="preserve"> </w:t>
      </w:r>
      <w:r w:rsidR="00667F1D" w:rsidRPr="00D56866">
        <w:rPr>
          <w:rFonts w:ascii="Times New Roman" w:hAnsi="Times New Roman" w:cs="Times New Roman"/>
        </w:rPr>
        <w:fldChar w:fldCharType="begin" w:fldLock="1"/>
      </w:r>
      <w:r w:rsidR="006B7697" w:rsidRPr="00D56866">
        <w:rPr>
          <w:rFonts w:ascii="Times New Roman" w:hAnsi="Times New Roman" w:cs="Times New Roman"/>
        </w:rPr>
        <w:instrText>ADDIN CSL_CITATION {"citationItems":[{"id":"ITEM-1","itemData":{"DOI":"10.1007/s00338-016-1536-7","ISSN":"07224028","abstract":"Sedimentation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Reefs","id":"ITEM-1","issued":{"date-parts":[["2017"]]},"title":"Continuous in situ monitoring of sediment deposition in shallow benthic environments","type":"article-journal"},"uris":["http://www.mendeley.com/documents/?uuid=619e2302-092d-4041-b471-c4ab47728a74"]}],"mendeley":{"formattedCitation":"(Whinney et al., 2017)","plainTextFormattedCitation":"(Whinney et al., 2017)","previouslyFormattedCitation":"(Whinney et al., 2017)"},"properties":{"noteIndex":0},"schema":"https://github.com/citation-style-language/schema/raw/master/csl-citation.json"}</w:instrText>
      </w:r>
      <w:r w:rsidR="00667F1D" w:rsidRPr="00D56866">
        <w:rPr>
          <w:rFonts w:ascii="Times New Roman" w:hAnsi="Times New Roman" w:cs="Times New Roman"/>
        </w:rPr>
        <w:fldChar w:fldCharType="separate"/>
      </w:r>
      <w:r w:rsidR="00667F1D" w:rsidRPr="00D56866">
        <w:rPr>
          <w:rFonts w:ascii="Times New Roman" w:hAnsi="Times New Roman" w:cs="Times New Roman"/>
          <w:noProof/>
        </w:rPr>
        <w:t>(Whinney et al., 2017)</w:t>
      </w:r>
      <w:r w:rsidR="00667F1D" w:rsidRPr="00D56866">
        <w:rPr>
          <w:rFonts w:ascii="Times New Roman" w:hAnsi="Times New Roman" w:cs="Times New Roman"/>
        </w:rPr>
        <w:fldChar w:fldCharType="end"/>
      </w:r>
      <w:ins w:id="482" w:author="Geography" w:date="2020-12-10T09:54:00Z">
        <w:r w:rsidR="00531D4A" w:rsidRPr="006B1631">
          <w:rPr>
            <w:rFonts w:ascii="Times New Roman" w:hAnsi="Times New Roman" w:cs="Times New Roman"/>
          </w:rPr>
          <w:t>.</w:t>
        </w:r>
      </w:ins>
      <w:del w:id="483" w:author="Geography" w:date="2020-12-10T09:54:00Z">
        <w:r w:rsidR="00667F1D" w:rsidRPr="00D56866" w:rsidDel="00531D4A">
          <w:rPr>
            <w:rFonts w:ascii="Times New Roman" w:hAnsi="Times New Roman" w:cs="Times New Roman"/>
          </w:rPr>
          <w:delText xml:space="preserve"> were not available at the time of deployment.</w:delText>
        </w:r>
      </w:del>
    </w:p>
    <w:p w14:paraId="301D3CD3" w14:textId="77777777" w:rsidR="00491DA3" w:rsidRPr="00D56866" w:rsidRDefault="00491DA3" w:rsidP="009C7F0B">
      <w:pPr>
        <w:spacing w:after="0"/>
        <w:rPr>
          <w:rFonts w:ascii="Times New Roman" w:hAnsi="Times New Roman" w:cs="Times New Roman"/>
        </w:rPr>
      </w:pPr>
    </w:p>
    <w:p w14:paraId="2560D96B" w14:textId="77777777" w:rsidR="00491DA3" w:rsidRPr="00D56866" w:rsidRDefault="00491DA3" w:rsidP="009C7F0B">
      <w:pPr>
        <w:pStyle w:val="Heading1"/>
        <w:keepNext w:val="0"/>
        <w:keepLines w:val="0"/>
        <w:tabs>
          <w:tab w:val="left" w:pos="2520"/>
        </w:tabs>
        <w:spacing w:before="0" w:after="0"/>
        <w:rPr>
          <w:rFonts w:ascii="Times New Roman" w:hAnsi="Times New Roman" w:cs="Times New Roman"/>
        </w:rPr>
      </w:pPr>
      <w:r w:rsidRPr="00D56866">
        <w:rPr>
          <w:rFonts w:ascii="Times New Roman" w:hAnsi="Times New Roman" w:cs="Times New Roman"/>
        </w:rPr>
        <w:t>3. Results</w:t>
      </w:r>
    </w:p>
    <w:p w14:paraId="049ED59C" w14:textId="77777777" w:rsidR="00491DA3" w:rsidRPr="00D56866" w:rsidRDefault="00491DA3" w:rsidP="009C7F0B">
      <w:pPr>
        <w:spacing w:after="0"/>
        <w:rPr>
          <w:rFonts w:ascii="Times New Roman" w:hAnsi="Times New Roman" w:cs="Times New Roman"/>
        </w:rPr>
      </w:pPr>
    </w:p>
    <w:p w14:paraId="622302DB" w14:textId="1F1827CA" w:rsidR="00491DA3" w:rsidRPr="00D56866" w:rsidRDefault="00491DA3"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 xml:space="preserve">3.1 </w:t>
      </w:r>
      <w:r w:rsidR="007E158A" w:rsidRPr="00D56866">
        <w:rPr>
          <w:rFonts w:ascii="Times New Roman" w:hAnsi="Times New Roman" w:cs="Times New Roman"/>
        </w:rPr>
        <w:t>S</w:t>
      </w:r>
      <w:r w:rsidRPr="00D56866">
        <w:rPr>
          <w:rFonts w:ascii="Times New Roman" w:hAnsi="Times New Roman" w:cs="Times New Roman"/>
        </w:rPr>
        <w:t xml:space="preserve">uspended sediment yield </w:t>
      </w:r>
      <w:r w:rsidR="009D1407" w:rsidRPr="00D56866">
        <w:rPr>
          <w:rFonts w:ascii="Times New Roman" w:hAnsi="Times New Roman" w:cs="Times New Roman"/>
        </w:rPr>
        <w:t>(</w:t>
      </w:r>
      <w:r w:rsidR="009D1407" w:rsidRPr="00D56866">
        <w:rPr>
          <w:rFonts w:ascii="Times New Roman" w:hAnsi="Times New Roman" w:cs="Times New Roman"/>
          <w:i/>
          <w:iCs/>
        </w:rPr>
        <w:t>SSY</w:t>
      </w:r>
      <w:r w:rsidR="009D1407" w:rsidRPr="00D56866">
        <w:rPr>
          <w:rFonts w:ascii="Times New Roman" w:hAnsi="Times New Roman" w:cs="Times New Roman"/>
        </w:rPr>
        <w:t xml:space="preserve">) </w:t>
      </w:r>
      <w:r w:rsidRPr="00D56866">
        <w:rPr>
          <w:rFonts w:ascii="Times New Roman" w:hAnsi="Times New Roman" w:cs="Times New Roman"/>
        </w:rPr>
        <w:t xml:space="preserve">and </w:t>
      </w:r>
      <w:r w:rsidR="0077169E" w:rsidRPr="00D56866">
        <w:rPr>
          <w:rFonts w:ascii="Times New Roman" w:hAnsi="Times New Roman" w:cs="Times New Roman"/>
        </w:rPr>
        <w:t xml:space="preserve">mean </w:t>
      </w:r>
      <w:r w:rsidRPr="00D56866">
        <w:rPr>
          <w:rFonts w:ascii="Times New Roman" w:hAnsi="Times New Roman" w:cs="Times New Roman"/>
        </w:rPr>
        <w:t>wave heights</w:t>
      </w:r>
      <w:r w:rsidR="009D1407" w:rsidRPr="00D56866">
        <w:rPr>
          <w:rFonts w:ascii="Times New Roman" w:hAnsi="Times New Roman" w:cs="Times New Roman"/>
        </w:rPr>
        <w:t xml:space="preserve"> (</w:t>
      </w:r>
      <w:proofErr w:type="spellStart"/>
      <w:r w:rsidR="009D1407" w:rsidRPr="00D56866">
        <w:rPr>
          <w:rFonts w:ascii="Times New Roman" w:hAnsi="Times New Roman" w:cs="Times New Roman"/>
          <w:i/>
        </w:rPr>
        <w:t>Hmean</w:t>
      </w:r>
      <w:proofErr w:type="spellEnd"/>
      <w:r w:rsidR="009D1407" w:rsidRPr="00D56866">
        <w:rPr>
          <w:rFonts w:ascii="Times New Roman" w:hAnsi="Times New Roman" w:cs="Times New Roman"/>
        </w:rPr>
        <w:t>)</w:t>
      </w:r>
    </w:p>
    <w:p w14:paraId="2966DF68" w14:textId="2E4F9F0B" w:rsidR="006B7697" w:rsidRPr="00D56866" w:rsidRDefault="002903D1" w:rsidP="009F4D07">
      <w:pPr>
        <w:spacing w:after="0"/>
        <w:ind w:firstLine="720"/>
        <w:rPr>
          <w:rFonts w:ascii="Times New Roman" w:hAnsi="Times New Roman" w:cs="Times New Roman"/>
        </w:rPr>
      </w:pPr>
      <w:r w:rsidRPr="00D56866">
        <w:rPr>
          <w:rFonts w:ascii="Times New Roman" w:hAnsi="Times New Roman" w:cs="Times New Roman"/>
        </w:rPr>
        <w:t xml:space="preserve"> </w:t>
      </w:r>
      <w:del w:id="484" w:author="Geography" w:date="2020-12-10T09:56:00Z">
        <w:r w:rsidR="00491DA3" w:rsidRPr="00D56866" w:rsidDel="009A71B4">
          <w:rPr>
            <w:rFonts w:ascii="Times New Roman" w:hAnsi="Times New Roman" w:cs="Times New Roman"/>
          </w:rPr>
          <w:delText xml:space="preserve">Seasonal patterns of </w:delText>
        </w:r>
      </w:del>
      <w:del w:id="485" w:author="Geography" w:date="2020-12-10T09:54:00Z">
        <w:r w:rsidR="00667F1D" w:rsidRPr="00D56866" w:rsidDel="009A71B4">
          <w:rPr>
            <w:rFonts w:ascii="Times New Roman" w:hAnsi="Times New Roman" w:cs="Times New Roman"/>
            <w:i/>
            <w:iCs/>
          </w:rPr>
          <w:delText>Hmean</w:delText>
        </w:r>
        <w:r w:rsidR="00491DA3" w:rsidRPr="00D56866" w:rsidDel="009A71B4">
          <w:rPr>
            <w:rFonts w:ascii="Times New Roman" w:hAnsi="Times New Roman" w:cs="Times New Roman"/>
          </w:rPr>
          <w:delText xml:space="preserve"> and </w:delText>
        </w:r>
      </w:del>
      <w:del w:id="486" w:author="Geography" w:date="2020-12-10T09:56:00Z">
        <w:r w:rsidR="00A949C6" w:rsidRPr="00D56866" w:rsidDel="009A71B4">
          <w:rPr>
            <w:rFonts w:ascii="Times New Roman" w:hAnsi="Times New Roman" w:cs="Times New Roman"/>
            <w:i/>
            <w:iCs/>
          </w:rPr>
          <w:delText>SSY</w:delText>
        </w:r>
        <w:r w:rsidR="00491DA3" w:rsidRPr="00D56866" w:rsidDel="009A71B4">
          <w:rPr>
            <w:rFonts w:ascii="Times New Roman" w:hAnsi="Times New Roman" w:cs="Times New Roman"/>
          </w:rPr>
          <w:delText xml:space="preserve"> were hypothesized to vary such that</w:delText>
        </w:r>
      </w:del>
      <w:ins w:id="487" w:author="Geography" w:date="2020-12-10T09:56:00Z">
        <w:r w:rsidR="009A71B4" w:rsidRPr="00D56866">
          <w:rPr>
            <w:rFonts w:ascii="Times New Roman" w:hAnsi="Times New Roman" w:cs="Times New Roman"/>
          </w:rPr>
          <w:t>We hypothesized that</w:t>
        </w:r>
      </w:ins>
      <w:r w:rsidR="00491DA3" w:rsidRPr="00D56866">
        <w:rPr>
          <w:rFonts w:ascii="Times New Roman" w:hAnsi="Times New Roman" w:cs="Times New Roman"/>
        </w:rPr>
        <w:t xml:space="preserve"> large </w:t>
      </w:r>
      <w:proofErr w:type="spellStart"/>
      <w:r w:rsidR="009D1407" w:rsidRPr="00D56866">
        <w:rPr>
          <w:rFonts w:ascii="Times New Roman" w:hAnsi="Times New Roman" w:cs="Times New Roman"/>
          <w:i/>
        </w:rPr>
        <w:t>Hmean</w:t>
      </w:r>
      <w:proofErr w:type="spellEnd"/>
      <w:r w:rsidR="00491DA3" w:rsidRPr="00D56866">
        <w:rPr>
          <w:rFonts w:ascii="Times New Roman" w:hAnsi="Times New Roman" w:cs="Times New Roman"/>
        </w:rPr>
        <w:t xml:space="preserve"> and low </w:t>
      </w:r>
      <w:r w:rsidR="00A949C6" w:rsidRPr="00D56866">
        <w:rPr>
          <w:rFonts w:ascii="Times New Roman" w:hAnsi="Times New Roman" w:cs="Times New Roman"/>
        </w:rPr>
        <w:t>SSY</w:t>
      </w:r>
      <w:r w:rsidR="00491DA3" w:rsidRPr="00D56866">
        <w:rPr>
          <w:rFonts w:ascii="Times New Roman" w:hAnsi="Times New Roman" w:cs="Times New Roman"/>
        </w:rPr>
        <w:t xml:space="preserve"> coincide during the trade wind</w:t>
      </w:r>
      <w:ins w:id="488" w:author="Geography" w:date="2020-12-10T09:56:00Z">
        <w:r w:rsidR="009A71B4" w:rsidRPr="00D56866">
          <w:rPr>
            <w:rFonts w:ascii="Times New Roman" w:hAnsi="Times New Roman" w:cs="Times New Roman"/>
          </w:rPr>
          <w:t>-dominated</w:t>
        </w:r>
      </w:ins>
      <w:r w:rsidR="00491DA3" w:rsidRPr="00D56866">
        <w:rPr>
          <w:rFonts w:ascii="Times New Roman" w:hAnsi="Times New Roman" w:cs="Times New Roman"/>
        </w:rPr>
        <w:t xml:space="preserve"> dry season (May-September), caus</w:t>
      </w:r>
      <w:r w:rsidR="00667F1D" w:rsidRPr="00D56866">
        <w:rPr>
          <w:rFonts w:ascii="Times New Roman" w:hAnsi="Times New Roman" w:cs="Times New Roman"/>
        </w:rPr>
        <w:t>ing</w:t>
      </w:r>
      <w:r w:rsidR="00491DA3" w:rsidRPr="00D56866">
        <w:rPr>
          <w:rFonts w:ascii="Times New Roman" w:hAnsi="Times New Roman" w:cs="Times New Roman"/>
        </w:rPr>
        <w:t xml:space="preserve"> low </w:t>
      </w:r>
      <w:proofErr w:type="spellStart"/>
      <w:r w:rsidR="00491DA3" w:rsidRPr="00D56866">
        <w:rPr>
          <w:rFonts w:ascii="Times New Roman" w:hAnsi="Times New Roman" w:cs="Times New Roman"/>
        </w:rPr>
        <w:t>terrigenous</w:t>
      </w:r>
      <w:proofErr w:type="spellEnd"/>
      <w:r w:rsidR="00491DA3" w:rsidRPr="00D56866">
        <w:rPr>
          <w:rFonts w:ascii="Times New Roman" w:hAnsi="Times New Roman" w:cs="Times New Roman"/>
        </w:rPr>
        <w:t xml:space="preserve"> sediment accumulation.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00491DA3" w:rsidRPr="00D56866">
        <w:rPr>
          <w:rFonts w:ascii="Times New Roman" w:hAnsi="Times New Roman" w:cs="Times New Roman"/>
        </w:rPr>
        <w:t xml:space="preserve">mostly followed the </w:t>
      </w:r>
      <w:r w:rsidR="006B7697" w:rsidRPr="00D56866">
        <w:rPr>
          <w:rFonts w:ascii="Times New Roman" w:hAnsi="Times New Roman" w:cs="Times New Roman"/>
        </w:rPr>
        <w:t>expected</w:t>
      </w:r>
      <w:r w:rsidR="00491DA3" w:rsidRPr="00D56866">
        <w:rPr>
          <w:rFonts w:ascii="Times New Roman" w:hAnsi="Times New Roman" w:cs="Times New Roman"/>
        </w:rPr>
        <w:t xml:space="preserve"> pattern with peak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00491DA3" w:rsidRPr="00D56866">
        <w:rPr>
          <w:rFonts w:ascii="Times New Roman" w:hAnsi="Times New Roman" w:cs="Times New Roman"/>
        </w:rPr>
        <w:t>occurring around June-August and lowest</w:t>
      </w:r>
      <w:r w:rsidR="00F660C4" w:rsidRPr="00D56866">
        <w:rPr>
          <w:rFonts w:ascii="Times New Roman" w:hAnsi="Times New Roman" w:cs="Times New Roman"/>
        </w:rPr>
        <w:t xml:space="preserve"> </w:t>
      </w:r>
      <w:r w:rsidR="00491DA3" w:rsidRPr="00D56866">
        <w:rPr>
          <w:rFonts w:ascii="Times New Roman" w:hAnsi="Times New Roman" w:cs="Times New Roman"/>
        </w:rPr>
        <w:t xml:space="preserve">during December-February, with the exception of larger than expected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00491DA3" w:rsidRPr="00D56866">
        <w:rPr>
          <w:rFonts w:ascii="Times New Roman" w:hAnsi="Times New Roman" w:cs="Times New Roman"/>
        </w:rPr>
        <w:t>in April 2014 and January 2015</w:t>
      </w:r>
      <w:r w:rsidR="006B7697" w:rsidRPr="00D56866">
        <w:rPr>
          <w:rFonts w:ascii="Times New Roman" w:hAnsi="Times New Roman" w:cs="Times New Roman"/>
        </w:rPr>
        <w:t xml:space="preserve"> driven by discrete, large swell events</w:t>
      </w:r>
      <w:r w:rsidR="00491DA3" w:rsidRPr="00D56866">
        <w:rPr>
          <w:rFonts w:ascii="Times New Roman" w:hAnsi="Times New Roman" w:cs="Times New Roman"/>
        </w:rPr>
        <w:t xml:space="preserve"> (</w:t>
      </w:r>
      <w:r w:rsidR="00491DA3" w:rsidRPr="00D56866">
        <w:rPr>
          <w:rFonts w:ascii="Times New Roman" w:hAnsi="Times New Roman" w:cs="Times New Roman"/>
        </w:rPr>
        <w:fldChar w:fldCharType="begin"/>
      </w:r>
      <w:r w:rsidR="00491DA3" w:rsidRPr="00D56866">
        <w:rPr>
          <w:rFonts w:ascii="Times New Roman" w:hAnsi="Times New Roman" w:cs="Times New Roman"/>
        </w:rPr>
        <w:instrText xml:space="preserve"> REF _Ref446330860 \h </w:instrText>
      </w:r>
      <w:r w:rsidR="00491DA3" w:rsidRPr="00D56866">
        <w:rPr>
          <w:rFonts w:ascii="Times New Roman" w:hAnsi="Times New Roman" w:cs="Times New Roman"/>
        </w:rPr>
      </w:r>
      <w:r w:rsidR="00491DA3" w:rsidRPr="00D56866">
        <w:rPr>
          <w:rFonts w:ascii="Times New Roman" w:hAnsi="Times New Roman" w:cs="Times New Roman"/>
        </w:rPr>
        <w:fldChar w:fldCharType="separate"/>
      </w:r>
      <w:r w:rsidR="00C604D7" w:rsidRPr="00D56866">
        <w:rPr>
          <w:rFonts w:ascii="Times New Roman" w:hAnsi="Times New Roman" w:cs="Times New Roman"/>
        </w:rPr>
        <w:t xml:space="preserve">Figure </w:t>
      </w:r>
      <w:r w:rsidR="00C604D7" w:rsidRPr="00D56866">
        <w:rPr>
          <w:rFonts w:ascii="Times New Roman" w:hAnsi="Times New Roman" w:cs="Times New Roman"/>
          <w:noProof/>
        </w:rPr>
        <w:t>3</w:t>
      </w:r>
      <w:r w:rsidR="00491DA3" w:rsidRPr="00D56866">
        <w:rPr>
          <w:rFonts w:ascii="Times New Roman" w:hAnsi="Times New Roman" w:cs="Times New Roman"/>
        </w:rPr>
        <w:fldChar w:fldCharType="end"/>
      </w:r>
      <w:r w:rsidR="00491DA3" w:rsidRPr="006B1631">
        <w:rPr>
          <w:rFonts w:ascii="Times New Roman" w:hAnsi="Times New Roman" w:cs="Times New Roman"/>
        </w:rPr>
        <w:t>c)</w:t>
      </w:r>
      <w:r w:rsidR="00D365F0" w:rsidRPr="00D56866">
        <w:rPr>
          <w:rFonts w:ascii="Times New Roman" w:hAnsi="Times New Roman" w:cs="Times New Roman"/>
        </w:rPr>
        <w:t xml:space="preserve">. </w:t>
      </w:r>
    </w:p>
    <w:p w14:paraId="5615CF15" w14:textId="55D7FD09" w:rsidR="00491DA3" w:rsidRPr="006B1631" w:rsidRDefault="00491DA3" w:rsidP="009F4D07">
      <w:pPr>
        <w:spacing w:after="0"/>
        <w:ind w:firstLine="720"/>
        <w:rPr>
          <w:rFonts w:ascii="Times New Roman" w:hAnsi="Times New Roman" w:cs="Times New Roman"/>
        </w:rPr>
      </w:pPr>
      <w:r w:rsidRPr="00D56866">
        <w:rPr>
          <w:rFonts w:ascii="Times New Roman" w:hAnsi="Times New Roman" w:cs="Times New Roman"/>
          <w:i/>
          <w:iCs/>
        </w:rPr>
        <w:lastRenderedPageBreak/>
        <w:t>SSY</w:t>
      </w:r>
      <w:r w:rsidRPr="00D56866">
        <w:rPr>
          <w:rFonts w:ascii="Times New Roman" w:hAnsi="Times New Roman" w:cs="Times New Roman"/>
        </w:rPr>
        <w:t xml:space="preserve"> did not follow the </w:t>
      </w:r>
      <w:r w:rsidR="006B7697" w:rsidRPr="00D56866">
        <w:rPr>
          <w:rFonts w:ascii="Times New Roman" w:hAnsi="Times New Roman" w:cs="Times New Roman"/>
        </w:rPr>
        <w:t xml:space="preserve">expected pattern of low </w:t>
      </w:r>
      <w:r w:rsidR="006B7697" w:rsidRPr="00D56866">
        <w:rPr>
          <w:rFonts w:ascii="Times New Roman" w:hAnsi="Times New Roman" w:cs="Times New Roman"/>
          <w:i/>
          <w:iCs/>
        </w:rPr>
        <w:t>SSY</w:t>
      </w:r>
      <w:r w:rsidR="006B7697" w:rsidRPr="00D56866">
        <w:rPr>
          <w:rFonts w:ascii="Times New Roman" w:hAnsi="Times New Roman" w:cs="Times New Roman"/>
        </w:rPr>
        <w:t xml:space="preserve"> in the dry season and high </w:t>
      </w:r>
      <w:r w:rsidR="006B7697" w:rsidRPr="00D56866">
        <w:rPr>
          <w:rFonts w:ascii="Times New Roman" w:hAnsi="Times New Roman" w:cs="Times New Roman"/>
          <w:i/>
          <w:iCs/>
        </w:rPr>
        <w:t>SSY</w:t>
      </w:r>
      <w:r w:rsidR="006B7697" w:rsidRPr="00D56866">
        <w:rPr>
          <w:rFonts w:ascii="Times New Roman" w:hAnsi="Times New Roman" w:cs="Times New Roman"/>
        </w:rPr>
        <w:t xml:space="preserve"> in the wet season</w:t>
      </w:r>
      <w:r w:rsidRPr="00D56866">
        <w:rPr>
          <w:rFonts w:ascii="Times New Roman" w:hAnsi="Times New Roman" w:cs="Times New Roman"/>
        </w:rPr>
        <w:t xml:space="preserve">. The highest </w:t>
      </w:r>
      <w:r w:rsidRPr="00D56866">
        <w:rPr>
          <w:rFonts w:ascii="Times New Roman" w:hAnsi="Times New Roman" w:cs="Times New Roman"/>
          <w:i/>
          <w:iCs/>
        </w:rPr>
        <w:t>SSY</w:t>
      </w:r>
      <w:r w:rsidRPr="00D56866">
        <w:rPr>
          <w:rFonts w:ascii="Times New Roman" w:hAnsi="Times New Roman" w:cs="Times New Roman"/>
        </w:rPr>
        <w:t xml:space="preserve"> was observed during the July-September 2014 period </w:t>
      </w:r>
      <w:r w:rsidR="00A949C6" w:rsidRPr="00D56866">
        <w:rPr>
          <w:rFonts w:ascii="Times New Roman" w:hAnsi="Times New Roman" w:cs="Times New Roman"/>
        </w:rPr>
        <w:t>because</w:t>
      </w:r>
      <w:r w:rsidRPr="00D56866">
        <w:rPr>
          <w:rFonts w:ascii="Times New Roman" w:hAnsi="Times New Roman" w:cs="Times New Roman"/>
        </w:rPr>
        <w:t xml:space="preserve"> </w:t>
      </w:r>
      <w:r w:rsidR="00A949C6" w:rsidRPr="00D56866">
        <w:rPr>
          <w:rFonts w:ascii="Times New Roman" w:hAnsi="Times New Roman" w:cs="Times New Roman"/>
        </w:rPr>
        <w:t>(</w:t>
      </w:r>
      <w:r w:rsidRPr="00D56866">
        <w:rPr>
          <w:rFonts w:ascii="Times New Roman" w:hAnsi="Times New Roman" w:cs="Times New Roman"/>
        </w:rPr>
        <w:t xml:space="preserve">1) the largest single storm recorded </w:t>
      </w:r>
      <w:del w:id="489" w:author="Geography" w:date="2020-12-10T09:57:00Z">
        <w:r w:rsidRPr="00D56866" w:rsidDel="009A71B4">
          <w:rPr>
            <w:rFonts w:ascii="Times New Roman" w:hAnsi="Times New Roman" w:cs="Times New Roman"/>
          </w:rPr>
          <w:delText>in the past four years</w:delText>
        </w:r>
      </w:del>
      <w:ins w:id="490" w:author="Geography" w:date="2020-12-10T09:57:00Z">
        <w:r w:rsidR="009A71B4" w:rsidRPr="00D56866">
          <w:rPr>
            <w:rFonts w:ascii="Times New Roman" w:hAnsi="Times New Roman" w:cs="Times New Roman"/>
          </w:rPr>
          <w:t>during the study period</w:t>
        </w:r>
      </w:ins>
      <w:r w:rsidRPr="00D56866">
        <w:rPr>
          <w:rFonts w:ascii="Times New Roman" w:hAnsi="Times New Roman" w:cs="Times New Roman"/>
        </w:rPr>
        <w:t xml:space="preserve"> occurred </w:t>
      </w:r>
      <w:r w:rsidR="00A949C6" w:rsidRPr="00D56866">
        <w:rPr>
          <w:rFonts w:ascii="Times New Roman" w:hAnsi="Times New Roman" w:cs="Times New Roman"/>
        </w:rPr>
        <w:t xml:space="preserve">25 </w:t>
      </w:r>
      <w:r w:rsidRPr="00D56866">
        <w:rPr>
          <w:rFonts w:ascii="Times New Roman" w:hAnsi="Times New Roman" w:cs="Times New Roman"/>
        </w:rPr>
        <w:t>July 2014</w:t>
      </w:r>
      <w:del w:id="491" w:author="Curt Storlazzi" w:date="2020-12-14T13:29:00Z">
        <w:r w:rsidRPr="00D56866" w:rsidDel="000E2F00">
          <w:rPr>
            <w:rFonts w:ascii="Times New Roman" w:hAnsi="Times New Roman" w:cs="Times New Roman"/>
          </w:rPr>
          <w:delText>,</w:delText>
        </w:r>
      </w:del>
      <w:r w:rsidRPr="00D56866">
        <w:rPr>
          <w:rFonts w:ascii="Times New Roman" w:hAnsi="Times New Roman" w:cs="Times New Roman"/>
        </w:rPr>
        <w:t xml:space="preserve">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2016)","plainTextFormattedCitation":"(Messina &amp; Biggs, 2016)","previouslyFormattedCitation":"(Messina &amp; Biggs, 2016)"},"properties":{"noteIndex":0},"schema":"https://github.com/citation-style-language/schema/raw/master/csl-citation.json"}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(Messina &amp; Biggs, 2016)</w:t>
      </w:r>
      <w:r w:rsidRPr="00D56866">
        <w:rPr>
          <w:rFonts w:ascii="Times New Roman" w:hAnsi="Times New Roman" w:cs="Times New Roman"/>
        </w:rPr>
        <w:fldChar w:fldCharType="end"/>
      </w:r>
      <w:r w:rsidRPr="006B1631">
        <w:rPr>
          <w:rFonts w:ascii="Times New Roman" w:hAnsi="Times New Roman" w:cs="Times New Roman"/>
        </w:rPr>
        <w:t xml:space="preserve">, and </w:t>
      </w:r>
      <w:r w:rsidR="009C7F0B" w:rsidRPr="00D56866">
        <w:rPr>
          <w:rFonts w:ascii="Times New Roman" w:hAnsi="Times New Roman" w:cs="Times New Roman"/>
        </w:rPr>
        <w:t>(</w:t>
      </w:r>
      <w:r w:rsidRPr="00D56866">
        <w:rPr>
          <w:rFonts w:ascii="Times New Roman" w:hAnsi="Times New Roman" w:cs="Times New Roman"/>
        </w:rPr>
        <w:t>2) s</w:t>
      </w:r>
      <w:ins w:id="492" w:author="Geography" w:date="2020-12-10T09:57:00Z">
        <w:r w:rsidR="009A71B4" w:rsidRPr="00D56866">
          <w:rPr>
            <w:rFonts w:ascii="Times New Roman" w:hAnsi="Times New Roman" w:cs="Times New Roman"/>
          </w:rPr>
          <w:t>e</w:t>
        </w:r>
      </w:ins>
      <w:del w:id="493" w:author="Geography" w:date="2020-12-10T09:57:00Z">
        <w:r w:rsidRPr="00D56866" w:rsidDel="009A71B4">
          <w:rPr>
            <w:rFonts w:ascii="Times New Roman" w:hAnsi="Times New Roman" w:cs="Times New Roman"/>
          </w:rPr>
          <w:delText>e</w:delText>
        </w:r>
      </w:del>
      <w:r w:rsidRPr="00D56866">
        <w:rPr>
          <w:rFonts w:ascii="Times New Roman" w:hAnsi="Times New Roman" w:cs="Times New Roman"/>
        </w:rPr>
        <w:t xml:space="preserve">diment mitigation at the quarry in October significantly reduced total SSY from the watershed that would have occurred during the 2014-2015 wet season (October-April)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(Holst-Rice et al., 2016)</w:t>
      </w:r>
      <w:r w:rsidRPr="00D56866">
        <w:rPr>
          <w:rFonts w:ascii="Times New Roman" w:hAnsi="Times New Roman" w:cs="Times New Roman"/>
        </w:rPr>
        <w:fldChar w:fldCharType="end"/>
      </w:r>
      <w:r w:rsidRPr="006B1631">
        <w:rPr>
          <w:rFonts w:ascii="Times New Roman" w:hAnsi="Times New Roman" w:cs="Times New Roman"/>
        </w:rPr>
        <w:t>.</w:t>
      </w:r>
    </w:p>
    <w:p w14:paraId="142AC2DF" w14:textId="77777777" w:rsidR="00F660C4" w:rsidRPr="00D56866" w:rsidRDefault="00F660C4" w:rsidP="009C7F0B">
      <w:pPr>
        <w:spacing w:after="0"/>
        <w:rPr>
          <w:rFonts w:ascii="Times New Roman" w:hAnsi="Times New Roman" w:cs="Times New Roman"/>
        </w:rPr>
      </w:pPr>
    </w:p>
    <w:p w14:paraId="2F888042" w14:textId="1D888384" w:rsidR="00F660C4" w:rsidRPr="00D56866" w:rsidRDefault="00F660C4"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3.2 Time-lapse photography of sediment plumes</w:t>
      </w:r>
    </w:p>
    <w:p w14:paraId="1FA60496" w14:textId="0EB4A1A5" w:rsidR="0003387C" w:rsidRPr="00D56866" w:rsidRDefault="006B7697" w:rsidP="009C7F0B">
      <w:pPr>
        <w:spacing w:after="0"/>
        <w:ind w:firstLine="720"/>
        <w:rPr>
          <w:rFonts w:ascii="Times New Roman" w:hAnsi="Times New Roman" w:cs="Times New Roman"/>
        </w:rPr>
      </w:pPr>
      <w:r w:rsidRPr="00D56866">
        <w:rPr>
          <w:rFonts w:ascii="Times New Roman" w:hAnsi="Times New Roman" w:cs="Times New Roman"/>
        </w:rPr>
        <w:fldChar w:fldCharType="begin" w:fldLock="1"/>
      </w:r>
      <w:r w:rsidR="003F47DF" w:rsidRPr="00D568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Storlazzi et al., (2018)</w:t>
      </w:r>
      <w:r w:rsidRPr="00D56866">
        <w:rPr>
          <w:rFonts w:ascii="Times New Roman" w:hAnsi="Times New Roman" w:cs="Times New Roman"/>
        </w:rPr>
        <w:fldChar w:fldCharType="end"/>
      </w:r>
      <w:r w:rsidRPr="006B1631">
        <w:rPr>
          <w:rFonts w:ascii="Times New Roman" w:hAnsi="Times New Roman" w:cs="Times New Roman"/>
        </w:rPr>
        <w:t xml:space="preserve"> </w:t>
      </w:r>
      <w:del w:id="494" w:author="Curt Storlazzi" w:date="2020-12-14T13:29:00Z">
        <w:r w:rsidR="00B855F3" w:rsidRPr="00D56866" w:rsidDel="000E2F00">
          <w:rPr>
            <w:rFonts w:ascii="Times New Roman" w:hAnsi="Times New Roman" w:cs="Times New Roman"/>
          </w:rPr>
          <w:delText xml:space="preserve">showed </w:delText>
        </w:r>
      </w:del>
      <w:ins w:id="495" w:author="Curt Storlazzi" w:date="2020-12-14T13:29:00Z">
        <w:r w:rsidR="000E2F00">
          <w:rPr>
            <w:rFonts w:ascii="Times New Roman" w:hAnsi="Times New Roman" w:cs="Times New Roman"/>
          </w:rPr>
          <w:t>demonstrate</w:t>
        </w:r>
        <w:r w:rsidR="000E2F00" w:rsidRPr="00D56866">
          <w:rPr>
            <w:rFonts w:ascii="Times New Roman" w:hAnsi="Times New Roman" w:cs="Times New Roman"/>
          </w:rPr>
          <w:t xml:space="preserve">d </w:t>
        </w:r>
      </w:ins>
      <w:r w:rsidR="00B855F3" w:rsidRPr="00D56866">
        <w:rPr>
          <w:rFonts w:ascii="Times New Roman" w:hAnsi="Times New Roman" w:cs="Times New Roman"/>
        </w:rPr>
        <w:t>that the orientation of wind and wave-forcing over the southern reef caused clockwise water cir</w:t>
      </w:r>
      <w:r w:rsidR="0077169E" w:rsidRPr="00D56866">
        <w:rPr>
          <w:rFonts w:ascii="Times New Roman" w:hAnsi="Times New Roman" w:cs="Times New Roman"/>
        </w:rPr>
        <w:t xml:space="preserve">culation over the </w:t>
      </w:r>
      <w:r w:rsidR="009D1407" w:rsidRPr="00D56866">
        <w:rPr>
          <w:rFonts w:ascii="Times New Roman" w:hAnsi="Times New Roman" w:cs="Times New Roman"/>
        </w:rPr>
        <w:t xml:space="preserve">more energetic </w:t>
      </w:r>
      <w:r w:rsidR="0077169E" w:rsidRPr="00D56866">
        <w:rPr>
          <w:rFonts w:ascii="Times New Roman" w:hAnsi="Times New Roman" w:cs="Times New Roman"/>
        </w:rPr>
        <w:t>southern reef</w:t>
      </w:r>
      <w:r w:rsidR="006E4215" w:rsidRPr="00D56866">
        <w:rPr>
          <w:rFonts w:ascii="Times New Roman" w:hAnsi="Times New Roman" w:cs="Times New Roman"/>
        </w:rPr>
        <w:t xml:space="preserve"> and out through the channel</w:t>
      </w:r>
      <w:r w:rsidR="0077169E" w:rsidRPr="00D56866">
        <w:rPr>
          <w:rFonts w:ascii="Times New Roman" w:hAnsi="Times New Roman" w:cs="Times New Roman"/>
        </w:rPr>
        <w:t>. The circulation pattern was hypothesized to cause non-uniform sediment plume dispersal over the reef by</w:t>
      </w:r>
      <w:r w:rsidR="00B855F3" w:rsidRPr="00D56866">
        <w:rPr>
          <w:rFonts w:ascii="Times New Roman" w:hAnsi="Times New Roman" w:cs="Times New Roman"/>
        </w:rPr>
        <w:t xml:space="preserve"> deflecting sediment plumes from </w:t>
      </w:r>
      <w:proofErr w:type="spellStart"/>
      <w:r w:rsidR="00B855F3" w:rsidRPr="00D56866">
        <w:rPr>
          <w:rFonts w:ascii="Times New Roman" w:hAnsi="Times New Roman" w:cs="Times New Roman"/>
        </w:rPr>
        <w:t>Faga’alu</w:t>
      </w:r>
      <w:proofErr w:type="spellEnd"/>
      <w:r w:rsidR="00B855F3" w:rsidRPr="00D56866">
        <w:rPr>
          <w:rFonts w:ascii="Times New Roman" w:hAnsi="Times New Roman" w:cs="Times New Roman"/>
        </w:rPr>
        <w:t xml:space="preserve"> Stream over the </w:t>
      </w:r>
      <w:r w:rsidR="009D1407" w:rsidRPr="00D56866">
        <w:rPr>
          <w:rFonts w:ascii="Times New Roman" w:hAnsi="Times New Roman" w:cs="Times New Roman"/>
        </w:rPr>
        <w:t xml:space="preserve">more quiescent </w:t>
      </w:r>
      <w:r w:rsidR="00B855F3" w:rsidRPr="00D56866">
        <w:rPr>
          <w:rFonts w:ascii="Times New Roman" w:hAnsi="Times New Roman" w:cs="Times New Roman"/>
        </w:rPr>
        <w:t>northern reef</w:t>
      </w:r>
      <w:r w:rsidR="0077169E" w:rsidRPr="00D56866">
        <w:rPr>
          <w:rFonts w:ascii="Times New Roman" w:hAnsi="Times New Roman" w:cs="Times New Roman"/>
        </w:rPr>
        <w:t>, while the southern reef remained un</w:t>
      </w:r>
      <w:r w:rsidR="00A949C6" w:rsidRPr="00D56866">
        <w:rPr>
          <w:rFonts w:ascii="Times New Roman" w:hAnsi="Times New Roman" w:cs="Times New Roman"/>
        </w:rPr>
        <w:t>-</w:t>
      </w:r>
      <w:r w:rsidR="0077169E" w:rsidRPr="00D56866">
        <w:rPr>
          <w:rFonts w:ascii="Times New Roman" w:hAnsi="Times New Roman" w:cs="Times New Roman"/>
        </w:rPr>
        <w:t>impacted</w:t>
      </w:r>
      <w:r w:rsidR="00B855F3" w:rsidRPr="00D56866">
        <w:rPr>
          <w:rFonts w:ascii="Times New Roman" w:hAnsi="Times New Roman" w:cs="Times New Roman"/>
        </w:rPr>
        <w:t xml:space="preserve"> (</w:t>
      </w:r>
      <w:r w:rsidR="00B855F3" w:rsidRPr="00D56866">
        <w:rPr>
          <w:rFonts w:ascii="Times New Roman" w:hAnsi="Times New Roman" w:cs="Times New Roman"/>
        </w:rPr>
        <w:fldChar w:fldCharType="begin"/>
      </w:r>
      <w:r w:rsidR="00B855F3" w:rsidRPr="00D56866">
        <w:rPr>
          <w:rFonts w:ascii="Times New Roman" w:hAnsi="Times New Roman" w:cs="Times New Roman"/>
        </w:rPr>
        <w:instrText xml:space="preserve"> REF _Ref447092869 \h </w:instrText>
      </w:r>
      <w:r w:rsidR="00B855F3" w:rsidRPr="00D56866">
        <w:rPr>
          <w:rFonts w:ascii="Times New Roman" w:hAnsi="Times New Roman" w:cs="Times New Roman"/>
        </w:rPr>
      </w:r>
      <w:r w:rsidR="00B855F3" w:rsidRPr="00D56866">
        <w:rPr>
          <w:rFonts w:ascii="Times New Roman" w:hAnsi="Times New Roman" w:cs="Times New Roman"/>
        </w:rPr>
        <w:fldChar w:fldCharType="separate"/>
      </w:r>
      <w:r w:rsidR="00C604D7" w:rsidRPr="00D56866">
        <w:rPr>
          <w:rFonts w:ascii="Times New Roman" w:hAnsi="Times New Roman" w:cs="Times New Roman"/>
        </w:rPr>
        <w:t xml:space="preserve">Figure </w:t>
      </w:r>
      <w:r w:rsidR="00C604D7" w:rsidRPr="00D56866">
        <w:rPr>
          <w:rFonts w:ascii="Times New Roman" w:hAnsi="Times New Roman" w:cs="Times New Roman"/>
          <w:noProof/>
        </w:rPr>
        <w:t>4</w:t>
      </w:r>
      <w:r w:rsidR="00B855F3" w:rsidRPr="00D56866">
        <w:rPr>
          <w:rFonts w:ascii="Times New Roman" w:hAnsi="Times New Roman" w:cs="Times New Roman"/>
        </w:rPr>
        <w:fldChar w:fldCharType="end"/>
      </w:r>
      <w:r w:rsidR="00B855F3" w:rsidRPr="006B1631">
        <w:rPr>
          <w:rFonts w:ascii="Times New Roman" w:hAnsi="Times New Roman" w:cs="Times New Roman"/>
        </w:rPr>
        <w:t xml:space="preserve">a). </w:t>
      </w:r>
      <w:r w:rsidR="003854F2" w:rsidRPr="00D56866">
        <w:rPr>
          <w:rFonts w:ascii="Times New Roman" w:hAnsi="Times New Roman" w:cs="Times New Roman"/>
        </w:rPr>
        <w:t>The hypothesized plume deflection was observed using t</w:t>
      </w:r>
      <w:r w:rsidR="00F660C4" w:rsidRPr="00D56866">
        <w:rPr>
          <w:rFonts w:ascii="Times New Roman" w:hAnsi="Times New Roman" w:cs="Times New Roman"/>
        </w:rPr>
        <w:t>ime-lapse camera deployment in January-February 2014</w:t>
      </w:r>
      <w:r w:rsidR="00057DF1" w:rsidRPr="00D56866">
        <w:rPr>
          <w:rFonts w:ascii="Times New Roman" w:hAnsi="Times New Roman" w:cs="Times New Roman"/>
        </w:rPr>
        <w:t xml:space="preserve"> (</w:t>
      </w:r>
      <w:r w:rsidR="00057DF1" w:rsidRPr="00D56866">
        <w:rPr>
          <w:rFonts w:ascii="Times New Roman" w:hAnsi="Times New Roman" w:cs="Times New Roman"/>
        </w:rPr>
        <w:fldChar w:fldCharType="begin"/>
      </w:r>
      <w:r w:rsidR="00057DF1" w:rsidRPr="00D56866">
        <w:rPr>
          <w:rFonts w:ascii="Times New Roman" w:hAnsi="Times New Roman" w:cs="Times New Roman"/>
        </w:rPr>
        <w:instrText xml:space="preserve"> REF _Ref447092869 \h </w:instrText>
      </w:r>
      <w:r w:rsidR="00057DF1" w:rsidRPr="00D56866">
        <w:rPr>
          <w:rFonts w:ascii="Times New Roman" w:hAnsi="Times New Roman" w:cs="Times New Roman"/>
        </w:rPr>
      </w:r>
      <w:r w:rsidR="00057DF1" w:rsidRPr="00D56866">
        <w:rPr>
          <w:rFonts w:ascii="Times New Roman" w:hAnsi="Times New Roman" w:cs="Times New Roman"/>
        </w:rPr>
        <w:fldChar w:fldCharType="separate"/>
      </w:r>
      <w:r w:rsidR="00057DF1" w:rsidRPr="00D56866">
        <w:rPr>
          <w:rFonts w:ascii="Times New Roman" w:hAnsi="Times New Roman" w:cs="Times New Roman"/>
        </w:rPr>
        <w:t xml:space="preserve">Figure </w:t>
      </w:r>
      <w:r w:rsidR="00057DF1" w:rsidRPr="00D56866">
        <w:rPr>
          <w:rFonts w:ascii="Times New Roman" w:hAnsi="Times New Roman" w:cs="Times New Roman"/>
          <w:noProof/>
        </w:rPr>
        <w:t>4</w:t>
      </w:r>
      <w:r w:rsidR="00057DF1" w:rsidRPr="00D56866">
        <w:rPr>
          <w:rFonts w:ascii="Times New Roman" w:hAnsi="Times New Roman" w:cs="Times New Roman"/>
        </w:rPr>
        <w:fldChar w:fldCharType="end"/>
      </w:r>
      <w:r w:rsidR="00710B1E" w:rsidRPr="006B1631">
        <w:rPr>
          <w:rFonts w:ascii="Times New Roman" w:hAnsi="Times New Roman" w:cs="Times New Roman"/>
        </w:rPr>
        <w:t xml:space="preserve">b). </w:t>
      </w:r>
      <w:ins w:id="496" w:author="Geography" w:date="2020-12-10T09:58:00Z">
        <w:r w:rsidR="00870F91" w:rsidRPr="00D56866">
          <w:rPr>
            <w:rFonts w:ascii="Times New Roman" w:hAnsi="Times New Roman" w:cs="Times New Roman"/>
          </w:rPr>
          <w:t>On</w:t>
        </w:r>
      </w:ins>
      <w:ins w:id="497" w:author="Geography" w:date="2020-12-10T09:59:00Z">
        <w:r w:rsidR="00870F91" w:rsidRPr="00D56866">
          <w:rPr>
            <w:rFonts w:ascii="Times New Roman" w:hAnsi="Times New Roman" w:cs="Times New Roman"/>
          </w:rPr>
          <w:t xml:space="preserve"> </w:t>
        </w:r>
      </w:ins>
      <w:ins w:id="498" w:author="Curt Storlazzi" w:date="2020-12-14T13:29:00Z">
        <w:r w:rsidR="000E2F00">
          <w:rPr>
            <w:rFonts w:ascii="Times New Roman" w:hAnsi="Times New Roman" w:cs="Times New Roman"/>
          </w:rPr>
          <w:t xml:space="preserve">21 </w:t>
        </w:r>
      </w:ins>
      <w:ins w:id="499" w:author="Geography" w:date="2020-12-10T09:59:00Z">
        <w:r w:rsidR="00870F91" w:rsidRPr="00D56866">
          <w:rPr>
            <w:rFonts w:ascii="Times New Roman" w:hAnsi="Times New Roman" w:cs="Times New Roman"/>
          </w:rPr>
          <w:t>February</w:t>
        </w:r>
        <w:del w:id="500" w:author="Curt Storlazzi" w:date="2020-12-14T13:29:00Z">
          <w:r w:rsidR="00870F91" w:rsidRPr="00D56866" w:rsidDel="000E2F00">
            <w:rPr>
              <w:rFonts w:ascii="Times New Roman" w:hAnsi="Times New Roman" w:cs="Times New Roman"/>
            </w:rPr>
            <w:delText xml:space="preserve"> 21,</w:delText>
          </w:r>
        </w:del>
        <w:r w:rsidR="00870F91" w:rsidRPr="00D56866">
          <w:rPr>
            <w:rFonts w:ascii="Times New Roman" w:hAnsi="Times New Roman" w:cs="Times New Roman"/>
          </w:rPr>
          <w:t xml:space="preserve"> 2014,</w:t>
        </w:r>
      </w:ins>
      <w:del w:id="501" w:author="Geography" w:date="2020-12-10T09:59:00Z">
        <w:r w:rsidR="00710B1E" w:rsidRPr="00D56866" w:rsidDel="00870F91">
          <w:rPr>
            <w:rFonts w:ascii="Times New Roman" w:hAnsi="Times New Roman" w:cs="Times New Roman"/>
          </w:rPr>
          <w:delText>U</w:delText>
        </w:r>
        <w:r w:rsidR="002A5045" w:rsidRPr="00D56866" w:rsidDel="00870F91">
          <w:rPr>
            <w:rFonts w:ascii="Times New Roman" w:hAnsi="Times New Roman" w:cs="Times New Roman"/>
          </w:rPr>
          <w:delText>nder calm wave and wind conditions</w:delText>
        </w:r>
        <w:r w:rsidR="00710B1E" w:rsidRPr="00D56866" w:rsidDel="00870F91">
          <w:rPr>
            <w:rFonts w:ascii="Times New Roman" w:hAnsi="Times New Roman" w:cs="Times New Roman"/>
          </w:rPr>
          <w:delText>,</w:delText>
        </w:r>
      </w:del>
      <w:r w:rsidR="00F660C4" w:rsidRPr="00D56866">
        <w:rPr>
          <w:rFonts w:ascii="Times New Roman" w:hAnsi="Times New Roman" w:cs="Times New Roman"/>
        </w:rPr>
        <w:t xml:space="preserve"> </w:t>
      </w:r>
      <w:r w:rsidR="008B2837" w:rsidRPr="00D56866">
        <w:rPr>
          <w:rFonts w:ascii="Times New Roman" w:hAnsi="Times New Roman" w:cs="Times New Roman"/>
        </w:rPr>
        <w:t xml:space="preserve">the reef was clear of sediment </w:t>
      </w:r>
      <w:ins w:id="502" w:author="Geography" w:date="2020-12-10T09:59:00Z">
        <w:r w:rsidR="00870F91" w:rsidRPr="00D56866">
          <w:rPr>
            <w:rFonts w:ascii="Times New Roman" w:hAnsi="Times New Roman" w:cs="Times New Roman"/>
          </w:rPr>
          <w:t xml:space="preserve">under calm wave and wind conditions </w:t>
        </w:r>
      </w:ins>
      <w:r w:rsidR="00EB420F" w:rsidRPr="00D56866">
        <w:rPr>
          <w:rFonts w:ascii="Times New Roman" w:hAnsi="Times New Roman" w:cs="Times New Roman"/>
        </w:rPr>
        <w:t>(</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c)</w:t>
      </w:r>
      <w:ins w:id="503" w:author="Geography" w:date="2020-12-10T09:59:00Z">
        <w:r w:rsidR="00870F91" w:rsidRPr="00D56866">
          <w:rPr>
            <w:rFonts w:ascii="Times New Roman" w:hAnsi="Times New Roman" w:cs="Times New Roman"/>
          </w:rPr>
          <w:t>. R</w:t>
        </w:r>
      </w:ins>
      <w:del w:id="504" w:author="Geography" w:date="2020-12-10T09:59:00Z">
        <w:r w:rsidR="00710B1E" w:rsidRPr="00D56866" w:rsidDel="00870F91">
          <w:rPr>
            <w:rFonts w:ascii="Times New Roman" w:hAnsi="Times New Roman" w:cs="Times New Roman"/>
          </w:rPr>
          <w:delText xml:space="preserve"> and </w:delText>
        </w:r>
        <w:r w:rsidR="008B2837" w:rsidRPr="00D56866" w:rsidDel="00870F91">
          <w:rPr>
            <w:rFonts w:ascii="Times New Roman" w:hAnsi="Times New Roman" w:cs="Times New Roman"/>
          </w:rPr>
          <w:delText>r</w:delText>
        </w:r>
      </w:del>
      <w:r w:rsidR="008B2837" w:rsidRPr="00D56866">
        <w:rPr>
          <w:rFonts w:ascii="Times New Roman" w:hAnsi="Times New Roman" w:cs="Times New Roman"/>
        </w:rPr>
        <w:t xml:space="preserve">ainfall reached peak intensity </w:t>
      </w:r>
      <w:r w:rsidR="00710B1E" w:rsidRPr="00D56866">
        <w:rPr>
          <w:rFonts w:ascii="Times New Roman" w:hAnsi="Times New Roman" w:cs="Times New Roman"/>
        </w:rPr>
        <w:t>30 min</w:t>
      </w:r>
      <w:ins w:id="505" w:author="Geography" w:date="2020-12-10T09:59:00Z">
        <w:del w:id="506" w:author="Curt Storlazzi" w:date="2020-12-14T13:29:00Z">
          <w:r w:rsidR="00870F91" w:rsidRPr="00D56866" w:rsidDel="000E2F00">
            <w:rPr>
              <w:rFonts w:ascii="Times New Roman" w:hAnsi="Times New Roman" w:cs="Times New Roman"/>
            </w:rPr>
            <w:delText>utes</w:delText>
          </w:r>
        </w:del>
      </w:ins>
      <w:r w:rsidR="00710B1E" w:rsidRPr="00D56866">
        <w:rPr>
          <w:rFonts w:ascii="Times New Roman" w:hAnsi="Times New Roman" w:cs="Times New Roman"/>
        </w:rPr>
        <w:t xml:space="preserve"> later (</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d)</w:t>
      </w:r>
      <w:ins w:id="507" w:author="Geography" w:date="2020-12-10T09:59:00Z">
        <w:r w:rsidR="00870F91" w:rsidRPr="00D56866">
          <w:rPr>
            <w:rFonts w:ascii="Times New Roman" w:hAnsi="Times New Roman" w:cs="Times New Roman"/>
          </w:rPr>
          <w:t>, and l</w:t>
        </w:r>
      </w:ins>
      <w:del w:id="508" w:author="Geography" w:date="2020-12-10T09:59:00Z">
        <w:r w:rsidR="00710B1E" w:rsidRPr="00D56866" w:rsidDel="00870F91">
          <w:rPr>
            <w:rFonts w:ascii="Times New Roman" w:hAnsi="Times New Roman" w:cs="Times New Roman"/>
          </w:rPr>
          <w:delText>. L</w:delText>
        </w:r>
      </w:del>
      <w:r w:rsidR="00710B1E" w:rsidRPr="00D56866">
        <w:rPr>
          <w:rFonts w:ascii="Times New Roman" w:hAnsi="Times New Roman" w:cs="Times New Roman"/>
        </w:rPr>
        <w:t>ess than</w:t>
      </w:r>
      <w:r w:rsidR="008B2837" w:rsidRPr="00D56866">
        <w:rPr>
          <w:rFonts w:ascii="Times New Roman" w:hAnsi="Times New Roman" w:cs="Times New Roman"/>
        </w:rPr>
        <w:t xml:space="preserve"> 15 min</w:t>
      </w:r>
      <w:ins w:id="509" w:author="Geography" w:date="2020-12-10T09:59:00Z">
        <w:del w:id="510" w:author="Curt Storlazzi" w:date="2020-12-14T13:30:00Z">
          <w:r w:rsidR="00870F91" w:rsidRPr="00D56866" w:rsidDel="000E2F00">
            <w:rPr>
              <w:rFonts w:ascii="Times New Roman" w:hAnsi="Times New Roman" w:cs="Times New Roman"/>
            </w:rPr>
            <w:delText>utes</w:delText>
          </w:r>
        </w:del>
      </w:ins>
      <w:r w:rsidR="008B2837" w:rsidRPr="00D56866">
        <w:rPr>
          <w:rFonts w:ascii="Times New Roman" w:hAnsi="Times New Roman" w:cs="Times New Roman"/>
        </w:rPr>
        <w:t xml:space="preserve"> </w:t>
      </w:r>
      <w:r w:rsidR="00710B1E" w:rsidRPr="00D56866">
        <w:rPr>
          <w:rFonts w:ascii="Times New Roman" w:hAnsi="Times New Roman" w:cs="Times New Roman"/>
        </w:rPr>
        <w:t xml:space="preserve">after peak rainfall intensity, </w:t>
      </w:r>
      <w:r w:rsidR="008B2837" w:rsidRPr="00D56866">
        <w:rPr>
          <w:rFonts w:ascii="Times New Roman" w:hAnsi="Times New Roman" w:cs="Times New Roman"/>
        </w:rPr>
        <w:t>sediment discharge</w:t>
      </w:r>
      <w:r w:rsidR="00710B1E" w:rsidRPr="00D56866">
        <w:rPr>
          <w:rFonts w:ascii="Times New Roman" w:hAnsi="Times New Roman" w:cs="Times New Roman"/>
        </w:rPr>
        <w:t>d</w:t>
      </w:r>
      <w:r w:rsidR="008B2837" w:rsidRPr="00D56866">
        <w:rPr>
          <w:rFonts w:ascii="Times New Roman" w:hAnsi="Times New Roman" w:cs="Times New Roman"/>
        </w:rPr>
        <w:t xml:space="preserve"> from the stream</w:t>
      </w:r>
      <w:del w:id="511" w:author="Curt Storlazzi" w:date="2020-12-14T13:30:00Z">
        <w:r w:rsidR="008B2837" w:rsidRPr="00D56866" w:rsidDel="000E2F00">
          <w:rPr>
            <w:rFonts w:ascii="Times New Roman" w:hAnsi="Times New Roman" w:cs="Times New Roman"/>
          </w:rPr>
          <w:delText xml:space="preserve"> </w:delText>
        </w:r>
      </w:del>
      <w:del w:id="512" w:author="Geography" w:date="2020-12-10T10:00:00Z">
        <w:r w:rsidR="008B2837" w:rsidRPr="00D56866" w:rsidDel="00870F91">
          <w:rPr>
            <w:rFonts w:ascii="Times New Roman" w:hAnsi="Times New Roman" w:cs="Times New Roman"/>
          </w:rPr>
          <w:delText>outlet</w:delText>
        </w:r>
      </w:del>
      <w:r w:rsidR="008B2837" w:rsidRPr="00D56866">
        <w:rPr>
          <w:rFonts w:ascii="Times New Roman" w:hAnsi="Times New Roman" w:cs="Times New Roman"/>
        </w:rPr>
        <w:t xml:space="preserve"> </w:t>
      </w:r>
      <w:r w:rsidR="00BB7CFF" w:rsidRPr="00D56866">
        <w:rPr>
          <w:rFonts w:ascii="Times New Roman" w:hAnsi="Times New Roman" w:cs="Times New Roman"/>
        </w:rPr>
        <w:t xml:space="preserve">into the bay </w:t>
      </w:r>
      <w:r w:rsidR="00710B1E" w:rsidRPr="00D56866">
        <w:rPr>
          <w:rFonts w:ascii="Times New Roman" w:hAnsi="Times New Roman" w:cs="Times New Roman"/>
        </w:rPr>
        <w:t>(</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e)</w:t>
      </w:r>
      <w:r w:rsidR="008B2837" w:rsidRPr="00D56866">
        <w:rPr>
          <w:rFonts w:ascii="Times New Roman" w:hAnsi="Times New Roman" w:cs="Times New Roman"/>
        </w:rPr>
        <w:t xml:space="preserve">. </w:t>
      </w:r>
      <w:r w:rsidR="00710B1E" w:rsidRPr="00D56866">
        <w:rPr>
          <w:rFonts w:ascii="Times New Roman" w:hAnsi="Times New Roman" w:cs="Times New Roman"/>
        </w:rPr>
        <w:t>T</w:t>
      </w:r>
      <w:r w:rsidR="006E4215" w:rsidRPr="00D56866">
        <w:rPr>
          <w:rFonts w:ascii="Times New Roman" w:hAnsi="Times New Roman" w:cs="Times New Roman"/>
        </w:rPr>
        <w:t xml:space="preserve">he </w:t>
      </w:r>
      <w:r w:rsidR="008B2837" w:rsidRPr="00D56866">
        <w:rPr>
          <w:rFonts w:ascii="Times New Roman" w:hAnsi="Times New Roman" w:cs="Times New Roman"/>
        </w:rPr>
        <w:t xml:space="preserve">brown, </w:t>
      </w:r>
      <w:proofErr w:type="spellStart"/>
      <w:r w:rsidR="008B2837" w:rsidRPr="00D56866">
        <w:rPr>
          <w:rFonts w:ascii="Times New Roman" w:hAnsi="Times New Roman" w:cs="Times New Roman"/>
        </w:rPr>
        <w:t>terrigenous</w:t>
      </w:r>
      <w:proofErr w:type="spellEnd"/>
      <w:r w:rsidR="008B2837" w:rsidRPr="00D56866">
        <w:rPr>
          <w:rFonts w:ascii="Times New Roman" w:hAnsi="Times New Roman" w:cs="Times New Roman"/>
        </w:rPr>
        <w:t xml:space="preserve"> sediment </w:t>
      </w:r>
      <w:r w:rsidR="006E4215" w:rsidRPr="00D56866">
        <w:rPr>
          <w:rFonts w:ascii="Times New Roman" w:hAnsi="Times New Roman" w:cs="Times New Roman"/>
        </w:rPr>
        <w:t>plume propagated from the stream outlet to the northern reef crest in approximately 15 min</w:t>
      </w:r>
      <w:ins w:id="513" w:author="Geography" w:date="2020-12-10T10:00:00Z">
        <w:del w:id="514" w:author="Curt Storlazzi" w:date="2020-12-14T13:30:00Z">
          <w:r w:rsidR="00870F91" w:rsidRPr="00D56866" w:rsidDel="000E2F00">
            <w:rPr>
              <w:rFonts w:ascii="Times New Roman" w:hAnsi="Times New Roman" w:cs="Times New Roman"/>
            </w:rPr>
            <w:delText>utes</w:delText>
          </w:r>
        </w:del>
      </w:ins>
      <w:r w:rsidR="006E4215" w:rsidRPr="00D56866">
        <w:rPr>
          <w:rFonts w:ascii="Times New Roman" w:hAnsi="Times New Roman" w:cs="Times New Roman"/>
        </w:rPr>
        <w:t xml:space="preserve"> (</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f-g</w:t>
      </w:r>
      <w:r w:rsidR="006E4215" w:rsidRPr="00D56866">
        <w:rPr>
          <w:rFonts w:ascii="Times New Roman" w:hAnsi="Times New Roman" w:cs="Times New Roman"/>
        </w:rPr>
        <w:t xml:space="preserve">), </w:t>
      </w:r>
      <w:commentRangeStart w:id="515"/>
      <w:commentRangeStart w:id="516"/>
      <w:r w:rsidR="006E4215" w:rsidRPr="00D56866">
        <w:rPr>
          <w:rFonts w:ascii="Times New Roman" w:hAnsi="Times New Roman" w:cs="Times New Roman"/>
        </w:rPr>
        <w:t>exceeding the expected residence times of  &gt;60 min over the northern</w:t>
      </w:r>
      <w:r w:rsidR="008B2837" w:rsidRPr="00D56866">
        <w:rPr>
          <w:rFonts w:ascii="Times New Roman" w:hAnsi="Times New Roman" w:cs="Times New Roman"/>
        </w:rPr>
        <w:t xml:space="preserve"> reef, expected </w:t>
      </w:r>
      <w:r w:rsidR="006E4215" w:rsidRPr="00D56866">
        <w:rPr>
          <w:rFonts w:ascii="Times New Roman" w:hAnsi="Times New Roman" w:cs="Times New Roman"/>
        </w:rPr>
        <w:t>under calm conditions from</w:t>
      </w:r>
      <w:r w:rsidRPr="00D56866">
        <w:rPr>
          <w:rFonts w:ascii="Times New Roman" w:hAnsi="Times New Roman" w:cs="Times New Roman"/>
        </w:rPr>
        <w:t xml:space="preserve"> </w:t>
      </w:r>
      <w:r w:rsidRPr="00D56866">
        <w:rPr>
          <w:rFonts w:ascii="Times New Roman" w:hAnsi="Times New Roman" w:cs="Times New Roman"/>
        </w:rPr>
        <w:fldChar w:fldCharType="begin" w:fldLock="1"/>
      </w:r>
      <w:r w:rsidR="003F47DF" w:rsidRPr="00D568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Storlazzi et al., (2018)</w:t>
      </w:r>
      <w:r w:rsidRPr="00D56866">
        <w:rPr>
          <w:rFonts w:ascii="Times New Roman" w:hAnsi="Times New Roman" w:cs="Times New Roman"/>
        </w:rPr>
        <w:fldChar w:fldCharType="end"/>
      </w:r>
      <w:commentRangeEnd w:id="516"/>
      <w:r w:rsidR="000E2F00">
        <w:rPr>
          <w:rStyle w:val="CommentReference"/>
          <w:rFonts w:asciiTheme="minorHAnsi" w:hAnsiTheme="minorHAnsi"/>
        </w:rPr>
        <w:commentReference w:id="516"/>
      </w:r>
      <w:r w:rsidR="006E4215" w:rsidRPr="006B1631">
        <w:rPr>
          <w:rFonts w:ascii="Times New Roman" w:hAnsi="Times New Roman" w:cs="Times New Roman"/>
        </w:rPr>
        <w:t>.</w:t>
      </w:r>
      <w:r w:rsidR="008B2837" w:rsidRPr="00D56866">
        <w:rPr>
          <w:rFonts w:ascii="Times New Roman" w:hAnsi="Times New Roman" w:cs="Times New Roman"/>
        </w:rPr>
        <w:t xml:space="preserve"> </w:t>
      </w:r>
      <w:commentRangeEnd w:id="515"/>
      <w:r w:rsidR="00870F91" w:rsidRPr="000A7C3D">
        <w:rPr>
          <w:rStyle w:val="CommentReference"/>
          <w:rFonts w:ascii="Times New Roman" w:hAnsi="Times New Roman" w:cs="Times New Roman"/>
        </w:rPr>
        <w:commentReference w:id="515"/>
      </w:r>
      <w:r w:rsidR="00710B1E" w:rsidRPr="006B1631">
        <w:rPr>
          <w:rFonts w:ascii="Times New Roman" w:hAnsi="Times New Roman" w:cs="Times New Roman"/>
        </w:rPr>
        <w:t>T</w:t>
      </w:r>
      <w:r w:rsidR="00710B1E" w:rsidRPr="00D56866">
        <w:rPr>
          <w:rFonts w:ascii="Times New Roman" w:hAnsi="Times New Roman" w:cs="Times New Roman"/>
        </w:rPr>
        <w:t>he plume appears to have</w:t>
      </w:r>
      <w:r w:rsidR="008B2837" w:rsidRPr="00D56866">
        <w:rPr>
          <w:rFonts w:ascii="Times New Roman" w:hAnsi="Times New Roman" w:cs="Times New Roman"/>
        </w:rPr>
        <w:t xml:space="preserve"> reached peak concentration only 45 min after the initiation of rainfall and only 30 min after the plume first entered the </w:t>
      </w:r>
      <w:r w:rsidR="00710B1E" w:rsidRPr="00D56866">
        <w:rPr>
          <w:rFonts w:ascii="Times New Roman" w:hAnsi="Times New Roman" w:cs="Times New Roman"/>
        </w:rPr>
        <w:t>bay</w:t>
      </w:r>
      <w:r w:rsidR="008B2837" w:rsidRPr="00D56866">
        <w:rPr>
          <w:rFonts w:ascii="Times New Roman" w:hAnsi="Times New Roman" w:cs="Times New Roman"/>
        </w:rPr>
        <w:t>.</w:t>
      </w:r>
      <w:r w:rsidR="006E4215" w:rsidRPr="00D56866">
        <w:rPr>
          <w:rFonts w:ascii="Times New Roman" w:hAnsi="Times New Roman" w:cs="Times New Roman"/>
        </w:rPr>
        <w:t xml:space="preserve"> During </w:t>
      </w:r>
      <w:ins w:id="517" w:author="Geography" w:date="2020-12-10T10:02:00Z">
        <w:r w:rsidR="00870F91" w:rsidRPr="00D56866">
          <w:rPr>
            <w:rFonts w:ascii="Times New Roman" w:hAnsi="Times New Roman" w:cs="Times New Roman"/>
          </w:rPr>
          <w:t xml:space="preserve">a storm </w:t>
        </w:r>
      </w:ins>
      <w:ins w:id="518" w:author="Geography" w:date="2020-12-10T10:03:00Z">
        <w:r w:rsidR="00870F91" w:rsidRPr="00D56866">
          <w:rPr>
            <w:rFonts w:ascii="Times New Roman" w:hAnsi="Times New Roman" w:cs="Times New Roman"/>
          </w:rPr>
          <w:t xml:space="preserve">on </w:t>
        </w:r>
      </w:ins>
      <w:ins w:id="519" w:author="Curt Storlazzi" w:date="2020-12-14T13:30:00Z">
        <w:r w:rsidR="000E2F00">
          <w:rPr>
            <w:rFonts w:ascii="Times New Roman" w:hAnsi="Times New Roman" w:cs="Times New Roman"/>
          </w:rPr>
          <w:t xml:space="preserve">14 </w:t>
        </w:r>
      </w:ins>
      <w:del w:id="520" w:author="Geography" w:date="2020-12-10T10:03:00Z">
        <w:r w:rsidR="006E4215" w:rsidRPr="00D56866" w:rsidDel="00870F91">
          <w:rPr>
            <w:rFonts w:ascii="Times New Roman" w:hAnsi="Times New Roman" w:cs="Times New Roman"/>
          </w:rPr>
          <w:delText xml:space="preserve">the 14 </w:delText>
        </w:r>
      </w:del>
      <w:r w:rsidR="006E4215" w:rsidRPr="00D56866">
        <w:rPr>
          <w:rFonts w:ascii="Times New Roman" w:hAnsi="Times New Roman" w:cs="Times New Roman"/>
        </w:rPr>
        <w:t>February</w:t>
      </w:r>
      <w:del w:id="521" w:author="Curt Storlazzi" w:date="2020-12-14T13:30:00Z">
        <w:r w:rsidR="006E4215" w:rsidRPr="00D56866" w:rsidDel="000E2F00">
          <w:rPr>
            <w:rFonts w:ascii="Times New Roman" w:hAnsi="Times New Roman" w:cs="Times New Roman"/>
          </w:rPr>
          <w:delText xml:space="preserve"> </w:delText>
        </w:r>
      </w:del>
      <w:ins w:id="522" w:author="Geography" w:date="2020-12-10T10:03:00Z">
        <w:del w:id="523" w:author="Curt Storlazzi" w:date="2020-12-14T13:30:00Z">
          <w:r w:rsidR="00870F91" w:rsidRPr="00D56866" w:rsidDel="000E2F00">
            <w:rPr>
              <w:rFonts w:ascii="Times New Roman" w:hAnsi="Times New Roman" w:cs="Times New Roman"/>
            </w:rPr>
            <w:delText>14,</w:delText>
          </w:r>
        </w:del>
        <w:r w:rsidR="00870F91" w:rsidRPr="00D56866">
          <w:rPr>
            <w:rFonts w:ascii="Times New Roman" w:hAnsi="Times New Roman" w:cs="Times New Roman"/>
          </w:rPr>
          <w:t xml:space="preserve"> </w:t>
        </w:r>
      </w:ins>
      <w:r w:rsidR="006E4215" w:rsidRPr="00D56866">
        <w:rPr>
          <w:rFonts w:ascii="Times New Roman" w:hAnsi="Times New Roman" w:cs="Times New Roman"/>
        </w:rPr>
        <w:t>2014</w:t>
      </w:r>
      <w:del w:id="524" w:author="Geography" w:date="2020-12-10T10:03:00Z">
        <w:r w:rsidRPr="00D56866" w:rsidDel="00870F91">
          <w:rPr>
            <w:rFonts w:ascii="Times New Roman" w:hAnsi="Times New Roman" w:cs="Times New Roman"/>
          </w:rPr>
          <w:delText xml:space="preserve"> rain</w:delText>
        </w:r>
        <w:r w:rsidR="006E4215" w:rsidRPr="00D56866" w:rsidDel="00870F91">
          <w:rPr>
            <w:rFonts w:ascii="Times New Roman" w:hAnsi="Times New Roman" w:cs="Times New Roman"/>
          </w:rPr>
          <w:delText xml:space="preserve"> event</w:delText>
        </w:r>
      </w:del>
      <w:r w:rsidR="006E4215" w:rsidRPr="00D56866">
        <w:rPr>
          <w:rFonts w:ascii="Times New Roman" w:hAnsi="Times New Roman" w:cs="Times New Roman"/>
        </w:rPr>
        <w:t xml:space="preserve">, </w:t>
      </w:r>
      <w:r w:rsidR="00F660C4" w:rsidRPr="00D56866">
        <w:rPr>
          <w:rFonts w:ascii="Times New Roman" w:hAnsi="Times New Roman" w:cs="Times New Roman"/>
        </w:rPr>
        <w:t xml:space="preserve">GPS-logging drifters were deployed at the stream outlet at the onset of plume discharge, </w:t>
      </w:r>
      <w:commentRangeStart w:id="525"/>
      <w:r w:rsidR="00F660C4" w:rsidRPr="00D56866">
        <w:rPr>
          <w:rFonts w:ascii="Times New Roman" w:hAnsi="Times New Roman" w:cs="Times New Roman"/>
        </w:rPr>
        <w:t xml:space="preserve">and remained near the stream outlet </w:t>
      </w:r>
      <w:del w:id="526" w:author="Geography" w:date="2020-12-10T10:02:00Z">
        <w:r w:rsidR="006E4215" w:rsidRPr="00D56866" w:rsidDel="00870F91">
          <w:rPr>
            <w:rFonts w:ascii="Times New Roman" w:hAnsi="Times New Roman" w:cs="Times New Roman"/>
          </w:rPr>
          <w:delText xml:space="preserve">(unpublished) </w:delText>
        </w:r>
      </w:del>
      <w:r w:rsidR="00F660C4" w:rsidRPr="00D56866">
        <w:rPr>
          <w:rFonts w:ascii="Times New Roman" w:hAnsi="Times New Roman" w:cs="Times New Roman"/>
        </w:rPr>
        <w:t>while the sediment plume</w:t>
      </w:r>
      <w:r w:rsidRPr="00D56866">
        <w:rPr>
          <w:rFonts w:ascii="Times New Roman" w:hAnsi="Times New Roman" w:cs="Times New Roman"/>
        </w:rPr>
        <w:t xml:space="preserve"> flowed past and</w:t>
      </w:r>
      <w:r w:rsidR="00F660C4" w:rsidRPr="00D56866">
        <w:rPr>
          <w:rFonts w:ascii="Times New Roman" w:hAnsi="Times New Roman" w:cs="Times New Roman"/>
        </w:rPr>
        <w:t xml:space="preserve"> extended out over the </w:t>
      </w:r>
      <w:r w:rsidR="00DA26E3" w:rsidRPr="00D56866">
        <w:rPr>
          <w:rFonts w:ascii="Times New Roman" w:hAnsi="Times New Roman" w:cs="Times New Roman"/>
        </w:rPr>
        <w:t xml:space="preserve">northern </w:t>
      </w:r>
      <w:r w:rsidR="00F660C4" w:rsidRPr="00D56866">
        <w:rPr>
          <w:rFonts w:ascii="Times New Roman" w:hAnsi="Times New Roman" w:cs="Times New Roman"/>
        </w:rPr>
        <w:t>fore</w:t>
      </w:r>
      <w:r w:rsidR="00FC04E6" w:rsidRPr="00D56866">
        <w:rPr>
          <w:rFonts w:ascii="Times New Roman" w:hAnsi="Times New Roman" w:cs="Times New Roman"/>
        </w:rPr>
        <w:t xml:space="preserve"> </w:t>
      </w:r>
      <w:r w:rsidR="00F660C4" w:rsidRPr="00D56866">
        <w:rPr>
          <w:rFonts w:ascii="Times New Roman" w:hAnsi="Times New Roman" w:cs="Times New Roman"/>
        </w:rPr>
        <w:t>reef</w:t>
      </w:r>
      <w:ins w:id="527" w:author="Geography" w:date="2020-12-10T10:02:00Z">
        <w:del w:id="528" w:author="Curt Storlazzi" w:date="2020-12-14T13:32:00Z">
          <w:r w:rsidR="00870F91" w:rsidRPr="00D56866" w:rsidDel="00E85B45">
            <w:rPr>
              <w:rFonts w:ascii="Times New Roman" w:hAnsi="Times New Roman" w:cs="Times New Roman"/>
            </w:rPr>
            <w:delText xml:space="preserve"> (unpublished</w:delText>
          </w:r>
        </w:del>
      </w:ins>
      <w:commentRangeEnd w:id="525"/>
      <w:ins w:id="529" w:author="Geography" w:date="2020-12-10T10:03:00Z">
        <w:del w:id="530" w:author="Curt Storlazzi" w:date="2020-12-14T13:32:00Z">
          <w:r w:rsidR="00870F91" w:rsidRPr="006B1631" w:rsidDel="00E85B45">
            <w:rPr>
              <w:rStyle w:val="CommentReference"/>
              <w:rFonts w:ascii="Times New Roman" w:hAnsi="Times New Roman" w:cs="Times New Roman"/>
              <w:rPrChange w:id="531" w:author="Curt Storlazzi" w:date="2020-12-10T14:51:00Z">
                <w:rPr>
                  <w:rStyle w:val="CommentReference"/>
                  <w:rFonts w:asciiTheme="minorHAnsi" w:hAnsiTheme="minorHAnsi"/>
                </w:rPr>
              </w:rPrChange>
            </w:rPr>
            <w:commentReference w:id="525"/>
          </w:r>
        </w:del>
      </w:ins>
      <w:ins w:id="532" w:author="Geography" w:date="2020-12-10T10:02:00Z">
        <w:del w:id="533" w:author="Curt Storlazzi" w:date="2020-12-14T13:32:00Z">
          <w:r w:rsidR="00870F91" w:rsidRPr="006B1631" w:rsidDel="00E85B45">
            <w:rPr>
              <w:rFonts w:ascii="Times New Roman" w:hAnsi="Times New Roman" w:cs="Times New Roman"/>
            </w:rPr>
            <w:delText>)</w:delText>
          </w:r>
        </w:del>
      </w:ins>
      <w:r w:rsidR="0003387C" w:rsidRPr="00D56866">
        <w:rPr>
          <w:rFonts w:ascii="Times New Roman" w:hAnsi="Times New Roman" w:cs="Times New Roman"/>
        </w:rPr>
        <w:t xml:space="preserve">. </w:t>
      </w:r>
    </w:p>
    <w:p w14:paraId="7B16F891" w14:textId="77777777" w:rsidR="0003387C" w:rsidRPr="00D56866" w:rsidRDefault="0003387C" w:rsidP="009C7F0B">
      <w:pPr>
        <w:spacing w:after="0"/>
        <w:rPr>
          <w:rFonts w:ascii="Times New Roman" w:hAnsi="Times New Roman" w:cs="Times New Roman"/>
        </w:rPr>
      </w:pPr>
    </w:p>
    <w:p w14:paraId="780362FA" w14:textId="65FA7DC9" w:rsidR="0003387C" w:rsidRPr="00D56866" w:rsidRDefault="0003387C"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 xml:space="preserve">3.3 Sediment </w:t>
      </w:r>
      <w:r w:rsidR="00141D56" w:rsidRPr="00D56866">
        <w:rPr>
          <w:rFonts w:ascii="Times New Roman" w:hAnsi="Times New Roman" w:cs="Times New Roman"/>
        </w:rPr>
        <w:t>accumula</w:t>
      </w:r>
      <w:r w:rsidRPr="00D56866">
        <w:rPr>
          <w:rFonts w:ascii="Times New Roman" w:hAnsi="Times New Roman" w:cs="Times New Roman"/>
        </w:rPr>
        <w:t xml:space="preserve">tion and composition: </w:t>
      </w:r>
      <w:r w:rsidR="007E158A" w:rsidRPr="00D56866">
        <w:rPr>
          <w:rFonts w:ascii="Times New Roman" w:hAnsi="Times New Roman" w:cs="Times New Roman"/>
        </w:rPr>
        <w:t xml:space="preserve">Spatial </w:t>
      </w:r>
      <w:r w:rsidRPr="00D56866">
        <w:rPr>
          <w:rFonts w:ascii="Times New Roman" w:hAnsi="Times New Roman" w:cs="Times New Roman"/>
        </w:rPr>
        <w:t>patterns</w:t>
      </w:r>
    </w:p>
    <w:p w14:paraId="1B60BF51" w14:textId="59FAA063" w:rsidR="0003387C" w:rsidRPr="006B1631" w:rsidRDefault="0003387C" w:rsidP="00870F91">
      <w:pPr>
        <w:spacing w:after="0"/>
        <w:ind w:firstLine="720"/>
        <w:rPr>
          <w:rFonts w:ascii="Times New Roman" w:hAnsi="Times New Roman" w:cs="Times New Roman"/>
        </w:rPr>
      </w:pPr>
      <w:del w:id="534" w:author="Geography" w:date="2020-12-10T10:04:00Z">
        <w:r w:rsidRPr="00D56866" w:rsidDel="00870F91">
          <w:rPr>
            <w:rFonts w:ascii="Times New Roman" w:hAnsi="Times New Roman" w:cs="Times New Roman"/>
          </w:rPr>
          <w:delText>Faga’alu Strea</w:delText>
        </w:r>
      </w:del>
      <w:del w:id="535" w:author="Geography" w:date="2020-12-10T10:03:00Z">
        <w:r w:rsidRPr="00D56866" w:rsidDel="00870F91">
          <w:rPr>
            <w:rFonts w:ascii="Times New Roman" w:hAnsi="Times New Roman" w:cs="Times New Roman"/>
          </w:rPr>
          <w:delText xml:space="preserve">m is the </w:delText>
        </w:r>
        <w:r w:rsidR="006B7697" w:rsidRPr="00D56866" w:rsidDel="00870F91">
          <w:rPr>
            <w:rFonts w:ascii="Times New Roman" w:hAnsi="Times New Roman" w:cs="Times New Roman"/>
          </w:rPr>
          <w:delText>dominant</w:delText>
        </w:r>
        <w:r w:rsidRPr="00D56866" w:rsidDel="00870F91">
          <w:rPr>
            <w:rFonts w:ascii="Times New Roman" w:hAnsi="Times New Roman" w:cs="Times New Roman"/>
          </w:rPr>
          <w:delText xml:space="preserve"> source of fine terrigenous sediment, but </w:delText>
        </w:r>
        <w:r w:rsidR="006B7697" w:rsidRPr="00D56866" w:rsidDel="00870F91">
          <w:rPr>
            <w:rFonts w:ascii="Times New Roman" w:hAnsi="Times New Roman" w:cs="Times New Roman"/>
          </w:rPr>
          <w:delText>s</w:delText>
        </w:r>
      </w:del>
      <w:del w:id="536" w:author="Geography" w:date="2020-12-10T10:04:00Z">
        <w:r w:rsidR="006B7697" w:rsidRPr="00D56866" w:rsidDel="00870F91">
          <w:rPr>
            <w:rFonts w:ascii="Times New Roman" w:hAnsi="Times New Roman" w:cs="Times New Roman"/>
          </w:rPr>
          <w:delText xml:space="preserve">ampled benthic sediment </w:delText>
        </w:r>
        <w:r w:rsidRPr="00D56866" w:rsidDel="00870F91">
          <w:rPr>
            <w:rFonts w:ascii="Times New Roman" w:hAnsi="Times New Roman" w:cs="Times New Roman"/>
          </w:rPr>
          <w:delText>showed</w:delText>
        </w:r>
      </w:del>
      <w:r w:rsidRPr="00D56866">
        <w:rPr>
          <w:rFonts w:ascii="Times New Roman" w:hAnsi="Times New Roman" w:cs="Times New Roman"/>
        </w:rPr>
        <w:t xml:space="preserve"> </w:t>
      </w:r>
      <w:del w:id="537" w:author="Geography" w:date="2020-12-10T10:06:00Z">
        <w:r w:rsidRPr="00D56866" w:rsidDel="00870F91">
          <w:rPr>
            <w:rFonts w:ascii="Times New Roman" w:hAnsi="Times New Roman" w:cs="Times New Roman"/>
          </w:rPr>
          <w:delText>t</w:delText>
        </w:r>
      </w:del>
      <w:del w:id="538" w:author="Geography" w:date="2020-12-10T10:10:00Z">
        <w:r w:rsidRPr="00D56866" w:rsidDel="00870F91">
          <w:rPr>
            <w:rFonts w:ascii="Times New Roman" w:hAnsi="Times New Roman" w:cs="Times New Roman"/>
          </w:rPr>
          <w:delText>errigenous sediment is distributed throughout the reef flat (</w:delText>
        </w:r>
        <w:r w:rsidR="006437F2" w:rsidRPr="00D56866" w:rsidDel="00870F91">
          <w:rPr>
            <w:rFonts w:ascii="Times New Roman" w:hAnsi="Times New Roman" w:cs="Times New Roman"/>
          </w:rPr>
          <w:fldChar w:fldCharType="begin"/>
        </w:r>
        <w:r w:rsidR="006437F2" w:rsidRPr="00D56866" w:rsidDel="00870F91">
          <w:rPr>
            <w:rFonts w:ascii="Times New Roman" w:hAnsi="Times New Roman" w:cs="Times New Roman"/>
          </w:rPr>
          <w:delInstrText xml:space="preserve"> REF _Ref446325490 \h </w:delInstrText>
        </w:r>
        <w:r w:rsidR="006437F2" w:rsidRPr="00D56866" w:rsidDel="00870F91">
          <w:rPr>
            <w:rFonts w:ascii="Times New Roman" w:hAnsi="Times New Roman" w:cs="Times New Roman"/>
          </w:rPr>
        </w:r>
        <w:r w:rsidR="006437F2" w:rsidRPr="00D56866" w:rsidDel="00870F91">
          <w:rPr>
            <w:rFonts w:ascii="Times New Roman" w:hAnsi="Times New Roman" w:cs="Times New Roman"/>
          </w:rPr>
          <w:fldChar w:fldCharType="separate"/>
        </w:r>
        <w:r w:rsidR="006437F2" w:rsidRPr="00D56866" w:rsidDel="00870F91">
          <w:rPr>
            <w:rFonts w:ascii="Times New Roman" w:hAnsi="Times New Roman" w:cs="Times New Roman"/>
          </w:rPr>
          <w:delText xml:space="preserve">Figure </w:delText>
        </w:r>
        <w:r w:rsidR="006437F2" w:rsidRPr="00D56866" w:rsidDel="00870F91">
          <w:rPr>
            <w:rFonts w:ascii="Times New Roman" w:hAnsi="Times New Roman" w:cs="Times New Roman"/>
            <w:noProof/>
          </w:rPr>
          <w:delText>5</w:delText>
        </w:r>
        <w:r w:rsidR="006437F2" w:rsidRPr="00D56866" w:rsidDel="00870F91">
          <w:rPr>
            <w:rFonts w:ascii="Times New Roman" w:hAnsi="Times New Roman" w:cs="Times New Roman"/>
          </w:rPr>
          <w:fldChar w:fldCharType="end"/>
        </w:r>
        <w:r w:rsidRPr="006B1631" w:rsidDel="00870F91">
          <w:rPr>
            <w:rFonts w:ascii="Times New Roman" w:hAnsi="Times New Roman" w:cs="Times New Roman"/>
          </w:rPr>
          <w:delText xml:space="preserve">). </w:delText>
        </w:r>
      </w:del>
      <w:del w:id="539" w:author="Geography" w:date="2020-12-10T10:08:00Z">
        <w:r w:rsidRPr="00D56866" w:rsidDel="00870F91">
          <w:rPr>
            <w:rFonts w:ascii="Times New Roman" w:hAnsi="Times New Roman" w:cs="Times New Roman"/>
          </w:rPr>
          <w:delText>Fine terrigenous sediment accounted for 1-10% (</w:delText>
        </w:r>
        <w:r w:rsidRPr="006B1631" w:rsidDel="00870F91">
          <w:rPr>
            <w:rFonts w:ascii="Times New Roman" w:hAnsi="Times New Roman" w:cs="Times New Roman"/>
          </w:rPr>
          <w:delText>μ=3%)</w:delText>
        </w:r>
        <w:r w:rsidR="00293109" w:rsidRPr="00D56866" w:rsidDel="00870F91">
          <w:rPr>
            <w:rFonts w:ascii="Times New Roman" w:hAnsi="Times New Roman" w:cs="Times New Roman"/>
          </w:rPr>
          <w:delText xml:space="preserve"> of fine benthic sediment</w:delText>
        </w:r>
      </w:del>
      <w:del w:id="540" w:author="Geography" w:date="2020-12-10T10:05:00Z">
        <w:r w:rsidRPr="00D56866" w:rsidDel="00870F91">
          <w:rPr>
            <w:rFonts w:ascii="Times New Roman" w:hAnsi="Times New Roman" w:cs="Times New Roman"/>
          </w:rPr>
          <w:delText>, though i</w:delText>
        </w:r>
      </w:del>
      <w:del w:id="541" w:author="Geography" w:date="2020-12-10T10:08:00Z">
        <w:r w:rsidRPr="00D56866" w:rsidDel="00870F91">
          <w:rPr>
            <w:rFonts w:ascii="Times New Roman" w:hAnsi="Times New Roman" w:cs="Times New Roman"/>
          </w:rPr>
          <w:delText>ncluding the coarse fraction increased the total percentage to 8-65%, w</w:delText>
        </w:r>
        <w:r w:rsidR="006E4215" w:rsidRPr="00D56866" w:rsidDel="00870F91">
          <w:rPr>
            <w:rFonts w:ascii="Times New Roman" w:hAnsi="Times New Roman" w:cs="Times New Roman"/>
          </w:rPr>
          <w:delText xml:space="preserve">ith the highest percentages </w:delText>
        </w:r>
      </w:del>
      <w:del w:id="542" w:author="Geography" w:date="2020-12-10T10:06:00Z">
        <w:r w:rsidR="006E4215" w:rsidRPr="00D56866" w:rsidDel="00870F91">
          <w:rPr>
            <w:rFonts w:ascii="Times New Roman" w:hAnsi="Times New Roman" w:cs="Times New Roman"/>
          </w:rPr>
          <w:delText xml:space="preserve">of fine and coarse </w:delText>
        </w:r>
      </w:del>
      <w:del w:id="543" w:author="Geography" w:date="2020-12-10T10:08:00Z">
        <w:r w:rsidRPr="00D56866" w:rsidDel="00870F91">
          <w:rPr>
            <w:rFonts w:ascii="Times New Roman" w:hAnsi="Times New Roman" w:cs="Times New Roman"/>
          </w:rPr>
          <w:delText xml:space="preserve">terrigenous sediment near the stream outlet and on the </w:delText>
        </w:r>
        <w:r w:rsidR="00740450" w:rsidRPr="00D56866" w:rsidDel="00870F91">
          <w:rPr>
            <w:rFonts w:ascii="Times New Roman" w:hAnsi="Times New Roman" w:cs="Times New Roman"/>
          </w:rPr>
          <w:delText xml:space="preserve">more quiescent </w:delText>
        </w:r>
        <w:r w:rsidRPr="00D56866" w:rsidDel="00870F91">
          <w:rPr>
            <w:rFonts w:ascii="Times New Roman" w:hAnsi="Times New Roman" w:cs="Times New Roman"/>
          </w:rPr>
          <w:delText xml:space="preserve">northern reef. </w:delText>
        </w:r>
      </w:del>
      <w:r w:rsidRPr="00D56866">
        <w:rPr>
          <w:rFonts w:ascii="Times New Roman" w:hAnsi="Times New Roman" w:cs="Times New Roman"/>
        </w:rPr>
        <w:t xml:space="preserve">Total benthic sediment (fine and coarse) on the </w:t>
      </w:r>
      <w:del w:id="544" w:author="Geography" w:date="2020-12-10T10:05:00Z">
        <w:r w:rsidRPr="00D56866" w:rsidDel="00870F91">
          <w:rPr>
            <w:rFonts w:ascii="Times New Roman" w:hAnsi="Times New Roman" w:cs="Times New Roman"/>
          </w:rPr>
          <w:delText xml:space="preserve">northern and southern </w:delText>
        </w:r>
      </w:del>
      <w:r w:rsidRPr="00D56866">
        <w:rPr>
          <w:rFonts w:ascii="Times New Roman" w:hAnsi="Times New Roman" w:cs="Times New Roman"/>
        </w:rPr>
        <w:t>reef flats was primarily carbonate (</w:t>
      </w:r>
      <w:commentRangeStart w:id="545"/>
      <w:r w:rsidRPr="00D56866">
        <w:rPr>
          <w:rFonts w:ascii="Times New Roman" w:hAnsi="Times New Roman" w:cs="Times New Roman"/>
        </w:rPr>
        <w:t>82-88%)</w:t>
      </w:r>
      <w:ins w:id="546" w:author="Curt Storlazzi" w:date="2020-12-14T13:32:00Z">
        <w:r w:rsidR="00E85B45">
          <w:rPr>
            <w:rFonts w:ascii="Times New Roman" w:hAnsi="Times New Roman" w:cs="Times New Roman"/>
          </w:rPr>
          <w:t>,</w:t>
        </w:r>
      </w:ins>
      <w:ins w:id="547" w:author="Geography" w:date="2020-12-10T10:07:00Z">
        <w:r w:rsidR="00870F91" w:rsidRPr="00D56866">
          <w:rPr>
            <w:rFonts w:ascii="Times New Roman" w:hAnsi="Times New Roman" w:cs="Times New Roman"/>
          </w:rPr>
          <w:t xml:space="preserve"> with</w:t>
        </w:r>
      </w:ins>
      <w:del w:id="548" w:author="Geography" w:date="2020-12-10T10:07:00Z">
        <w:r w:rsidR="00885739" w:rsidRPr="00D56866" w:rsidDel="00870F91">
          <w:rPr>
            <w:rFonts w:ascii="Times New Roman" w:hAnsi="Times New Roman" w:cs="Times New Roman"/>
          </w:rPr>
          <w:delText>,</w:delText>
        </w:r>
        <w:r w:rsidRPr="00D56866" w:rsidDel="00870F91">
          <w:rPr>
            <w:rFonts w:ascii="Times New Roman" w:hAnsi="Times New Roman" w:cs="Times New Roman"/>
          </w:rPr>
          <w:delText xml:space="preserve"> </w:delText>
        </w:r>
        <w:commentRangeEnd w:id="545"/>
        <w:r w:rsidR="00870F91" w:rsidRPr="006B1631" w:rsidDel="00870F91">
          <w:rPr>
            <w:rStyle w:val="CommentReference"/>
            <w:rFonts w:ascii="Times New Roman" w:hAnsi="Times New Roman" w:cs="Times New Roman"/>
            <w:rPrChange w:id="549" w:author="Curt Storlazzi" w:date="2020-12-10T14:51:00Z">
              <w:rPr>
                <w:rStyle w:val="CommentReference"/>
                <w:rFonts w:asciiTheme="minorHAnsi" w:hAnsiTheme="minorHAnsi"/>
              </w:rPr>
            </w:rPrChange>
          </w:rPr>
          <w:commentReference w:id="545"/>
        </w:r>
        <w:r w:rsidRPr="006B1631" w:rsidDel="00870F91">
          <w:rPr>
            <w:rFonts w:ascii="Times New Roman" w:hAnsi="Times New Roman" w:cs="Times New Roman"/>
          </w:rPr>
          <w:delText>with small fractions of terrigenous</w:delText>
        </w:r>
        <w:r w:rsidR="00DD1DFF" w:rsidRPr="00D56866" w:rsidDel="00870F91">
          <w:rPr>
            <w:rFonts w:ascii="Times New Roman" w:hAnsi="Times New Roman" w:cs="Times New Roman"/>
          </w:rPr>
          <w:delText>,</w:delText>
        </w:r>
        <w:r w:rsidRPr="00D56866" w:rsidDel="00870F91">
          <w:rPr>
            <w:rFonts w:ascii="Times New Roman" w:hAnsi="Times New Roman" w:cs="Times New Roman"/>
          </w:rPr>
          <w:delText xml:space="preserve"> and</w:delText>
        </w:r>
      </w:del>
      <w:r w:rsidRPr="00D56866">
        <w:rPr>
          <w:rFonts w:ascii="Times New Roman" w:hAnsi="Times New Roman" w:cs="Times New Roman"/>
        </w:rPr>
        <w:t xml:space="preserve"> </w:t>
      </w:r>
      <w:del w:id="550" w:author="Geography" w:date="2020-12-10T10:08:00Z">
        <w:r w:rsidRPr="00D56866" w:rsidDel="00870F91">
          <w:rPr>
            <w:rFonts w:ascii="Times New Roman" w:hAnsi="Times New Roman" w:cs="Times New Roman"/>
          </w:rPr>
          <w:delText xml:space="preserve">only </w:delText>
        </w:r>
      </w:del>
      <w:r w:rsidRPr="00D56866">
        <w:rPr>
          <w:rFonts w:ascii="Times New Roman" w:hAnsi="Times New Roman" w:cs="Times New Roman"/>
        </w:rPr>
        <w:t>trace amounts of organics (Table</w:t>
      </w:r>
      <w:r w:rsidR="00293109" w:rsidRPr="00D56866">
        <w:rPr>
          <w:rFonts w:ascii="Times New Roman" w:hAnsi="Times New Roman" w:cs="Times New Roman"/>
        </w:rPr>
        <w:t xml:space="preserve"> </w:t>
      </w:r>
      <w:r w:rsidRPr="00D56866">
        <w:rPr>
          <w:rFonts w:ascii="Times New Roman" w:hAnsi="Times New Roman" w:cs="Times New Roman"/>
        </w:rPr>
        <w:t xml:space="preserve">1). </w:t>
      </w:r>
      <w:proofErr w:type="spellStart"/>
      <w:ins w:id="551" w:author="Geography" w:date="2020-12-10T10:10:00Z">
        <w:r w:rsidR="00870F91" w:rsidRPr="00D56866">
          <w:rPr>
            <w:rFonts w:ascii="Times New Roman" w:hAnsi="Times New Roman" w:cs="Times New Roman"/>
          </w:rPr>
          <w:t>Terrigenous</w:t>
        </w:r>
        <w:proofErr w:type="spellEnd"/>
        <w:r w:rsidR="00870F91" w:rsidRPr="00D56866">
          <w:rPr>
            <w:rFonts w:ascii="Times New Roman" w:hAnsi="Times New Roman" w:cs="Times New Roman"/>
          </w:rPr>
          <w:t xml:space="preserve"> sediment </w:t>
        </w:r>
        <w:del w:id="552" w:author="Curt Storlazzi" w:date="2020-12-14T13:32:00Z">
          <w:r w:rsidR="00870F91" w:rsidRPr="00D56866" w:rsidDel="00E85B45">
            <w:rPr>
              <w:rFonts w:ascii="Times New Roman" w:hAnsi="Times New Roman" w:cs="Times New Roman"/>
            </w:rPr>
            <w:delText>i</w:delText>
          </w:r>
        </w:del>
      </w:ins>
      <w:ins w:id="553" w:author="Curt Storlazzi" w:date="2020-12-14T13:32:00Z">
        <w:r w:rsidR="00E85B45">
          <w:rPr>
            <w:rFonts w:ascii="Times New Roman" w:hAnsi="Times New Roman" w:cs="Times New Roman"/>
          </w:rPr>
          <w:t>wa</w:t>
        </w:r>
      </w:ins>
      <w:ins w:id="554" w:author="Geography" w:date="2020-12-10T10:10:00Z">
        <w:r w:rsidR="00870F91" w:rsidRPr="00D56866">
          <w:rPr>
            <w:rFonts w:ascii="Times New Roman" w:hAnsi="Times New Roman" w:cs="Times New Roman"/>
          </w:rPr>
          <w:t>s widely distributed on the seabed throughout the reef flat (</w:t>
        </w:r>
        <w:r w:rsidR="00870F91" w:rsidRPr="00D56866">
          <w:rPr>
            <w:rFonts w:ascii="Times New Roman" w:hAnsi="Times New Roman" w:cs="Times New Roman"/>
          </w:rPr>
          <w:fldChar w:fldCharType="begin"/>
        </w:r>
        <w:r w:rsidR="00870F91" w:rsidRPr="00D56866">
          <w:rPr>
            <w:rFonts w:ascii="Times New Roman" w:hAnsi="Times New Roman" w:cs="Times New Roman"/>
          </w:rPr>
          <w:instrText xml:space="preserve"> REF _Ref446325490 \h </w:instrText>
        </w:r>
      </w:ins>
      <w:r w:rsidR="00870F91" w:rsidRPr="00D56866">
        <w:rPr>
          <w:rFonts w:ascii="Times New Roman" w:hAnsi="Times New Roman" w:cs="Times New Roman"/>
        </w:rPr>
      </w:r>
      <w:ins w:id="555" w:author="Geography" w:date="2020-12-10T10:10:00Z">
        <w:r w:rsidR="00870F91" w:rsidRPr="00D56866">
          <w:rPr>
            <w:rFonts w:ascii="Times New Roman" w:hAnsi="Times New Roman" w:cs="Times New Roman"/>
          </w:rPr>
          <w:fldChar w:fldCharType="separate"/>
        </w:r>
        <w:r w:rsidR="00870F91" w:rsidRPr="00D56866">
          <w:rPr>
            <w:rFonts w:ascii="Times New Roman" w:hAnsi="Times New Roman" w:cs="Times New Roman"/>
          </w:rPr>
          <w:t xml:space="preserve">Figure </w:t>
        </w:r>
        <w:r w:rsidR="00870F91" w:rsidRPr="00D56866">
          <w:rPr>
            <w:rFonts w:ascii="Times New Roman" w:hAnsi="Times New Roman" w:cs="Times New Roman"/>
            <w:noProof/>
          </w:rPr>
          <w:t>5</w:t>
        </w:r>
        <w:r w:rsidR="00870F91" w:rsidRPr="00D56866">
          <w:rPr>
            <w:rFonts w:ascii="Times New Roman" w:hAnsi="Times New Roman" w:cs="Times New Roman"/>
          </w:rPr>
          <w:fldChar w:fldCharType="end"/>
        </w:r>
        <w:r w:rsidR="00870F91" w:rsidRPr="006B1631">
          <w:rPr>
            <w:rFonts w:ascii="Times New Roman" w:hAnsi="Times New Roman" w:cs="Times New Roman"/>
          </w:rPr>
          <w:t xml:space="preserve">). </w:t>
        </w:r>
      </w:ins>
      <w:r w:rsidRPr="00D56866">
        <w:rPr>
          <w:rFonts w:ascii="Times New Roman" w:hAnsi="Times New Roman" w:cs="Times New Roman"/>
        </w:rPr>
        <w:t xml:space="preserve">The </w:t>
      </w:r>
      <w:ins w:id="556" w:author="Geography" w:date="2020-12-10T10:10:00Z">
        <w:r w:rsidR="00870F91" w:rsidRPr="00D56866">
          <w:rPr>
            <w:rFonts w:ascii="Times New Roman" w:hAnsi="Times New Roman" w:cs="Times New Roman"/>
          </w:rPr>
          <w:t xml:space="preserve">total </w:t>
        </w:r>
      </w:ins>
      <w:proofErr w:type="spellStart"/>
      <w:r w:rsidRPr="00D56866">
        <w:rPr>
          <w:rFonts w:ascii="Times New Roman" w:hAnsi="Times New Roman" w:cs="Times New Roman"/>
        </w:rPr>
        <w:t>terrigenous</w:t>
      </w:r>
      <w:proofErr w:type="spellEnd"/>
      <w:r w:rsidR="00DD1DFF" w:rsidRPr="00D56866">
        <w:rPr>
          <w:rFonts w:ascii="Times New Roman" w:hAnsi="Times New Roman" w:cs="Times New Roman"/>
        </w:rPr>
        <w:t xml:space="preserve"> fraction was approximately </w:t>
      </w:r>
      <w:r w:rsidRPr="00D56866">
        <w:rPr>
          <w:rFonts w:ascii="Times New Roman" w:hAnsi="Times New Roman" w:cs="Times New Roman"/>
        </w:rPr>
        <w:t xml:space="preserve">2x higher over the northern reef flat (~15%) compared to the </w:t>
      </w:r>
      <w:r w:rsidR="00740450" w:rsidRPr="00D56866">
        <w:rPr>
          <w:rFonts w:ascii="Times New Roman" w:hAnsi="Times New Roman" w:cs="Times New Roman"/>
        </w:rPr>
        <w:t xml:space="preserve">more energetic </w:t>
      </w:r>
      <w:r w:rsidRPr="00D56866">
        <w:rPr>
          <w:rFonts w:ascii="Times New Roman" w:hAnsi="Times New Roman" w:cs="Times New Roman"/>
        </w:rPr>
        <w:t xml:space="preserve">southern reef flat (8%). Near the stream outlet, benthic sediment was dominated by the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fraction (65%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but showed similar percentages of organics as the reef flats.</w:t>
      </w:r>
      <w:ins w:id="557" w:author="Geography" w:date="2020-12-10T10:08:00Z">
        <w:r w:rsidR="00870F91" w:rsidRPr="00D56866">
          <w:rPr>
            <w:rFonts w:ascii="Times New Roman" w:hAnsi="Times New Roman" w:cs="Times New Roman"/>
          </w:rPr>
          <w:t xml:space="preserve"> </w:t>
        </w:r>
      </w:ins>
      <w:proofErr w:type="spellStart"/>
      <w:ins w:id="558" w:author="Geography" w:date="2020-12-10T10:09:00Z">
        <w:r w:rsidR="00870F91" w:rsidRPr="00D56866">
          <w:rPr>
            <w:rFonts w:ascii="Times New Roman" w:hAnsi="Times New Roman" w:cs="Times New Roman"/>
          </w:rPr>
          <w:t>T</w:t>
        </w:r>
      </w:ins>
      <w:ins w:id="559" w:author="Geography" w:date="2020-12-10T10:08:00Z">
        <w:r w:rsidR="00870F91" w:rsidRPr="00D56866">
          <w:rPr>
            <w:rFonts w:ascii="Times New Roman" w:hAnsi="Times New Roman" w:cs="Times New Roman"/>
          </w:rPr>
          <w:t>errigenous</w:t>
        </w:r>
        <w:proofErr w:type="spellEnd"/>
        <w:r w:rsidR="00870F91" w:rsidRPr="00D56866">
          <w:rPr>
            <w:rFonts w:ascii="Times New Roman" w:hAnsi="Times New Roman" w:cs="Times New Roman"/>
          </w:rPr>
          <w:t xml:space="preserve"> sediment accounted for 1-10% (</w:t>
        </w:r>
        <w:r w:rsidR="00870F91" w:rsidRPr="006B1631">
          <w:rPr>
            <w:rFonts w:ascii="Times New Roman" w:hAnsi="Times New Roman" w:cs="Times New Roman"/>
          </w:rPr>
          <w:t xml:space="preserve">μ=3%) of </w:t>
        </w:r>
        <w:commentRangeStart w:id="560"/>
        <w:r w:rsidR="00870F91" w:rsidRPr="006B1631">
          <w:rPr>
            <w:rFonts w:ascii="Times New Roman" w:hAnsi="Times New Roman" w:cs="Times New Roman"/>
          </w:rPr>
          <w:t>fine benthic sediment</w:t>
        </w:r>
      </w:ins>
      <w:ins w:id="561" w:author="Geography" w:date="2020-12-10T10:09:00Z">
        <w:r w:rsidR="00870F91" w:rsidRPr="00D56866">
          <w:rPr>
            <w:rFonts w:ascii="Times New Roman" w:hAnsi="Times New Roman" w:cs="Times New Roman"/>
          </w:rPr>
          <w:t xml:space="preserve">, and </w:t>
        </w:r>
        <w:commentRangeStart w:id="562"/>
        <w:r w:rsidR="00870F91" w:rsidRPr="00D56866">
          <w:rPr>
            <w:rFonts w:ascii="Times New Roman" w:hAnsi="Times New Roman" w:cs="Times New Roman"/>
          </w:rPr>
          <w:t xml:space="preserve">most of the </w:t>
        </w:r>
        <w:proofErr w:type="spellStart"/>
        <w:r w:rsidR="00870F91" w:rsidRPr="00D56866">
          <w:rPr>
            <w:rFonts w:ascii="Times New Roman" w:hAnsi="Times New Roman" w:cs="Times New Roman"/>
          </w:rPr>
          <w:t>terrigenous</w:t>
        </w:r>
        <w:proofErr w:type="spellEnd"/>
        <w:r w:rsidR="00870F91" w:rsidRPr="00D56866">
          <w:rPr>
            <w:rFonts w:ascii="Times New Roman" w:hAnsi="Times New Roman" w:cs="Times New Roman"/>
          </w:rPr>
          <w:t xml:space="preserve"> sediment was in the coarse</w:t>
        </w:r>
      </w:ins>
      <w:commentRangeEnd w:id="560"/>
      <w:r w:rsidR="00E85B45">
        <w:rPr>
          <w:rStyle w:val="CommentReference"/>
          <w:rFonts w:asciiTheme="minorHAnsi" w:hAnsiTheme="minorHAnsi"/>
        </w:rPr>
        <w:commentReference w:id="560"/>
      </w:r>
      <w:ins w:id="563" w:author="Geography" w:date="2020-12-10T10:09:00Z">
        <w:r w:rsidR="00870F91" w:rsidRPr="00D56866">
          <w:rPr>
            <w:rFonts w:ascii="Times New Roman" w:hAnsi="Times New Roman" w:cs="Times New Roman"/>
          </w:rPr>
          <w:t xml:space="preserve"> fraction</w:t>
        </w:r>
      </w:ins>
      <w:ins w:id="564" w:author="Geography" w:date="2020-12-10T10:08:00Z">
        <w:r w:rsidR="00870F91" w:rsidRPr="00D56866">
          <w:rPr>
            <w:rFonts w:ascii="Times New Roman" w:hAnsi="Times New Roman" w:cs="Times New Roman"/>
          </w:rPr>
          <w:t xml:space="preserve">. </w:t>
        </w:r>
      </w:ins>
      <w:commentRangeEnd w:id="562"/>
      <w:ins w:id="565" w:author="Geography" w:date="2020-12-10T10:11:00Z">
        <w:r w:rsidR="00870F91" w:rsidRPr="006B1631">
          <w:rPr>
            <w:rStyle w:val="CommentReference"/>
            <w:rFonts w:ascii="Times New Roman" w:hAnsi="Times New Roman" w:cs="Times New Roman"/>
            <w:rPrChange w:id="566" w:author="Curt Storlazzi" w:date="2020-12-10T14:51:00Z">
              <w:rPr>
                <w:rStyle w:val="CommentReference"/>
                <w:rFonts w:asciiTheme="minorHAnsi" w:hAnsiTheme="minorHAnsi"/>
              </w:rPr>
            </w:rPrChange>
          </w:rPr>
          <w:commentReference w:id="562"/>
        </w:r>
      </w:ins>
    </w:p>
    <w:p w14:paraId="53F1467B" w14:textId="3B8B4CE3" w:rsidR="006437F2" w:rsidRPr="00D56866" w:rsidRDefault="006437F2" w:rsidP="003B287B">
      <w:pPr>
        <w:spacing w:after="0"/>
        <w:ind w:firstLine="720"/>
        <w:rPr>
          <w:rFonts w:ascii="Times New Roman" w:hAnsi="Times New Roman" w:cs="Times New Roman"/>
        </w:rPr>
      </w:pPr>
      <w:r w:rsidRPr="00D56866">
        <w:rPr>
          <w:rFonts w:ascii="Times New Roman" w:hAnsi="Times New Roman" w:cs="Times New Roman"/>
        </w:rPr>
        <w:t>Mean sediment accumulation (g</w:t>
      </w:r>
      <w:r w:rsidRPr="00D56866">
        <w:rPr>
          <w:rFonts w:ascii="Times New Roman" w:hAnsi="Times New Roman" w:cs="Times New Roman"/>
          <w:vertAlign w:val="superscript"/>
        </w:rPr>
        <w:t xml:space="preserve"> </w:t>
      </w:r>
      <w:r w:rsidRPr="00D56866">
        <w:rPr>
          <w:rFonts w:ascii="Times New Roman" w:hAnsi="Times New Roman" w:cs="Times New Roman"/>
        </w:rPr>
        <w:t>m</w:t>
      </w:r>
      <w:r w:rsidRPr="00D56866">
        <w:rPr>
          <w:rFonts w:ascii="Times New Roman" w:hAnsi="Times New Roman" w:cs="Times New Roman"/>
          <w:vertAlign w:val="superscript"/>
        </w:rPr>
        <w:t>-2</w:t>
      </w:r>
      <w:r w:rsidRPr="00D56866">
        <w:rPr>
          <w:rFonts w:ascii="Times New Roman" w:hAnsi="Times New Roman" w:cs="Times New Roman"/>
        </w:rPr>
        <w:t>d</w:t>
      </w:r>
      <w:r w:rsidRPr="00D56866">
        <w:rPr>
          <w:rFonts w:ascii="Times New Roman" w:hAnsi="Times New Roman" w:cs="Times New Roman"/>
          <w:vertAlign w:val="superscript"/>
        </w:rPr>
        <w:t>-1</w:t>
      </w:r>
      <w:r w:rsidRPr="00D56866">
        <w:rPr>
          <w:rFonts w:ascii="Times New Roman" w:hAnsi="Times New Roman" w:cs="Times New Roman"/>
        </w:rPr>
        <w:t xml:space="preserve">) during the study period was an order of magnitude higher in </w:t>
      </w:r>
      <w:r w:rsidR="00D365F0" w:rsidRPr="00D56866">
        <w:rPr>
          <w:rFonts w:ascii="Times New Roman" w:hAnsi="Times New Roman" w:cs="Times New Roman"/>
        </w:rPr>
        <w:t>sediment trap</w:t>
      </w:r>
      <w:r w:rsidRPr="00D56866">
        <w:rPr>
          <w:rFonts w:ascii="Times New Roman" w:hAnsi="Times New Roman" w:cs="Times New Roman"/>
        </w:rPr>
        <w:t xml:space="preserve">s than on </w:t>
      </w:r>
      <w:del w:id="567" w:author="Curt Storlazzi" w:date="2020-12-14T14:01:00Z">
        <w:r w:rsidR="005A60A7" w:rsidRPr="00D56866" w:rsidDel="007C4084">
          <w:rPr>
            <w:rFonts w:ascii="Times New Roman" w:hAnsi="Times New Roman" w:cs="Times New Roman"/>
          </w:rPr>
          <w:delText>SedPods</w:delText>
        </w:r>
        <w:r w:rsidRPr="00D56866" w:rsidDel="007C4084">
          <w:rPr>
            <w:rFonts w:ascii="Times New Roman" w:hAnsi="Times New Roman" w:cs="Times New Roman"/>
          </w:rPr>
          <w:delText xml:space="preserve"> </w:delText>
        </w:r>
      </w:del>
      <w:ins w:id="568" w:author="Curt Storlazzi" w:date="2020-12-14T14:01:00Z">
        <w:r w:rsidR="007C4084">
          <w:rPr>
            <w:rFonts w:ascii="Times New Roman" w:hAnsi="Times New Roman" w:cs="Times New Roman"/>
          </w:rPr>
          <w:t>p</w:t>
        </w:r>
        <w:r w:rsidR="007C4084" w:rsidRPr="00D56866">
          <w:rPr>
            <w:rFonts w:ascii="Times New Roman" w:hAnsi="Times New Roman" w:cs="Times New Roman"/>
          </w:rPr>
          <w:t xml:space="preserve">ods </w:t>
        </w:r>
      </w:ins>
      <w:r w:rsidRPr="00D56866">
        <w:rPr>
          <w:rFonts w:ascii="Times New Roman" w:hAnsi="Times New Roman" w:cs="Times New Roman"/>
        </w:rPr>
        <w:t xml:space="preserve">at all </w:t>
      </w:r>
      <w:r w:rsidR="00293109" w:rsidRPr="00D56866">
        <w:rPr>
          <w:rFonts w:ascii="Times New Roman" w:hAnsi="Times New Roman" w:cs="Times New Roman"/>
        </w:rPr>
        <w:t>sites</w:t>
      </w:r>
      <w:r w:rsidRPr="00D56866">
        <w:rPr>
          <w:rFonts w:ascii="Times New Roman" w:hAnsi="Times New Roman" w:cs="Times New Roman"/>
        </w:rPr>
        <w:t xml:space="preserve"> (</w:t>
      </w:r>
      <w:r w:rsidRPr="00D56866">
        <w:rPr>
          <w:rFonts w:ascii="Times New Roman" w:hAnsi="Times New Roman" w:cs="Times New Roman"/>
        </w:rPr>
        <w:fldChar w:fldCharType="begin"/>
      </w:r>
      <w:r w:rsidRPr="00D56866">
        <w:rPr>
          <w:rFonts w:ascii="Times New Roman" w:hAnsi="Times New Roman" w:cs="Times New Roman"/>
        </w:rPr>
        <w:instrText xml:space="preserve"> REF _Ref446325490 \h </w:instrText>
      </w:r>
      <w:r w:rsidRPr="00D56866">
        <w:rPr>
          <w:rFonts w:ascii="Times New Roman" w:hAnsi="Times New Roman" w:cs="Times New Roman"/>
        </w:rPr>
      </w:r>
      <w:r w:rsidRPr="00D56866">
        <w:rPr>
          <w:rFonts w:ascii="Times New Roman" w:hAnsi="Times New Roman" w:cs="Times New Roman"/>
        </w:rPr>
        <w:fldChar w:fldCharType="separate"/>
      </w:r>
      <w:r w:rsidRPr="00D56866">
        <w:rPr>
          <w:rFonts w:ascii="Times New Roman" w:hAnsi="Times New Roman" w:cs="Times New Roman"/>
        </w:rPr>
        <w:t xml:space="preserve">Figure </w:t>
      </w:r>
      <w:r w:rsidRPr="00D56866">
        <w:rPr>
          <w:rFonts w:ascii="Times New Roman" w:hAnsi="Times New Roman" w:cs="Times New Roman"/>
          <w:noProof/>
        </w:rPr>
        <w:t>5</w:t>
      </w:r>
      <w:r w:rsidRPr="00D56866">
        <w:rPr>
          <w:rFonts w:ascii="Times New Roman" w:hAnsi="Times New Roman" w:cs="Times New Roman"/>
        </w:rPr>
        <w:fldChar w:fldCharType="end"/>
      </w:r>
      <w:r w:rsidRPr="006B1631">
        <w:rPr>
          <w:rFonts w:ascii="Times New Roman" w:hAnsi="Times New Roman" w:cs="Times New Roman"/>
        </w:rPr>
        <w:t xml:space="preserve">). Sediment accumulation on </w:t>
      </w:r>
      <w:del w:id="569" w:author="Curt Storlazzi" w:date="2020-12-14T14:01:00Z">
        <w:r w:rsidR="005A60A7" w:rsidRPr="00D56866" w:rsidDel="007C4084">
          <w:rPr>
            <w:rFonts w:ascii="Times New Roman" w:hAnsi="Times New Roman" w:cs="Times New Roman"/>
          </w:rPr>
          <w:delText>SedPiods</w:delText>
        </w:r>
        <w:r w:rsidRPr="00D56866" w:rsidDel="007C4084">
          <w:rPr>
            <w:rFonts w:ascii="Times New Roman" w:hAnsi="Times New Roman" w:cs="Times New Roman"/>
          </w:rPr>
          <w:delText xml:space="preserve"> </w:delText>
        </w:r>
      </w:del>
      <w:ins w:id="570" w:author="Curt Storlazzi" w:date="2020-12-14T14:01:00Z">
        <w:r w:rsidR="007C4084">
          <w:rPr>
            <w:rFonts w:ascii="Times New Roman" w:hAnsi="Times New Roman" w:cs="Times New Roman"/>
          </w:rPr>
          <w:t>p</w:t>
        </w:r>
        <w:r w:rsidR="007C4084" w:rsidRPr="00D56866">
          <w:rPr>
            <w:rFonts w:ascii="Times New Roman" w:hAnsi="Times New Roman" w:cs="Times New Roman"/>
          </w:rPr>
          <w:t xml:space="preserve">ods </w:t>
        </w:r>
      </w:ins>
      <w:r w:rsidRPr="00D56866">
        <w:rPr>
          <w:rFonts w:ascii="Times New Roman" w:hAnsi="Times New Roman" w:cs="Times New Roman"/>
        </w:rPr>
        <w:t xml:space="preserve">was higher in the more quiescent parts of the </w:t>
      </w:r>
      <w:r w:rsidR="00022159" w:rsidRPr="00D56866">
        <w:rPr>
          <w:rFonts w:ascii="Times New Roman" w:hAnsi="Times New Roman" w:cs="Times New Roman"/>
        </w:rPr>
        <w:t xml:space="preserve">bay </w:t>
      </w:r>
      <w:r w:rsidRPr="00D56866">
        <w:rPr>
          <w:rFonts w:ascii="Times New Roman" w:hAnsi="Times New Roman" w:cs="Times New Roman"/>
        </w:rPr>
        <w:t>near the stream outlet (</w:t>
      </w:r>
      <w:r w:rsidR="00022159" w:rsidRPr="00D56866">
        <w:rPr>
          <w:rFonts w:ascii="Times New Roman" w:hAnsi="Times New Roman" w:cs="Times New Roman"/>
        </w:rPr>
        <w:t xml:space="preserve">site </w:t>
      </w:r>
      <w:r w:rsidRPr="00D56866">
        <w:rPr>
          <w:rFonts w:ascii="Times New Roman" w:hAnsi="Times New Roman" w:cs="Times New Roman"/>
        </w:rPr>
        <w:t xml:space="preserve">2A), on the </w:t>
      </w:r>
      <w:r w:rsidR="00022159" w:rsidRPr="00D56866">
        <w:rPr>
          <w:rFonts w:ascii="Times New Roman" w:hAnsi="Times New Roman" w:cs="Times New Roman"/>
        </w:rPr>
        <w:t xml:space="preserve">quiescent </w:t>
      </w:r>
      <w:r w:rsidRPr="00D56866">
        <w:rPr>
          <w:rFonts w:ascii="Times New Roman" w:hAnsi="Times New Roman" w:cs="Times New Roman"/>
        </w:rPr>
        <w:t>northern reef (</w:t>
      </w:r>
      <w:r w:rsidR="00022159" w:rsidRPr="00D56866">
        <w:rPr>
          <w:rFonts w:ascii="Times New Roman" w:hAnsi="Times New Roman" w:cs="Times New Roman"/>
        </w:rPr>
        <w:t xml:space="preserve">site </w:t>
      </w:r>
      <w:r w:rsidRPr="00D56866">
        <w:rPr>
          <w:rFonts w:ascii="Times New Roman" w:hAnsi="Times New Roman" w:cs="Times New Roman"/>
        </w:rPr>
        <w:t>1A-C), and near the outlet of the channel (</w:t>
      </w:r>
      <w:r w:rsidR="00022159" w:rsidRPr="00D56866">
        <w:rPr>
          <w:rFonts w:ascii="Times New Roman" w:hAnsi="Times New Roman" w:cs="Times New Roman"/>
        </w:rPr>
        <w:t xml:space="preserve">site </w:t>
      </w:r>
      <w:r w:rsidRPr="00D56866">
        <w:rPr>
          <w:rFonts w:ascii="Times New Roman" w:hAnsi="Times New Roman" w:cs="Times New Roman"/>
        </w:rPr>
        <w:t>2</w:t>
      </w:r>
      <w:r w:rsidR="00022159" w:rsidRPr="00D56866">
        <w:rPr>
          <w:rFonts w:ascii="Times New Roman" w:hAnsi="Times New Roman" w:cs="Times New Roman"/>
        </w:rPr>
        <w:t>C</w:t>
      </w:r>
      <w:r w:rsidRPr="00D56866">
        <w:rPr>
          <w:rFonts w:ascii="Times New Roman" w:hAnsi="Times New Roman" w:cs="Times New Roman"/>
        </w:rPr>
        <w:t xml:space="preserve">), </w:t>
      </w:r>
      <w:r w:rsidR="00022159" w:rsidRPr="00D56866">
        <w:rPr>
          <w:rFonts w:ascii="Times New Roman" w:hAnsi="Times New Roman" w:cs="Times New Roman"/>
        </w:rPr>
        <w:t xml:space="preserve">whereas </w:t>
      </w:r>
      <w:r w:rsidRPr="00D56866">
        <w:rPr>
          <w:rFonts w:ascii="Times New Roman" w:hAnsi="Times New Roman" w:cs="Times New Roman"/>
        </w:rPr>
        <w:t xml:space="preserve">almost no sediment accumulation was observed on </w:t>
      </w:r>
      <w:del w:id="571" w:author="Curt Storlazzi" w:date="2020-12-14T14:01:00Z">
        <w:r w:rsidR="005A60A7" w:rsidRPr="00D56866" w:rsidDel="007C4084">
          <w:rPr>
            <w:rFonts w:ascii="Times New Roman" w:hAnsi="Times New Roman" w:cs="Times New Roman"/>
          </w:rPr>
          <w:delText>SedPods</w:delText>
        </w:r>
        <w:r w:rsidRPr="00D56866" w:rsidDel="007C4084">
          <w:rPr>
            <w:rFonts w:ascii="Times New Roman" w:hAnsi="Times New Roman" w:cs="Times New Roman"/>
          </w:rPr>
          <w:delText xml:space="preserve"> </w:delText>
        </w:r>
      </w:del>
      <w:ins w:id="572" w:author="Curt Storlazzi" w:date="2020-12-14T14:01:00Z">
        <w:r w:rsidR="007C4084">
          <w:rPr>
            <w:rFonts w:ascii="Times New Roman" w:hAnsi="Times New Roman" w:cs="Times New Roman"/>
          </w:rPr>
          <w:t>p</w:t>
        </w:r>
        <w:r w:rsidR="007C4084" w:rsidRPr="00D56866">
          <w:rPr>
            <w:rFonts w:ascii="Times New Roman" w:hAnsi="Times New Roman" w:cs="Times New Roman"/>
          </w:rPr>
          <w:t xml:space="preserve">ods </w:t>
        </w:r>
      </w:ins>
      <w:r w:rsidRPr="00D56866">
        <w:rPr>
          <w:rFonts w:ascii="Times New Roman" w:hAnsi="Times New Roman" w:cs="Times New Roman"/>
        </w:rPr>
        <w:t xml:space="preserve">over the </w:t>
      </w:r>
      <w:r w:rsidR="00022159" w:rsidRPr="00D56866">
        <w:rPr>
          <w:rFonts w:ascii="Times New Roman" w:hAnsi="Times New Roman" w:cs="Times New Roman"/>
        </w:rPr>
        <w:t xml:space="preserve">more energetic </w:t>
      </w:r>
      <w:r w:rsidRPr="00D56866">
        <w:rPr>
          <w:rFonts w:ascii="Times New Roman" w:hAnsi="Times New Roman" w:cs="Times New Roman"/>
        </w:rPr>
        <w:t>southern reef (</w:t>
      </w:r>
      <w:r w:rsidR="00022159" w:rsidRPr="00D56866">
        <w:rPr>
          <w:rFonts w:ascii="Times New Roman" w:hAnsi="Times New Roman" w:cs="Times New Roman"/>
        </w:rPr>
        <w:t xml:space="preserve">sites </w:t>
      </w:r>
      <w:r w:rsidRPr="00D56866">
        <w:rPr>
          <w:rFonts w:ascii="Times New Roman" w:hAnsi="Times New Roman" w:cs="Times New Roman"/>
        </w:rPr>
        <w:t>2B, 3A, 3B, 3C) (</w:t>
      </w:r>
      <w:r w:rsidRPr="00D56866">
        <w:rPr>
          <w:rFonts w:ascii="Times New Roman" w:hAnsi="Times New Roman" w:cs="Times New Roman"/>
        </w:rPr>
        <w:fldChar w:fldCharType="begin"/>
      </w:r>
      <w:r w:rsidRPr="00D56866">
        <w:rPr>
          <w:rFonts w:ascii="Times New Roman" w:hAnsi="Times New Roman" w:cs="Times New Roman"/>
        </w:rPr>
        <w:instrText xml:space="preserve"> REF _Ref446325490 \h </w:instrText>
      </w:r>
      <w:r w:rsidRPr="00D56866">
        <w:rPr>
          <w:rFonts w:ascii="Times New Roman" w:hAnsi="Times New Roman" w:cs="Times New Roman"/>
        </w:rPr>
      </w:r>
      <w:r w:rsidRPr="00D56866">
        <w:rPr>
          <w:rFonts w:ascii="Times New Roman" w:hAnsi="Times New Roman" w:cs="Times New Roman"/>
        </w:rPr>
        <w:fldChar w:fldCharType="separate"/>
      </w:r>
      <w:r w:rsidRPr="00D56866">
        <w:rPr>
          <w:rFonts w:ascii="Times New Roman" w:hAnsi="Times New Roman" w:cs="Times New Roman"/>
        </w:rPr>
        <w:t xml:space="preserve">Figure </w:t>
      </w:r>
      <w:r w:rsidRPr="00D56866">
        <w:rPr>
          <w:rFonts w:ascii="Times New Roman" w:hAnsi="Times New Roman" w:cs="Times New Roman"/>
          <w:noProof/>
        </w:rPr>
        <w:t>5</w:t>
      </w:r>
      <w:r w:rsidRPr="00D56866">
        <w:rPr>
          <w:rFonts w:ascii="Times New Roman" w:hAnsi="Times New Roman" w:cs="Times New Roman"/>
        </w:rPr>
        <w:fldChar w:fldCharType="end"/>
      </w:r>
      <w:r w:rsidRPr="006B1631">
        <w:rPr>
          <w:rFonts w:ascii="Times New Roman" w:hAnsi="Times New Roman" w:cs="Times New Roman"/>
        </w:rPr>
        <w:t xml:space="preserve">b). </w:t>
      </w:r>
      <w:r w:rsidR="003302A8" w:rsidRPr="00D56866">
        <w:rPr>
          <w:rFonts w:ascii="Times New Roman" w:hAnsi="Times New Roman" w:cs="Times New Roman"/>
        </w:rPr>
        <w:t xml:space="preserve">Although total accumulation was lower on </w:t>
      </w:r>
      <w:del w:id="573" w:author="Curt Storlazzi" w:date="2020-12-14T14:01:00Z">
        <w:r w:rsidR="005A60A7" w:rsidRPr="00D56866" w:rsidDel="007C4084">
          <w:rPr>
            <w:rFonts w:ascii="Times New Roman" w:hAnsi="Times New Roman" w:cs="Times New Roman"/>
          </w:rPr>
          <w:delText>SedPods</w:delText>
        </w:r>
        <w:r w:rsidR="003302A8" w:rsidRPr="00D56866" w:rsidDel="007C4084">
          <w:rPr>
            <w:rFonts w:ascii="Times New Roman" w:hAnsi="Times New Roman" w:cs="Times New Roman"/>
          </w:rPr>
          <w:delText xml:space="preserve"> </w:delText>
        </w:r>
      </w:del>
      <w:ins w:id="574" w:author="Curt Storlazzi" w:date="2020-12-14T14:01:00Z">
        <w:r w:rsidR="007C4084">
          <w:rPr>
            <w:rFonts w:ascii="Times New Roman" w:hAnsi="Times New Roman" w:cs="Times New Roman"/>
          </w:rPr>
          <w:t>p</w:t>
        </w:r>
        <w:r w:rsidR="007C4084" w:rsidRPr="00D56866">
          <w:rPr>
            <w:rFonts w:ascii="Times New Roman" w:hAnsi="Times New Roman" w:cs="Times New Roman"/>
          </w:rPr>
          <w:t xml:space="preserve">ods </w:t>
        </w:r>
      </w:ins>
      <w:r w:rsidR="003302A8" w:rsidRPr="00D56866">
        <w:rPr>
          <w:rFonts w:ascii="Times New Roman" w:hAnsi="Times New Roman" w:cs="Times New Roman"/>
        </w:rPr>
        <w:t xml:space="preserve">compared to </w:t>
      </w:r>
      <w:r w:rsidR="005A60A7" w:rsidRPr="00D56866">
        <w:rPr>
          <w:rFonts w:ascii="Times New Roman" w:hAnsi="Times New Roman" w:cs="Times New Roman"/>
        </w:rPr>
        <w:t>traps</w:t>
      </w:r>
      <w:r w:rsidR="003302A8" w:rsidRPr="00D56866">
        <w:rPr>
          <w:rFonts w:ascii="Times New Roman" w:hAnsi="Times New Roman" w:cs="Times New Roman"/>
        </w:rPr>
        <w:t xml:space="preserve">, </w:t>
      </w:r>
      <w:r w:rsidRPr="00D56866">
        <w:rPr>
          <w:rFonts w:ascii="Times New Roman" w:hAnsi="Times New Roman" w:cs="Times New Roman"/>
        </w:rPr>
        <w:t>the</w:t>
      </w:r>
      <w:r w:rsidR="005A60A7" w:rsidRPr="00D56866">
        <w:rPr>
          <w:rFonts w:ascii="Times New Roman" w:hAnsi="Times New Roman" w:cs="Times New Roman"/>
        </w:rPr>
        <w:t xml:space="preserve">y </w:t>
      </w:r>
      <w:del w:id="575" w:author="Geography" w:date="2020-12-10T10:11:00Z">
        <w:r w:rsidR="005A60A7" w:rsidRPr="00D56866" w:rsidDel="00870F91">
          <w:rPr>
            <w:rFonts w:ascii="Times New Roman" w:hAnsi="Times New Roman" w:cs="Times New Roman"/>
          </w:rPr>
          <w:delText xml:space="preserve">observed </w:delText>
        </w:r>
      </w:del>
      <w:ins w:id="576" w:author="Geography" w:date="2020-12-10T10:11:00Z">
        <w:r w:rsidR="00870F91" w:rsidRPr="00D56866">
          <w:rPr>
            <w:rFonts w:ascii="Times New Roman" w:hAnsi="Times New Roman" w:cs="Times New Roman"/>
          </w:rPr>
          <w:t xml:space="preserve">had </w:t>
        </w:r>
      </w:ins>
      <w:r w:rsidR="005A60A7" w:rsidRPr="00D56866">
        <w:rPr>
          <w:rFonts w:ascii="Times New Roman" w:hAnsi="Times New Roman" w:cs="Times New Roman"/>
        </w:rPr>
        <w:t>generally the</w:t>
      </w:r>
      <w:r w:rsidRPr="00D56866">
        <w:rPr>
          <w:rFonts w:ascii="Times New Roman" w:hAnsi="Times New Roman" w:cs="Times New Roman"/>
        </w:rPr>
        <w:t xml:space="preserve"> same spatial pattern </w:t>
      </w:r>
      <w:r w:rsidR="005A60A7" w:rsidRPr="00D56866">
        <w:rPr>
          <w:rFonts w:ascii="Times New Roman" w:hAnsi="Times New Roman" w:cs="Times New Roman"/>
        </w:rPr>
        <w:t>as the traps. The only exceptions were on the energetic southern reef flat</w:t>
      </w:r>
      <w:r w:rsidR="003302A8" w:rsidRPr="00D56866">
        <w:rPr>
          <w:rFonts w:ascii="Times New Roman" w:hAnsi="Times New Roman" w:cs="Times New Roman"/>
        </w:rPr>
        <w:t xml:space="preserve">, </w:t>
      </w:r>
      <w:r w:rsidR="005A60A7" w:rsidRPr="00D56866">
        <w:rPr>
          <w:rFonts w:ascii="Times New Roman" w:hAnsi="Times New Roman" w:cs="Times New Roman"/>
        </w:rPr>
        <w:t>where</w:t>
      </w:r>
      <w:r w:rsidR="003302A8" w:rsidRPr="00D56866">
        <w:rPr>
          <w:rFonts w:ascii="Times New Roman" w:hAnsi="Times New Roman" w:cs="Times New Roman"/>
        </w:rPr>
        <w:t xml:space="preserve"> accumulation rates in traps were much higher than corresponding sediment pods</w:t>
      </w:r>
      <w:r w:rsidR="005A60A7" w:rsidRPr="00D56866">
        <w:rPr>
          <w:rFonts w:ascii="Times New Roman" w:hAnsi="Times New Roman" w:cs="Times New Roman"/>
        </w:rPr>
        <w:t xml:space="preserve"> (sites 3A and 3B)</w:t>
      </w:r>
      <w:r w:rsidR="002E17F7" w:rsidRPr="00D56866">
        <w:rPr>
          <w:rFonts w:ascii="Times New Roman" w:hAnsi="Times New Roman" w:cs="Times New Roman"/>
        </w:rPr>
        <w:t xml:space="preserve"> </w:t>
      </w:r>
      <w:r w:rsidR="005A60A7" w:rsidRPr="00D56866">
        <w:rPr>
          <w:rFonts w:ascii="Times New Roman" w:hAnsi="Times New Roman" w:cs="Times New Roman"/>
        </w:rPr>
        <w:t>due to greater</w:t>
      </w:r>
      <w:r w:rsidR="002E17F7" w:rsidRPr="00D56866">
        <w:rPr>
          <w:rFonts w:ascii="Times New Roman" w:hAnsi="Times New Roman" w:cs="Times New Roman"/>
        </w:rPr>
        <w:t xml:space="preserve"> wave-driven flow and </w:t>
      </w:r>
      <w:r w:rsidR="005A60A7" w:rsidRPr="00D56866">
        <w:rPr>
          <w:rFonts w:ascii="Times New Roman" w:hAnsi="Times New Roman" w:cs="Times New Roman"/>
        </w:rPr>
        <w:t xml:space="preserve">more available </w:t>
      </w:r>
      <w:r w:rsidR="002E17F7" w:rsidRPr="00D56866">
        <w:rPr>
          <w:rFonts w:ascii="Times New Roman" w:hAnsi="Times New Roman" w:cs="Times New Roman"/>
        </w:rPr>
        <w:t xml:space="preserve">benthic sediment </w:t>
      </w:r>
      <w:r w:rsidR="005A60A7" w:rsidRPr="00D56866">
        <w:rPr>
          <w:rFonts w:ascii="Times New Roman" w:hAnsi="Times New Roman" w:cs="Times New Roman"/>
        </w:rPr>
        <w:t xml:space="preserve">compared to sites in the quiescent, deeper back pools and </w:t>
      </w:r>
      <w:r w:rsidR="00856EED" w:rsidRPr="00D56866">
        <w:rPr>
          <w:rFonts w:ascii="Times New Roman" w:hAnsi="Times New Roman" w:cs="Times New Roman"/>
        </w:rPr>
        <w:t>on the fore</w:t>
      </w:r>
      <w:ins w:id="577" w:author="Curt Storlazzi" w:date="2020-12-14T13:37:00Z">
        <w:r w:rsidR="00092BBB">
          <w:rPr>
            <w:rFonts w:ascii="Times New Roman" w:hAnsi="Times New Roman" w:cs="Times New Roman"/>
          </w:rPr>
          <w:t xml:space="preserve"> </w:t>
        </w:r>
      </w:ins>
      <w:r w:rsidR="00856EED" w:rsidRPr="00D56866">
        <w:rPr>
          <w:rFonts w:ascii="Times New Roman" w:hAnsi="Times New Roman" w:cs="Times New Roman"/>
        </w:rPr>
        <w:t>reef</w:t>
      </w:r>
      <w:r w:rsidR="005A60A7" w:rsidRPr="00D56866">
        <w:rPr>
          <w:rFonts w:ascii="Times New Roman" w:hAnsi="Times New Roman" w:cs="Times New Roman"/>
        </w:rPr>
        <w:t xml:space="preserve"> (site 2B</w:t>
      </w:r>
      <w:r w:rsidR="00856EED" w:rsidRPr="00D56866">
        <w:rPr>
          <w:rFonts w:ascii="Times New Roman" w:hAnsi="Times New Roman" w:cs="Times New Roman"/>
        </w:rPr>
        <w:t>, 2C, 3C</w:t>
      </w:r>
      <w:r w:rsidR="005A60A7" w:rsidRPr="00D56866">
        <w:rPr>
          <w:rFonts w:ascii="Times New Roman" w:hAnsi="Times New Roman" w:cs="Times New Roman"/>
        </w:rPr>
        <w:t>)</w:t>
      </w:r>
      <w:r w:rsidR="008F0101" w:rsidRPr="00D56866">
        <w:rPr>
          <w:rFonts w:ascii="Times New Roman" w:hAnsi="Times New Roman" w:cs="Times New Roman"/>
        </w:rPr>
        <w:t xml:space="preserve">. </w:t>
      </w:r>
    </w:p>
    <w:p w14:paraId="75CA4EDF" w14:textId="3758C5EF" w:rsidR="001E50A3" w:rsidRPr="00D56866" w:rsidRDefault="001E50A3" w:rsidP="003B287B">
      <w:pPr>
        <w:spacing w:after="0"/>
        <w:ind w:firstLine="720"/>
        <w:rPr>
          <w:rFonts w:ascii="Times New Roman" w:hAnsi="Times New Roman" w:cs="Times New Roman"/>
        </w:rPr>
      </w:pPr>
      <w:r w:rsidRPr="00D56866">
        <w:rPr>
          <w:rFonts w:ascii="Times New Roman" w:hAnsi="Times New Roman" w:cs="Times New Roman"/>
        </w:rPr>
        <w:lastRenderedPageBreak/>
        <w:t xml:space="preserve">Though total sediment accumulation was higher in </w:t>
      </w:r>
      <w:r w:rsidR="00D365F0" w:rsidRPr="00D56866">
        <w:rPr>
          <w:rFonts w:ascii="Times New Roman" w:hAnsi="Times New Roman" w:cs="Times New Roman"/>
        </w:rPr>
        <w:t>sediment trap</w:t>
      </w:r>
      <w:r w:rsidRPr="00D56866">
        <w:rPr>
          <w:rFonts w:ascii="Times New Roman" w:hAnsi="Times New Roman" w:cs="Times New Roman"/>
        </w:rPr>
        <w:t xml:space="preserve">s, the </w:t>
      </w:r>
      <w:r w:rsidR="00141D56" w:rsidRPr="00D56866">
        <w:rPr>
          <w:rFonts w:ascii="Times New Roman" w:hAnsi="Times New Roman" w:cs="Times New Roman"/>
        </w:rPr>
        <w:t>composition</w:t>
      </w:r>
      <w:r w:rsidRPr="00D56866">
        <w:rPr>
          <w:rFonts w:ascii="Times New Roman" w:hAnsi="Times New Roman" w:cs="Times New Roman"/>
        </w:rPr>
        <w:t xml:space="preserve"> of organic,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and carbonate sediment were </w:t>
      </w:r>
      <w:commentRangeStart w:id="578"/>
      <w:r w:rsidR="00141D56" w:rsidRPr="00D56866">
        <w:rPr>
          <w:rFonts w:ascii="Times New Roman" w:hAnsi="Times New Roman" w:cs="Times New Roman"/>
        </w:rPr>
        <w:t xml:space="preserve">mostly </w:t>
      </w:r>
      <w:r w:rsidRPr="00D56866">
        <w:rPr>
          <w:rFonts w:ascii="Times New Roman" w:hAnsi="Times New Roman" w:cs="Times New Roman"/>
        </w:rPr>
        <w:t xml:space="preserve">similar for </w:t>
      </w:r>
      <w:r w:rsidR="00D365F0" w:rsidRPr="00D56866">
        <w:rPr>
          <w:rFonts w:ascii="Times New Roman" w:hAnsi="Times New Roman" w:cs="Times New Roman"/>
        </w:rPr>
        <w:t>sediment trap</w:t>
      </w:r>
      <w:r w:rsidRPr="00D56866">
        <w:rPr>
          <w:rFonts w:ascii="Times New Roman" w:hAnsi="Times New Roman" w:cs="Times New Roman"/>
        </w:rPr>
        <w:t xml:space="preserve">s and </w:t>
      </w:r>
      <w:del w:id="579" w:author="Curt Storlazzi" w:date="2020-12-14T14:01:00Z">
        <w:r w:rsidR="00141D56" w:rsidRPr="00D56866" w:rsidDel="007C4084">
          <w:rPr>
            <w:rFonts w:ascii="Times New Roman" w:hAnsi="Times New Roman" w:cs="Times New Roman"/>
          </w:rPr>
          <w:delText>SedPods</w:delText>
        </w:r>
      </w:del>
      <w:ins w:id="580" w:author="Curt Storlazzi" w:date="2020-12-14T14:01:00Z">
        <w:r w:rsidR="007C4084">
          <w:rPr>
            <w:rFonts w:ascii="Times New Roman" w:hAnsi="Times New Roman" w:cs="Times New Roman"/>
          </w:rPr>
          <w:t>p</w:t>
        </w:r>
        <w:r w:rsidR="007C4084" w:rsidRPr="00D56866">
          <w:rPr>
            <w:rFonts w:ascii="Times New Roman" w:hAnsi="Times New Roman" w:cs="Times New Roman"/>
          </w:rPr>
          <w:t>ods</w:t>
        </w:r>
      </w:ins>
      <w:r w:rsidRPr="00D56866">
        <w:rPr>
          <w:rFonts w:ascii="Times New Roman" w:hAnsi="Times New Roman" w:cs="Times New Roman"/>
        </w:rPr>
        <w:t xml:space="preserve">. </w:t>
      </w:r>
      <w:commentRangeEnd w:id="578"/>
      <w:r w:rsidR="00870F91" w:rsidRPr="006B1631">
        <w:rPr>
          <w:rStyle w:val="CommentReference"/>
          <w:rFonts w:ascii="Times New Roman" w:hAnsi="Times New Roman" w:cs="Times New Roman"/>
          <w:rPrChange w:id="581" w:author="Curt Storlazzi" w:date="2020-12-10T14:51:00Z">
            <w:rPr>
              <w:rStyle w:val="CommentReference"/>
              <w:rFonts w:asciiTheme="minorHAnsi" w:hAnsiTheme="minorHAnsi"/>
            </w:rPr>
          </w:rPrChange>
        </w:rPr>
        <w:commentReference w:id="578"/>
      </w:r>
      <w:r w:rsidRPr="006B1631">
        <w:rPr>
          <w:rFonts w:ascii="Times New Roman" w:hAnsi="Times New Roman" w:cs="Times New Roman"/>
        </w:rPr>
        <w:t xml:space="preserve">With the exception of </w:t>
      </w:r>
      <w:r w:rsidR="00141D56" w:rsidRPr="00D56866">
        <w:rPr>
          <w:rFonts w:ascii="Times New Roman" w:hAnsi="Times New Roman" w:cs="Times New Roman"/>
        </w:rPr>
        <w:t xml:space="preserve">the </w:t>
      </w:r>
      <w:r w:rsidR="00022159" w:rsidRPr="00D56866">
        <w:rPr>
          <w:rFonts w:ascii="Times New Roman" w:hAnsi="Times New Roman" w:cs="Times New Roman"/>
        </w:rPr>
        <w:t xml:space="preserve">site </w:t>
      </w:r>
      <w:r w:rsidR="00141D56" w:rsidRPr="00D56866">
        <w:rPr>
          <w:rFonts w:ascii="Times New Roman" w:hAnsi="Times New Roman" w:cs="Times New Roman"/>
        </w:rPr>
        <w:t>at</w:t>
      </w:r>
      <w:r w:rsidR="00F033C8" w:rsidRPr="00D56866">
        <w:rPr>
          <w:rFonts w:ascii="Times New Roman" w:hAnsi="Times New Roman" w:cs="Times New Roman"/>
        </w:rPr>
        <w:t xml:space="preserve"> </w:t>
      </w:r>
      <w:r w:rsidR="00022159" w:rsidRPr="00D56866">
        <w:rPr>
          <w:rFonts w:ascii="Times New Roman" w:hAnsi="Times New Roman" w:cs="Times New Roman"/>
        </w:rPr>
        <w:t xml:space="preserve">the stream </w:t>
      </w:r>
      <w:r w:rsidR="00F033C8" w:rsidRPr="00D56866">
        <w:rPr>
          <w:rFonts w:ascii="Times New Roman" w:hAnsi="Times New Roman" w:cs="Times New Roman"/>
        </w:rPr>
        <w:t>outlet</w:t>
      </w:r>
      <w:r w:rsidR="00141D56" w:rsidRPr="00D56866">
        <w:rPr>
          <w:rFonts w:ascii="Times New Roman" w:hAnsi="Times New Roman" w:cs="Times New Roman"/>
        </w:rPr>
        <w:t xml:space="preserve"> (2A)</w:t>
      </w:r>
      <w:r w:rsidRPr="00D56866">
        <w:rPr>
          <w:rFonts w:ascii="Times New Roman" w:hAnsi="Times New Roman" w:cs="Times New Roman"/>
        </w:rPr>
        <w:t xml:space="preserve">, </w:t>
      </w:r>
      <w:del w:id="582" w:author="Curt Storlazzi" w:date="2020-12-14T13:38:00Z">
        <w:r w:rsidRPr="00D56866" w:rsidDel="00092BBB">
          <w:rPr>
            <w:rFonts w:ascii="Times New Roman" w:hAnsi="Times New Roman" w:cs="Times New Roman"/>
          </w:rPr>
          <w:delText xml:space="preserve">sediment </w:delText>
        </w:r>
      </w:del>
      <w:r w:rsidRPr="00D56866">
        <w:rPr>
          <w:rFonts w:ascii="Times New Roman" w:hAnsi="Times New Roman" w:cs="Times New Roman"/>
        </w:rPr>
        <w:t>accumulat</w:t>
      </w:r>
      <w:del w:id="583" w:author="Curt Storlazzi" w:date="2020-12-14T13:38:00Z">
        <w:r w:rsidRPr="00D56866" w:rsidDel="00092BBB">
          <w:rPr>
            <w:rFonts w:ascii="Times New Roman" w:hAnsi="Times New Roman" w:cs="Times New Roman"/>
          </w:rPr>
          <w:delText>ion</w:delText>
        </w:r>
      </w:del>
      <w:proofErr w:type="gramStart"/>
      <w:ins w:id="584" w:author="Curt Storlazzi" w:date="2020-12-14T13:38:00Z">
        <w:r w:rsidR="00092BBB">
          <w:rPr>
            <w:rFonts w:ascii="Times New Roman" w:hAnsi="Times New Roman" w:cs="Times New Roman"/>
          </w:rPr>
          <w:t>ed</w:t>
        </w:r>
        <w:proofErr w:type="gramEnd"/>
        <w:r w:rsidR="00092BBB">
          <w:rPr>
            <w:rFonts w:ascii="Times New Roman" w:hAnsi="Times New Roman" w:cs="Times New Roman"/>
          </w:rPr>
          <w:t xml:space="preserve"> sediment</w:t>
        </w:r>
      </w:ins>
      <w:r w:rsidRPr="00D56866">
        <w:rPr>
          <w:rFonts w:ascii="Times New Roman" w:hAnsi="Times New Roman" w:cs="Times New Roman"/>
        </w:rPr>
        <w:t xml:space="preserve"> was </w:t>
      </w:r>
      <w:r w:rsidR="00141D56" w:rsidRPr="00D56866">
        <w:rPr>
          <w:rFonts w:ascii="Times New Roman" w:hAnsi="Times New Roman" w:cs="Times New Roman"/>
        </w:rPr>
        <w:t>mainly</w:t>
      </w:r>
      <w:r w:rsidRPr="00D56866">
        <w:rPr>
          <w:rFonts w:ascii="Times New Roman" w:hAnsi="Times New Roman" w:cs="Times New Roman"/>
        </w:rPr>
        <w:t xml:space="preserve"> carbonate</w:t>
      </w:r>
      <w:r w:rsidR="00141D56" w:rsidRPr="00D56866">
        <w:rPr>
          <w:rFonts w:ascii="Times New Roman" w:hAnsi="Times New Roman" w:cs="Times New Roman"/>
        </w:rPr>
        <w:t xml:space="preserve"> in </w:t>
      </w:r>
      <w:ins w:id="585" w:author="Curt Storlazzi" w:date="2020-12-14T13:38:00Z">
        <w:r w:rsidR="00092BBB">
          <w:rPr>
            <w:rFonts w:ascii="Times New Roman" w:hAnsi="Times New Roman" w:cs="Times New Roman"/>
          </w:rPr>
          <w:t xml:space="preserve">the </w:t>
        </w:r>
      </w:ins>
      <w:r w:rsidR="00141D56" w:rsidRPr="00D56866">
        <w:rPr>
          <w:rFonts w:ascii="Times New Roman" w:hAnsi="Times New Roman" w:cs="Times New Roman"/>
        </w:rPr>
        <w:t xml:space="preserve">traps and </w:t>
      </w:r>
      <w:ins w:id="586" w:author="Curt Storlazzi" w:date="2020-12-14T13:38:00Z">
        <w:r w:rsidR="00092BBB">
          <w:rPr>
            <w:rFonts w:ascii="Times New Roman" w:hAnsi="Times New Roman" w:cs="Times New Roman"/>
          </w:rPr>
          <w:t xml:space="preserve">on the </w:t>
        </w:r>
      </w:ins>
      <w:del w:id="587" w:author="Curt Storlazzi" w:date="2020-12-14T14:01:00Z">
        <w:r w:rsidR="00141D56" w:rsidRPr="00D56866" w:rsidDel="007C4084">
          <w:rPr>
            <w:rFonts w:ascii="Times New Roman" w:hAnsi="Times New Roman" w:cs="Times New Roman"/>
          </w:rPr>
          <w:delText>SedPods</w:delText>
        </w:r>
      </w:del>
      <w:ins w:id="588" w:author="Curt Storlazzi" w:date="2020-12-14T14:01:00Z">
        <w:r w:rsidR="007C4084">
          <w:rPr>
            <w:rFonts w:ascii="Times New Roman" w:hAnsi="Times New Roman" w:cs="Times New Roman"/>
          </w:rPr>
          <w:t>p</w:t>
        </w:r>
        <w:r w:rsidR="007C4084" w:rsidRPr="00D56866">
          <w:rPr>
            <w:rFonts w:ascii="Times New Roman" w:hAnsi="Times New Roman" w:cs="Times New Roman"/>
          </w:rPr>
          <w:t>ods</w:t>
        </w:r>
      </w:ins>
      <w:r w:rsidR="00293109" w:rsidRPr="00D56866">
        <w:rPr>
          <w:rFonts w:ascii="Times New Roman" w:hAnsi="Times New Roman" w:cs="Times New Roman"/>
        </w:rPr>
        <w:t xml:space="preserve">. </w:t>
      </w:r>
      <w:r w:rsidRPr="00D56866">
        <w:rPr>
          <w:rFonts w:ascii="Times New Roman" w:hAnsi="Times New Roman" w:cs="Times New Roman"/>
        </w:rPr>
        <w:t xml:space="preserve">On the </w:t>
      </w:r>
      <w:r w:rsidR="00740450" w:rsidRPr="00D56866">
        <w:rPr>
          <w:rFonts w:ascii="Times New Roman" w:hAnsi="Times New Roman" w:cs="Times New Roman"/>
        </w:rPr>
        <w:t xml:space="preserve">more energetic </w:t>
      </w:r>
      <w:r w:rsidRPr="00D56866">
        <w:rPr>
          <w:rFonts w:ascii="Times New Roman" w:hAnsi="Times New Roman" w:cs="Times New Roman"/>
        </w:rPr>
        <w:t xml:space="preserve">southern reef, the ratio of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w:t>
      </w:r>
      <w:r w:rsidR="00141D56" w:rsidRPr="00D56866">
        <w:rPr>
          <w:rFonts w:ascii="Times New Roman" w:hAnsi="Times New Roman" w:cs="Times New Roman"/>
        </w:rPr>
        <w:t>to</w:t>
      </w:r>
      <w:r w:rsidRPr="00D56866">
        <w:rPr>
          <w:rFonts w:ascii="Times New Roman" w:hAnsi="Times New Roman" w:cs="Times New Roman"/>
        </w:rPr>
        <w:t xml:space="preserve"> carbonate sediment </w:t>
      </w:r>
      <w:r w:rsidR="00141D56" w:rsidRPr="00D56866">
        <w:rPr>
          <w:rFonts w:ascii="Times New Roman" w:hAnsi="Times New Roman" w:cs="Times New Roman"/>
        </w:rPr>
        <w:t>accumulation</w:t>
      </w:r>
      <w:r w:rsidRPr="00D56866">
        <w:rPr>
          <w:rFonts w:ascii="Times New Roman" w:hAnsi="Times New Roman" w:cs="Times New Roman"/>
        </w:rPr>
        <w:t xml:space="preserve"> in </w:t>
      </w:r>
      <w:r w:rsidR="00D365F0" w:rsidRPr="00D56866">
        <w:rPr>
          <w:rFonts w:ascii="Times New Roman" w:hAnsi="Times New Roman" w:cs="Times New Roman"/>
        </w:rPr>
        <w:t>sediment trap</w:t>
      </w:r>
      <w:r w:rsidRPr="00D56866">
        <w:rPr>
          <w:rFonts w:ascii="Times New Roman" w:hAnsi="Times New Roman" w:cs="Times New Roman"/>
        </w:rPr>
        <w:t>s reflected the composition of surrounding benthic sediment</w:t>
      </w:r>
      <w:r w:rsidR="00141D56" w:rsidRPr="00D56866">
        <w:rPr>
          <w:rFonts w:ascii="Times New Roman" w:hAnsi="Times New Roman" w:cs="Times New Roman"/>
        </w:rPr>
        <w:t xml:space="preserve">, except for sites 3A and 3B on the </w:t>
      </w:r>
      <w:r w:rsidRPr="00D56866">
        <w:rPr>
          <w:rFonts w:ascii="Times New Roman" w:hAnsi="Times New Roman" w:cs="Times New Roman"/>
        </w:rPr>
        <w:t>southern reef</w:t>
      </w:r>
      <w:r w:rsidR="00141D56" w:rsidRPr="00D56866">
        <w:rPr>
          <w:rFonts w:ascii="Times New Roman" w:hAnsi="Times New Roman" w:cs="Times New Roman"/>
        </w:rPr>
        <w:t xml:space="preserve"> flat</w:t>
      </w:r>
      <w:r w:rsidRPr="00D56866">
        <w:rPr>
          <w:rFonts w:ascii="Times New Roman" w:hAnsi="Times New Roman" w:cs="Times New Roman"/>
        </w:rPr>
        <w:t xml:space="preserve"> </w:t>
      </w:r>
      <w:r w:rsidR="00141D56" w:rsidRPr="00D56866">
        <w:rPr>
          <w:rFonts w:ascii="Times New Roman" w:hAnsi="Times New Roman" w:cs="Times New Roman"/>
        </w:rPr>
        <w:t xml:space="preserve">where </w:t>
      </w:r>
      <w:r w:rsidRPr="00D56866">
        <w:rPr>
          <w:rFonts w:ascii="Times New Roman" w:hAnsi="Times New Roman" w:cs="Times New Roman"/>
        </w:rPr>
        <w:t xml:space="preserve">some small storm drains </w:t>
      </w:r>
      <w:r w:rsidR="00141D56" w:rsidRPr="00D56866">
        <w:rPr>
          <w:rFonts w:ascii="Times New Roman" w:hAnsi="Times New Roman" w:cs="Times New Roman"/>
        </w:rPr>
        <w:t xml:space="preserve">contribute </w:t>
      </w:r>
      <w:proofErr w:type="spellStart"/>
      <w:r w:rsidR="00141D56" w:rsidRPr="00D56866">
        <w:rPr>
          <w:rFonts w:ascii="Times New Roman" w:hAnsi="Times New Roman" w:cs="Times New Roman"/>
        </w:rPr>
        <w:t>terrigenous</w:t>
      </w:r>
      <w:proofErr w:type="spellEnd"/>
      <w:r w:rsidR="00141D56" w:rsidRPr="00D56866">
        <w:rPr>
          <w:rFonts w:ascii="Times New Roman" w:hAnsi="Times New Roman" w:cs="Times New Roman"/>
        </w:rPr>
        <w:t xml:space="preserve"> sediment during storms</w:t>
      </w:r>
      <w:r w:rsidRPr="00D56866">
        <w:rPr>
          <w:rFonts w:ascii="Times New Roman" w:hAnsi="Times New Roman" w:cs="Times New Roman"/>
        </w:rPr>
        <w:t>.</w:t>
      </w:r>
      <w:r w:rsidR="00F033C8" w:rsidRPr="00D56866">
        <w:rPr>
          <w:rFonts w:ascii="Times New Roman" w:hAnsi="Times New Roman" w:cs="Times New Roman"/>
        </w:rPr>
        <w:t xml:space="preserve"> </w:t>
      </w:r>
      <w:commentRangeStart w:id="589"/>
      <w:r w:rsidR="00F033C8" w:rsidRPr="00D56866">
        <w:rPr>
          <w:rFonts w:ascii="Times New Roman" w:hAnsi="Times New Roman" w:cs="Times New Roman"/>
        </w:rPr>
        <w:t xml:space="preserve">On the </w:t>
      </w:r>
      <w:del w:id="590" w:author="Geography" w:date="2020-12-10T10:13:00Z">
        <w:r w:rsidR="00740450" w:rsidRPr="00D56866" w:rsidDel="00870F91">
          <w:rPr>
            <w:rFonts w:ascii="Times New Roman" w:hAnsi="Times New Roman" w:cs="Times New Roman"/>
          </w:rPr>
          <w:delText xml:space="preserve">more quiescent </w:delText>
        </w:r>
      </w:del>
      <w:r w:rsidR="00F033C8" w:rsidRPr="00D56866">
        <w:rPr>
          <w:rFonts w:ascii="Times New Roman" w:hAnsi="Times New Roman" w:cs="Times New Roman"/>
        </w:rPr>
        <w:t xml:space="preserve">northern reef, the </w:t>
      </w:r>
      <w:proofErr w:type="spellStart"/>
      <w:r w:rsidR="00F033C8" w:rsidRPr="00D56866">
        <w:rPr>
          <w:rFonts w:ascii="Times New Roman" w:hAnsi="Times New Roman" w:cs="Times New Roman"/>
        </w:rPr>
        <w:t>terrigenous</w:t>
      </w:r>
      <w:proofErr w:type="spellEnd"/>
      <w:r w:rsidR="00F033C8" w:rsidRPr="00D56866">
        <w:rPr>
          <w:rFonts w:ascii="Times New Roman" w:hAnsi="Times New Roman" w:cs="Times New Roman"/>
        </w:rPr>
        <w:t xml:space="preserve"> fraction </w:t>
      </w:r>
      <w:commentRangeStart w:id="591"/>
      <w:r w:rsidR="00F033C8" w:rsidRPr="00D56866">
        <w:rPr>
          <w:rFonts w:ascii="Times New Roman" w:hAnsi="Times New Roman" w:cs="Times New Roman"/>
        </w:rPr>
        <w:t>was higher than surrounding benthic sediment</w:t>
      </w:r>
      <w:r w:rsidR="00141D56" w:rsidRPr="00D56866">
        <w:rPr>
          <w:rFonts w:ascii="Times New Roman" w:hAnsi="Times New Roman" w:cs="Times New Roman"/>
        </w:rPr>
        <w:t xml:space="preserve"> in both traps and </w:t>
      </w:r>
      <w:del w:id="592" w:author="Curt Storlazzi" w:date="2020-12-14T14:01:00Z">
        <w:r w:rsidR="00141D56" w:rsidRPr="00D56866" w:rsidDel="007C4084">
          <w:rPr>
            <w:rFonts w:ascii="Times New Roman" w:hAnsi="Times New Roman" w:cs="Times New Roman"/>
          </w:rPr>
          <w:delText>SedPods</w:delText>
        </w:r>
      </w:del>
      <w:commentRangeEnd w:id="591"/>
      <w:ins w:id="593" w:author="Curt Storlazzi" w:date="2020-12-14T14:01:00Z">
        <w:r w:rsidR="007C4084">
          <w:rPr>
            <w:rFonts w:ascii="Times New Roman" w:hAnsi="Times New Roman" w:cs="Times New Roman"/>
          </w:rPr>
          <w:t>p</w:t>
        </w:r>
        <w:r w:rsidR="007C4084" w:rsidRPr="00D56866">
          <w:rPr>
            <w:rFonts w:ascii="Times New Roman" w:hAnsi="Times New Roman" w:cs="Times New Roman"/>
          </w:rPr>
          <w:t>ods</w:t>
        </w:r>
      </w:ins>
      <w:r w:rsidR="00870F91" w:rsidRPr="006B1631">
        <w:rPr>
          <w:rStyle w:val="CommentReference"/>
          <w:rFonts w:ascii="Times New Roman" w:hAnsi="Times New Roman" w:cs="Times New Roman"/>
          <w:rPrChange w:id="594" w:author="Curt Storlazzi" w:date="2020-12-10T14:51:00Z">
            <w:rPr>
              <w:rStyle w:val="CommentReference"/>
              <w:rFonts w:asciiTheme="minorHAnsi" w:hAnsiTheme="minorHAnsi"/>
            </w:rPr>
          </w:rPrChange>
        </w:rPr>
        <w:commentReference w:id="591"/>
      </w:r>
      <w:commentRangeEnd w:id="589"/>
      <w:r w:rsidR="00092BBB">
        <w:rPr>
          <w:rStyle w:val="CommentReference"/>
          <w:rFonts w:asciiTheme="minorHAnsi" w:hAnsiTheme="minorHAnsi"/>
        </w:rPr>
        <w:commentReference w:id="589"/>
      </w:r>
      <w:r w:rsidR="00856EED" w:rsidRPr="006B1631">
        <w:rPr>
          <w:rFonts w:ascii="Times New Roman" w:hAnsi="Times New Roman" w:cs="Times New Roman"/>
        </w:rPr>
        <w:t>. T</w:t>
      </w:r>
      <w:r w:rsidR="00F033C8" w:rsidRPr="00D56866">
        <w:rPr>
          <w:rFonts w:ascii="Times New Roman" w:hAnsi="Times New Roman" w:cs="Times New Roman"/>
        </w:rPr>
        <w:t xml:space="preserve">he organic fraction was also higher than surrounding benthic sediment, but only in traps and not on </w:t>
      </w:r>
      <w:proofErr w:type="spellStart"/>
      <w:r w:rsidR="00141D56" w:rsidRPr="00D56866">
        <w:rPr>
          <w:rFonts w:ascii="Times New Roman" w:hAnsi="Times New Roman" w:cs="Times New Roman"/>
        </w:rPr>
        <w:t>SedPods</w:t>
      </w:r>
      <w:proofErr w:type="spellEnd"/>
      <w:r w:rsidR="00F033C8" w:rsidRPr="00D56866">
        <w:rPr>
          <w:rFonts w:ascii="Times New Roman" w:hAnsi="Times New Roman" w:cs="Times New Roman"/>
        </w:rPr>
        <w:t xml:space="preserve">. </w:t>
      </w:r>
    </w:p>
    <w:p w14:paraId="08DCC262" w14:textId="77777777" w:rsidR="00A13A1D" w:rsidRPr="00D56866" w:rsidRDefault="00A13A1D" w:rsidP="003B287B">
      <w:pPr>
        <w:spacing w:after="0"/>
        <w:rPr>
          <w:rFonts w:ascii="Times New Roman" w:hAnsi="Times New Roman" w:cs="Times New Roman"/>
        </w:rPr>
      </w:pPr>
    </w:p>
    <w:p w14:paraId="6C7944A4" w14:textId="74298D7E" w:rsidR="00A13A1D" w:rsidRPr="00D56866" w:rsidRDefault="00A13A1D" w:rsidP="003B287B">
      <w:pPr>
        <w:pStyle w:val="Heading2"/>
        <w:keepNext w:val="0"/>
        <w:keepLines w:val="0"/>
        <w:spacing w:before="0"/>
        <w:rPr>
          <w:rFonts w:ascii="Times New Roman" w:hAnsi="Times New Roman" w:cs="Times New Roman"/>
        </w:rPr>
      </w:pPr>
      <w:r w:rsidRPr="00D56866">
        <w:rPr>
          <w:rFonts w:ascii="Times New Roman" w:hAnsi="Times New Roman" w:cs="Times New Roman"/>
        </w:rPr>
        <w:t xml:space="preserve">3.4 Sediment </w:t>
      </w:r>
      <w:r w:rsidR="00856EED" w:rsidRPr="00D56866">
        <w:rPr>
          <w:rFonts w:ascii="Times New Roman" w:hAnsi="Times New Roman" w:cs="Times New Roman"/>
        </w:rPr>
        <w:t>accumula</w:t>
      </w:r>
      <w:r w:rsidRPr="00D56866">
        <w:rPr>
          <w:rFonts w:ascii="Times New Roman" w:hAnsi="Times New Roman" w:cs="Times New Roman"/>
        </w:rPr>
        <w:t xml:space="preserve">tion and composition: Temporal </w:t>
      </w:r>
      <w:r w:rsidR="007E158A" w:rsidRPr="00D56866">
        <w:rPr>
          <w:rFonts w:ascii="Times New Roman" w:hAnsi="Times New Roman" w:cs="Times New Roman"/>
        </w:rPr>
        <w:t>patterns</w:t>
      </w:r>
    </w:p>
    <w:p w14:paraId="1C0A910D" w14:textId="6166CA0B" w:rsidR="004321DE" w:rsidRPr="00D56866" w:rsidRDefault="00870F91" w:rsidP="004321DE">
      <w:pPr>
        <w:spacing w:after="0"/>
        <w:ind w:firstLine="720"/>
        <w:rPr>
          <w:rFonts w:ascii="Times New Roman" w:hAnsi="Times New Roman" w:cs="Times New Roman"/>
          <w:noProof/>
        </w:rPr>
      </w:pPr>
      <w:ins w:id="595" w:author="Geography" w:date="2020-12-10T10:14:00Z">
        <w:r w:rsidRPr="00D56866">
          <w:rPr>
            <w:rFonts w:ascii="Times New Roman" w:hAnsi="Times New Roman" w:cs="Times New Roman"/>
            <w:noProof/>
          </w:rPr>
          <w:t xml:space="preserve">The </w:t>
        </w:r>
      </w:ins>
      <w:del w:id="596" w:author="Geography" w:date="2020-12-10T10:13:00Z">
        <w:r w:rsidR="00A13A1D" w:rsidRPr="00D56866" w:rsidDel="00870F91">
          <w:rPr>
            <w:rFonts w:ascii="Times New Roman" w:hAnsi="Times New Roman" w:cs="Times New Roman"/>
            <w:noProof/>
          </w:rPr>
          <w:delText>Following the clear spatial differences in</w:delText>
        </w:r>
        <w:r w:rsidR="00293109" w:rsidRPr="00D56866" w:rsidDel="00870F91">
          <w:rPr>
            <w:rFonts w:ascii="Times New Roman" w:hAnsi="Times New Roman" w:cs="Times New Roman"/>
            <w:noProof/>
          </w:rPr>
          <w:delText xml:space="preserve"> mean</w:delText>
        </w:r>
        <w:r w:rsidR="00A13A1D" w:rsidRPr="00D56866" w:rsidDel="00870F91">
          <w:rPr>
            <w:rFonts w:ascii="Times New Roman" w:hAnsi="Times New Roman" w:cs="Times New Roman"/>
            <w:noProof/>
          </w:rPr>
          <w:delText xml:space="preserve"> sediment accumulation (</w:delText>
        </w:r>
        <w:r w:rsidR="00A13A1D" w:rsidRPr="00D56866" w:rsidDel="00870F91">
          <w:rPr>
            <w:rFonts w:ascii="Times New Roman" w:hAnsi="Times New Roman" w:cs="Times New Roman"/>
            <w:noProof/>
          </w:rPr>
          <w:fldChar w:fldCharType="begin"/>
        </w:r>
        <w:r w:rsidR="00A13A1D" w:rsidRPr="00D56866" w:rsidDel="00870F91">
          <w:rPr>
            <w:rFonts w:ascii="Times New Roman" w:hAnsi="Times New Roman" w:cs="Times New Roman"/>
            <w:noProof/>
          </w:rPr>
          <w:delInstrText xml:space="preserve"> REF _Ref446325490 \h </w:delInstrText>
        </w:r>
        <w:r w:rsidR="00A13A1D" w:rsidRPr="00D56866" w:rsidDel="00870F91">
          <w:rPr>
            <w:rFonts w:ascii="Times New Roman" w:hAnsi="Times New Roman" w:cs="Times New Roman"/>
            <w:noProof/>
          </w:rPr>
        </w:r>
        <w:r w:rsidR="00A13A1D" w:rsidRPr="00D56866" w:rsidDel="00870F91">
          <w:rPr>
            <w:rFonts w:ascii="Times New Roman" w:hAnsi="Times New Roman" w:cs="Times New Roman"/>
            <w:noProof/>
          </w:rPr>
          <w:fldChar w:fldCharType="separate"/>
        </w:r>
        <w:r w:rsidR="00A13A1D" w:rsidRPr="00D56866" w:rsidDel="00870F91">
          <w:rPr>
            <w:rFonts w:ascii="Times New Roman" w:hAnsi="Times New Roman" w:cs="Times New Roman"/>
          </w:rPr>
          <w:delText xml:space="preserve">Figure </w:delText>
        </w:r>
        <w:r w:rsidR="00A13A1D" w:rsidRPr="00D56866" w:rsidDel="00870F91">
          <w:rPr>
            <w:rFonts w:ascii="Times New Roman" w:hAnsi="Times New Roman" w:cs="Times New Roman"/>
            <w:noProof/>
          </w:rPr>
          <w:delText>5</w:delText>
        </w:r>
        <w:r w:rsidR="00A13A1D" w:rsidRPr="00D56866" w:rsidDel="00870F91">
          <w:rPr>
            <w:rFonts w:ascii="Times New Roman" w:hAnsi="Times New Roman" w:cs="Times New Roman"/>
            <w:noProof/>
          </w:rPr>
          <w:fldChar w:fldCharType="end"/>
        </w:r>
        <w:r w:rsidR="00A13A1D" w:rsidRPr="006B1631" w:rsidDel="00870F91">
          <w:rPr>
            <w:rFonts w:ascii="Times New Roman" w:hAnsi="Times New Roman" w:cs="Times New Roman"/>
            <w:noProof/>
          </w:rPr>
          <w:delText xml:space="preserve">), </w:delText>
        </w:r>
      </w:del>
      <w:del w:id="597" w:author="Geography" w:date="2020-12-10T10:14:00Z">
        <w:r w:rsidR="00A13A1D" w:rsidRPr="00D56866" w:rsidDel="00870F91">
          <w:rPr>
            <w:rFonts w:ascii="Times New Roman" w:hAnsi="Times New Roman" w:cs="Times New Roman"/>
            <w:noProof/>
          </w:rPr>
          <w:delText xml:space="preserve">sites on the northern and southern reefs were grouped, and </w:delText>
        </w:r>
      </w:del>
      <w:ins w:id="598" w:author="Geography" w:date="2020-12-10T10:14:00Z">
        <w:r w:rsidRPr="00D56866">
          <w:rPr>
            <w:rFonts w:ascii="Times New Roman" w:hAnsi="Times New Roman" w:cs="Times New Roman"/>
            <w:noProof/>
          </w:rPr>
          <w:t>m</w:t>
        </w:r>
      </w:ins>
      <w:del w:id="599" w:author="Geography" w:date="2020-12-10T10:14:00Z">
        <w:r w:rsidR="00A13A1D" w:rsidRPr="00D56866" w:rsidDel="00870F91">
          <w:rPr>
            <w:rFonts w:ascii="Times New Roman" w:hAnsi="Times New Roman" w:cs="Times New Roman"/>
            <w:noProof/>
          </w:rPr>
          <w:delText>m</w:delText>
        </w:r>
      </w:del>
      <w:r w:rsidR="00A13A1D" w:rsidRPr="00D56866">
        <w:rPr>
          <w:rFonts w:ascii="Times New Roman" w:hAnsi="Times New Roman" w:cs="Times New Roman"/>
          <w:noProof/>
        </w:rPr>
        <w:t xml:space="preserve">ean sediment accumulation </w:t>
      </w:r>
      <w:ins w:id="600" w:author="Geography" w:date="2020-12-10T10:14:00Z">
        <w:r w:rsidRPr="00D56866">
          <w:rPr>
            <w:rFonts w:ascii="Times New Roman" w:hAnsi="Times New Roman" w:cs="Times New Roman"/>
            <w:noProof/>
          </w:rPr>
          <w:t>on the northern and southern reefs was</w:t>
        </w:r>
      </w:ins>
      <w:del w:id="601" w:author="Geography" w:date="2020-12-10T10:15:00Z">
        <w:r w:rsidR="00A13A1D" w:rsidRPr="00D56866" w:rsidDel="00870F91">
          <w:rPr>
            <w:rFonts w:ascii="Times New Roman" w:hAnsi="Times New Roman" w:cs="Times New Roman"/>
            <w:noProof/>
          </w:rPr>
          <w:delText>was</w:delText>
        </w:r>
      </w:del>
      <w:r w:rsidR="00A13A1D" w:rsidRPr="00D56866">
        <w:rPr>
          <w:rFonts w:ascii="Times New Roman" w:hAnsi="Times New Roman" w:cs="Times New Roman"/>
          <w:noProof/>
        </w:rPr>
        <w:t xml:space="preserve"> calculated to investigate temporal </w:t>
      </w:r>
      <w:r w:rsidR="00F033C8" w:rsidRPr="00D56866">
        <w:rPr>
          <w:rFonts w:ascii="Times New Roman" w:hAnsi="Times New Roman" w:cs="Times New Roman"/>
          <w:noProof/>
        </w:rPr>
        <w:t>patterns</w:t>
      </w:r>
      <w:r w:rsidR="00A13A1D" w:rsidRPr="00D56866">
        <w:rPr>
          <w:rFonts w:ascii="Times New Roman" w:hAnsi="Times New Roman" w:cs="Times New Roman"/>
          <w:noProof/>
        </w:rPr>
        <w:t xml:space="preserve">. </w:t>
      </w:r>
      <w:r w:rsidR="00F53999" w:rsidRPr="00D56866">
        <w:rPr>
          <w:rFonts w:ascii="Times New Roman" w:hAnsi="Times New Roman" w:cs="Times New Roman"/>
        </w:rPr>
        <w:t xml:space="preserve">Mean total accumulation rates in traps and </w:t>
      </w:r>
      <w:del w:id="602" w:author="Curt Storlazzi" w:date="2020-12-14T14:01:00Z">
        <w:r w:rsidR="00F53999" w:rsidRPr="00D56866" w:rsidDel="007C4084">
          <w:rPr>
            <w:rFonts w:ascii="Times New Roman" w:hAnsi="Times New Roman" w:cs="Times New Roman"/>
          </w:rPr>
          <w:delText xml:space="preserve">SedPods </w:delText>
        </w:r>
      </w:del>
      <w:ins w:id="603" w:author="Curt Storlazzi" w:date="2020-12-14T14:01:00Z">
        <w:r w:rsidR="007C4084">
          <w:rPr>
            <w:rFonts w:ascii="Times New Roman" w:hAnsi="Times New Roman" w:cs="Times New Roman"/>
          </w:rPr>
          <w:t>p</w:t>
        </w:r>
        <w:r w:rsidR="007C4084" w:rsidRPr="00D56866">
          <w:rPr>
            <w:rFonts w:ascii="Times New Roman" w:hAnsi="Times New Roman" w:cs="Times New Roman"/>
          </w:rPr>
          <w:t xml:space="preserve">ods </w:t>
        </w:r>
      </w:ins>
      <w:r w:rsidR="00F53999" w:rsidRPr="00D56866">
        <w:rPr>
          <w:rFonts w:ascii="Times New Roman" w:hAnsi="Times New Roman" w:cs="Times New Roman"/>
        </w:rPr>
        <w:t xml:space="preserve">were higher on the </w:t>
      </w:r>
      <w:del w:id="604" w:author="Geography" w:date="2020-12-10T10:15:00Z">
        <w:r w:rsidR="00F53999" w:rsidRPr="00D56866" w:rsidDel="00870F91">
          <w:rPr>
            <w:rFonts w:ascii="Times New Roman" w:hAnsi="Times New Roman" w:cs="Times New Roman"/>
          </w:rPr>
          <w:delText xml:space="preserve">more quiescent </w:delText>
        </w:r>
      </w:del>
      <w:r w:rsidR="00F53999" w:rsidRPr="00D56866">
        <w:rPr>
          <w:rFonts w:ascii="Times New Roman" w:hAnsi="Times New Roman" w:cs="Times New Roman"/>
        </w:rPr>
        <w:t xml:space="preserve">northern reef than the </w:t>
      </w:r>
      <w:del w:id="605" w:author="Geography" w:date="2020-12-10T10:15:00Z">
        <w:r w:rsidR="00F53999" w:rsidRPr="00D56866" w:rsidDel="00870F91">
          <w:rPr>
            <w:rFonts w:ascii="Times New Roman" w:hAnsi="Times New Roman" w:cs="Times New Roman"/>
          </w:rPr>
          <w:delText xml:space="preserve">more energetic </w:delText>
        </w:r>
      </w:del>
      <w:r w:rsidR="00F53999" w:rsidRPr="00D56866">
        <w:rPr>
          <w:rFonts w:ascii="Times New Roman" w:hAnsi="Times New Roman" w:cs="Times New Roman"/>
        </w:rPr>
        <w:t xml:space="preserve">southern reef for all deployment periods </w:t>
      </w:r>
      <w:r w:rsidR="00F53999" w:rsidRPr="00D56866">
        <w:rPr>
          <w:rFonts w:ascii="Times New Roman" w:hAnsi="Times New Roman" w:cs="Times New Roman"/>
          <w:noProof/>
        </w:rPr>
        <w:t>(</w:t>
      </w:r>
      <w:r w:rsidR="00F53999" w:rsidRPr="00D56866">
        <w:rPr>
          <w:rFonts w:ascii="Times New Roman" w:hAnsi="Times New Roman" w:cs="Times New Roman"/>
          <w:noProof/>
        </w:rPr>
        <w:fldChar w:fldCharType="begin"/>
      </w:r>
      <w:r w:rsidR="00F53999" w:rsidRPr="00D56866">
        <w:rPr>
          <w:rFonts w:ascii="Times New Roman" w:hAnsi="Times New Roman" w:cs="Times New Roman"/>
          <w:noProof/>
        </w:rPr>
        <w:instrText xml:space="preserve"> REF _Ref446470696 \h </w:instrText>
      </w:r>
      <w:r w:rsidR="00F53999" w:rsidRPr="00D56866">
        <w:rPr>
          <w:rFonts w:ascii="Times New Roman" w:hAnsi="Times New Roman" w:cs="Times New Roman"/>
          <w:noProof/>
        </w:rPr>
      </w:r>
      <w:r w:rsidR="00F53999" w:rsidRPr="00D56866">
        <w:rPr>
          <w:rFonts w:ascii="Times New Roman" w:hAnsi="Times New Roman" w:cs="Times New Roman"/>
          <w:noProof/>
        </w:rPr>
        <w:fldChar w:fldCharType="separate"/>
      </w:r>
      <w:r w:rsidR="00F53999" w:rsidRPr="00D56866">
        <w:rPr>
          <w:rFonts w:ascii="Times New Roman" w:hAnsi="Times New Roman" w:cs="Times New Roman"/>
        </w:rPr>
        <w:t xml:space="preserve">Figure </w:t>
      </w:r>
      <w:r w:rsidR="00F53999" w:rsidRPr="00D56866">
        <w:rPr>
          <w:rFonts w:ascii="Times New Roman" w:hAnsi="Times New Roman" w:cs="Times New Roman"/>
          <w:noProof/>
        </w:rPr>
        <w:t>6</w:t>
      </w:r>
      <w:r w:rsidR="00F53999" w:rsidRPr="00D56866">
        <w:rPr>
          <w:rFonts w:ascii="Times New Roman" w:hAnsi="Times New Roman" w:cs="Times New Roman"/>
          <w:noProof/>
        </w:rPr>
        <w:fldChar w:fldCharType="end"/>
      </w:r>
      <w:r w:rsidR="00F53999" w:rsidRPr="006B1631">
        <w:rPr>
          <w:rFonts w:ascii="Times New Roman" w:hAnsi="Times New Roman" w:cs="Times New Roman"/>
          <w:noProof/>
        </w:rPr>
        <w:t>).</w:t>
      </w:r>
      <w:r w:rsidR="00F53999" w:rsidRPr="00D56866">
        <w:rPr>
          <w:rFonts w:ascii="Times New Roman" w:hAnsi="Times New Roman" w:cs="Times New Roman"/>
        </w:rPr>
        <w:t xml:space="preserve"> </w:t>
      </w:r>
      <w:del w:id="606" w:author="Geography" w:date="2020-12-10T10:15:00Z">
        <w:r w:rsidR="00EC5D97" w:rsidRPr="00D56866" w:rsidDel="009F550F">
          <w:rPr>
            <w:rFonts w:ascii="Times New Roman" w:hAnsi="Times New Roman" w:cs="Times New Roman"/>
            <w:noProof/>
          </w:rPr>
          <w:delText xml:space="preserve">Although the mean sediment accumulation rates illustrate broad characterizations of sediment regimes over the northern and southern reefs, no </w:delText>
        </w:r>
      </w:del>
      <w:del w:id="607" w:author="Geography" w:date="2020-12-10T10:16:00Z">
        <w:r w:rsidR="00EC5D97" w:rsidRPr="00D56866" w:rsidDel="009F550F">
          <w:rPr>
            <w:rFonts w:ascii="Times New Roman" w:hAnsi="Times New Roman" w:cs="Times New Roman"/>
            <w:noProof/>
          </w:rPr>
          <w:delText>strong temporal patterns in mean terrigenous sediment accumulation were evident in the time series.</w:delText>
        </w:r>
        <w:r w:rsidR="00F53999" w:rsidRPr="00D56866" w:rsidDel="009F550F">
          <w:rPr>
            <w:rFonts w:ascii="Times New Roman" w:hAnsi="Times New Roman" w:cs="Times New Roman"/>
            <w:noProof/>
          </w:rPr>
          <w:delText xml:space="preserve"> </w:delText>
        </w:r>
      </w:del>
      <w:r w:rsidR="00F53999" w:rsidRPr="00D56866">
        <w:rPr>
          <w:rFonts w:ascii="Times New Roman" w:hAnsi="Times New Roman" w:cs="Times New Roman"/>
          <w:noProof/>
        </w:rPr>
        <w:t>On the northern reef, mean sediment accumulation rates on SedPods were generally lower during the May-October trade wind season, and higher during the October-April wet season, but the patterns were not very strong (</w:t>
      </w:r>
      <w:r w:rsidR="00F53999" w:rsidRPr="00D56866">
        <w:rPr>
          <w:rFonts w:ascii="Times New Roman" w:hAnsi="Times New Roman" w:cs="Times New Roman"/>
          <w:noProof/>
        </w:rPr>
        <w:fldChar w:fldCharType="begin"/>
      </w:r>
      <w:r w:rsidR="00F53999" w:rsidRPr="00D56866">
        <w:rPr>
          <w:rFonts w:ascii="Times New Roman" w:hAnsi="Times New Roman" w:cs="Times New Roman"/>
          <w:noProof/>
        </w:rPr>
        <w:instrText xml:space="preserve"> REF _Ref446470696 \h </w:instrText>
      </w:r>
      <w:r w:rsidR="00F53999" w:rsidRPr="00D56866">
        <w:rPr>
          <w:rFonts w:ascii="Times New Roman" w:hAnsi="Times New Roman" w:cs="Times New Roman"/>
          <w:noProof/>
        </w:rPr>
      </w:r>
      <w:r w:rsidR="00F53999" w:rsidRPr="00D56866">
        <w:rPr>
          <w:rFonts w:ascii="Times New Roman" w:hAnsi="Times New Roman" w:cs="Times New Roman"/>
          <w:noProof/>
        </w:rPr>
        <w:fldChar w:fldCharType="separate"/>
      </w:r>
      <w:r w:rsidR="00F53999" w:rsidRPr="00D56866">
        <w:rPr>
          <w:rFonts w:ascii="Times New Roman" w:hAnsi="Times New Roman" w:cs="Times New Roman"/>
        </w:rPr>
        <w:t xml:space="preserve">Figure </w:t>
      </w:r>
      <w:r w:rsidR="00F53999" w:rsidRPr="00D56866">
        <w:rPr>
          <w:rFonts w:ascii="Times New Roman" w:hAnsi="Times New Roman" w:cs="Times New Roman"/>
          <w:noProof/>
        </w:rPr>
        <w:t>6</w:t>
      </w:r>
      <w:r w:rsidR="00F53999" w:rsidRPr="00D56866">
        <w:rPr>
          <w:rFonts w:ascii="Times New Roman" w:hAnsi="Times New Roman" w:cs="Times New Roman"/>
          <w:noProof/>
        </w:rPr>
        <w:fldChar w:fldCharType="end"/>
      </w:r>
      <w:r w:rsidR="00F53999" w:rsidRPr="006B1631">
        <w:rPr>
          <w:rFonts w:ascii="Times New Roman" w:hAnsi="Times New Roman" w:cs="Times New Roman"/>
          <w:noProof/>
        </w:rPr>
        <w:t>a).</w:t>
      </w:r>
    </w:p>
    <w:p w14:paraId="662DC088" w14:textId="77777777" w:rsidR="00F53999" w:rsidRPr="00D56866" w:rsidDel="009F550F" w:rsidRDefault="00F53999" w:rsidP="00EC5D97">
      <w:pPr>
        <w:spacing w:after="0"/>
        <w:ind w:firstLine="720"/>
        <w:rPr>
          <w:del w:id="608" w:author="Geography" w:date="2020-12-10T10:16:00Z"/>
          <w:rFonts w:ascii="Times New Roman" w:hAnsi="Times New Roman" w:cs="Times New Roman"/>
        </w:rPr>
      </w:pPr>
    </w:p>
    <w:p w14:paraId="7AAB9531" w14:textId="2CEA220B" w:rsidR="00CE7CD3" w:rsidRPr="00D56866" w:rsidDel="00C7068D" w:rsidRDefault="00F53999" w:rsidP="00CE7CD3">
      <w:pPr>
        <w:spacing w:after="0"/>
        <w:ind w:firstLine="720"/>
        <w:rPr>
          <w:del w:id="609" w:author="Geography" w:date="2020-12-10T10:34:00Z"/>
          <w:rFonts w:ascii="Times New Roman" w:hAnsi="Times New Roman" w:cs="Times New Roman"/>
        </w:rPr>
      </w:pPr>
      <w:del w:id="610" w:author="Geography" w:date="2020-12-10T10:16:00Z">
        <w:r w:rsidRPr="00D56866" w:rsidDel="009F550F">
          <w:rPr>
            <w:rFonts w:ascii="Times New Roman" w:hAnsi="Times New Roman" w:cs="Times New Roman"/>
          </w:rPr>
          <w:delText xml:space="preserve">On both the northern and southern reefs </w:delText>
        </w:r>
      </w:del>
      <w:ins w:id="611" w:author="Geography" w:date="2020-12-10T10:16:00Z">
        <w:r w:rsidR="009F550F" w:rsidRPr="00D56866">
          <w:rPr>
            <w:rFonts w:ascii="Times New Roman" w:hAnsi="Times New Roman" w:cs="Times New Roman"/>
            <w:noProof/>
          </w:rPr>
          <w:t>T</w:t>
        </w:r>
      </w:ins>
      <w:del w:id="612" w:author="Geography" w:date="2020-12-10T10:16:00Z">
        <w:r w:rsidRPr="00D56866" w:rsidDel="009F550F">
          <w:rPr>
            <w:rFonts w:ascii="Times New Roman" w:hAnsi="Times New Roman" w:cs="Times New Roman"/>
            <w:noProof/>
          </w:rPr>
          <w:delText>t</w:delText>
        </w:r>
      </w:del>
      <w:r w:rsidRPr="00D56866">
        <w:rPr>
          <w:rFonts w:ascii="Times New Roman" w:hAnsi="Times New Roman" w:cs="Times New Roman"/>
          <w:noProof/>
        </w:rPr>
        <w:t>he highest rates of total and carbonate sediment accumulation in sediment traps</w:t>
      </w:r>
      <w:r w:rsidRPr="00D56866">
        <w:rPr>
          <w:rFonts w:ascii="Times New Roman" w:hAnsi="Times New Roman" w:cs="Times New Roman"/>
        </w:rPr>
        <w:t xml:space="preserve"> </w:t>
      </w:r>
      <w:ins w:id="613" w:author="Geography" w:date="2020-12-10T10:16:00Z">
        <w:r w:rsidR="009F550F" w:rsidRPr="00D56866">
          <w:rPr>
            <w:rFonts w:ascii="Times New Roman" w:hAnsi="Times New Roman" w:cs="Times New Roman"/>
          </w:rPr>
          <w:t xml:space="preserve">on both the northern and southern reefs </w:t>
        </w:r>
      </w:ins>
      <w:r w:rsidRPr="00D56866">
        <w:rPr>
          <w:rFonts w:ascii="Times New Roman" w:hAnsi="Times New Roman" w:cs="Times New Roman"/>
          <w:noProof/>
        </w:rPr>
        <w:t>were associated with</w:t>
      </w:r>
      <w:r w:rsidRPr="00D56866">
        <w:rPr>
          <w:rFonts w:ascii="Times New Roman" w:hAnsi="Times New Roman" w:cs="Times New Roman"/>
        </w:rPr>
        <w:t xml:space="preserve"> the three periods </w:t>
      </w:r>
      <w:ins w:id="614" w:author="Curt Storlazzi" w:date="2020-12-14T13:40:00Z">
        <w:r w:rsidR="00092BBB" w:rsidRPr="00D56866">
          <w:rPr>
            <w:rFonts w:ascii="Times New Roman" w:hAnsi="Times New Roman" w:cs="Times New Roman"/>
          </w:rPr>
          <w:t>(March 2014, June-July 2014, and December 2014</w:t>
        </w:r>
        <w:r w:rsidR="00092BBB" w:rsidRPr="00D56866">
          <w:rPr>
            <w:rFonts w:ascii="Times New Roman" w:hAnsi="Times New Roman" w:cs="Times New Roman"/>
            <w:noProof/>
          </w:rPr>
          <w:t xml:space="preserve">) </w:t>
        </w:r>
      </w:ins>
      <w:r w:rsidRPr="00D56866">
        <w:rPr>
          <w:rFonts w:ascii="Times New Roman" w:hAnsi="Times New Roman" w:cs="Times New Roman"/>
        </w:rPr>
        <w:t xml:space="preserve">with highest </w:t>
      </w:r>
      <w:proofErr w:type="spellStart"/>
      <w:r w:rsidRPr="00D56866">
        <w:rPr>
          <w:rFonts w:ascii="Times New Roman" w:hAnsi="Times New Roman" w:cs="Times New Roman"/>
          <w:i/>
          <w:iCs/>
        </w:rPr>
        <w:t>Hmean</w:t>
      </w:r>
      <w:proofErr w:type="spellEnd"/>
      <w:r w:rsidRPr="00D56866">
        <w:rPr>
          <w:rFonts w:ascii="Times New Roman" w:hAnsi="Times New Roman" w:cs="Times New Roman"/>
          <w:i/>
          <w:iCs/>
        </w:rPr>
        <w:t xml:space="preserve"> </w:t>
      </w:r>
      <w:del w:id="615" w:author="Curt Storlazzi" w:date="2020-12-14T13:39:00Z">
        <w:r w:rsidRPr="00D56866" w:rsidDel="00092BBB">
          <w:rPr>
            <w:rFonts w:ascii="Times New Roman" w:hAnsi="Times New Roman" w:cs="Times New Roman"/>
          </w:rPr>
          <w:delText>(March 2014, June-July 2014, and December 2014</w:delText>
        </w:r>
        <w:r w:rsidRPr="00D56866" w:rsidDel="00092BBB">
          <w:rPr>
            <w:rFonts w:ascii="Times New Roman" w:hAnsi="Times New Roman" w:cs="Times New Roman"/>
            <w:noProof/>
          </w:rPr>
          <w:delText>)</w:delText>
        </w:r>
      </w:del>
      <w:ins w:id="616" w:author="Geography" w:date="2020-12-10T10:32:00Z">
        <w:del w:id="617" w:author="Curt Storlazzi" w:date="2020-12-14T13:39:00Z">
          <w:r w:rsidR="00C7068D" w:rsidRPr="00D56866" w:rsidDel="00092BBB">
            <w:rPr>
              <w:rFonts w:ascii="Times New Roman" w:hAnsi="Times New Roman" w:cs="Times New Roman"/>
              <w:noProof/>
            </w:rPr>
            <w:delText xml:space="preserve"> </w:delText>
          </w:r>
        </w:del>
        <w:r w:rsidR="00C7068D" w:rsidRPr="00D56866">
          <w:rPr>
            <w:rFonts w:ascii="Times New Roman" w:hAnsi="Times New Roman" w:cs="Times New Roman"/>
            <w:noProof/>
          </w:rPr>
          <w:t>(Figure 7)</w:t>
        </w:r>
      </w:ins>
      <w:r w:rsidRPr="00D56866">
        <w:rPr>
          <w:rFonts w:ascii="Times New Roman" w:hAnsi="Times New Roman" w:cs="Times New Roman"/>
          <w:noProof/>
        </w:rPr>
        <w:t xml:space="preserve">. </w:t>
      </w:r>
      <w:r w:rsidR="00CE7CD3" w:rsidRPr="00D56866">
        <w:rPr>
          <w:rFonts w:ascii="Times New Roman" w:hAnsi="Times New Roman" w:cs="Times New Roman"/>
        </w:rPr>
        <w:t xml:space="preserve">Carbonate sediment accumulation on </w:t>
      </w:r>
      <w:proofErr w:type="spellStart"/>
      <w:r w:rsidR="00CE7CD3" w:rsidRPr="00D56866">
        <w:rPr>
          <w:rFonts w:ascii="Times New Roman" w:hAnsi="Times New Roman" w:cs="Times New Roman"/>
        </w:rPr>
        <w:t>SedPods</w:t>
      </w:r>
      <w:proofErr w:type="spellEnd"/>
      <w:r w:rsidR="00CE7CD3" w:rsidRPr="00D56866">
        <w:rPr>
          <w:rFonts w:ascii="Times New Roman" w:hAnsi="Times New Roman" w:cs="Times New Roman"/>
        </w:rPr>
        <w:t xml:space="preserve"> was positively correlated with </w:t>
      </w:r>
      <w:proofErr w:type="spellStart"/>
      <w:r w:rsidR="00CE7CD3" w:rsidRPr="00D56866">
        <w:rPr>
          <w:rFonts w:ascii="Times New Roman" w:hAnsi="Times New Roman" w:cs="Times New Roman"/>
          <w:i/>
          <w:iCs/>
        </w:rPr>
        <w:t>Hmean</w:t>
      </w:r>
      <w:proofErr w:type="spellEnd"/>
      <w:r w:rsidR="00CE7CD3" w:rsidRPr="00D56866">
        <w:rPr>
          <w:rFonts w:ascii="Times New Roman" w:hAnsi="Times New Roman" w:cs="Times New Roman"/>
        </w:rPr>
        <w:t xml:space="preserve"> at only one site </w:t>
      </w:r>
      <w:ins w:id="618" w:author="Curt Storlazzi" w:date="2020-12-14T13:40:00Z">
        <w:r w:rsidR="00092BBB" w:rsidRPr="00D56866">
          <w:rPr>
            <w:rFonts w:ascii="Times New Roman" w:hAnsi="Times New Roman" w:cs="Times New Roman"/>
          </w:rPr>
          <w:t xml:space="preserve">(site 1A) </w:t>
        </w:r>
      </w:ins>
      <w:ins w:id="619" w:author="Geography" w:date="2020-12-10T10:27:00Z">
        <w:r w:rsidR="00847D07" w:rsidRPr="00D56866">
          <w:rPr>
            <w:rFonts w:ascii="Times New Roman" w:hAnsi="Times New Roman" w:cs="Times New Roman"/>
          </w:rPr>
          <w:t xml:space="preserve">near the stream outlet </w:t>
        </w:r>
      </w:ins>
      <w:r w:rsidR="00CE7CD3" w:rsidRPr="00D56866">
        <w:rPr>
          <w:rFonts w:ascii="Times New Roman" w:hAnsi="Times New Roman" w:cs="Times New Roman"/>
        </w:rPr>
        <w:t xml:space="preserve">on the northern reef </w:t>
      </w:r>
      <w:del w:id="620" w:author="Curt Storlazzi" w:date="2020-12-14T13:40:00Z">
        <w:r w:rsidR="00CE7CD3" w:rsidRPr="00D56866" w:rsidDel="00092BBB">
          <w:rPr>
            <w:rFonts w:ascii="Times New Roman" w:hAnsi="Times New Roman" w:cs="Times New Roman"/>
          </w:rPr>
          <w:delText xml:space="preserve">(site 1A) </w:delText>
        </w:r>
      </w:del>
      <w:r w:rsidR="00CE7CD3" w:rsidRPr="00D56866">
        <w:rPr>
          <w:rFonts w:ascii="Times New Roman" w:hAnsi="Times New Roman" w:cs="Times New Roman"/>
        </w:rPr>
        <w:t>(</w:t>
      </w:r>
      <w:r w:rsidR="00CE7CD3" w:rsidRPr="00D56866">
        <w:rPr>
          <w:rFonts w:ascii="Times New Roman" w:hAnsi="Times New Roman" w:cs="Times New Roman"/>
        </w:rPr>
        <w:fldChar w:fldCharType="begin"/>
      </w:r>
      <w:r w:rsidR="00CE7CD3" w:rsidRPr="00D56866">
        <w:rPr>
          <w:rFonts w:ascii="Times New Roman" w:hAnsi="Times New Roman" w:cs="Times New Roman"/>
        </w:rPr>
        <w:instrText xml:space="preserve"> REF _Ref446483309 \h </w:instrText>
      </w:r>
      <w:r w:rsidR="00CE7CD3" w:rsidRPr="00D56866">
        <w:rPr>
          <w:rFonts w:ascii="Times New Roman" w:hAnsi="Times New Roman" w:cs="Times New Roman"/>
        </w:rPr>
      </w:r>
      <w:r w:rsidR="00CE7CD3" w:rsidRPr="00D56866">
        <w:rPr>
          <w:rFonts w:ascii="Times New Roman" w:hAnsi="Times New Roman" w:cs="Times New Roman"/>
        </w:rPr>
        <w:fldChar w:fldCharType="separate"/>
      </w:r>
      <w:r w:rsidR="00CE7CD3" w:rsidRPr="00D56866">
        <w:rPr>
          <w:rFonts w:ascii="Times New Roman" w:hAnsi="Times New Roman" w:cs="Times New Roman"/>
        </w:rPr>
        <w:t xml:space="preserve">Figure </w:t>
      </w:r>
      <w:r w:rsidR="00CE7CD3" w:rsidRPr="00D56866">
        <w:rPr>
          <w:rFonts w:ascii="Times New Roman" w:hAnsi="Times New Roman" w:cs="Times New Roman"/>
          <w:noProof/>
        </w:rPr>
        <w:t>8</w:t>
      </w:r>
      <w:r w:rsidR="00CE7CD3" w:rsidRPr="00D56866">
        <w:rPr>
          <w:rFonts w:ascii="Times New Roman" w:hAnsi="Times New Roman" w:cs="Times New Roman"/>
        </w:rPr>
        <w:fldChar w:fldCharType="end"/>
      </w:r>
      <w:r w:rsidR="00CE7CD3" w:rsidRPr="006B1631">
        <w:rPr>
          <w:rFonts w:ascii="Times New Roman" w:hAnsi="Times New Roman" w:cs="Times New Roman"/>
        </w:rPr>
        <w:t xml:space="preserve">, </w:t>
      </w:r>
      <w:r w:rsidR="00CE7CD3" w:rsidRPr="00D56866">
        <w:rPr>
          <w:rFonts w:ascii="Times New Roman" w:hAnsi="Times New Roman" w:cs="Times New Roman"/>
        </w:rPr>
        <w:t xml:space="preserve">Table 2), in an area with large supply of sand </w:t>
      </w:r>
      <w:del w:id="621" w:author="Geography" w:date="2020-12-10T10:27:00Z">
        <w:r w:rsidR="00CE7CD3" w:rsidRPr="00D56866" w:rsidDel="00847D07">
          <w:rPr>
            <w:rFonts w:ascii="Times New Roman" w:hAnsi="Times New Roman" w:cs="Times New Roman"/>
          </w:rPr>
          <w:delText xml:space="preserve">near the stream outlet </w:delText>
        </w:r>
      </w:del>
      <w:r w:rsidR="00CE7CD3" w:rsidRPr="00D56866">
        <w:rPr>
          <w:rFonts w:ascii="Times New Roman" w:hAnsi="Times New Roman" w:cs="Times New Roman"/>
        </w:rPr>
        <w:t>(</w:t>
      </w:r>
      <w:r w:rsidR="00CE7CD3" w:rsidRPr="00D56866">
        <w:rPr>
          <w:rFonts w:ascii="Times New Roman" w:hAnsi="Times New Roman" w:cs="Times New Roman"/>
        </w:rPr>
        <w:fldChar w:fldCharType="begin"/>
      </w:r>
      <w:r w:rsidR="00CE7CD3" w:rsidRPr="00D56866">
        <w:rPr>
          <w:rFonts w:ascii="Times New Roman" w:hAnsi="Times New Roman" w:cs="Times New Roman"/>
        </w:rPr>
        <w:instrText xml:space="preserve"> REF _Ref446590596 \h </w:instrText>
      </w:r>
      <w:r w:rsidR="00CE7CD3" w:rsidRPr="00D56866">
        <w:rPr>
          <w:rFonts w:ascii="Times New Roman" w:hAnsi="Times New Roman" w:cs="Times New Roman"/>
        </w:rPr>
      </w:r>
      <w:r w:rsidR="00CE7CD3" w:rsidRPr="00D56866">
        <w:rPr>
          <w:rFonts w:ascii="Times New Roman" w:hAnsi="Times New Roman" w:cs="Times New Roman"/>
        </w:rPr>
        <w:fldChar w:fldCharType="separate"/>
      </w:r>
      <w:r w:rsidR="00CE7CD3" w:rsidRPr="00D56866">
        <w:rPr>
          <w:rFonts w:ascii="Times New Roman" w:hAnsi="Times New Roman" w:cs="Times New Roman"/>
        </w:rPr>
        <w:t xml:space="preserve">Figure </w:t>
      </w:r>
      <w:r w:rsidR="00CE7CD3" w:rsidRPr="00D56866">
        <w:rPr>
          <w:rFonts w:ascii="Times New Roman" w:hAnsi="Times New Roman" w:cs="Times New Roman"/>
          <w:noProof/>
        </w:rPr>
        <w:t>2</w:t>
      </w:r>
      <w:r w:rsidR="00CE7CD3" w:rsidRPr="00D56866">
        <w:rPr>
          <w:rFonts w:ascii="Times New Roman" w:hAnsi="Times New Roman" w:cs="Times New Roman"/>
        </w:rPr>
        <w:fldChar w:fldCharType="end"/>
      </w:r>
      <w:r w:rsidR="00CE7CD3" w:rsidRPr="006B1631">
        <w:rPr>
          <w:rFonts w:ascii="Times New Roman" w:hAnsi="Times New Roman" w:cs="Times New Roman"/>
        </w:rPr>
        <w:t xml:space="preserve">d). </w:t>
      </w:r>
      <w:commentRangeStart w:id="622"/>
      <w:commentRangeStart w:id="623"/>
    </w:p>
    <w:p w14:paraId="04B30F5C" w14:textId="48847319" w:rsidR="009D1296" w:rsidRPr="00D56866" w:rsidRDefault="009D1296" w:rsidP="009D1296">
      <w:pPr>
        <w:spacing w:after="0"/>
        <w:ind w:firstLine="720"/>
        <w:rPr>
          <w:rFonts w:ascii="Times New Roman" w:hAnsi="Times New Roman" w:cs="Times New Roman"/>
        </w:rPr>
      </w:pPr>
      <w:del w:id="624" w:author="Geography" w:date="2020-12-10T10:28:00Z">
        <w:r w:rsidRPr="00D56866" w:rsidDel="00847D07">
          <w:rPr>
            <w:rFonts w:ascii="Times New Roman" w:hAnsi="Times New Roman" w:cs="Times New Roman"/>
          </w:rPr>
          <w:delText xml:space="preserve">Univariate linear regressions (Table 2) showed </w:delText>
        </w:r>
      </w:del>
      <w:ins w:id="625" w:author="Geography" w:date="2020-12-10T10:28:00Z">
        <w:r w:rsidR="00847D07" w:rsidRPr="00D56866">
          <w:rPr>
            <w:rFonts w:ascii="Times New Roman" w:hAnsi="Times New Roman" w:cs="Times New Roman"/>
          </w:rPr>
          <w:t>T</w:t>
        </w:r>
      </w:ins>
      <w:del w:id="626" w:author="Geography" w:date="2020-12-10T10:28:00Z">
        <w:r w:rsidRPr="00D56866" w:rsidDel="00847D07">
          <w:rPr>
            <w:rFonts w:ascii="Times New Roman" w:hAnsi="Times New Roman" w:cs="Times New Roman"/>
          </w:rPr>
          <w:delText>t</w:delText>
        </w:r>
      </w:del>
      <w:r w:rsidRPr="00D56866">
        <w:rPr>
          <w:rFonts w:ascii="Times New Roman" w:hAnsi="Times New Roman" w:cs="Times New Roman"/>
        </w:rPr>
        <w:t xml:space="preserve">otal and carbonate sediment accumulation in </w:t>
      </w:r>
      <w:del w:id="627" w:author="Geography" w:date="2020-12-10T10:34:00Z">
        <w:r w:rsidRPr="00D56866" w:rsidDel="00C7068D">
          <w:rPr>
            <w:rFonts w:ascii="Times New Roman" w:hAnsi="Times New Roman" w:cs="Times New Roman"/>
          </w:rPr>
          <w:delText xml:space="preserve">sediment </w:delText>
        </w:r>
      </w:del>
      <w:ins w:id="628" w:author="Geography" w:date="2020-12-10T10:34:00Z">
        <w:r w:rsidR="00C7068D" w:rsidRPr="00D56866">
          <w:rPr>
            <w:rFonts w:ascii="Times New Roman" w:hAnsi="Times New Roman" w:cs="Times New Roman"/>
          </w:rPr>
          <w:t xml:space="preserve">the </w:t>
        </w:r>
      </w:ins>
      <w:r w:rsidRPr="00D56866">
        <w:rPr>
          <w:rFonts w:ascii="Times New Roman" w:hAnsi="Times New Roman" w:cs="Times New Roman"/>
        </w:rPr>
        <w:t xml:space="preserve">traps was positively correlated with </w:t>
      </w:r>
      <w:r w:rsidRPr="00D56866">
        <w:rPr>
          <w:rFonts w:ascii="Times New Roman" w:hAnsi="Times New Roman" w:cs="Times New Roman"/>
          <w:i/>
          <w:noProof/>
        </w:rPr>
        <w:t>Hmean</w:t>
      </w:r>
      <w:r w:rsidRPr="00D56866">
        <w:rPr>
          <w:rFonts w:ascii="Times New Roman" w:hAnsi="Times New Roman" w:cs="Times New Roman"/>
        </w:rPr>
        <w:t xml:space="preserve"> at every site</w:t>
      </w:r>
      <w:commentRangeEnd w:id="622"/>
      <w:r w:rsidR="00C7068D" w:rsidRPr="006B1631">
        <w:rPr>
          <w:rStyle w:val="CommentReference"/>
          <w:rFonts w:ascii="Times New Roman" w:hAnsi="Times New Roman" w:cs="Times New Roman"/>
          <w:rPrChange w:id="629" w:author="Curt Storlazzi" w:date="2020-12-10T14:51:00Z">
            <w:rPr>
              <w:rStyle w:val="CommentReference"/>
              <w:rFonts w:asciiTheme="minorHAnsi" w:hAnsiTheme="minorHAnsi"/>
            </w:rPr>
          </w:rPrChange>
        </w:rPr>
        <w:commentReference w:id="622"/>
      </w:r>
      <w:r w:rsidRPr="006B1631">
        <w:rPr>
          <w:rFonts w:ascii="Times New Roman" w:hAnsi="Times New Roman" w:cs="Times New Roman"/>
        </w:rPr>
        <w:t xml:space="preserve"> except </w:t>
      </w:r>
      <w:r w:rsidRPr="00D56866">
        <w:rPr>
          <w:rFonts w:ascii="Times New Roman" w:hAnsi="Times New Roman" w:cs="Times New Roman"/>
        </w:rPr>
        <w:t>near the stream outlet (site 2A), on the more energetic southern reef in coral rubble (site 2B), and on the southern fore reef (site 3C)</w:t>
      </w:r>
      <w:ins w:id="630" w:author="Geography" w:date="2020-12-10T10:28:00Z">
        <w:r w:rsidR="00847D07" w:rsidRPr="00D56866">
          <w:rPr>
            <w:rFonts w:ascii="Times New Roman" w:hAnsi="Times New Roman" w:cs="Times New Roman"/>
          </w:rPr>
          <w:t xml:space="preserve"> (</w:t>
        </w:r>
        <w:commentRangeStart w:id="631"/>
        <w:r w:rsidR="00847D07" w:rsidRPr="00D56866">
          <w:rPr>
            <w:rFonts w:ascii="Times New Roman" w:hAnsi="Times New Roman" w:cs="Times New Roman"/>
          </w:rPr>
          <w:t>Table 2</w:t>
        </w:r>
      </w:ins>
      <w:commentRangeEnd w:id="631"/>
      <w:ins w:id="632" w:author="Geography" w:date="2020-12-10T10:38:00Z">
        <w:r w:rsidR="0012628F" w:rsidRPr="006B1631">
          <w:rPr>
            <w:rStyle w:val="CommentReference"/>
            <w:rFonts w:ascii="Times New Roman" w:hAnsi="Times New Roman" w:cs="Times New Roman"/>
            <w:rPrChange w:id="633" w:author="Curt Storlazzi" w:date="2020-12-10T14:51:00Z">
              <w:rPr>
                <w:rStyle w:val="CommentReference"/>
                <w:rFonts w:asciiTheme="minorHAnsi" w:hAnsiTheme="minorHAnsi"/>
              </w:rPr>
            </w:rPrChange>
          </w:rPr>
          <w:commentReference w:id="631"/>
        </w:r>
      </w:ins>
      <w:ins w:id="634" w:author="Geography" w:date="2020-12-10T10:28:00Z">
        <w:r w:rsidR="00847D07" w:rsidRPr="006B1631">
          <w:rPr>
            <w:rFonts w:ascii="Times New Roman" w:hAnsi="Times New Roman" w:cs="Times New Roman"/>
          </w:rPr>
          <w:t>)</w:t>
        </w:r>
      </w:ins>
      <w:r w:rsidRPr="00D56866">
        <w:rPr>
          <w:rFonts w:ascii="Times New Roman" w:hAnsi="Times New Roman" w:cs="Times New Roman"/>
        </w:rPr>
        <w:t xml:space="preserve">. </w:t>
      </w:r>
      <w:commentRangeEnd w:id="623"/>
      <w:r w:rsidR="00C7068D" w:rsidRPr="006B1631">
        <w:rPr>
          <w:rStyle w:val="CommentReference"/>
          <w:rFonts w:ascii="Times New Roman" w:hAnsi="Times New Roman" w:cs="Times New Roman"/>
          <w:rPrChange w:id="635" w:author="Curt Storlazzi" w:date="2020-12-10T14:51:00Z">
            <w:rPr>
              <w:rStyle w:val="CommentReference"/>
              <w:rFonts w:asciiTheme="minorHAnsi" w:hAnsiTheme="minorHAnsi"/>
            </w:rPr>
          </w:rPrChange>
        </w:rPr>
        <w:commentReference w:id="623"/>
      </w:r>
      <w:r w:rsidRPr="006B1631">
        <w:rPr>
          <w:rFonts w:ascii="Times New Roman" w:hAnsi="Times New Roman" w:cs="Times New Roman"/>
          <w:i/>
          <w:noProof/>
        </w:rPr>
        <w:t>Hmean</w:t>
      </w:r>
      <w:del w:id="636" w:author="Geography" w:date="2020-12-10T10:28:00Z">
        <w:r w:rsidRPr="00D56866" w:rsidDel="00847D07">
          <w:rPr>
            <w:rFonts w:ascii="Times New Roman" w:hAnsi="Times New Roman" w:cs="Times New Roman"/>
            <w:i/>
            <w:noProof/>
          </w:rPr>
          <w:delText xml:space="preserve"> </w:delText>
        </w:r>
        <w:r w:rsidRPr="00D56866" w:rsidDel="00847D07">
          <w:rPr>
            <w:rFonts w:ascii="Times New Roman" w:hAnsi="Times New Roman" w:cs="Times New Roman"/>
          </w:rPr>
          <w:delText>was</w:delText>
        </w:r>
      </w:del>
      <w:r w:rsidRPr="00D56866">
        <w:rPr>
          <w:rFonts w:ascii="Times New Roman" w:hAnsi="Times New Roman" w:cs="Times New Roman"/>
        </w:rPr>
        <w:t xml:space="preserve"> </w:t>
      </w:r>
      <w:del w:id="637" w:author="Geography" w:date="2020-12-10T10:28:00Z">
        <w:r w:rsidRPr="00D56866" w:rsidDel="00847D07">
          <w:rPr>
            <w:rFonts w:ascii="Times New Roman" w:hAnsi="Times New Roman" w:cs="Times New Roman"/>
          </w:rPr>
          <w:delText xml:space="preserve">positively </w:delText>
        </w:r>
      </w:del>
      <w:r w:rsidRPr="00D56866">
        <w:rPr>
          <w:rFonts w:ascii="Times New Roman" w:hAnsi="Times New Roman" w:cs="Times New Roman"/>
        </w:rPr>
        <w:t xml:space="preserve">correlated </w:t>
      </w:r>
      <w:ins w:id="638" w:author="Geography" w:date="2020-12-10T10:28:00Z">
        <w:r w:rsidR="00847D07" w:rsidRPr="00D56866">
          <w:rPr>
            <w:rFonts w:ascii="Times New Roman" w:hAnsi="Times New Roman" w:cs="Times New Roman"/>
          </w:rPr>
          <w:t xml:space="preserve">positively </w:t>
        </w:r>
      </w:ins>
      <w:r w:rsidRPr="00D56866">
        <w:rPr>
          <w:rFonts w:ascii="Times New Roman" w:hAnsi="Times New Roman" w:cs="Times New Roman"/>
        </w:rPr>
        <w:t xml:space="preserve">with mean total and carbonate sediment accumulation in traps on the northern and southern reefs (Table 2), </w:t>
      </w:r>
      <w:commentRangeStart w:id="639"/>
      <w:r w:rsidRPr="00D56866">
        <w:rPr>
          <w:rFonts w:ascii="Times New Roman" w:hAnsi="Times New Roman" w:cs="Times New Roman"/>
        </w:rPr>
        <w:t xml:space="preserve">but when controlling for </w:t>
      </w:r>
      <w:r w:rsidRPr="00D56866">
        <w:rPr>
          <w:rFonts w:ascii="Times New Roman" w:hAnsi="Times New Roman" w:cs="Times New Roman"/>
          <w:i/>
          <w:iCs/>
        </w:rPr>
        <w:t>SSY</w:t>
      </w:r>
      <w:r w:rsidRPr="00D56866">
        <w:rPr>
          <w:rFonts w:ascii="Times New Roman" w:hAnsi="Times New Roman" w:cs="Times New Roman"/>
        </w:rPr>
        <w:t xml:space="preserve"> in the multiple regression, only mean carbonate accumulation was weakly correlated with </w:t>
      </w:r>
      <w:r w:rsidRPr="00D56866">
        <w:rPr>
          <w:rFonts w:ascii="Times New Roman" w:hAnsi="Times New Roman" w:cs="Times New Roman"/>
          <w:i/>
          <w:noProof/>
        </w:rPr>
        <w:t xml:space="preserve">Hmean </w:t>
      </w:r>
      <w:r w:rsidRPr="00D56866">
        <w:rPr>
          <w:rFonts w:ascii="Times New Roman" w:hAnsi="Times New Roman" w:cs="Times New Roman"/>
        </w:rPr>
        <w:t xml:space="preserve">on the northern reef </w:t>
      </w:r>
      <w:commentRangeEnd w:id="639"/>
      <w:r w:rsidR="0012628F" w:rsidRPr="006B1631">
        <w:rPr>
          <w:rStyle w:val="CommentReference"/>
          <w:rFonts w:ascii="Times New Roman" w:hAnsi="Times New Roman" w:cs="Times New Roman"/>
          <w:rPrChange w:id="640" w:author="Curt Storlazzi" w:date="2020-12-10T14:51:00Z">
            <w:rPr>
              <w:rStyle w:val="CommentReference"/>
              <w:rFonts w:asciiTheme="minorHAnsi" w:hAnsiTheme="minorHAnsi"/>
            </w:rPr>
          </w:rPrChange>
        </w:rPr>
        <w:commentReference w:id="639"/>
      </w:r>
      <w:r w:rsidRPr="006B1631">
        <w:rPr>
          <w:rFonts w:ascii="Times New Roman" w:hAnsi="Times New Roman" w:cs="Times New Roman"/>
        </w:rPr>
        <w:t>(Table 3)</w:t>
      </w:r>
      <w:r w:rsidRPr="00D56866">
        <w:rPr>
          <w:rFonts w:ascii="Times New Roman" w:hAnsi="Times New Roman" w:cs="Times New Roman"/>
        </w:rPr>
        <w:t>.</w:t>
      </w:r>
    </w:p>
    <w:p w14:paraId="53C3F3AB" w14:textId="77777777" w:rsidR="000A4028" w:rsidRPr="00D56866" w:rsidRDefault="000A4028" w:rsidP="000A4028">
      <w:pPr>
        <w:spacing w:after="0"/>
        <w:ind w:firstLine="720"/>
        <w:rPr>
          <w:ins w:id="641" w:author="Geography" w:date="2020-12-10T10:46:00Z"/>
          <w:rFonts w:ascii="Times New Roman" w:hAnsi="Times New Roman" w:cs="Times New Roman"/>
        </w:rPr>
      </w:pPr>
      <w:ins w:id="642" w:author="Geography" w:date="2020-12-10T10:46:00Z">
        <w:r w:rsidRPr="00D56866">
          <w:rPr>
            <w:rFonts w:ascii="Times New Roman" w:hAnsi="Times New Roman" w:cs="Times New Roman"/>
          </w:rPr>
          <w:t>The strongest correlation between</w:t>
        </w:r>
        <w:r w:rsidRPr="00D56866">
          <w:rPr>
            <w:rFonts w:ascii="Times New Roman" w:hAnsi="Times New Roman" w:cs="Times New Roman"/>
            <w:i/>
            <w:iCs/>
          </w:rPr>
          <w:t xml:space="preserve"> SSY</w:t>
        </w:r>
        <w:r w:rsidRPr="00D56866">
          <w:rPr>
            <w:rFonts w:ascii="Times New Roman" w:hAnsi="Times New Roman" w:cs="Times New Roman"/>
          </w:rPr>
          <w:t xml:space="preserve"> and sediment accumulation (both total and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was near the stream mouth (site 2A) (</w:t>
        </w:r>
        <w:r w:rsidRPr="00D56866">
          <w:rPr>
            <w:rFonts w:ascii="Times New Roman" w:hAnsi="Times New Roman" w:cs="Times New Roman"/>
          </w:rPr>
          <w:fldChar w:fldCharType="begin"/>
        </w:r>
        <w:r w:rsidRPr="00D56866">
          <w:rPr>
            <w:rFonts w:ascii="Times New Roman" w:hAnsi="Times New Roman" w:cs="Times New Roman"/>
          </w:rPr>
          <w:instrText xml:space="preserve"> REF _Ref446490686 \h </w:instrText>
        </w:r>
      </w:ins>
      <w:r w:rsidRPr="00D56866">
        <w:rPr>
          <w:rFonts w:ascii="Times New Roman" w:hAnsi="Times New Roman" w:cs="Times New Roman"/>
        </w:rPr>
      </w:r>
      <w:ins w:id="643" w:author="Geography" w:date="2020-12-10T10:46:00Z">
        <w:r w:rsidRPr="00D56866">
          <w:rPr>
            <w:rFonts w:ascii="Times New Roman" w:hAnsi="Times New Roman" w:cs="Times New Roman"/>
          </w:rPr>
          <w:fldChar w:fldCharType="separate"/>
        </w:r>
        <w:r w:rsidRPr="00D56866">
          <w:rPr>
            <w:rFonts w:ascii="Times New Roman" w:hAnsi="Times New Roman" w:cs="Times New Roman"/>
          </w:rPr>
          <w:t xml:space="preserve">Figure </w:t>
        </w:r>
        <w:r w:rsidRPr="00D56866">
          <w:rPr>
            <w:rFonts w:ascii="Times New Roman" w:hAnsi="Times New Roman" w:cs="Times New Roman"/>
            <w:noProof/>
          </w:rPr>
          <w:t>9</w:t>
        </w:r>
        <w:r w:rsidRPr="00D56866">
          <w:rPr>
            <w:rFonts w:ascii="Times New Roman" w:hAnsi="Times New Roman" w:cs="Times New Roman"/>
          </w:rPr>
          <w:fldChar w:fldCharType="end"/>
        </w:r>
        <w:r w:rsidRPr="006B1631">
          <w:rPr>
            <w:rFonts w:ascii="Times New Roman" w:hAnsi="Times New Roman" w:cs="Times New Roman"/>
          </w:rPr>
          <w:t xml:space="preserve">). </w:t>
        </w:r>
        <w:r w:rsidRPr="00D56866">
          <w:rPr>
            <w:rFonts w:ascii="Times New Roman" w:hAnsi="Times New Roman" w:cs="Times New Roman"/>
          </w:rPr>
          <w:t xml:space="preserve">Total and carbonate sediment accumulation near the stream mouth were positively correlated with </w:t>
        </w:r>
        <w:r w:rsidRPr="00D56866">
          <w:rPr>
            <w:rFonts w:ascii="Times New Roman" w:hAnsi="Times New Roman" w:cs="Times New Roman"/>
            <w:i/>
            <w:iCs/>
          </w:rPr>
          <w:t>SSY</w:t>
        </w:r>
        <w:r w:rsidRPr="00D56866">
          <w:rPr>
            <w:rFonts w:ascii="Times New Roman" w:hAnsi="Times New Roman" w:cs="Times New Roman"/>
          </w:rPr>
          <w:t xml:space="preserve">, but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accumulation was not correlated with </w:t>
        </w:r>
        <w:r w:rsidRPr="00D56866">
          <w:rPr>
            <w:rFonts w:ascii="Times New Roman" w:hAnsi="Times New Roman" w:cs="Times New Roman"/>
            <w:i/>
            <w:iCs/>
          </w:rPr>
          <w:t>SSY</w:t>
        </w:r>
        <w:r w:rsidRPr="00D56866">
          <w:rPr>
            <w:rFonts w:ascii="Times New Roman" w:hAnsi="Times New Roman" w:cs="Times New Roman"/>
          </w:rPr>
          <w:t xml:space="preserve"> in the </w:t>
        </w:r>
        <w:proofErr w:type="spellStart"/>
        <w:r w:rsidRPr="00D56866">
          <w:rPr>
            <w:rFonts w:ascii="Times New Roman" w:hAnsi="Times New Roman" w:cs="Times New Roman"/>
          </w:rPr>
          <w:t>univariate</w:t>
        </w:r>
        <w:proofErr w:type="spellEnd"/>
        <w:r w:rsidRPr="00D56866">
          <w:rPr>
            <w:rFonts w:ascii="Times New Roman" w:hAnsi="Times New Roman" w:cs="Times New Roman"/>
          </w:rPr>
          <w:t xml:space="preserve"> regression. When controlling for </w:t>
        </w:r>
        <w:proofErr w:type="spellStart"/>
        <w:r w:rsidRPr="00D56866">
          <w:rPr>
            <w:rFonts w:ascii="Times New Roman" w:hAnsi="Times New Roman" w:cs="Times New Roman"/>
            <w:i/>
            <w:iCs/>
          </w:rPr>
          <w:t>Hmean</w:t>
        </w:r>
        <w:proofErr w:type="spellEnd"/>
        <w:r w:rsidRPr="00D56866">
          <w:rPr>
            <w:rFonts w:ascii="Times New Roman" w:hAnsi="Times New Roman" w:cs="Times New Roman"/>
          </w:rPr>
          <w:t xml:space="preserve"> in the multivariate regression,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accumulation near the stream mouth (site 2A) was highly correlated with </w:t>
        </w:r>
        <w:r w:rsidRPr="00D56866">
          <w:rPr>
            <w:rFonts w:ascii="Times New Roman" w:hAnsi="Times New Roman" w:cs="Times New Roman"/>
            <w:i/>
            <w:iCs/>
          </w:rPr>
          <w:t>SSY</w:t>
        </w:r>
        <w:r w:rsidRPr="00D56866">
          <w:rPr>
            <w:rFonts w:ascii="Times New Roman" w:hAnsi="Times New Roman" w:cs="Times New Roman"/>
          </w:rPr>
          <w:t xml:space="preserve"> (Table 3). </w:t>
        </w:r>
      </w:ins>
    </w:p>
    <w:p w14:paraId="0BD1AA7E" w14:textId="13530E4A" w:rsidR="009D1296" w:rsidRPr="00D56866" w:rsidRDefault="009D1296" w:rsidP="009D1296">
      <w:pPr>
        <w:spacing w:after="0"/>
        <w:ind w:firstLine="720"/>
        <w:rPr>
          <w:rFonts w:ascii="Times New Roman" w:hAnsi="Times New Roman" w:cs="Times New Roman"/>
        </w:rPr>
      </w:pPr>
      <w:commentRangeStart w:id="644"/>
      <w:r w:rsidRPr="00D56866">
        <w:rPr>
          <w:rFonts w:ascii="Times New Roman" w:hAnsi="Times New Roman" w:cs="Times New Roman"/>
        </w:rPr>
        <w:t>T</w:t>
      </w:r>
      <w:r w:rsidR="00EC5D97" w:rsidRPr="00D56866">
        <w:rPr>
          <w:rFonts w:ascii="Times New Roman" w:hAnsi="Times New Roman" w:cs="Times New Roman"/>
        </w:rPr>
        <w:t xml:space="preserve">otal sediment accumulation was negatively correlated with </w:t>
      </w:r>
      <w:proofErr w:type="spellStart"/>
      <w:r w:rsidR="00EC5D97" w:rsidRPr="00D56866">
        <w:rPr>
          <w:rFonts w:ascii="Times New Roman" w:hAnsi="Times New Roman" w:cs="Times New Roman"/>
          <w:i/>
          <w:iCs/>
        </w:rPr>
        <w:t>Hmean</w:t>
      </w:r>
      <w:proofErr w:type="spellEnd"/>
      <w:r w:rsidR="00EC5D97" w:rsidRPr="00D56866">
        <w:rPr>
          <w:rFonts w:ascii="Times New Roman" w:hAnsi="Times New Roman" w:cs="Times New Roman"/>
          <w:i/>
          <w:iCs/>
        </w:rPr>
        <w:t xml:space="preserve"> </w:t>
      </w:r>
      <w:r w:rsidR="00EC5D97" w:rsidRPr="00D56866">
        <w:rPr>
          <w:rFonts w:ascii="Times New Roman" w:hAnsi="Times New Roman" w:cs="Times New Roman"/>
        </w:rPr>
        <w:t>in more energetic areas near the reef crest on the northern reef (site 1B) and southern reef (site 3B) (Table 2)</w:t>
      </w:r>
      <w:r w:rsidR="00F53999" w:rsidRPr="00D56866">
        <w:rPr>
          <w:rFonts w:ascii="Times New Roman" w:hAnsi="Times New Roman" w:cs="Times New Roman"/>
        </w:rPr>
        <w:t xml:space="preserve"> </w:t>
      </w:r>
      <w:commentRangeEnd w:id="644"/>
      <w:r w:rsidR="0012628F" w:rsidRPr="006B1631">
        <w:rPr>
          <w:rStyle w:val="CommentReference"/>
          <w:rFonts w:ascii="Times New Roman" w:hAnsi="Times New Roman" w:cs="Times New Roman"/>
          <w:rPrChange w:id="645" w:author="Curt Storlazzi" w:date="2020-12-10T14:51:00Z">
            <w:rPr>
              <w:rStyle w:val="CommentReference"/>
              <w:rFonts w:asciiTheme="minorHAnsi" w:hAnsiTheme="minorHAnsi"/>
            </w:rPr>
          </w:rPrChange>
        </w:rPr>
        <w:commentReference w:id="644"/>
      </w:r>
      <w:r w:rsidR="00F53999" w:rsidRPr="006B1631">
        <w:rPr>
          <w:rFonts w:ascii="Times New Roman" w:hAnsi="Times New Roman" w:cs="Times New Roman"/>
        </w:rPr>
        <w:t>where benthic sediment availability was low</w:t>
      </w:r>
      <w:r w:rsidR="00EC5D97" w:rsidRPr="00D56866">
        <w:rPr>
          <w:rFonts w:ascii="Times New Roman" w:hAnsi="Times New Roman" w:cs="Times New Roman"/>
        </w:rPr>
        <w:t xml:space="preserve">. </w:t>
      </w:r>
      <w:r w:rsidR="00CE7CD3" w:rsidRPr="00D56866">
        <w:rPr>
          <w:rFonts w:ascii="Times New Roman" w:hAnsi="Times New Roman" w:cs="Times New Roman"/>
        </w:rPr>
        <w:t xml:space="preserve">On the northern and southern fore reef (sites 1C, 2C, and 3C), </w:t>
      </w:r>
      <w:proofErr w:type="spellStart"/>
      <w:r w:rsidR="00CE7CD3" w:rsidRPr="00D56866">
        <w:rPr>
          <w:rFonts w:ascii="Times New Roman" w:hAnsi="Times New Roman" w:cs="Times New Roman"/>
        </w:rPr>
        <w:t>univariate</w:t>
      </w:r>
      <w:proofErr w:type="spellEnd"/>
      <w:r w:rsidR="00CE7CD3" w:rsidRPr="00D56866">
        <w:rPr>
          <w:rFonts w:ascii="Times New Roman" w:hAnsi="Times New Roman" w:cs="Times New Roman"/>
        </w:rPr>
        <w:t xml:space="preserve"> and multivariate linear regressions </w:t>
      </w:r>
      <w:del w:id="646" w:author="Curt Storlazzi" w:date="2020-12-14T13:59:00Z">
        <w:r w:rsidR="00CE7CD3" w:rsidRPr="00D56866" w:rsidDel="00DC3187">
          <w:rPr>
            <w:rFonts w:ascii="Times New Roman" w:hAnsi="Times New Roman" w:cs="Times New Roman"/>
          </w:rPr>
          <w:delText xml:space="preserve">showed </w:delText>
        </w:r>
      </w:del>
      <w:ins w:id="647" w:author="Curt Storlazzi" w:date="2020-12-14T13:59:00Z">
        <w:r w:rsidR="00DC3187">
          <w:rPr>
            <w:rFonts w:ascii="Times New Roman" w:hAnsi="Times New Roman" w:cs="Times New Roman"/>
          </w:rPr>
          <w:t>indicated</w:t>
        </w:r>
        <w:r w:rsidR="00DC3187" w:rsidRPr="00D56866">
          <w:rPr>
            <w:rFonts w:ascii="Times New Roman" w:hAnsi="Times New Roman" w:cs="Times New Roman"/>
          </w:rPr>
          <w:t xml:space="preserve"> </w:t>
        </w:r>
      </w:ins>
      <w:r w:rsidR="00CE7CD3" w:rsidRPr="00D56866">
        <w:rPr>
          <w:rFonts w:ascii="Times New Roman" w:hAnsi="Times New Roman" w:cs="Times New Roman"/>
        </w:rPr>
        <w:t xml:space="preserve">both total and carbonate sediment accumulation in </w:t>
      </w:r>
      <w:del w:id="648" w:author="Curt Storlazzi" w:date="2020-12-14T14:02:00Z">
        <w:r w:rsidR="00CE7CD3" w:rsidRPr="00D56866" w:rsidDel="00511969">
          <w:rPr>
            <w:rFonts w:ascii="Times New Roman" w:hAnsi="Times New Roman" w:cs="Times New Roman"/>
          </w:rPr>
          <w:delText xml:space="preserve">sediment </w:delText>
        </w:r>
      </w:del>
      <w:r w:rsidR="00CE7CD3" w:rsidRPr="00D56866">
        <w:rPr>
          <w:rFonts w:ascii="Times New Roman" w:hAnsi="Times New Roman" w:cs="Times New Roman"/>
        </w:rPr>
        <w:t xml:space="preserve">traps were significantly correlated with </w:t>
      </w:r>
      <w:proofErr w:type="spellStart"/>
      <w:r w:rsidR="00CE7CD3" w:rsidRPr="00D56866">
        <w:rPr>
          <w:rFonts w:ascii="Times New Roman" w:hAnsi="Times New Roman" w:cs="Times New Roman"/>
          <w:i/>
          <w:iCs/>
        </w:rPr>
        <w:t>Hmean</w:t>
      </w:r>
      <w:proofErr w:type="spellEnd"/>
      <w:r w:rsidR="00CE7CD3" w:rsidRPr="00D56866">
        <w:rPr>
          <w:rFonts w:ascii="Times New Roman" w:hAnsi="Times New Roman" w:cs="Times New Roman"/>
        </w:rPr>
        <w:t xml:space="preserve">, and </w:t>
      </w:r>
      <w:del w:id="649" w:author="Curt Storlazzi" w:date="2020-12-14T13:59:00Z">
        <w:r w:rsidR="00CE7CD3" w:rsidRPr="00D56866" w:rsidDel="00DC3187">
          <w:rPr>
            <w:rFonts w:ascii="Times New Roman" w:hAnsi="Times New Roman" w:cs="Times New Roman"/>
          </w:rPr>
          <w:delText xml:space="preserve">showed </w:delText>
        </w:r>
      </w:del>
      <w:proofErr w:type="spellStart"/>
      <w:ins w:id="650" w:author="Curt Storlazzi" w:date="2020-12-14T13:59:00Z">
        <w:r w:rsidR="00DC3187">
          <w:rPr>
            <w:rFonts w:ascii="Times New Roman" w:hAnsi="Times New Roman" w:cs="Times New Roman"/>
          </w:rPr>
          <w:t>had</w:t>
        </w:r>
        <w:r w:rsidR="00DC3187" w:rsidRPr="00D56866">
          <w:rPr>
            <w:rFonts w:ascii="Times New Roman" w:hAnsi="Times New Roman" w:cs="Times New Roman"/>
          </w:rPr>
          <w:t>d</w:t>
        </w:r>
        <w:proofErr w:type="spellEnd"/>
        <w:r w:rsidR="00DC3187" w:rsidRPr="00D56866">
          <w:rPr>
            <w:rFonts w:ascii="Times New Roman" w:hAnsi="Times New Roman" w:cs="Times New Roman"/>
          </w:rPr>
          <w:t xml:space="preserve"> </w:t>
        </w:r>
      </w:ins>
      <w:r w:rsidR="00CE7CD3" w:rsidRPr="00D56866">
        <w:rPr>
          <w:rFonts w:ascii="Times New Roman" w:hAnsi="Times New Roman" w:cs="Times New Roman"/>
        </w:rPr>
        <w:t>a nonlinear relationship with wave heights in many cases (</w:t>
      </w:r>
      <w:commentRangeStart w:id="651"/>
      <w:r w:rsidR="00CE7CD3" w:rsidRPr="00D56866">
        <w:rPr>
          <w:rFonts w:ascii="Times New Roman" w:hAnsi="Times New Roman" w:cs="Times New Roman"/>
        </w:rPr>
        <w:fldChar w:fldCharType="begin"/>
      </w:r>
      <w:r w:rsidR="00CE7CD3" w:rsidRPr="00D56866">
        <w:rPr>
          <w:rFonts w:ascii="Times New Roman" w:hAnsi="Times New Roman" w:cs="Times New Roman"/>
        </w:rPr>
        <w:instrText xml:space="preserve"> REF _Ref446605779 \h </w:instrText>
      </w:r>
      <w:r w:rsidR="00CE7CD3" w:rsidRPr="00D56866">
        <w:rPr>
          <w:rFonts w:ascii="Times New Roman" w:hAnsi="Times New Roman" w:cs="Times New Roman"/>
        </w:rPr>
      </w:r>
      <w:r w:rsidR="00CE7CD3" w:rsidRPr="00D56866">
        <w:rPr>
          <w:rFonts w:ascii="Times New Roman" w:hAnsi="Times New Roman" w:cs="Times New Roman"/>
        </w:rPr>
        <w:fldChar w:fldCharType="separate"/>
      </w:r>
      <w:r w:rsidR="00CE7CD3" w:rsidRPr="00D56866">
        <w:rPr>
          <w:rFonts w:ascii="Times New Roman" w:hAnsi="Times New Roman" w:cs="Times New Roman"/>
        </w:rPr>
        <w:t xml:space="preserve">Figure </w:t>
      </w:r>
      <w:r w:rsidR="00CE7CD3" w:rsidRPr="00D56866">
        <w:rPr>
          <w:rFonts w:ascii="Times New Roman" w:hAnsi="Times New Roman" w:cs="Times New Roman"/>
          <w:noProof/>
        </w:rPr>
        <w:t>10</w:t>
      </w:r>
      <w:r w:rsidR="00CE7CD3" w:rsidRPr="00D56866">
        <w:rPr>
          <w:rFonts w:ascii="Times New Roman" w:hAnsi="Times New Roman" w:cs="Times New Roman"/>
        </w:rPr>
        <w:fldChar w:fldCharType="end"/>
      </w:r>
      <w:commentRangeEnd w:id="651"/>
      <w:r w:rsidR="003806F6" w:rsidRPr="006B1631">
        <w:rPr>
          <w:rStyle w:val="CommentReference"/>
          <w:rFonts w:ascii="Times New Roman" w:hAnsi="Times New Roman" w:cs="Times New Roman"/>
          <w:rPrChange w:id="652" w:author="Curt Storlazzi" w:date="2020-12-10T14:51:00Z">
            <w:rPr>
              <w:rStyle w:val="CommentReference"/>
              <w:rFonts w:asciiTheme="minorHAnsi" w:hAnsiTheme="minorHAnsi"/>
            </w:rPr>
          </w:rPrChange>
        </w:rPr>
        <w:commentReference w:id="651"/>
      </w:r>
      <w:r w:rsidR="00CE7CD3" w:rsidRPr="006B1631">
        <w:rPr>
          <w:rFonts w:ascii="Times New Roman" w:hAnsi="Times New Roman" w:cs="Times New Roman"/>
        </w:rPr>
        <w:t>).</w:t>
      </w:r>
    </w:p>
    <w:p w14:paraId="1F3AD504" w14:textId="28ED822B" w:rsidR="00E83079" w:rsidRPr="00D56866" w:rsidRDefault="00CE7CD3" w:rsidP="00F53999">
      <w:pPr>
        <w:spacing w:after="0"/>
        <w:ind w:firstLine="720"/>
        <w:rPr>
          <w:rFonts w:ascii="Times New Roman" w:hAnsi="Times New Roman" w:cs="Times New Roman"/>
        </w:rPr>
      </w:pPr>
      <w:r w:rsidRPr="00D56866">
        <w:rPr>
          <w:rFonts w:ascii="Times New Roman" w:hAnsi="Times New Roman" w:cs="Times New Roman"/>
          <w:noProof/>
        </w:rPr>
        <w:t>Mean</w:t>
      </w:r>
      <w:r w:rsidR="00E83079" w:rsidRPr="00D56866">
        <w:rPr>
          <w:rFonts w:ascii="Times New Roman" w:hAnsi="Times New Roman" w:cs="Times New Roman"/>
          <w:noProof/>
        </w:rPr>
        <w:t xml:space="preserve"> terrigenous sediment accumulation in </w:t>
      </w:r>
      <w:del w:id="653" w:author="Curt Storlazzi" w:date="2020-12-14T14:02:00Z">
        <w:r w:rsidR="00E83079" w:rsidRPr="00D56866" w:rsidDel="00511969">
          <w:rPr>
            <w:rFonts w:ascii="Times New Roman" w:hAnsi="Times New Roman" w:cs="Times New Roman"/>
            <w:noProof/>
          </w:rPr>
          <w:delText xml:space="preserve">sediment </w:delText>
        </w:r>
      </w:del>
      <w:r w:rsidR="00E83079" w:rsidRPr="00D56866">
        <w:rPr>
          <w:rFonts w:ascii="Times New Roman" w:hAnsi="Times New Roman" w:cs="Times New Roman"/>
          <w:noProof/>
        </w:rPr>
        <w:t xml:space="preserve">traps on either the southern or northern reef did not seem to follow any pattern in </w:t>
      </w:r>
      <w:r w:rsidR="00E83079" w:rsidRPr="00D56866">
        <w:rPr>
          <w:rFonts w:ascii="Times New Roman" w:hAnsi="Times New Roman" w:cs="Times New Roman"/>
          <w:i/>
          <w:iCs/>
          <w:noProof/>
        </w:rPr>
        <w:t>SSY</w:t>
      </w:r>
      <w:r w:rsidR="00E83079" w:rsidRPr="00D56866">
        <w:rPr>
          <w:rFonts w:ascii="Times New Roman" w:hAnsi="Times New Roman" w:cs="Times New Roman"/>
          <w:noProof/>
        </w:rPr>
        <w:t xml:space="preserve"> or </w:t>
      </w:r>
      <w:r w:rsidR="00E83079" w:rsidRPr="00D56866">
        <w:rPr>
          <w:rFonts w:ascii="Times New Roman" w:hAnsi="Times New Roman" w:cs="Times New Roman"/>
          <w:i/>
          <w:noProof/>
        </w:rPr>
        <w:t>Hmean</w:t>
      </w:r>
      <w:r w:rsidR="00E83079" w:rsidRPr="00D56866">
        <w:rPr>
          <w:rFonts w:ascii="Times New Roman" w:hAnsi="Times New Roman" w:cs="Times New Roman"/>
          <w:noProof/>
        </w:rPr>
        <w:t xml:space="preserve">, and </w:t>
      </w:r>
      <w:del w:id="654" w:author="Geography" w:date="2020-12-10T10:41:00Z">
        <w:r w:rsidR="00E83079" w:rsidRPr="00D56866" w:rsidDel="0012628F">
          <w:rPr>
            <w:rFonts w:ascii="Times New Roman" w:hAnsi="Times New Roman" w:cs="Times New Roman"/>
            <w:noProof/>
          </w:rPr>
          <w:delText>seemed to occur at a fairly</w:delText>
        </w:r>
      </w:del>
      <w:ins w:id="655" w:author="Geography" w:date="2020-12-10T10:41:00Z">
        <w:r w:rsidR="0012628F" w:rsidRPr="00D56866">
          <w:rPr>
            <w:rFonts w:ascii="Times New Roman" w:hAnsi="Times New Roman" w:cs="Times New Roman"/>
            <w:noProof/>
          </w:rPr>
          <w:t>was</w:t>
        </w:r>
      </w:ins>
      <w:r w:rsidR="00E83079" w:rsidRPr="00D56866">
        <w:rPr>
          <w:rFonts w:ascii="Times New Roman" w:hAnsi="Times New Roman" w:cs="Times New Roman"/>
          <w:noProof/>
        </w:rPr>
        <w:t xml:space="preserve"> </w:t>
      </w:r>
      <w:commentRangeStart w:id="656"/>
      <w:ins w:id="657" w:author="Geography" w:date="2020-12-10T10:41:00Z">
        <w:r w:rsidR="0012628F" w:rsidRPr="00D56866">
          <w:rPr>
            <w:rFonts w:ascii="Times New Roman" w:hAnsi="Times New Roman" w:cs="Times New Roman"/>
            <w:noProof/>
          </w:rPr>
          <w:t xml:space="preserve">relatively </w:t>
        </w:r>
      </w:ins>
      <w:r w:rsidR="00E83079" w:rsidRPr="00D56866">
        <w:rPr>
          <w:rFonts w:ascii="Times New Roman" w:hAnsi="Times New Roman" w:cs="Times New Roman"/>
          <w:noProof/>
        </w:rPr>
        <w:t xml:space="preserve">constant </w:t>
      </w:r>
      <w:commentRangeEnd w:id="656"/>
      <w:r w:rsidR="0012628F" w:rsidRPr="006B1631">
        <w:rPr>
          <w:rStyle w:val="CommentReference"/>
          <w:rFonts w:ascii="Times New Roman" w:hAnsi="Times New Roman" w:cs="Times New Roman"/>
          <w:rPrChange w:id="658" w:author="Curt Storlazzi" w:date="2020-12-10T14:51:00Z">
            <w:rPr>
              <w:rStyle w:val="CommentReference"/>
              <w:rFonts w:asciiTheme="minorHAnsi" w:hAnsiTheme="minorHAnsi"/>
            </w:rPr>
          </w:rPrChange>
        </w:rPr>
        <w:commentReference w:id="656"/>
      </w:r>
      <w:del w:id="659" w:author="Geography" w:date="2020-12-10T10:41:00Z">
        <w:r w:rsidR="00E83079" w:rsidRPr="006B1631" w:rsidDel="0012628F">
          <w:rPr>
            <w:rFonts w:ascii="Times New Roman" w:hAnsi="Times New Roman" w:cs="Times New Roman"/>
            <w:noProof/>
          </w:rPr>
          <w:delText xml:space="preserve">rate </w:delText>
        </w:r>
      </w:del>
      <w:r w:rsidR="00E83079" w:rsidRPr="00D56866">
        <w:rPr>
          <w:rFonts w:ascii="Times New Roman" w:hAnsi="Times New Roman" w:cs="Times New Roman"/>
          <w:noProof/>
        </w:rPr>
        <w:t>over the study period. T</w:t>
      </w:r>
      <w:del w:id="660" w:author="Geography" w:date="2020-12-10T10:42:00Z">
        <w:r w:rsidR="00E83079" w:rsidRPr="00D56866" w:rsidDel="0012628F">
          <w:rPr>
            <w:rFonts w:ascii="Times New Roman" w:hAnsi="Times New Roman" w:cs="Times New Roman"/>
            <w:noProof/>
          </w:rPr>
          <w:delText>here is some evidence that t</w:delText>
        </w:r>
      </w:del>
      <w:r w:rsidR="00E83079" w:rsidRPr="00D56866">
        <w:rPr>
          <w:rFonts w:ascii="Times New Roman" w:hAnsi="Times New Roman" w:cs="Times New Roman"/>
          <w:noProof/>
        </w:rPr>
        <w:t xml:space="preserve">errigenous sediment accumulation was higher on </w:t>
      </w:r>
      <w:del w:id="661" w:author="Curt Storlazzi" w:date="2020-12-14T14:02:00Z">
        <w:r w:rsidR="00E83079" w:rsidRPr="00D56866" w:rsidDel="007C4084">
          <w:rPr>
            <w:rFonts w:ascii="Times New Roman" w:hAnsi="Times New Roman" w:cs="Times New Roman"/>
            <w:noProof/>
          </w:rPr>
          <w:delText xml:space="preserve">SedPods </w:delText>
        </w:r>
      </w:del>
      <w:ins w:id="662" w:author="Curt Storlazzi" w:date="2020-12-14T14:02:00Z">
        <w:r w:rsidR="007C4084">
          <w:rPr>
            <w:rFonts w:ascii="Times New Roman" w:hAnsi="Times New Roman" w:cs="Times New Roman"/>
            <w:noProof/>
          </w:rPr>
          <w:t>p</w:t>
        </w:r>
        <w:r w:rsidR="007C4084" w:rsidRPr="00D56866">
          <w:rPr>
            <w:rFonts w:ascii="Times New Roman" w:hAnsi="Times New Roman" w:cs="Times New Roman"/>
            <w:noProof/>
          </w:rPr>
          <w:t xml:space="preserve">ods </w:t>
        </w:r>
      </w:ins>
      <w:r w:rsidR="00E83079" w:rsidRPr="00D56866">
        <w:rPr>
          <w:rFonts w:ascii="Times New Roman" w:hAnsi="Times New Roman" w:cs="Times New Roman"/>
          <w:noProof/>
        </w:rPr>
        <w:t xml:space="preserve">following </w:t>
      </w:r>
      <w:r w:rsidR="009D1296" w:rsidRPr="00D56866">
        <w:rPr>
          <w:rFonts w:ascii="Times New Roman" w:hAnsi="Times New Roman" w:cs="Times New Roman"/>
          <w:noProof/>
        </w:rPr>
        <w:t xml:space="preserve">high </w:t>
      </w:r>
      <w:r w:rsidR="009D1296" w:rsidRPr="00D56866">
        <w:rPr>
          <w:rFonts w:ascii="Times New Roman" w:hAnsi="Times New Roman" w:cs="Times New Roman"/>
          <w:i/>
          <w:iCs/>
          <w:noProof/>
        </w:rPr>
        <w:t>SSY</w:t>
      </w:r>
      <w:r w:rsidR="00E83079" w:rsidRPr="00D56866">
        <w:rPr>
          <w:rFonts w:ascii="Times New Roman" w:hAnsi="Times New Roman" w:cs="Times New Roman"/>
          <w:noProof/>
        </w:rPr>
        <w:t xml:space="preserve"> in the July-August 2014 period, but </w:t>
      </w:r>
      <w:proofErr w:type="spellStart"/>
      <w:r w:rsidR="00F44DFA" w:rsidRPr="00D56866">
        <w:rPr>
          <w:rFonts w:ascii="Times New Roman" w:hAnsi="Times New Roman" w:cs="Times New Roman"/>
        </w:rPr>
        <w:t>terrigenous</w:t>
      </w:r>
      <w:proofErr w:type="spellEnd"/>
      <w:r w:rsidR="00652A60" w:rsidRPr="00D56866">
        <w:rPr>
          <w:rFonts w:ascii="Times New Roman" w:hAnsi="Times New Roman" w:cs="Times New Roman"/>
        </w:rPr>
        <w:t xml:space="preserve"> </w:t>
      </w:r>
      <w:r w:rsidR="00B44692" w:rsidRPr="00D56866">
        <w:rPr>
          <w:rFonts w:ascii="Times New Roman" w:hAnsi="Times New Roman" w:cs="Times New Roman"/>
        </w:rPr>
        <w:t xml:space="preserve">sediment accumulation on </w:t>
      </w:r>
      <w:ins w:id="663" w:author="Geography" w:date="2020-12-10T10:45:00Z">
        <w:r w:rsidR="000A4028" w:rsidRPr="00D56866">
          <w:rPr>
            <w:rFonts w:ascii="Times New Roman" w:hAnsi="Times New Roman" w:cs="Times New Roman"/>
          </w:rPr>
          <w:t>p</w:t>
        </w:r>
      </w:ins>
      <w:del w:id="664" w:author="Geography" w:date="2020-12-10T10:45:00Z">
        <w:r w:rsidR="00E83079" w:rsidRPr="00D56866" w:rsidDel="000A4028">
          <w:rPr>
            <w:rFonts w:ascii="Times New Roman" w:hAnsi="Times New Roman" w:cs="Times New Roman"/>
          </w:rPr>
          <w:delText>SedP</w:delText>
        </w:r>
      </w:del>
      <w:proofErr w:type="gramStart"/>
      <w:r w:rsidR="00E83079" w:rsidRPr="00D56866">
        <w:rPr>
          <w:rFonts w:ascii="Times New Roman" w:hAnsi="Times New Roman" w:cs="Times New Roman"/>
        </w:rPr>
        <w:t>ods</w:t>
      </w:r>
      <w:proofErr w:type="gramEnd"/>
      <w:r w:rsidR="00B44692" w:rsidRPr="00D56866">
        <w:rPr>
          <w:rFonts w:ascii="Times New Roman" w:hAnsi="Times New Roman" w:cs="Times New Roman"/>
        </w:rPr>
        <w:t xml:space="preserve"> </w:t>
      </w:r>
      <w:r w:rsidR="00DA1E03" w:rsidRPr="00D56866">
        <w:rPr>
          <w:rFonts w:ascii="Times New Roman" w:hAnsi="Times New Roman" w:cs="Times New Roman"/>
        </w:rPr>
        <w:t>was</w:t>
      </w:r>
      <w:r w:rsidR="003554C6" w:rsidRPr="00D56866">
        <w:rPr>
          <w:rFonts w:ascii="Times New Roman" w:hAnsi="Times New Roman" w:cs="Times New Roman"/>
        </w:rPr>
        <w:t xml:space="preserve"> not</w:t>
      </w:r>
      <w:r w:rsidR="00DA1E03" w:rsidRPr="00D56866">
        <w:rPr>
          <w:rFonts w:ascii="Times New Roman" w:hAnsi="Times New Roman" w:cs="Times New Roman"/>
        </w:rPr>
        <w:t xml:space="preserve"> </w:t>
      </w:r>
      <w:del w:id="665" w:author="Geography" w:date="2020-12-10T10:42:00Z">
        <w:r w:rsidR="009D1296" w:rsidRPr="00D56866" w:rsidDel="0012628F">
          <w:rPr>
            <w:rFonts w:ascii="Times New Roman" w:hAnsi="Times New Roman" w:cs="Times New Roman"/>
          </w:rPr>
          <w:delText>linear</w:delText>
        </w:r>
        <w:r w:rsidR="00DA1E03" w:rsidRPr="00D56866" w:rsidDel="0012628F">
          <w:rPr>
            <w:rFonts w:ascii="Times New Roman" w:hAnsi="Times New Roman" w:cs="Times New Roman"/>
          </w:rPr>
          <w:delText xml:space="preserve">ly </w:delText>
        </w:r>
      </w:del>
      <w:r w:rsidR="00B44692" w:rsidRPr="00D56866">
        <w:rPr>
          <w:rFonts w:ascii="Times New Roman" w:hAnsi="Times New Roman" w:cs="Times New Roman"/>
        </w:rPr>
        <w:t>correlate</w:t>
      </w:r>
      <w:r w:rsidR="00DA1E03" w:rsidRPr="00D56866">
        <w:rPr>
          <w:rFonts w:ascii="Times New Roman" w:hAnsi="Times New Roman" w:cs="Times New Roman"/>
        </w:rPr>
        <w:t>d</w:t>
      </w:r>
      <w:r w:rsidR="00B44692" w:rsidRPr="00D56866">
        <w:rPr>
          <w:rFonts w:ascii="Times New Roman" w:hAnsi="Times New Roman" w:cs="Times New Roman"/>
        </w:rPr>
        <w:t xml:space="preserve"> with</w:t>
      </w:r>
      <w:r w:rsidR="00B44692" w:rsidRPr="00D56866">
        <w:rPr>
          <w:rFonts w:ascii="Times New Roman" w:hAnsi="Times New Roman" w:cs="Times New Roman"/>
          <w:i/>
          <w:iCs/>
        </w:rPr>
        <w:t xml:space="preserve"> SSY</w:t>
      </w:r>
      <w:r w:rsidR="009002FB" w:rsidRPr="00D56866">
        <w:rPr>
          <w:rFonts w:ascii="Times New Roman" w:hAnsi="Times New Roman" w:cs="Times New Roman"/>
        </w:rPr>
        <w:t xml:space="preserve"> for any </w:t>
      </w:r>
      <w:r w:rsidR="00783D90" w:rsidRPr="00D56866">
        <w:rPr>
          <w:rFonts w:ascii="Times New Roman" w:hAnsi="Times New Roman" w:cs="Times New Roman"/>
        </w:rPr>
        <w:t>site</w:t>
      </w:r>
      <w:r w:rsidR="009002FB" w:rsidRPr="00D56866">
        <w:rPr>
          <w:rFonts w:ascii="Times New Roman" w:hAnsi="Times New Roman" w:cs="Times New Roman"/>
        </w:rPr>
        <w:t>s</w:t>
      </w:r>
      <w:r w:rsidR="00652A60" w:rsidRPr="00D56866">
        <w:rPr>
          <w:rFonts w:ascii="Times New Roman" w:hAnsi="Times New Roman" w:cs="Times New Roman"/>
        </w:rPr>
        <w:t xml:space="preserve"> (</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_Ref446483309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8</w:t>
      </w:r>
      <w:r w:rsidR="00EB420F" w:rsidRPr="00D56866">
        <w:rPr>
          <w:rFonts w:ascii="Times New Roman" w:hAnsi="Times New Roman" w:cs="Times New Roman"/>
        </w:rPr>
        <w:fldChar w:fldCharType="end"/>
      </w:r>
      <w:r w:rsidR="00652A60" w:rsidRPr="006B1631">
        <w:rPr>
          <w:rFonts w:ascii="Times New Roman" w:hAnsi="Times New Roman" w:cs="Times New Roman"/>
        </w:rPr>
        <w:t>, Tables 2-3)</w:t>
      </w:r>
      <w:r w:rsidR="003554C6" w:rsidRPr="00D56866">
        <w:rPr>
          <w:rFonts w:ascii="Times New Roman" w:hAnsi="Times New Roman" w:cs="Times New Roman"/>
        </w:rPr>
        <w:t xml:space="preserve">. </w:t>
      </w:r>
      <w:proofErr w:type="spellStart"/>
      <w:r w:rsidR="00F53999" w:rsidRPr="00D56866">
        <w:rPr>
          <w:rFonts w:ascii="Times New Roman" w:hAnsi="Times New Roman" w:cs="Times New Roman"/>
        </w:rPr>
        <w:t>Terrigenous</w:t>
      </w:r>
      <w:proofErr w:type="spellEnd"/>
      <w:r w:rsidR="00F53999" w:rsidRPr="00D56866">
        <w:rPr>
          <w:rFonts w:ascii="Times New Roman" w:hAnsi="Times New Roman" w:cs="Times New Roman"/>
        </w:rPr>
        <w:t xml:space="preserve"> sediment accumulation </w:t>
      </w:r>
      <w:ins w:id="666" w:author="Geography" w:date="2020-12-10T10:42:00Z">
        <w:r w:rsidR="0012628F" w:rsidRPr="00D56866">
          <w:rPr>
            <w:rFonts w:ascii="Times New Roman" w:hAnsi="Times New Roman" w:cs="Times New Roman"/>
          </w:rPr>
          <w:t xml:space="preserve">on pods </w:t>
        </w:r>
      </w:ins>
      <w:r w:rsidR="00F53999" w:rsidRPr="00D56866">
        <w:rPr>
          <w:rFonts w:ascii="Times New Roman" w:hAnsi="Times New Roman" w:cs="Times New Roman"/>
        </w:rPr>
        <w:t xml:space="preserve">was only </w:t>
      </w:r>
      <w:r w:rsidR="009D1296" w:rsidRPr="00D56866">
        <w:rPr>
          <w:rFonts w:ascii="Times New Roman" w:hAnsi="Times New Roman" w:cs="Times New Roman"/>
        </w:rPr>
        <w:lastRenderedPageBreak/>
        <w:t xml:space="preserve">significantly </w:t>
      </w:r>
      <w:r w:rsidR="00F53999" w:rsidRPr="00D56866">
        <w:rPr>
          <w:rFonts w:ascii="Times New Roman" w:hAnsi="Times New Roman" w:cs="Times New Roman"/>
        </w:rPr>
        <w:t xml:space="preserve">correlated with </w:t>
      </w:r>
      <w:r w:rsidR="00F53999" w:rsidRPr="00D56866">
        <w:rPr>
          <w:rFonts w:ascii="Times New Roman" w:hAnsi="Times New Roman" w:cs="Times New Roman"/>
          <w:i/>
          <w:iCs/>
        </w:rPr>
        <w:t>SSY</w:t>
      </w:r>
      <w:r w:rsidR="00F53999" w:rsidRPr="00D56866">
        <w:rPr>
          <w:rFonts w:ascii="Times New Roman" w:hAnsi="Times New Roman" w:cs="Times New Roman"/>
        </w:rPr>
        <w:t xml:space="preserve"> on the far southern fore reef (site 3C), and the correlation was negative. Sediment accumulation was </w:t>
      </w:r>
      <w:del w:id="667" w:author="Curt Storlazzi" w:date="2020-12-14T14:02:00Z">
        <w:r w:rsidR="00F53999" w:rsidRPr="00D56866" w:rsidDel="007C4084">
          <w:rPr>
            <w:rFonts w:ascii="Times New Roman" w:hAnsi="Times New Roman" w:cs="Times New Roman"/>
          </w:rPr>
          <w:delText xml:space="preserve">very </w:delText>
        </w:r>
      </w:del>
      <w:r w:rsidR="00F53999" w:rsidRPr="00D56866">
        <w:rPr>
          <w:rFonts w:ascii="Times New Roman" w:hAnsi="Times New Roman" w:cs="Times New Roman"/>
        </w:rPr>
        <w:t xml:space="preserve">low at this fore reef site, and when controlling for </w:t>
      </w:r>
      <w:r w:rsidR="00F53999" w:rsidRPr="00D56866">
        <w:rPr>
          <w:rFonts w:ascii="Times New Roman" w:hAnsi="Times New Roman" w:cs="Times New Roman"/>
          <w:i/>
          <w:noProof/>
        </w:rPr>
        <w:t>Hmean</w:t>
      </w:r>
      <w:r w:rsidR="00F53999" w:rsidRPr="00D56866">
        <w:rPr>
          <w:rFonts w:ascii="Times New Roman" w:hAnsi="Times New Roman" w:cs="Times New Roman"/>
        </w:rPr>
        <w:t xml:space="preserve"> in the multivariate regression (Table 3), there was no correlation</w:t>
      </w:r>
      <w:ins w:id="668" w:author="Geography" w:date="2020-12-10T10:43:00Z">
        <w:r w:rsidR="0012628F" w:rsidRPr="00D56866">
          <w:rPr>
            <w:rFonts w:ascii="Times New Roman" w:hAnsi="Times New Roman" w:cs="Times New Roman"/>
          </w:rPr>
          <w:t xml:space="preserve"> between </w:t>
        </w:r>
        <w:del w:id="669" w:author="Curt Storlazzi" w:date="2020-12-14T14:02:00Z">
          <w:r w:rsidR="0012628F" w:rsidRPr="00D56866" w:rsidDel="00511969">
            <w:rPr>
              <w:rFonts w:ascii="Times New Roman" w:hAnsi="Times New Roman" w:cs="Times New Roman"/>
            </w:rPr>
            <w:delText>sediment</w:delText>
          </w:r>
        </w:del>
      </w:ins>
      <w:ins w:id="670" w:author="Curt Storlazzi" w:date="2020-12-14T14:02:00Z">
        <w:r w:rsidR="00511969">
          <w:rPr>
            <w:rFonts w:ascii="Times New Roman" w:hAnsi="Times New Roman" w:cs="Times New Roman"/>
          </w:rPr>
          <w:t>accumul</w:t>
        </w:r>
      </w:ins>
      <w:ins w:id="671" w:author="Geography" w:date="2020-12-10T10:43:00Z">
        <w:r w:rsidR="0012628F" w:rsidRPr="00D56866">
          <w:rPr>
            <w:rFonts w:ascii="Times New Roman" w:hAnsi="Times New Roman" w:cs="Times New Roman"/>
          </w:rPr>
          <w:t xml:space="preserve">ation </w:t>
        </w:r>
      </w:ins>
      <w:ins w:id="672" w:author="Geography" w:date="2020-12-10T10:44:00Z">
        <w:r w:rsidR="005064DD" w:rsidRPr="00D56866">
          <w:rPr>
            <w:rFonts w:ascii="Times New Roman" w:hAnsi="Times New Roman" w:cs="Times New Roman"/>
          </w:rPr>
          <w:t xml:space="preserve">on pods </w:t>
        </w:r>
      </w:ins>
      <w:ins w:id="673" w:author="Geography" w:date="2020-12-10T10:43:00Z">
        <w:r w:rsidR="0012628F" w:rsidRPr="00D56866">
          <w:rPr>
            <w:rFonts w:ascii="Times New Roman" w:hAnsi="Times New Roman" w:cs="Times New Roman"/>
          </w:rPr>
          <w:t>and SSY</w:t>
        </w:r>
      </w:ins>
      <w:r w:rsidR="00F53999" w:rsidRPr="00D56866">
        <w:rPr>
          <w:rFonts w:ascii="Times New Roman" w:hAnsi="Times New Roman" w:cs="Times New Roman"/>
        </w:rPr>
        <w:t xml:space="preserve"> (Table 3).</w:t>
      </w:r>
    </w:p>
    <w:p w14:paraId="2B168A54" w14:textId="3D996857" w:rsidR="00FA3E45" w:rsidRPr="00D56866" w:rsidDel="000A4028" w:rsidRDefault="00107B56" w:rsidP="00CE7CD3">
      <w:pPr>
        <w:spacing w:after="0"/>
        <w:ind w:firstLine="720"/>
        <w:rPr>
          <w:del w:id="674" w:author="Geography" w:date="2020-12-10T10:45:00Z"/>
          <w:rFonts w:ascii="Times New Roman" w:hAnsi="Times New Roman" w:cs="Times New Roman"/>
        </w:rPr>
      </w:pPr>
      <w:del w:id="675" w:author="Geography" w:date="2020-12-10T10:45:00Z">
        <w:r w:rsidRPr="00D56866" w:rsidDel="000A4028">
          <w:rPr>
            <w:rFonts w:ascii="Times New Roman" w:hAnsi="Times New Roman" w:cs="Times New Roman"/>
          </w:rPr>
          <w:delText>The strongest correlation between</w:delText>
        </w:r>
        <w:r w:rsidR="00783D90" w:rsidRPr="00D56866" w:rsidDel="000A4028">
          <w:rPr>
            <w:rFonts w:ascii="Times New Roman" w:hAnsi="Times New Roman" w:cs="Times New Roman"/>
            <w:i/>
            <w:iCs/>
          </w:rPr>
          <w:delText xml:space="preserve"> SSY</w:delText>
        </w:r>
        <w:r w:rsidR="00783D90" w:rsidRPr="00D56866" w:rsidDel="000A4028">
          <w:rPr>
            <w:rFonts w:ascii="Times New Roman" w:hAnsi="Times New Roman" w:cs="Times New Roman"/>
          </w:rPr>
          <w:delText xml:space="preserve"> and </w:delText>
        </w:r>
        <w:r w:rsidRPr="00D56866" w:rsidDel="000A4028">
          <w:rPr>
            <w:rFonts w:ascii="Times New Roman" w:hAnsi="Times New Roman" w:cs="Times New Roman"/>
          </w:rPr>
          <w:delText xml:space="preserve">sediment accumulation (both </w:delText>
        </w:r>
        <w:r w:rsidR="00652A60" w:rsidRPr="00D56866" w:rsidDel="000A4028">
          <w:rPr>
            <w:rFonts w:ascii="Times New Roman" w:hAnsi="Times New Roman" w:cs="Times New Roman"/>
          </w:rPr>
          <w:delText xml:space="preserve">total </w:delText>
        </w:r>
        <w:r w:rsidRPr="00D56866" w:rsidDel="000A4028">
          <w:rPr>
            <w:rFonts w:ascii="Times New Roman" w:hAnsi="Times New Roman" w:cs="Times New Roman"/>
          </w:rPr>
          <w:delText xml:space="preserve">and </w:delText>
        </w:r>
        <w:r w:rsidR="00652A60" w:rsidRPr="00D56866" w:rsidDel="000A4028">
          <w:rPr>
            <w:rFonts w:ascii="Times New Roman" w:hAnsi="Times New Roman" w:cs="Times New Roman"/>
          </w:rPr>
          <w:delText>terrigenous</w:delText>
        </w:r>
        <w:r w:rsidRPr="00D56866" w:rsidDel="000A4028">
          <w:rPr>
            <w:rFonts w:ascii="Times New Roman" w:hAnsi="Times New Roman" w:cs="Times New Roman"/>
          </w:rPr>
          <w:delText xml:space="preserve">) was near the stream mouth </w:delText>
        </w:r>
        <w:r w:rsidR="007B6398" w:rsidRPr="00D56866" w:rsidDel="000A4028">
          <w:rPr>
            <w:rFonts w:ascii="Times New Roman" w:hAnsi="Times New Roman" w:cs="Times New Roman"/>
          </w:rPr>
          <w:delText>(site 2A)</w:delText>
        </w:r>
        <w:r w:rsidRPr="00D56866" w:rsidDel="000A4028">
          <w:rPr>
            <w:rFonts w:ascii="Times New Roman" w:hAnsi="Times New Roman" w:cs="Times New Roman"/>
          </w:rPr>
          <w:delText xml:space="preserve"> (</w:delText>
        </w:r>
        <w:r w:rsidRPr="00D56866" w:rsidDel="000A4028">
          <w:rPr>
            <w:rFonts w:ascii="Times New Roman" w:hAnsi="Times New Roman" w:cs="Times New Roman"/>
          </w:rPr>
          <w:fldChar w:fldCharType="begin"/>
        </w:r>
        <w:r w:rsidRPr="00D56866" w:rsidDel="000A4028">
          <w:rPr>
            <w:rFonts w:ascii="Times New Roman" w:hAnsi="Times New Roman" w:cs="Times New Roman"/>
          </w:rPr>
          <w:delInstrText xml:space="preserve"> REF _Ref446490686 \h </w:delInstrText>
        </w:r>
        <w:r w:rsidRPr="00D56866" w:rsidDel="000A4028">
          <w:rPr>
            <w:rFonts w:ascii="Times New Roman" w:hAnsi="Times New Roman" w:cs="Times New Roman"/>
          </w:rPr>
        </w:r>
        <w:r w:rsidRPr="00D56866" w:rsidDel="000A4028">
          <w:rPr>
            <w:rFonts w:ascii="Times New Roman" w:hAnsi="Times New Roman" w:cs="Times New Roman"/>
          </w:rPr>
          <w:fldChar w:fldCharType="separate"/>
        </w:r>
        <w:r w:rsidRPr="00D56866" w:rsidDel="000A4028">
          <w:rPr>
            <w:rFonts w:ascii="Times New Roman" w:hAnsi="Times New Roman" w:cs="Times New Roman"/>
          </w:rPr>
          <w:delText xml:space="preserve">Figure </w:delText>
        </w:r>
        <w:r w:rsidRPr="00D56866" w:rsidDel="000A4028">
          <w:rPr>
            <w:rFonts w:ascii="Times New Roman" w:hAnsi="Times New Roman" w:cs="Times New Roman"/>
            <w:noProof/>
          </w:rPr>
          <w:delText>9</w:delText>
        </w:r>
        <w:r w:rsidRPr="00D56866" w:rsidDel="000A4028">
          <w:rPr>
            <w:rFonts w:ascii="Times New Roman" w:hAnsi="Times New Roman" w:cs="Times New Roman"/>
          </w:rPr>
          <w:fldChar w:fldCharType="end"/>
        </w:r>
        <w:r w:rsidRPr="006B1631" w:rsidDel="000A4028">
          <w:rPr>
            <w:rFonts w:ascii="Times New Roman" w:hAnsi="Times New Roman" w:cs="Times New Roman"/>
          </w:rPr>
          <w:delText xml:space="preserve">). </w:delText>
        </w:r>
        <w:r w:rsidR="00731376" w:rsidRPr="00D56866" w:rsidDel="000A4028">
          <w:rPr>
            <w:rFonts w:ascii="Times New Roman" w:hAnsi="Times New Roman" w:cs="Times New Roman"/>
          </w:rPr>
          <w:delText xml:space="preserve">Total and carbonate sediment accumulation </w:delText>
        </w:r>
        <w:r w:rsidR="007B6398" w:rsidRPr="00D56866" w:rsidDel="000A4028">
          <w:rPr>
            <w:rFonts w:ascii="Times New Roman" w:hAnsi="Times New Roman" w:cs="Times New Roman"/>
          </w:rPr>
          <w:delText>near the stream mouth</w:delText>
        </w:r>
        <w:r w:rsidR="00B27E7C" w:rsidRPr="00D56866" w:rsidDel="000A4028">
          <w:rPr>
            <w:rFonts w:ascii="Times New Roman" w:hAnsi="Times New Roman" w:cs="Times New Roman"/>
          </w:rPr>
          <w:delText xml:space="preserve"> w</w:delText>
        </w:r>
        <w:r w:rsidR="00731376" w:rsidRPr="00D56866" w:rsidDel="000A4028">
          <w:rPr>
            <w:rFonts w:ascii="Times New Roman" w:hAnsi="Times New Roman" w:cs="Times New Roman"/>
          </w:rPr>
          <w:delText xml:space="preserve">ere </w:delText>
        </w:r>
        <w:r w:rsidR="00B27E7C" w:rsidRPr="00D56866" w:rsidDel="000A4028">
          <w:rPr>
            <w:rFonts w:ascii="Times New Roman" w:hAnsi="Times New Roman" w:cs="Times New Roman"/>
          </w:rPr>
          <w:delText xml:space="preserve">positively correlated with </w:delText>
        </w:r>
        <w:r w:rsidR="00B27E7C" w:rsidRPr="00D56866" w:rsidDel="000A4028">
          <w:rPr>
            <w:rFonts w:ascii="Times New Roman" w:hAnsi="Times New Roman" w:cs="Times New Roman"/>
            <w:i/>
            <w:iCs/>
          </w:rPr>
          <w:delText>SSY</w:delText>
        </w:r>
        <w:r w:rsidR="00B27E7C" w:rsidRPr="00D56866" w:rsidDel="000A4028">
          <w:rPr>
            <w:rFonts w:ascii="Times New Roman" w:hAnsi="Times New Roman" w:cs="Times New Roman"/>
          </w:rPr>
          <w:delText xml:space="preserve">, but terrigenous accumulation was not correlated </w:delText>
        </w:r>
        <w:r w:rsidR="00731376" w:rsidRPr="00D56866" w:rsidDel="000A4028">
          <w:rPr>
            <w:rFonts w:ascii="Times New Roman" w:hAnsi="Times New Roman" w:cs="Times New Roman"/>
          </w:rPr>
          <w:delText xml:space="preserve">with </w:delText>
        </w:r>
        <w:r w:rsidR="00731376" w:rsidRPr="00D56866" w:rsidDel="000A4028">
          <w:rPr>
            <w:rFonts w:ascii="Times New Roman" w:hAnsi="Times New Roman" w:cs="Times New Roman"/>
            <w:i/>
            <w:iCs/>
          </w:rPr>
          <w:delText>SSY</w:delText>
        </w:r>
        <w:r w:rsidR="00731376" w:rsidRPr="00D56866" w:rsidDel="000A4028">
          <w:rPr>
            <w:rFonts w:ascii="Times New Roman" w:hAnsi="Times New Roman" w:cs="Times New Roman"/>
          </w:rPr>
          <w:delText xml:space="preserve"> in the univariate regression.</w:delText>
        </w:r>
        <w:r w:rsidR="00240A8B" w:rsidRPr="00D56866" w:rsidDel="000A4028">
          <w:rPr>
            <w:rFonts w:ascii="Times New Roman" w:hAnsi="Times New Roman" w:cs="Times New Roman"/>
          </w:rPr>
          <w:delText xml:space="preserve"> When controlling for </w:delText>
        </w:r>
        <w:r w:rsidR="00F53999" w:rsidRPr="00D56866" w:rsidDel="000A4028">
          <w:rPr>
            <w:rFonts w:ascii="Times New Roman" w:hAnsi="Times New Roman" w:cs="Times New Roman"/>
            <w:i/>
            <w:iCs/>
          </w:rPr>
          <w:delText>Hmean</w:delText>
        </w:r>
        <w:r w:rsidR="00731376" w:rsidRPr="00D56866" w:rsidDel="000A4028">
          <w:rPr>
            <w:rFonts w:ascii="Times New Roman" w:hAnsi="Times New Roman" w:cs="Times New Roman"/>
          </w:rPr>
          <w:delText xml:space="preserve"> in the multivariate regression</w:delText>
        </w:r>
        <w:r w:rsidR="00240A8B" w:rsidRPr="00D56866" w:rsidDel="000A4028">
          <w:rPr>
            <w:rFonts w:ascii="Times New Roman" w:hAnsi="Times New Roman" w:cs="Times New Roman"/>
          </w:rPr>
          <w:delText>,</w:delText>
        </w:r>
        <w:r w:rsidR="00CE7CD3" w:rsidRPr="00D56866" w:rsidDel="000A4028">
          <w:rPr>
            <w:rFonts w:ascii="Times New Roman" w:hAnsi="Times New Roman" w:cs="Times New Roman"/>
          </w:rPr>
          <w:delText xml:space="preserve"> </w:delText>
        </w:r>
      </w:del>
      <w:del w:id="676" w:author="Geography" w:date="2020-12-10T10:44:00Z">
        <w:r w:rsidR="00CE7CD3" w:rsidRPr="00D56866" w:rsidDel="005064DD">
          <w:rPr>
            <w:rFonts w:ascii="Times New Roman" w:hAnsi="Times New Roman" w:cs="Times New Roman"/>
          </w:rPr>
          <w:delText>however,</w:delText>
        </w:r>
        <w:r w:rsidR="00240A8B" w:rsidRPr="00D56866" w:rsidDel="005064DD">
          <w:rPr>
            <w:rFonts w:ascii="Times New Roman" w:hAnsi="Times New Roman" w:cs="Times New Roman"/>
          </w:rPr>
          <w:delText xml:space="preserve"> </w:delText>
        </w:r>
      </w:del>
      <w:del w:id="677" w:author="Geography" w:date="2020-12-10T10:45:00Z">
        <w:r w:rsidR="00240A8B" w:rsidRPr="00D56866" w:rsidDel="000A4028">
          <w:rPr>
            <w:rFonts w:ascii="Times New Roman" w:hAnsi="Times New Roman" w:cs="Times New Roman"/>
          </w:rPr>
          <w:delText xml:space="preserve">terrigenous accumulation </w:delText>
        </w:r>
        <w:r w:rsidR="007B6398" w:rsidRPr="00D56866" w:rsidDel="000A4028">
          <w:rPr>
            <w:rFonts w:ascii="Times New Roman" w:hAnsi="Times New Roman" w:cs="Times New Roman"/>
          </w:rPr>
          <w:delText>near the stream mouth</w:delText>
        </w:r>
        <w:r w:rsidR="00240A8B" w:rsidRPr="00D56866" w:rsidDel="000A4028">
          <w:rPr>
            <w:rFonts w:ascii="Times New Roman" w:hAnsi="Times New Roman" w:cs="Times New Roman"/>
          </w:rPr>
          <w:delText xml:space="preserve"> </w:delText>
        </w:r>
        <w:r w:rsidR="007B6398" w:rsidRPr="00D56866" w:rsidDel="000A4028">
          <w:rPr>
            <w:rFonts w:ascii="Times New Roman" w:hAnsi="Times New Roman" w:cs="Times New Roman"/>
          </w:rPr>
          <w:delText>(</w:delText>
        </w:r>
        <w:r w:rsidR="003B287B" w:rsidRPr="00D56866" w:rsidDel="000A4028">
          <w:rPr>
            <w:rFonts w:ascii="Times New Roman" w:hAnsi="Times New Roman" w:cs="Times New Roman"/>
          </w:rPr>
          <w:delText xml:space="preserve">site </w:delText>
        </w:r>
        <w:r w:rsidR="00240A8B" w:rsidRPr="00D56866" w:rsidDel="000A4028">
          <w:rPr>
            <w:rFonts w:ascii="Times New Roman" w:hAnsi="Times New Roman" w:cs="Times New Roman"/>
          </w:rPr>
          <w:delText>2A</w:delText>
        </w:r>
        <w:r w:rsidR="007B6398" w:rsidRPr="00D56866" w:rsidDel="000A4028">
          <w:rPr>
            <w:rFonts w:ascii="Times New Roman" w:hAnsi="Times New Roman" w:cs="Times New Roman"/>
          </w:rPr>
          <w:delText>)</w:delText>
        </w:r>
        <w:r w:rsidR="00240A8B" w:rsidRPr="00D56866" w:rsidDel="000A4028">
          <w:rPr>
            <w:rFonts w:ascii="Times New Roman" w:hAnsi="Times New Roman" w:cs="Times New Roman"/>
          </w:rPr>
          <w:delText xml:space="preserve"> was highly correlated with </w:delText>
        </w:r>
        <w:r w:rsidR="00240A8B" w:rsidRPr="00D56866" w:rsidDel="000A4028">
          <w:rPr>
            <w:rFonts w:ascii="Times New Roman" w:hAnsi="Times New Roman" w:cs="Times New Roman"/>
            <w:i/>
            <w:iCs/>
          </w:rPr>
          <w:delText>SSY</w:delText>
        </w:r>
        <w:r w:rsidR="00240A8B" w:rsidRPr="00D56866" w:rsidDel="000A4028">
          <w:rPr>
            <w:rFonts w:ascii="Times New Roman" w:hAnsi="Times New Roman" w:cs="Times New Roman"/>
          </w:rPr>
          <w:delText xml:space="preserve"> (Table 3).</w:delText>
        </w:r>
        <w:r w:rsidRPr="00D56866" w:rsidDel="000A4028">
          <w:rPr>
            <w:rFonts w:ascii="Times New Roman" w:hAnsi="Times New Roman" w:cs="Times New Roman"/>
          </w:rPr>
          <w:delText xml:space="preserve"> </w:delText>
        </w:r>
      </w:del>
    </w:p>
    <w:p w14:paraId="2DD34138" w14:textId="77777777" w:rsidR="00905539" w:rsidRPr="00D56866" w:rsidRDefault="00905539" w:rsidP="003B287B">
      <w:pPr>
        <w:spacing w:after="0"/>
        <w:rPr>
          <w:rFonts w:ascii="Times New Roman" w:hAnsi="Times New Roman" w:cs="Times New Roman"/>
        </w:rPr>
      </w:pPr>
    </w:p>
    <w:p w14:paraId="65C67AC4" w14:textId="77777777" w:rsidR="00905539" w:rsidRPr="00D56866" w:rsidRDefault="00905539" w:rsidP="003B287B">
      <w:pPr>
        <w:pStyle w:val="Heading1"/>
        <w:keepNext w:val="0"/>
        <w:keepLines w:val="0"/>
        <w:spacing w:before="0" w:after="0"/>
        <w:rPr>
          <w:rFonts w:ascii="Times New Roman" w:hAnsi="Times New Roman" w:cs="Times New Roman"/>
        </w:rPr>
      </w:pPr>
      <w:r w:rsidRPr="00D56866">
        <w:rPr>
          <w:rFonts w:ascii="Times New Roman" w:hAnsi="Times New Roman" w:cs="Times New Roman"/>
        </w:rPr>
        <w:t>4. Discussion</w:t>
      </w:r>
    </w:p>
    <w:p w14:paraId="1A97AF23" w14:textId="77777777" w:rsidR="00570B3A" w:rsidRPr="00D56866" w:rsidRDefault="00570B3A" w:rsidP="003B287B">
      <w:pPr>
        <w:spacing w:after="0"/>
        <w:rPr>
          <w:rFonts w:ascii="Times New Roman" w:hAnsi="Times New Roman" w:cs="Times New Roman"/>
        </w:rPr>
      </w:pPr>
    </w:p>
    <w:p w14:paraId="021F4120" w14:textId="5B923C89" w:rsidR="00424AB2" w:rsidRPr="00D56866" w:rsidRDefault="000A10B4" w:rsidP="003B287B">
      <w:pPr>
        <w:spacing w:after="0"/>
        <w:ind w:firstLine="720"/>
        <w:rPr>
          <w:rFonts w:ascii="Times New Roman" w:hAnsi="Times New Roman" w:cs="Times New Roman"/>
        </w:rPr>
      </w:pPr>
      <w:r w:rsidRPr="00D56866">
        <w:rPr>
          <w:rFonts w:ascii="Times New Roman" w:hAnsi="Times New Roman" w:cs="Times New Roman"/>
          <w:i/>
          <w:noProof/>
        </w:rPr>
        <w:t xml:space="preserve">Hmean </w:t>
      </w:r>
      <w:r w:rsidR="00FA6103" w:rsidRPr="00D56866">
        <w:rPr>
          <w:rFonts w:ascii="Times New Roman" w:hAnsi="Times New Roman" w:cs="Times New Roman"/>
        </w:rPr>
        <w:t>w</w:t>
      </w:r>
      <w:r w:rsidR="00324170" w:rsidRPr="00D56866">
        <w:rPr>
          <w:rFonts w:ascii="Times New Roman" w:hAnsi="Times New Roman" w:cs="Times New Roman"/>
        </w:rPr>
        <w:t>as</w:t>
      </w:r>
      <w:r w:rsidR="00FA6103" w:rsidRPr="00D56866">
        <w:rPr>
          <w:rFonts w:ascii="Times New Roman" w:hAnsi="Times New Roman" w:cs="Times New Roman"/>
        </w:rPr>
        <w:t xml:space="preserve"> a dominant control on sediment accumulation</w:t>
      </w:r>
      <w:r w:rsidR="00A93F04" w:rsidRPr="00D56866">
        <w:rPr>
          <w:rFonts w:ascii="Times New Roman" w:hAnsi="Times New Roman" w:cs="Times New Roman"/>
        </w:rPr>
        <w:t xml:space="preserve"> over the reef</w:t>
      </w:r>
      <w:r w:rsidR="0035759E" w:rsidRPr="00D56866">
        <w:rPr>
          <w:rFonts w:ascii="Times New Roman" w:hAnsi="Times New Roman" w:cs="Times New Roman"/>
        </w:rPr>
        <w:t xml:space="preserve"> by driving </w:t>
      </w:r>
      <w:proofErr w:type="spellStart"/>
      <w:r w:rsidR="0035759E" w:rsidRPr="00D56866">
        <w:rPr>
          <w:rFonts w:ascii="Times New Roman" w:hAnsi="Times New Roman" w:cs="Times New Roman"/>
        </w:rPr>
        <w:t>resuspension</w:t>
      </w:r>
      <w:proofErr w:type="spellEnd"/>
      <w:r w:rsidR="0035759E" w:rsidRPr="00D56866">
        <w:rPr>
          <w:rFonts w:ascii="Times New Roman" w:hAnsi="Times New Roman" w:cs="Times New Roman"/>
        </w:rPr>
        <w:t xml:space="preserve"> of </w:t>
      </w:r>
      <w:ins w:id="678" w:author="Geography" w:date="2020-12-10T10:46:00Z">
        <w:r w:rsidR="000A4028" w:rsidRPr="00D56866">
          <w:rPr>
            <w:rFonts w:ascii="Times New Roman" w:hAnsi="Times New Roman" w:cs="Times New Roman"/>
          </w:rPr>
          <w:t xml:space="preserve">both </w:t>
        </w:r>
        <w:proofErr w:type="spellStart"/>
        <w:r w:rsidR="000A4028" w:rsidRPr="00D56866">
          <w:rPr>
            <w:rFonts w:ascii="Times New Roman" w:hAnsi="Times New Roman" w:cs="Times New Roman"/>
          </w:rPr>
          <w:t>terrigenous</w:t>
        </w:r>
        <w:proofErr w:type="spellEnd"/>
        <w:r w:rsidR="000A4028" w:rsidRPr="00D56866">
          <w:rPr>
            <w:rFonts w:ascii="Times New Roman" w:hAnsi="Times New Roman" w:cs="Times New Roman"/>
          </w:rPr>
          <w:t xml:space="preserve"> and</w:t>
        </w:r>
      </w:ins>
      <w:del w:id="679" w:author="Geography" w:date="2020-12-10T10:46:00Z">
        <w:r w:rsidR="0035759E" w:rsidRPr="00D56866" w:rsidDel="000A4028">
          <w:rPr>
            <w:rFonts w:ascii="Times New Roman" w:hAnsi="Times New Roman" w:cs="Times New Roman"/>
          </w:rPr>
          <w:delText>primarily</w:delText>
        </w:r>
      </w:del>
      <w:r w:rsidR="0035759E" w:rsidRPr="00D56866">
        <w:rPr>
          <w:rFonts w:ascii="Times New Roman" w:hAnsi="Times New Roman" w:cs="Times New Roman"/>
        </w:rPr>
        <w:t xml:space="preserve"> carbonate </w:t>
      </w:r>
      <w:ins w:id="680" w:author="Curt Storlazzi" w:date="2020-12-14T14:04:00Z">
        <w:r w:rsidR="00CF11CC">
          <w:rPr>
            <w:rFonts w:ascii="Times New Roman" w:hAnsi="Times New Roman" w:cs="Times New Roman"/>
          </w:rPr>
          <w:t xml:space="preserve">seabed </w:t>
        </w:r>
      </w:ins>
      <w:r w:rsidR="0035759E" w:rsidRPr="00D56866">
        <w:rPr>
          <w:rFonts w:ascii="Times New Roman" w:hAnsi="Times New Roman" w:cs="Times New Roman"/>
        </w:rPr>
        <w:t>sediment</w:t>
      </w:r>
      <w:del w:id="681" w:author="Curt Storlazzi" w:date="2020-12-14T14:05:00Z">
        <w:r w:rsidR="0035759E" w:rsidRPr="00D56866" w:rsidDel="00CF11CC">
          <w:rPr>
            <w:rFonts w:ascii="Times New Roman" w:hAnsi="Times New Roman" w:cs="Times New Roman"/>
          </w:rPr>
          <w:delText xml:space="preserve"> surrounding </w:delText>
        </w:r>
      </w:del>
      <w:del w:id="682" w:author="Curt Storlazzi" w:date="2020-12-14T14:03:00Z">
        <w:r w:rsidR="0035759E" w:rsidRPr="00D56866" w:rsidDel="00511969">
          <w:rPr>
            <w:rFonts w:ascii="Times New Roman" w:hAnsi="Times New Roman" w:cs="Times New Roman"/>
          </w:rPr>
          <w:delText xml:space="preserve">sediment </w:delText>
        </w:r>
      </w:del>
      <w:del w:id="683" w:author="Curt Storlazzi" w:date="2020-12-14T14:05:00Z">
        <w:r w:rsidR="0035759E" w:rsidRPr="00D56866" w:rsidDel="00CF11CC">
          <w:rPr>
            <w:rFonts w:ascii="Times New Roman" w:hAnsi="Times New Roman" w:cs="Times New Roman"/>
          </w:rPr>
          <w:delText>traps</w:delText>
        </w:r>
      </w:del>
      <w:r w:rsidR="0035759E" w:rsidRPr="00D56866">
        <w:rPr>
          <w:rFonts w:ascii="Times New Roman" w:hAnsi="Times New Roman" w:cs="Times New Roman"/>
        </w:rPr>
        <w:t xml:space="preserve">. </w:t>
      </w:r>
      <w:proofErr w:type="spellStart"/>
      <w:r w:rsidR="0035759E" w:rsidRPr="00D56866">
        <w:rPr>
          <w:rFonts w:ascii="Times New Roman" w:hAnsi="Times New Roman" w:cs="Times New Roman"/>
        </w:rPr>
        <w:t>Terrigenous</w:t>
      </w:r>
      <w:proofErr w:type="spellEnd"/>
      <w:r w:rsidR="0035759E" w:rsidRPr="00D56866">
        <w:rPr>
          <w:rFonts w:ascii="Times New Roman" w:hAnsi="Times New Roman" w:cs="Times New Roman"/>
        </w:rPr>
        <w:t xml:space="preserve"> sediment accumulation was only correlated with </w:t>
      </w:r>
      <w:r w:rsidR="0035759E" w:rsidRPr="00D56866">
        <w:rPr>
          <w:rFonts w:ascii="Times New Roman" w:hAnsi="Times New Roman" w:cs="Times New Roman"/>
          <w:i/>
          <w:iCs/>
        </w:rPr>
        <w:t>SSY</w:t>
      </w:r>
      <w:r w:rsidR="0035759E" w:rsidRPr="00D56866">
        <w:rPr>
          <w:rFonts w:ascii="Times New Roman" w:hAnsi="Times New Roman" w:cs="Times New Roman"/>
        </w:rPr>
        <w:t xml:space="preserve"> near the stream outlet, but </w:t>
      </w:r>
      <w:del w:id="684" w:author="Geography" w:date="2020-12-10T10:47:00Z">
        <w:r w:rsidR="0035759E" w:rsidRPr="00D56866" w:rsidDel="000A4028">
          <w:rPr>
            <w:rFonts w:ascii="Times New Roman" w:hAnsi="Times New Roman" w:cs="Times New Roman"/>
          </w:rPr>
          <w:delText xml:space="preserve">elevated </w:delText>
        </w:r>
      </w:del>
      <w:proofErr w:type="spellStart"/>
      <w:r w:rsidR="0035759E" w:rsidRPr="00D56866">
        <w:rPr>
          <w:rFonts w:ascii="Times New Roman" w:hAnsi="Times New Roman" w:cs="Times New Roman"/>
        </w:rPr>
        <w:t>terrigenous</w:t>
      </w:r>
      <w:proofErr w:type="spellEnd"/>
      <w:r w:rsidR="0035759E" w:rsidRPr="00D56866">
        <w:rPr>
          <w:rFonts w:ascii="Times New Roman" w:hAnsi="Times New Roman" w:cs="Times New Roman"/>
        </w:rPr>
        <w:t xml:space="preserve"> fractions</w:t>
      </w:r>
      <w:ins w:id="685" w:author="Geography" w:date="2020-12-10T10:47:00Z">
        <w:r w:rsidR="000A4028" w:rsidRPr="00D56866">
          <w:rPr>
            <w:rFonts w:ascii="Times New Roman" w:hAnsi="Times New Roman" w:cs="Times New Roman"/>
          </w:rPr>
          <w:t xml:space="preserve"> were higher</w:t>
        </w:r>
      </w:ins>
      <w:r w:rsidR="00424AB2" w:rsidRPr="00D56866">
        <w:rPr>
          <w:rFonts w:ascii="Times New Roman" w:hAnsi="Times New Roman" w:cs="Times New Roman"/>
        </w:rPr>
        <w:t xml:space="preserve"> </w:t>
      </w:r>
      <w:del w:id="686" w:author="Geography" w:date="2020-12-10T10:47:00Z">
        <w:r w:rsidR="00424AB2" w:rsidRPr="00D56866" w:rsidDel="000A4028">
          <w:rPr>
            <w:rFonts w:ascii="Times New Roman" w:hAnsi="Times New Roman" w:cs="Times New Roman"/>
          </w:rPr>
          <w:delText>of accumulated</w:delText>
        </w:r>
      </w:del>
      <w:ins w:id="687" w:author="Geography" w:date="2020-12-10T10:47:00Z">
        <w:del w:id="688" w:author="Curt Storlazzi" w:date="2020-12-14T14:03:00Z">
          <w:r w:rsidR="000A4028" w:rsidRPr="00D56866" w:rsidDel="00511969">
            <w:rPr>
              <w:rFonts w:ascii="Times New Roman" w:hAnsi="Times New Roman" w:cs="Times New Roman"/>
            </w:rPr>
            <w:delText xml:space="preserve">in </w:delText>
          </w:r>
        </w:del>
      </w:ins>
      <w:del w:id="689" w:author="Geography" w:date="2020-12-10T10:47:00Z">
        <w:r w:rsidR="00424AB2" w:rsidRPr="00D56866" w:rsidDel="000A4028">
          <w:rPr>
            <w:rFonts w:ascii="Times New Roman" w:hAnsi="Times New Roman" w:cs="Times New Roman"/>
          </w:rPr>
          <w:delText xml:space="preserve"> </w:delText>
        </w:r>
      </w:del>
      <w:del w:id="690" w:author="Curt Storlazzi" w:date="2020-12-14T14:03:00Z">
        <w:r w:rsidR="0035759E" w:rsidRPr="00D56866" w:rsidDel="00511969">
          <w:rPr>
            <w:rFonts w:ascii="Times New Roman" w:hAnsi="Times New Roman" w:cs="Times New Roman"/>
          </w:rPr>
          <w:delText>sediment</w:delText>
        </w:r>
        <w:r w:rsidR="00424AB2" w:rsidRPr="00D56866" w:rsidDel="00511969">
          <w:rPr>
            <w:rFonts w:ascii="Times New Roman" w:hAnsi="Times New Roman" w:cs="Times New Roman"/>
          </w:rPr>
          <w:delText xml:space="preserve"> </w:delText>
        </w:r>
      </w:del>
      <w:r w:rsidR="00424AB2" w:rsidRPr="00D56866">
        <w:rPr>
          <w:rFonts w:ascii="Times New Roman" w:hAnsi="Times New Roman" w:cs="Times New Roman"/>
        </w:rPr>
        <w:t>in traps</w:t>
      </w:r>
      <w:r w:rsidR="0035759E" w:rsidRPr="00D56866">
        <w:rPr>
          <w:rFonts w:ascii="Times New Roman" w:hAnsi="Times New Roman" w:cs="Times New Roman"/>
        </w:rPr>
        <w:t xml:space="preserve"> </w:t>
      </w:r>
      <w:r w:rsidR="00424AB2" w:rsidRPr="00D56866">
        <w:rPr>
          <w:rFonts w:ascii="Times New Roman" w:hAnsi="Times New Roman" w:cs="Times New Roman"/>
        </w:rPr>
        <w:t>compared to benthic sediment</w:t>
      </w:r>
      <w:ins w:id="691" w:author="Geography" w:date="2020-12-10T10:49:00Z">
        <w:r w:rsidR="000A4028" w:rsidRPr="00D56866">
          <w:rPr>
            <w:rFonts w:ascii="Times New Roman" w:hAnsi="Times New Roman" w:cs="Times New Roman"/>
          </w:rPr>
          <w:t xml:space="preserve"> on the northern reef, which was more impacted by sediment</w:t>
        </w:r>
      </w:ins>
      <w:ins w:id="692" w:author="Curt Storlazzi" w:date="2020-12-14T14:05:00Z">
        <w:r w:rsidR="00CF11CC">
          <w:rPr>
            <w:rFonts w:ascii="Times New Roman" w:hAnsi="Times New Roman" w:cs="Times New Roman"/>
          </w:rPr>
          <w:t xml:space="preserve"> </w:t>
        </w:r>
        <w:proofErr w:type="spellStart"/>
        <w:r w:rsidR="00CF11CC">
          <w:rPr>
            <w:rFonts w:ascii="Times New Roman" w:hAnsi="Times New Roman" w:cs="Times New Roman"/>
          </w:rPr>
          <w:t>emenating</w:t>
        </w:r>
        <w:proofErr w:type="spellEnd"/>
        <w:r w:rsidR="00CF11CC">
          <w:rPr>
            <w:rFonts w:ascii="Times New Roman" w:hAnsi="Times New Roman" w:cs="Times New Roman"/>
          </w:rPr>
          <w:t xml:space="preserve"> from </w:t>
        </w:r>
        <w:proofErr w:type="spellStart"/>
        <w:r w:rsidR="00CF11CC">
          <w:rPr>
            <w:rFonts w:ascii="Times New Roman" w:hAnsi="Times New Roman" w:cs="Times New Roman"/>
          </w:rPr>
          <w:t>Faga’alu</w:t>
        </w:r>
        <w:proofErr w:type="spellEnd"/>
        <w:r w:rsidR="00CF11CC">
          <w:rPr>
            <w:rFonts w:ascii="Times New Roman" w:hAnsi="Times New Roman" w:cs="Times New Roman"/>
          </w:rPr>
          <w:t xml:space="preserve"> Stream</w:t>
        </w:r>
      </w:ins>
      <w:ins w:id="693" w:author="Geography" w:date="2020-12-10T10:48:00Z">
        <w:r w:rsidR="000A4028" w:rsidRPr="00D56866">
          <w:rPr>
            <w:rFonts w:ascii="Times New Roman" w:hAnsi="Times New Roman" w:cs="Times New Roman"/>
          </w:rPr>
          <w:t>.  T</w:t>
        </w:r>
      </w:ins>
      <w:del w:id="694" w:author="Geography" w:date="2020-12-10T10:48:00Z">
        <w:r w:rsidR="00424AB2" w:rsidRPr="00D56866" w:rsidDel="000A4028">
          <w:rPr>
            <w:rFonts w:ascii="Times New Roman" w:hAnsi="Times New Roman" w:cs="Times New Roman"/>
          </w:rPr>
          <w:delText xml:space="preserve">, </w:delText>
        </w:r>
      </w:del>
      <w:del w:id="695" w:author="Geography" w:date="2020-12-10T10:47:00Z">
        <w:r w:rsidR="00424AB2" w:rsidRPr="00D56866" w:rsidDel="000A4028">
          <w:rPr>
            <w:rFonts w:ascii="Times New Roman" w:hAnsi="Times New Roman" w:cs="Times New Roman"/>
          </w:rPr>
          <w:delText>as well as t</w:delText>
        </w:r>
      </w:del>
      <w:r w:rsidR="00424AB2" w:rsidRPr="00D56866">
        <w:rPr>
          <w:rFonts w:ascii="Times New Roman" w:hAnsi="Times New Roman" w:cs="Times New Roman"/>
        </w:rPr>
        <w:t>ime</w:t>
      </w:r>
      <w:del w:id="696" w:author="Curt Storlazzi" w:date="2020-12-14T14:03:00Z">
        <w:r w:rsidR="00424AB2" w:rsidRPr="00D56866" w:rsidDel="00511969">
          <w:rPr>
            <w:rFonts w:ascii="Times New Roman" w:hAnsi="Times New Roman" w:cs="Times New Roman"/>
          </w:rPr>
          <w:delText xml:space="preserve"> </w:delText>
        </w:r>
      </w:del>
      <w:ins w:id="697" w:author="Curt Storlazzi" w:date="2020-12-14T14:03:00Z">
        <w:r w:rsidR="00511969">
          <w:rPr>
            <w:rFonts w:ascii="Times New Roman" w:hAnsi="Times New Roman" w:cs="Times New Roman"/>
          </w:rPr>
          <w:t>-</w:t>
        </w:r>
      </w:ins>
      <w:r w:rsidR="00424AB2" w:rsidRPr="00D56866">
        <w:rPr>
          <w:rFonts w:ascii="Times New Roman" w:hAnsi="Times New Roman" w:cs="Times New Roman"/>
        </w:rPr>
        <w:t>lapse photography of sediment plumes</w:t>
      </w:r>
      <w:del w:id="698" w:author="Geography" w:date="2020-12-10T10:48:00Z">
        <w:r w:rsidR="00424AB2" w:rsidRPr="00D56866" w:rsidDel="000A4028">
          <w:rPr>
            <w:rFonts w:ascii="Times New Roman" w:hAnsi="Times New Roman" w:cs="Times New Roman"/>
          </w:rPr>
          <w:delText>,</w:delText>
        </w:r>
      </w:del>
      <w:r w:rsidR="0035759E" w:rsidRPr="00D56866">
        <w:rPr>
          <w:rFonts w:ascii="Times New Roman" w:hAnsi="Times New Roman" w:cs="Times New Roman"/>
        </w:rPr>
        <w:t xml:space="preserve"> showed the northern reef flat and fore reef near the channel </w:t>
      </w:r>
      <w:proofErr w:type="gramStart"/>
      <w:r w:rsidR="0035759E" w:rsidRPr="00D56866">
        <w:rPr>
          <w:rFonts w:ascii="Times New Roman" w:hAnsi="Times New Roman" w:cs="Times New Roman"/>
        </w:rPr>
        <w:t>were</w:t>
      </w:r>
      <w:proofErr w:type="gramEnd"/>
      <w:r w:rsidR="0035759E" w:rsidRPr="00D56866">
        <w:rPr>
          <w:rFonts w:ascii="Times New Roman" w:hAnsi="Times New Roman" w:cs="Times New Roman"/>
        </w:rPr>
        <w:t xml:space="preserve"> impacted by </w:t>
      </w:r>
      <w:proofErr w:type="spellStart"/>
      <w:r w:rsidR="0035759E" w:rsidRPr="00D56866">
        <w:rPr>
          <w:rFonts w:ascii="Times New Roman" w:hAnsi="Times New Roman" w:cs="Times New Roman"/>
        </w:rPr>
        <w:t>terrigenous</w:t>
      </w:r>
      <w:proofErr w:type="spellEnd"/>
      <w:r w:rsidR="0035759E" w:rsidRPr="00D56866">
        <w:rPr>
          <w:rFonts w:ascii="Times New Roman" w:hAnsi="Times New Roman" w:cs="Times New Roman"/>
        </w:rPr>
        <w:t xml:space="preserve"> sediment</w:t>
      </w:r>
      <w:r w:rsidR="00424AB2" w:rsidRPr="00D56866">
        <w:rPr>
          <w:rFonts w:ascii="Times New Roman" w:hAnsi="Times New Roman" w:cs="Times New Roman"/>
        </w:rPr>
        <w:t xml:space="preserve">. Poor correlations between </w:t>
      </w:r>
      <w:proofErr w:type="spellStart"/>
      <w:r w:rsidR="00424AB2" w:rsidRPr="00D56866">
        <w:rPr>
          <w:rFonts w:ascii="Times New Roman" w:hAnsi="Times New Roman" w:cs="Times New Roman"/>
        </w:rPr>
        <w:t>terrigenous</w:t>
      </w:r>
      <w:proofErr w:type="spellEnd"/>
      <w:r w:rsidR="00424AB2" w:rsidRPr="00D56866">
        <w:rPr>
          <w:rFonts w:ascii="Times New Roman" w:hAnsi="Times New Roman" w:cs="Times New Roman"/>
        </w:rPr>
        <w:t xml:space="preserve"> sediment accumulation and </w:t>
      </w:r>
      <w:r w:rsidR="00424AB2" w:rsidRPr="00D56866">
        <w:rPr>
          <w:rFonts w:ascii="Times New Roman" w:hAnsi="Times New Roman" w:cs="Times New Roman"/>
          <w:i/>
          <w:iCs/>
        </w:rPr>
        <w:t>SSY</w:t>
      </w:r>
      <w:r w:rsidR="00424AB2" w:rsidRPr="00D56866">
        <w:rPr>
          <w:rFonts w:ascii="Times New Roman" w:hAnsi="Times New Roman" w:cs="Times New Roman"/>
        </w:rPr>
        <w:t xml:space="preserve"> could be the result of high uncertainty</w:t>
      </w:r>
      <w:ins w:id="699" w:author="Geography" w:date="2020-12-10T10:48:00Z">
        <w:r w:rsidR="000A4028" w:rsidRPr="00D56866">
          <w:rPr>
            <w:rFonts w:ascii="Times New Roman" w:hAnsi="Times New Roman" w:cs="Times New Roman"/>
          </w:rPr>
          <w:t xml:space="preserve"> </w:t>
        </w:r>
      </w:ins>
      <w:del w:id="700" w:author="Geography" w:date="2020-12-10T10:48:00Z">
        <w:r w:rsidR="00424AB2" w:rsidRPr="00D56866" w:rsidDel="000A4028">
          <w:rPr>
            <w:rFonts w:ascii="Times New Roman" w:hAnsi="Times New Roman" w:cs="Times New Roman"/>
          </w:rPr>
          <w:delText xml:space="preserve"> </w:delText>
        </w:r>
        <w:r w:rsidR="00A93F04" w:rsidRPr="00D56866" w:rsidDel="000A4028">
          <w:rPr>
            <w:rFonts w:ascii="Times New Roman" w:hAnsi="Times New Roman" w:cs="Times New Roman"/>
          </w:rPr>
          <w:delText xml:space="preserve">(50-100%) </w:delText>
        </w:r>
      </w:del>
      <w:r w:rsidR="00424AB2" w:rsidRPr="00D56866">
        <w:rPr>
          <w:rFonts w:ascii="Times New Roman" w:hAnsi="Times New Roman" w:cs="Times New Roman"/>
        </w:rPr>
        <w:t xml:space="preserve">in the measured and modeled </w:t>
      </w:r>
      <w:r w:rsidR="00424AB2" w:rsidRPr="000A7C3D">
        <w:rPr>
          <w:rFonts w:ascii="Times New Roman" w:hAnsi="Times New Roman" w:cs="Times New Roman"/>
          <w:i/>
        </w:rPr>
        <w:t>SSY</w:t>
      </w:r>
      <w:r w:rsidR="00424AB2" w:rsidRPr="000A7C3D">
        <w:rPr>
          <w:rFonts w:ascii="Times New Roman" w:hAnsi="Times New Roman" w:cs="Times New Roman"/>
          <w:i/>
          <w:vertAlign w:val="subscript"/>
        </w:rPr>
        <w:t>EV</w:t>
      </w:r>
      <w:r w:rsidR="00424AB2" w:rsidRPr="006B1631">
        <w:rPr>
          <w:rFonts w:ascii="Times New Roman" w:hAnsi="Times New Roman" w:cs="Times New Roman"/>
        </w:rPr>
        <w:t xml:space="preserve"> from </w:t>
      </w:r>
      <w:proofErr w:type="spellStart"/>
      <w:r w:rsidR="00424AB2" w:rsidRPr="006B1631">
        <w:rPr>
          <w:rFonts w:ascii="Times New Roman" w:hAnsi="Times New Roman" w:cs="Times New Roman"/>
        </w:rPr>
        <w:t>Faga’alu</w:t>
      </w:r>
      <w:proofErr w:type="spellEnd"/>
      <w:r w:rsidR="00424AB2" w:rsidRPr="006B1631">
        <w:rPr>
          <w:rFonts w:ascii="Times New Roman" w:hAnsi="Times New Roman" w:cs="Times New Roman"/>
        </w:rPr>
        <w:t xml:space="preserve"> Stream</w:t>
      </w:r>
      <w:r w:rsidR="00A93F04" w:rsidRPr="00D56866">
        <w:rPr>
          <w:rFonts w:ascii="Times New Roman" w:hAnsi="Times New Roman" w:cs="Times New Roman"/>
        </w:rPr>
        <w:t xml:space="preserve"> </w:t>
      </w:r>
      <w:r w:rsidR="00A93F04"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2016)","plainTextFormattedCitation":"(Messina &amp; Biggs, 2016)","previouslyFormattedCitation":"(Messina &amp; Biggs, 2016)"},"properties":{"noteIndex":0},"schema":"https://github.com/citation-style-language/schema/raw/master/csl-citation.json"}</w:instrText>
      </w:r>
      <w:r w:rsidR="00A93F04" w:rsidRPr="00D56866">
        <w:rPr>
          <w:rFonts w:ascii="Times New Roman" w:hAnsi="Times New Roman" w:cs="Times New Roman"/>
        </w:rPr>
        <w:fldChar w:fldCharType="separate"/>
      </w:r>
      <w:r w:rsidR="00CD4D59" w:rsidRPr="00D56866">
        <w:rPr>
          <w:rFonts w:ascii="Times New Roman" w:hAnsi="Times New Roman" w:cs="Times New Roman"/>
          <w:noProof/>
        </w:rPr>
        <w:t>(Messina &amp; Biggs, 2016)</w:t>
      </w:r>
      <w:r w:rsidR="00A93F04" w:rsidRPr="00D56866">
        <w:rPr>
          <w:rFonts w:ascii="Times New Roman" w:hAnsi="Times New Roman" w:cs="Times New Roman"/>
        </w:rPr>
        <w:fldChar w:fldCharType="end"/>
      </w:r>
      <w:r w:rsidR="00424AB2" w:rsidRPr="006B1631">
        <w:rPr>
          <w:rFonts w:ascii="Times New Roman" w:hAnsi="Times New Roman" w:cs="Times New Roman"/>
        </w:rPr>
        <w:t xml:space="preserve">, complex hydrodynamics at </w:t>
      </w:r>
      <w:ins w:id="701" w:author="Curt Storlazzi" w:date="2020-12-14T14:06:00Z">
        <w:r w:rsidR="00EA2529">
          <w:rPr>
            <w:rFonts w:ascii="Times New Roman" w:hAnsi="Times New Roman" w:cs="Times New Roman"/>
          </w:rPr>
          <w:t xml:space="preserve">the </w:t>
        </w:r>
      </w:ins>
      <w:r w:rsidR="00424AB2" w:rsidRPr="006B1631">
        <w:rPr>
          <w:rFonts w:ascii="Times New Roman" w:hAnsi="Times New Roman" w:cs="Times New Roman"/>
        </w:rPr>
        <w:t xml:space="preserve">sites, </w:t>
      </w:r>
      <w:del w:id="702" w:author="Curt Storlazzi" w:date="2020-12-14T14:06:00Z">
        <w:r w:rsidR="00A93F04" w:rsidRPr="00D56866" w:rsidDel="00EA2529">
          <w:rPr>
            <w:rFonts w:ascii="Times New Roman" w:hAnsi="Times New Roman" w:cs="Times New Roman"/>
          </w:rPr>
          <w:delText>daily</w:delText>
        </w:r>
        <w:r w:rsidR="00424AB2" w:rsidRPr="00D56866" w:rsidDel="00EA2529">
          <w:rPr>
            <w:rFonts w:ascii="Times New Roman" w:hAnsi="Times New Roman" w:cs="Times New Roman"/>
          </w:rPr>
          <w:delText xml:space="preserve"> </w:delText>
        </w:r>
      </w:del>
      <w:r w:rsidR="00424AB2" w:rsidRPr="00D56866">
        <w:rPr>
          <w:rFonts w:ascii="Times New Roman" w:hAnsi="Times New Roman" w:cs="Times New Roman"/>
        </w:rPr>
        <w:t xml:space="preserve">sequencing of </w:t>
      </w:r>
      <w:ins w:id="703" w:author="Curt Storlazzi" w:date="2020-12-14T14:06:00Z">
        <w:r w:rsidR="00EA2529">
          <w:rPr>
            <w:rFonts w:ascii="Times New Roman" w:hAnsi="Times New Roman" w:cs="Times New Roman"/>
          </w:rPr>
          <w:t xml:space="preserve">stream discharge and oceanic </w:t>
        </w:r>
      </w:ins>
      <w:ins w:id="704" w:author="Curt Storlazzi" w:date="2020-12-14T14:07:00Z">
        <w:r w:rsidR="00EA2529">
          <w:rPr>
            <w:rFonts w:ascii="Times New Roman" w:hAnsi="Times New Roman" w:cs="Times New Roman"/>
          </w:rPr>
          <w:t>energetics (</w:t>
        </w:r>
      </w:ins>
      <w:r w:rsidR="00424AB2" w:rsidRPr="00D56866">
        <w:rPr>
          <w:rFonts w:ascii="Times New Roman" w:hAnsi="Times New Roman" w:cs="Times New Roman"/>
        </w:rPr>
        <w:t>wave</w:t>
      </w:r>
      <w:ins w:id="705" w:author="Curt Storlazzi" w:date="2020-12-14T14:07:00Z">
        <w:r w:rsidR="00EA2529">
          <w:rPr>
            <w:rFonts w:ascii="Times New Roman" w:hAnsi="Times New Roman" w:cs="Times New Roman"/>
          </w:rPr>
          <w:t>- and/or wind-driven flows)</w:t>
        </w:r>
      </w:ins>
      <w:del w:id="706" w:author="Curt Storlazzi" w:date="2020-12-14T14:07:00Z">
        <w:r w:rsidR="00424AB2" w:rsidRPr="00D56866" w:rsidDel="00EA2529">
          <w:rPr>
            <w:rFonts w:ascii="Times New Roman" w:hAnsi="Times New Roman" w:cs="Times New Roman"/>
          </w:rPr>
          <w:delText xml:space="preserve"> and storm events</w:delText>
        </w:r>
      </w:del>
      <w:r w:rsidR="00424AB2" w:rsidRPr="00D56866">
        <w:rPr>
          <w:rFonts w:ascii="Times New Roman" w:hAnsi="Times New Roman" w:cs="Times New Roman"/>
        </w:rPr>
        <w:t xml:space="preserve">, and confounding processes like </w:t>
      </w:r>
      <w:proofErr w:type="spellStart"/>
      <w:r w:rsidR="00424AB2" w:rsidRPr="00D56866">
        <w:rPr>
          <w:rFonts w:ascii="Times New Roman" w:hAnsi="Times New Roman" w:cs="Times New Roman"/>
        </w:rPr>
        <w:t>resuspension</w:t>
      </w:r>
      <w:proofErr w:type="spellEnd"/>
      <w:r w:rsidR="00424AB2" w:rsidRPr="00D56866">
        <w:rPr>
          <w:rFonts w:ascii="Times New Roman" w:hAnsi="Times New Roman" w:cs="Times New Roman"/>
        </w:rPr>
        <w:t xml:space="preserve"> of previously-deposited </w:t>
      </w:r>
      <w:proofErr w:type="spellStart"/>
      <w:r w:rsidR="00424AB2" w:rsidRPr="00D56866">
        <w:rPr>
          <w:rFonts w:ascii="Times New Roman" w:hAnsi="Times New Roman" w:cs="Times New Roman"/>
        </w:rPr>
        <w:t>terrigenous</w:t>
      </w:r>
      <w:proofErr w:type="spellEnd"/>
      <w:r w:rsidR="00424AB2" w:rsidRPr="00D56866">
        <w:rPr>
          <w:rFonts w:ascii="Times New Roman" w:hAnsi="Times New Roman" w:cs="Times New Roman"/>
        </w:rPr>
        <w:t xml:space="preserve"> sediment near the trap.</w:t>
      </w:r>
      <w:ins w:id="707" w:author="Geography" w:date="2020-12-10T10:49:00Z">
        <w:del w:id="708" w:author="Curt Storlazzi" w:date="2020-12-14T14:06:00Z">
          <w:r w:rsidR="000A4028" w:rsidRPr="00D56866" w:rsidDel="00EA2529">
            <w:rPr>
              <w:rFonts w:ascii="Times New Roman" w:hAnsi="Times New Roman" w:cs="Times New Roman"/>
            </w:rPr>
            <w:delText xml:space="preserve"> </w:delText>
          </w:r>
        </w:del>
        <w:r w:rsidR="000A4028" w:rsidRPr="00D56866">
          <w:rPr>
            <w:rFonts w:ascii="Times New Roman" w:hAnsi="Times New Roman" w:cs="Times New Roman"/>
          </w:rPr>
          <w:t xml:space="preserve"> Overall, </w:t>
        </w:r>
      </w:ins>
      <w:ins w:id="709" w:author="Geography" w:date="2020-12-10T10:50:00Z">
        <w:r w:rsidR="000A4028" w:rsidRPr="00D56866">
          <w:rPr>
            <w:rFonts w:ascii="Times New Roman" w:hAnsi="Times New Roman" w:cs="Times New Roman"/>
          </w:rPr>
          <w:t>oceanic processes dominated over watershed inputs to determine gross sediment accumulation over most of the reef flat</w:t>
        </w:r>
      </w:ins>
      <w:ins w:id="710" w:author="Curt Storlazzi" w:date="2020-12-14T14:08:00Z">
        <w:r w:rsidR="006D74D1">
          <w:rPr>
            <w:rFonts w:ascii="Times New Roman" w:hAnsi="Times New Roman" w:cs="Times New Roman"/>
          </w:rPr>
          <w:t xml:space="preserve"> during the study period</w:t>
        </w:r>
      </w:ins>
      <w:ins w:id="711" w:author="Geography" w:date="2020-12-10T10:50:00Z">
        <w:r w:rsidR="000A4028" w:rsidRPr="00D56866">
          <w:rPr>
            <w:rFonts w:ascii="Times New Roman" w:hAnsi="Times New Roman" w:cs="Times New Roman"/>
          </w:rPr>
          <w:t>.</w:t>
        </w:r>
      </w:ins>
    </w:p>
    <w:p w14:paraId="5B4D3827" w14:textId="77777777" w:rsidR="00AE13A5" w:rsidRPr="00D56866" w:rsidRDefault="00AE13A5" w:rsidP="003B287B">
      <w:pPr>
        <w:spacing w:after="0"/>
        <w:ind w:firstLine="720"/>
        <w:rPr>
          <w:rFonts w:ascii="Times New Roman" w:hAnsi="Times New Roman" w:cs="Times New Roman"/>
        </w:rPr>
      </w:pPr>
    </w:p>
    <w:p w14:paraId="62D3102D" w14:textId="11F830AB" w:rsidR="00AE13A5" w:rsidRPr="006B1631" w:rsidRDefault="00AE13A5" w:rsidP="00AE13A5">
      <w:pPr>
        <w:pStyle w:val="Heading2"/>
        <w:keepNext w:val="0"/>
        <w:keepLines w:val="0"/>
        <w:spacing w:before="0"/>
        <w:rPr>
          <w:rFonts w:ascii="Times New Roman" w:hAnsi="Times New Roman" w:cs="Times New Roman"/>
        </w:rPr>
      </w:pPr>
      <w:commentRangeStart w:id="712"/>
      <w:r w:rsidRPr="00D56866">
        <w:rPr>
          <w:rFonts w:ascii="Times New Roman" w:hAnsi="Times New Roman" w:cs="Times New Roman"/>
        </w:rPr>
        <w:t>4.1 Watershed and oceanic controls on sediment accumulation</w:t>
      </w:r>
      <w:commentRangeEnd w:id="712"/>
      <w:r w:rsidR="007B7938" w:rsidRPr="000A7C3D">
        <w:rPr>
          <w:rStyle w:val="CommentReference"/>
          <w:rFonts w:ascii="Times New Roman" w:eastAsiaTheme="minorHAnsi" w:hAnsi="Times New Roman" w:cs="Times New Roman"/>
          <w:color w:val="auto"/>
        </w:rPr>
        <w:commentReference w:id="712"/>
      </w:r>
    </w:p>
    <w:p w14:paraId="5F18706C" w14:textId="229C63D7" w:rsidR="0032773F" w:rsidRPr="00D56866" w:rsidRDefault="0032773F" w:rsidP="0032773F">
      <w:pPr>
        <w:spacing w:after="0"/>
        <w:ind w:firstLine="720"/>
        <w:rPr>
          <w:rFonts w:ascii="Times New Roman" w:hAnsi="Times New Roman" w:cs="Times New Roman"/>
        </w:rPr>
      </w:pPr>
      <w:r w:rsidRPr="00D56866">
        <w:rPr>
          <w:rFonts w:ascii="Times New Roman" w:hAnsi="Times New Roman" w:cs="Times New Roman"/>
        </w:rPr>
        <w:t xml:space="preserve">Sediment accumulation was an order of magnitude higher in traps than </w:t>
      </w:r>
      <w:r w:rsidR="002742CF" w:rsidRPr="00D56866">
        <w:rPr>
          <w:rFonts w:ascii="Times New Roman" w:hAnsi="Times New Roman" w:cs="Times New Roman"/>
        </w:rPr>
        <w:t xml:space="preserve">on </w:t>
      </w:r>
      <w:del w:id="713" w:author="Curt Storlazzi" w:date="2020-12-14T14:08:00Z">
        <w:r w:rsidR="002742CF" w:rsidRPr="00D56866" w:rsidDel="006D74D1">
          <w:rPr>
            <w:rFonts w:ascii="Times New Roman" w:hAnsi="Times New Roman" w:cs="Times New Roman"/>
          </w:rPr>
          <w:delText>SedP</w:delText>
        </w:r>
        <w:r w:rsidRPr="00D56866" w:rsidDel="006D74D1">
          <w:rPr>
            <w:rFonts w:ascii="Times New Roman" w:hAnsi="Times New Roman" w:cs="Times New Roman"/>
          </w:rPr>
          <w:delText>ods</w:delText>
        </w:r>
      </w:del>
      <w:ins w:id="714" w:author="Curt Storlazzi" w:date="2020-12-14T14:08:00Z">
        <w:r w:rsidR="006D74D1">
          <w:rPr>
            <w:rFonts w:ascii="Times New Roman" w:hAnsi="Times New Roman" w:cs="Times New Roman"/>
          </w:rPr>
          <w:t>p</w:t>
        </w:r>
        <w:r w:rsidR="006D74D1" w:rsidRPr="00D56866">
          <w:rPr>
            <w:rFonts w:ascii="Times New Roman" w:hAnsi="Times New Roman" w:cs="Times New Roman"/>
          </w:rPr>
          <w:t>ods</w:t>
        </w:r>
      </w:ins>
      <w:del w:id="715" w:author="Curt Storlazzi" w:date="2020-12-14T14:08:00Z">
        <w:r w:rsidRPr="00D56866" w:rsidDel="006D74D1">
          <w:rPr>
            <w:rFonts w:ascii="Times New Roman" w:hAnsi="Times New Roman" w:cs="Times New Roman"/>
          </w:rPr>
          <w:delText>,</w:delText>
        </w:r>
      </w:del>
      <w:r w:rsidRPr="00D56866">
        <w:rPr>
          <w:rFonts w:ascii="Times New Roman" w:hAnsi="Times New Roman" w:cs="Times New Roman"/>
        </w:rPr>
        <w:t xml:space="preserve"> </w:t>
      </w:r>
      <w:del w:id="716" w:author="Geography" w:date="2020-12-10T10:50:00Z">
        <w:r w:rsidRPr="00D56866" w:rsidDel="000A4028">
          <w:rPr>
            <w:rFonts w:ascii="Times New Roman" w:hAnsi="Times New Roman" w:cs="Times New Roman"/>
          </w:rPr>
          <w:delText xml:space="preserve">indicating </w:delText>
        </w:r>
      </w:del>
      <w:ins w:id="717" w:author="Geography" w:date="2020-12-10T10:50:00Z">
        <w:r w:rsidR="000A4028" w:rsidRPr="00D56866">
          <w:rPr>
            <w:rFonts w:ascii="Times New Roman" w:hAnsi="Times New Roman" w:cs="Times New Roman"/>
          </w:rPr>
          <w:t xml:space="preserve">due to </w:t>
        </w:r>
      </w:ins>
      <w:r w:rsidRPr="00D56866">
        <w:rPr>
          <w:rFonts w:ascii="Times New Roman" w:hAnsi="Times New Roman" w:cs="Times New Roman"/>
        </w:rPr>
        <w:t xml:space="preserve">the </w:t>
      </w:r>
      <w:del w:id="718" w:author="Geography" w:date="2020-12-10T10:50:00Z">
        <w:r w:rsidRPr="00D56866" w:rsidDel="000A4028">
          <w:rPr>
            <w:rFonts w:ascii="Times New Roman" w:hAnsi="Times New Roman" w:cs="Times New Roman"/>
          </w:rPr>
          <w:delText xml:space="preserve">enhanced </w:delText>
        </w:r>
      </w:del>
      <w:ins w:id="719" w:author="Geography" w:date="2020-12-10T10:50:00Z">
        <w:r w:rsidR="000A4028" w:rsidRPr="00D56866">
          <w:rPr>
            <w:rFonts w:ascii="Times New Roman" w:hAnsi="Times New Roman" w:cs="Times New Roman"/>
          </w:rPr>
          <w:t>high</w:t>
        </w:r>
      </w:ins>
      <w:ins w:id="720" w:author="Geography" w:date="2020-12-10T10:51:00Z">
        <w:r w:rsidR="000A4028" w:rsidRPr="00D56866">
          <w:rPr>
            <w:rFonts w:ascii="Times New Roman" w:hAnsi="Times New Roman" w:cs="Times New Roman"/>
          </w:rPr>
          <w:t xml:space="preserve"> </w:t>
        </w:r>
      </w:ins>
      <w:r w:rsidRPr="00D56866">
        <w:rPr>
          <w:rFonts w:ascii="Times New Roman" w:hAnsi="Times New Roman" w:cs="Times New Roman"/>
        </w:rPr>
        <w:t xml:space="preserve">trapping efficiency and reduced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xml:space="preserve"> in sediment traps compared to </w:t>
      </w:r>
      <w:del w:id="721" w:author="Curt Storlazzi" w:date="2020-12-14T14:08:00Z">
        <w:r w:rsidR="002742CF" w:rsidRPr="00D56866" w:rsidDel="006D74D1">
          <w:rPr>
            <w:rFonts w:ascii="Times New Roman" w:hAnsi="Times New Roman" w:cs="Times New Roman"/>
          </w:rPr>
          <w:delText>SedP</w:delText>
        </w:r>
        <w:r w:rsidRPr="00D56866" w:rsidDel="006D74D1">
          <w:rPr>
            <w:rFonts w:ascii="Times New Roman" w:hAnsi="Times New Roman" w:cs="Times New Roman"/>
          </w:rPr>
          <w:delText>ods</w:delText>
        </w:r>
      </w:del>
      <w:ins w:id="722" w:author="Curt Storlazzi" w:date="2020-12-14T14:08:00Z">
        <w:r w:rsidR="006D74D1">
          <w:rPr>
            <w:rFonts w:ascii="Times New Roman" w:hAnsi="Times New Roman" w:cs="Times New Roman"/>
          </w:rPr>
          <w:t>p</w:t>
        </w:r>
        <w:r w:rsidR="006D74D1" w:rsidRPr="00D56866">
          <w:rPr>
            <w:rFonts w:ascii="Times New Roman" w:hAnsi="Times New Roman" w:cs="Times New Roman"/>
          </w:rPr>
          <w:t>ods</w:t>
        </w:r>
      </w:ins>
      <w:r w:rsidRPr="00D56866">
        <w:rPr>
          <w:rFonts w:ascii="Times New Roman" w:hAnsi="Times New Roman" w:cs="Times New Roman"/>
        </w:rPr>
        <w:t xml:space="preserve">. The results presented here showed the advantage of deploying </w:t>
      </w:r>
      <w:r w:rsidR="002742CF" w:rsidRPr="00D56866">
        <w:rPr>
          <w:rFonts w:ascii="Times New Roman" w:hAnsi="Times New Roman" w:cs="Times New Roman"/>
        </w:rPr>
        <w:t>co-located</w:t>
      </w:r>
      <w:r w:rsidRPr="00D56866">
        <w:rPr>
          <w:rFonts w:ascii="Times New Roman" w:hAnsi="Times New Roman" w:cs="Times New Roman"/>
        </w:rPr>
        <w:t xml:space="preserve"> sediment traps and </w:t>
      </w:r>
      <w:del w:id="723" w:author="Curt Storlazzi" w:date="2020-12-14T14:08:00Z">
        <w:r w:rsidR="002742CF" w:rsidRPr="00D56866" w:rsidDel="006D74D1">
          <w:rPr>
            <w:rFonts w:ascii="Times New Roman" w:hAnsi="Times New Roman" w:cs="Times New Roman"/>
          </w:rPr>
          <w:delText>SedPods</w:delText>
        </w:r>
        <w:r w:rsidRPr="00D56866" w:rsidDel="006D74D1">
          <w:rPr>
            <w:rFonts w:ascii="Times New Roman" w:hAnsi="Times New Roman" w:cs="Times New Roman"/>
          </w:rPr>
          <w:delText xml:space="preserve"> </w:delText>
        </w:r>
      </w:del>
      <w:ins w:id="724" w:author="Curt Storlazzi" w:date="2020-12-14T14:08:00Z">
        <w:r w:rsidR="006D74D1">
          <w:rPr>
            <w:rFonts w:ascii="Times New Roman" w:hAnsi="Times New Roman" w:cs="Times New Roman"/>
          </w:rPr>
          <w:t>p</w:t>
        </w:r>
        <w:r w:rsidR="006D74D1" w:rsidRPr="00D56866">
          <w:rPr>
            <w:rFonts w:ascii="Times New Roman" w:hAnsi="Times New Roman" w:cs="Times New Roman"/>
          </w:rPr>
          <w:t xml:space="preserve">ods </w:t>
        </w:r>
      </w:ins>
      <w:r w:rsidRPr="00D56866">
        <w:rPr>
          <w:rFonts w:ascii="Times New Roman" w:hAnsi="Times New Roman" w:cs="Times New Roman"/>
        </w:rPr>
        <w:t>to compare gross and net sediment accumulation across spatial gradients in hydrodynamic energy</w:t>
      </w:r>
      <w:ins w:id="725" w:author="Curt Storlazzi" w:date="2020-12-14T14:08:00Z">
        <w:r w:rsidR="006D74D1">
          <w:rPr>
            <w:rFonts w:ascii="Times New Roman" w:hAnsi="Times New Roman" w:cs="Times New Roman"/>
          </w:rPr>
          <w:t>,</w:t>
        </w:r>
      </w:ins>
      <w:r w:rsidRPr="00D56866">
        <w:rPr>
          <w:rFonts w:ascii="Times New Roman" w:hAnsi="Times New Roman" w:cs="Times New Roman"/>
        </w:rPr>
        <w:t xml:space="preserve"> as well as the temporal patterns due to interaction between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sediment inputs and wave-induced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xml:space="preserve">. For example, </w:t>
      </w:r>
      <w:r w:rsidR="002742CF" w:rsidRPr="00D56866">
        <w:rPr>
          <w:rFonts w:ascii="Times New Roman" w:hAnsi="Times New Roman" w:cs="Times New Roman"/>
        </w:rPr>
        <w:t>near the northern reef crest (site 1B)</w:t>
      </w:r>
      <w:ins w:id="726" w:author="Curt Storlazzi" w:date="2020-12-14T14:08:00Z">
        <w:r w:rsidR="006D74D1">
          <w:rPr>
            <w:rFonts w:ascii="Times New Roman" w:hAnsi="Times New Roman" w:cs="Times New Roman"/>
          </w:rPr>
          <w:t>,</w:t>
        </w:r>
      </w:ins>
      <w:r w:rsidR="000A10B4" w:rsidRPr="00D56866">
        <w:rPr>
          <w:rFonts w:ascii="Times New Roman" w:hAnsi="Times New Roman" w:cs="Times New Roman"/>
        </w:rPr>
        <w:t xml:space="preserve"> </w:t>
      </w:r>
      <w:r w:rsidRPr="00D56866">
        <w:rPr>
          <w:rFonts w:ascii="Times New Roman" w:hAnsi="Times New Roman" w:cs="Times New Roman"/>
        </w:rPr>
        <w:t xml:space="preserve">sediment accumulation on the </w:t>
      </w:r>
      <w:del w:id="727" w:author="Curt Storlazzi" w:date="2020-12-14T14:08:00Z">
        <w:r w:rsidR="002742CF" w:rsidRPr="00D56866" w:rsidDel="006D74D1">
          <w:rPr>
            <w:rFonts w:ascii="Times New Roman" w:hAnsi="Times New Roman" w:cs="Times New Roman"/>
          </w:rPr>
          <w:delText>SedPod</w:delText>
        </w:r>
        <w:r w:rsidRPr="00D56866" w:rsidDel="006D74D1">
          <w:rPr>
            <w:rFonts w:ascii="Times New Roman" w:hAnsi="Times New Roman" w:cs="Times New Roman"/>
          </w:rPr>
          <w:delText xml:space="preserve"> </w:delText>
        </w:r>
      </w:del>
      <w:ins w:id="728" w:author="Curt Storlazzi" w:date="2020-12-14T14:08:00Z">
        <w:r w:rsidR="006D74D1">
          <w:rPr>
            <w:rFonts w:ascii="Times New Roman" w:hAnsi="Times New Roman" w:cs="Times New Roman"/>
          </w:rPr>
          <w:t>p</w:t>
        </w:r>
        <w:r w:rsidR="006D74D1" w:rsidRPr="00D56866">
          <w:rPr>
            <w:rFonts w:ascii="Times New Roman" w:hAnsi="Times New Roman" w:cs="Times New Roman"/>
          </w:rPr>
          <w:t xml:space="preserve">od </w:t>
        </w:r>
      </w:ins>
      <w:r w:rsidRPr="00D56866">
        <w:rPr>
          <w:rFonts w:ascii="Times New Roman" w:hAnsi="Times New Roman" w:cs="Times New Roman"/>
        </w:rPr>
        <w:t xml:space="preserve">was the lowest on the quiescent northern reef, </w:t>
      </w:r>
      <w:ins w:id="729" w:author="Curt Storlazzi" w:date="2020-12-14T14:09:00Z">
        <w:r w:rsidR="006D74D1">
          <w:rPr>
            <w:rFonts w:ascii="Times New Roman" w:hAnsi="Times New Roman" w:cs="Times New Roman"/>
          </w:rPr>
          <w:t xml:space="preserve">whereas </w:t>
        </w:r>
      </w:ins>
      <w:r w:rsidR="002742CF" w:rsidRPr="00D56866">
        <w:rPr>
          <w:rFonts w:ascii="Times New Roman" w:hAnsi="Times New Roman" w:cs="Times New Roman"/>
        </w:rPr>
        <w:t>at the same site</w:t>
      </w:r>
      <w:ins w:id="730" w:author="Curt Storlazzi" w:date="2020-12-14T14:09:00Z">
        <w:r w:rsidR="006D74D1">
          <w:rPr>
            <w:rFonts w:ascii="Times New Roman" w:hAnsi="Times New Roman" w:cs="Times New Roman"/>
          </w:rPr>
          <w:t>,</w:t>
        </w:r>
      </w:ins>
      <w:r w:rsidR="002742CF" w:rsidRPr="00D56866">
        <w:rPr>
          <w:rFonts w:ascii="Times New Roman" w:hAnsi="Times New Roman" w:cs="Times New Roman"/>
        </w:rPr>
        <w:t xml:space="preserve"> </w:t>
      </w:r>
      <w:r w:rsidRPr="00D56866">
        <w:rPr>
          <w:rFonts w:ascii="Times New Roman" w:hAnsi="Times New Roman" w:cs="Times New Roman"/>
        </w:rPr>
        <w:t xml:space="preserve">sediment accumulation in the sediment trap was the highest of the northern reef sites. </w:t>
      </w:r>
      <w:r w:rsidR="002742CF" w:rsidRPr="00D56866">
        <w:rPr>
          <w:rFonts w:ascii="Times New Roman" w:hAnsi="Times New Roman" w:cs="Times New Roman"/>
        </w:rPr>
        <w:t xml:space="preserve">Total and </w:t>
      </w:r>
      <w:proofErr w:type="spellStart"/>
      <w:r w:rsidR="002742CF" w:rsidRPr="00D56866">
        <w:rPr>
          <w:rFonts w:ascii="Times New Roman" w:hAnsi="Times New Roman" w:cs="Times New Roman"/>
        </w:rPr>
        <w:t>terrigenous</w:t>
      </w:r>
      <w:proofErr w:type="spellEnd"/>
      <w:r w:rsidR="002742CF" w:rsidRPr="00D56866">
        <w:rPr>
          <w:rFonts w:ascii="Times New Roman" w:hAnsi="Times New Roman" w:cs="Times New Roman"/>
        </w:rPr>
        <w:t xml:space="preserve"> </w:t>
      </w:r>
      <w:ins w:id="731" w:author="Geography" w:date="2020-12-10T10:51:00Z">
        <w:r w:rsidR="000A4028" w:rsidRPr="00D56866">
          <w:rPr>
            <w:rFonts w:ascii="Times New Roman" w:hAnsi="Times New Roman" w:cs="Times New Roman"/>
          </w:rPr>
          <w:t>s</w:t>
        </w:r>
      </w:ins>
      <w:r w:rsidRPr="00D56866">
        <w:rPr>
          <w:rFonts w:ascii="Times New Roman" w:hAnsi="Times New Roman" w:cs="Times New Roman"/>
        </w:rPr>
        <w:t xml:space="preserve">ediment accumulation on the </w:t>
      </w:r>
      <w:del w:id="732" w:author="Curt Storlazzi" w:date="2020-12-14T14:09:00Z">
        <w:r w:rsidR="002742CF" w:rsidRPr="00D56866" w:rsidDel="006D74D1">
          <w:rPr>
            <w:rFonts w:ascii="Times New Roman" w:hAnsi="Times New Roman" w:cs="Times New Roman"/>
          </w:rPr>
          <w:delText>SedPod</w:delText>
        </w:r>
        <w:r w:rsidRPr="00D56866" w:rsidDel="006D74D1">
          <w:rPr>
            <w:rFonts w:ascii="Times New Roman" w:hAnsi="Times New Roman" w:cs="Times New Roman"/>
          </w:rPr>
          <w:delText xml:space="preserve"> </w:delText>
        </w:r>
      </w:del>
      <w:ins w:id="733" w:author="Curt Storlazzi" w:date="2020-12-14T14:09:00Z">
        <w:r w:rsidR="006D74D1">
          <w:rPr>
            <w:rFonts w:ascii="Times New Roman" w:hAnsi="Times New Roman" w:cs="Times New Roman"/>
          </w:rPr>
          <w:t>p</w:t>
        </w:r>
        <w:r w:rsidR="006D74D1" w:rsidRPr="00D56866">
          <w:rPr>
            <w:rFonts w:ascii="Times New Roman" w:hAnsi="Times New Roman" w:cs="Times New Roman"/>
          </w:rPr>
          <w:t xml:space="preserve">od </w:t>
        </w:r>
      </w:ins>
      <w:r w:rsidR="000A10B4" w:rsidRPr="00D56866">
        <w:rPr>
          <w:rFonts w:ascii="Times New Roman" w:hAnsi="Times New Roman" w:cs="Times New Roman"/>
        </w:rPr>
        <w:t xml:space="preserve">at </w:t>
      </w:r>
      <w:r w:rsidR="002742CF" w:rsidRPr="00D56866">
        <w:rPr>
          <w:rFonts w:ascii="Times New Roman" w:hAnsi="Times New Roman" w:cs="Times New Roman"/>
        </w:rPr>
        <w:t xml:space="preserve">this </w:t>
      </w:r>
      <w:r w:rsidR="000A10B4" w:rsidRPr="00D56866">
        <w:rPr>
          <w:rFonts w:ascii="Times New Roman" w:hAnsi="Times New Roman" w:cs="Times New Roman"/>
        </w:rPr>
        <w:t xml:space="preserve">site </w:t>
      </w:r>
      <w:r w:rsidRPr="00D56866">
        <w:rPr>
          <w:rFonts w:ascii="Times New Roman" w:hAnsi="Times New Roman" w:cs="Times New Roman"/>
        </w:rPr>
        <w:t>was negatively correlated with waves</w:t>
      </w:r>
      <w:r w:rsidR="002742CF" w:rsidRPr="00D56866">
        <w:rPr>
          <w:rFonts w:ascii="Times New Roman" w:hAnsi="Times New Roman" w:cs="Times New Roman"/>
        </w:rPr>
        <w:t xml:space="preserve"> (</w:t>
      </w:r>
      <w:proofErr w:type="spellStart"/>
      <w:r w:rsidR="002742CF" w:rsidRPr="00D56866">
        <w:rPr>
          <w:rFonts w:ascii="Times New Roman" w:hAnsi="Times New Roman" w:cs="Times New Roman"/>
          <w:i/>
          <w:iCs/>
        </w:rPr>
        <w:t>Hmean</w:t>
      </w:r>
      <w:proofErr w:type="spellEnd"/>
      <w:r w:rsidR="002742CF" w:rsidRPr="00D56866">
        <w:rPr>
          <w:rFonts w:ascii="Times New Roman" w:hAnsi="Times New Roman" w:cs="Times New Roman"/>
        </w:rPr>
        <w:t>)</w:t>
      </w:r>
      <w:r w:rsidRPr="00D56866">
        <w:rPr>
          <w:rFonts w:ascii="Times New Roman" w:hAnsi="Times New Roman" w:cs="Times New Roman"/>
        </w:rPr>
        <w:t xml:space="preserve">, while </w:t>
      </w:r>
      <w:r w:rsidR="002742CF" w:rsidRPr="00D56866">
        <w:rPr>
          <w:rFonts w:ascii="Times New Roman" w:hAnsi="Times New Roman" w:cs="Times New Roman"/>
        </w:rPr>
        <w:t xml:space="preserve">total and carbonate </w:t>
      </w:r>
      <w:r w:rsidRPr="00D56866">
        <w:rPr>
          <w:rFonts w:ascii="Times New Roman" w:hAnsi="Times New Roman" w:cs="Times New Roman"/>
        </w:rPr>
        <w:t xml:space="preserve">accumulation in the sediment trap was positively correlated with </w:t>
      </w:r>
      <w:r w:rsidR="002742CF" w:rsidRPr="00D56866">
        <w:rPr>
          <w:rFonts w:ascii="Times New Roman" w:hAnsi="Times New Roman" w:cs="Times New Roman"/>
        </w:rPr>
        <w:t>waves (</w:t>
      </w:r>
      <w:r w:rsidR="000A10B4" w:rsidRPr="00D56866">
        <w:rPr>
          <w:rFonts w:ascii="Times New Roman" w:hAnsi="Times New Roman" w:cs="Times New Roman"/>
          <w:i/>
          <w:noProof/>
        </w:rPr>
        <w:t>Hmean</w:t>
      </w:r>
      <w:r w:rsidR="002742CF" w:rsidRPr="00D56866">
        <w:rPr>
          <w:rFonts w:ascii="Times New Roman" w:hAnsi="Times New Roman" w:cs="Times New Roman"/>
          <w:iCs/>
          <w:noProof/>
        </w:rPr>
        <w:t>)</w:t>
      </w:r>
      <w:r w:rsidRPr="00D56866">
        <w:rPr>
          <w:rFonts w:ascii="Times New Roman" w:hAnsi="Times New Roman" w:cs="Times New Roman"/>
        </w:rPr>
        <w:t xml:space="preserve">. This indicates </w:t>
      </w:r>
      <w:proofErr w:type="spellStart"/>
      <w:r w:rsidRPr="00D56866">
        <w:rPr>
          <w:rFonts w:ascii="Times New Roman" w:hAnsi="Times New Roman" w:cs="Times New Roman"/>
        </w:rPr>
        <w:t>resuspended</w:t>
      </w:r>
      <w:proofErr w:type="spellEnd"/>
      <w:r w:rsidRPr="00D56866">
        <w:rPr>
          <w:rFonts w:ascii="Times New Roman" w:hAnsi="Times New Roman" w:cs="Times New Roman"/>
        </w:rPr>
        <w:t xml:space="preserve"> sediment was deposited in the sediment trap</w:t>
      </w:r>
      <w:del w:id="734" w:author="Geography" w:date="2020-12-10T10:51:00Z">
        <w:r w:rsidRPr="00D56866" w:rsidDel="000A4028">
          <w:rPr>
            <w:rFonts w:ascii="Times New Roman" w:hAnsi="Times New Roman" w:cs="Times New Roman"/>
          </w:rPr>
          <w:delText xml:space="preserve"> where it was not removed</w:delText>
        </w:r>
      </w:del>
      <w:r w:rsidRPr="00D56866">
        <w:rPr>
          <w:rFonts w:ascii="Times New Roman" w:hAnsi="Times New Roman" w:cs="Times New Roman"/>
        </w:rPr>
        <w:t xml:space="preserve">, while sediment deposited on the </w:t>
      </w:r>
      <w:del w:id="735" w:author="Curt Storlazzi" w:date="2020-12-14T14:09:00Z">
        <w:r w:rsidR="002742CF" w:rsidRPr="00D56866" w:rsidDel="006D74D1">
          <w:rPr>
            <w:rFonts w:ascii="Times New Roman" w:hAnsi="Times New Roman" w:cs="Times New Roman"/>
          </w:rPr>
          <w:delText>SedP</w:delText>
        </w:r>
        <w:r w:rsidRPr="00D56866" w:rsidDel="006D74D1">
          <w:rPr>
            <w:rFonts w:ascii="Times New Roman" w:hAnsi="Times New Roman" w:cs="Times New Roman"/>
          </w:rPr>
          <w:delText xml:space="preserve">od </w:delText>
        </w:r>
      </w:del>
      <w:ins w:id="736" w:author="Curt Storlazzi" w:date="2020-12-14T14:09:00Z">
        <w:r w:rsidR="006D74D1">
          <w:rPr>
            <w:rFonts w:ascii="Times New Roman" w:hAnsi="Times New Roman" w:cs="Times New Roman"/>
          </w:rPr>
          <w:t>p</w:t>
        </w:r>
        <w:r w:rsidR="006D74D1" w:rsidRPr="00D56866">
          <w:rPr>
            <w:rFonts w:ascii="Times New Roman" w:hAnsi="Times New Roman" w:cs="Times New Roman"/>
          </w:rPr>
          <w:t xml:space="preserve">od </w:t>
        </w:r>
      </w:ins>
      <w:r w:rsidRPr="00D56866">
        <w:rPr>
          <w:rFonts w:ascii="Times New Roman" w:hAnsi="Times New Roman" w:cs="Times New Roman"/>
        </w:rPr>
        <w:t xml:space="preserve">was </w:t>
      </w:r>
      <w:del w:id="737" w:author="Geography" w:date="2020-12-10T10:52:00Z">
        <w:r w:rsidRPr="00D56866" w:rsidDel="000A4028">
          <w:rPr>
            <w:rFonts w:ascii="Times New Roman" w:hAnsi="Times New Roman" w:cs="Times New Roman"/>
          </w:rPr>
          <w:delText xml:space="preserve">frequently </w:delText>
        </w:r>
      </w:del>
      <w:r w:rsidRPr="00D56866">
        <w:rPr>
          <w:rFonts w:ascii="Times New Roman" w:hAnsi="Times New Roman" w:cs="Times New Roman"/>
        </w:rPr>
        <w:t>removed by energetic wave conditions near the reef crest, compared to in the more sheltered part of the embayment.</w:t>
      </w:r>
    </w:p>
    <w:p w14:paraId="479DB95F" w14:textId="51986F54" w:rsidR="0032773F" w:rsidRPr="00D56866" w:rsidRDefault="0032773F" w:rsidP="003F47DF">
      <w:pPr>
        <w:spacing w:after="0"/>
        <w:ind w:firstLine="720"/>
        <w:rPr>
          <w:rFonts w:ascii="Times New Roman" w:hAnsi="Times New Roman" w:cs="Times New Roman"/>
        </w:rPr>
      </w:pPr>
      <w:r w:rsidRPr="00D56866">
        <w:rPr>
          <w:rFonts w:ascii="Times New Roman" w:hAnsi="Times New Roman" w:cs="Times New Roman"/>
        </w:rPr>
        <w:t xml:space="preserve">On both the quiescent northern reef flat (sites 1A and 1B) and energetic southern reef flat (sites 3A and 3B), </w:t>
      </w:r>
      <w:del w:id="738" w:author="Geography" w:date="2020-12-10T10:52:00Z">
        <w:r w:rsidRPr="00D56866" w:rsidDel="000A4028">
          <w:rPr>
            <w:rFonts w:ascii="Times New Roman" w:hAnsi="Times New Roman" w:cs="Times New Roman"/>
          </w:rPr>
          <w:delText xml:space="preserve">univariate linear regressions showed </w:delText>
        </w:r>
      </w:del>
      <w:r w:rsidRPr="00D56866">
        <w:rPr>
          <w:rFonts w:ascii="Times New Roman" w:hAnsi="Times New Roman" w:cs="Times New Roman"/>
        </w:rPr>
        <w:t xml:space="preserve">both total and carbonate sediment accumulation in sediment traps were significantly correlated with </w:t>
      </w:r>
      <w:r w:rsidR="000A10B4" w:rsidRPr="00D56866">
        <w:rPr>
          <w:rFonts w:ascii="Times New Roman" w:hAnsi="Times New Roman" w:cs="Times New Roman"/>
          <w:i/>
          <w:noProof/>
        </w:rPr>
        <w:t>Hmean</w:t>
      </w:r>
      <w:r w:rsidR="000A10B4" w:rsidRPr="00D56866" w:rsidDel="000A10B4">
        <w:rPr>
          <w:rFonts w:ascii="Times New Roman" w:hAnsi="Times New Roman" w:cs="Times New Roman"/>
        </w:rPr>
        <w:t xml:space="preserve"> </w:t>
      </w:r>
      <w:r w:rsidRPr="00D56866">
        <w:rPr>
          <w:rFonts w:ascii="Times New Roman" w:hAnsi="Times New Roman" w:cs="Times New Roman"/>
        </w:rPr>
        <w:t xml:space="preserve">(Table 2), but </w:t>
      </w:r>
      <w:proofErr w:type="spellStart"/>
      <w:r w:rsidR="002742CF" w:rsidRPr="00D56866">
        <w:rPr>
          <w:rFonts w:ascii="Times New Roman" w:hAnsi="Times New Roman" w:cs="Times New Roman"/>
        </w:rPr>
        <w:t>SedPods</w:t>
      </w:r>
      <w:proofErr w:type="spellEnd"/>
      <w:r w:rsidRPr="00D56866">
        <w:rPr>
          <w:rFonts w:ascii="Times New Roman" w:hAnsi="Times New Roman" w:cs="Times New Roman"/>
        </w:rPr>
        <w:t xml:space="preserve"> showed no correlation</w:t>
      </w:r>
      <w:ins w:id="739" w:author="Geography" w:date="2020-12-10T10:52:00Z">
        <w:r w:rsidR="000A4028" w:rsidRPr="00D56866">
          <w:rPr>
            <w:rFonts w:ascii="Times New Roman" w:hAnsi="Times New Roman" w:cs="Times New Roman"/>
          </w:rPr>
          <w:t xml:space="preserve"> with </w:t>
        </w:r>
        <w:proofErr w:type="spellStart"/>
        <w:r w:rsidR="000A4028" w:rsidRPr="000A7C3D">
          <w:rPr>
            <w:rFonts w:ascii="Times New Roman" w:hAnsi="Times New Roman" w:cs="Times New Roman"/>
            <w:i/>
          </w:rPr>
          <w:t>Hmean</w:t>
        </w:r>
      </w:ins>
      <w:proofErr w:type="spellEnd"/>
      <w:r w:rsidRPr="006B1631">
        <w:rPr>
          <w:rFonts w:ascii="Times New Roman" w:hAnsi="Times New Roman" w:cs="Times New Roman"/>
        </w:rPr>
        <w:t>. Sediment accumulation at these</w:t>
      </w:r>
      <w:r w:rsidRPr="00D56866">
        <w:rPr>
          <w:rFonts w:ascii="Times New Roman" w:hAnsi="Times New Roman" w:cs="Times New Roman"/>
        </w:rPr>
        <w:t xml:space="preserve"> reef flat sites </w:t>
      </w:r>
      <w:r w:rsidR="000A10B4" w:rsidRPr="00D56866">
        <w:rPr>
          <w:rFonts w:ascii="Times New Roman" w:hAnsi="Times New Roman" w:cs="Times New Roman"/>
        </w:rPr>
        <w:t xml:space="preserve">appeared to have been </w:t>
      </w:r>
      <w:r w:rsidRPr="00D56866">
        <w:rPr>
          <w:rFonts w:ascii="Times New Roman" w:hAnsi="Times New Roman" w:cs="Times New Roman"/>
        </w:rPr>
        <w:t xml:space="preserve">controlled by wave-driven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xml:space="preserve"> of surrounding </w:t>
      </w:r>
      <w:del w:id="740" w:author="Geography" w:date="2020-12-10T10:52:00Z">
        <w:r w:rsidRPr="00D56866" w:rsidDel="000A4028">
          <w:rPr>
            <w:rFonts w:ascii="Times New Roman" w:hAnsi="Times New Roman" w:cs="Times New Roman"/>
          </w:rPr>
          <w:delText xml:space="preserve">carbonate </w:delText>
        </w:r>
      </w:del>
      <w:r w:rsidRPr="00D56866">
        <w:rPr>
          <w:rFonts w:ascii="Times New Roman" w:hAnsi="Times New Roman" w:cs="Times New Roman"/>
        </w:rPr>
        <w:t xml:space="preserve">sediment that was deposited in the sediment trap, but did not remain on the </w:t>
      </w:r>
      <w:del w:id="741" w:author="Curt Storlazzi" w:date="2020-12-14T14:09:00Z">
        <w:r w:rsidR="003F47DF" w:rsidRPr="00D56866" w:rsidDel="006D74D1">
          <w:rPr>
            <w:rFonts w:ascii="Times New Roman" w:hAnsi="Times New Roman" w:cs="Times New Roman"/>
          </w:rPr>
          <w:delText xml:space="preserve">SedPod </w:delText>
        </w:r>
      </w:del>
      <w:ins w:id="742" w:author="Curt Storlazzi" w:date="2020-12-14T14:09:00Z">
        <w:r w:rsidR="006D74D1">
          <w:rPr>
            <w:rFonts w:ascii="Times New Roman" w:hAnsi="Times New Roman" w:cs="Times New Roman"/>
          </w:rPr>
          <w:t>p</w:t>
        </w:r>
        <w:r w:rsidR="006D74D1" w:rsidRPr="00D56866">
          <w:rPr>
            <w:rFonts w:ascii="Times New Roman" w:hAnsi="Times New Roman" w:cs="Times New Roman"/>
          </w:rPr>
          <w:t xml:space="preserve">od </w:t>
        </w:r>
      </w:ins>
      <w:r w:rsidRPr="00D56866">
        <w:rPr>
          <w:rFonts w:ascii="Times New Roman" w:hAnsi="Times New Roman" w:cs="Times New Roman"/>
        </w:rPr>
        <w:t>due to energetic hydrodynamic conditions.</w:t>
      </w:r>
      <w:del w:id="743" w:author="Geography" w:date="2020-12-10T10:53:00Z">
        <w:r w:rsidR="003F47DF" w:rsidRPr="00D56866" w:rsidDel="000A4028">
          <w:rPr>
            <w:rFonts w:ascii="Times New Roman" w:hAnsi="Times New Roman" w:cs="Times New Roman"/>
          </w:rPr>
          <w:delText xml:space="preserve"> </w:delText>
        </w:r>
        <w:r w:rsidR="003F47DF" w:rsidRPr="00D56866" w:rsidDel="000A4028">
          <w:rPr>
            <w:rFonts w:ascii="Times New Roman" w:hAnsi="Times New Roman" w:cs="Times New Roman"/>
            <w:noProof/>
          </w:rPr>
          <w:delText>Sediment accumulation on sediment traps and SedPods was expected to be lower during periods with higher mean wave heights due to flushing and removal, but sediment traps actually showed higher accumulation with higher waves. These unexpected results showed the influence of resuspension of surrounding benthic sediment that was retained in sediment traps, but not on SedPods.</w:delText>
        </w:r>
      </w:del>
    </w:p>
    <w:p w14:paraId="70B2F1C8" w14:textId="5BEAD354" w:rsidR="0032773F" w:rsidRPr="00D56866" w:rsidRDefault="000A10B4" w:rsidP="0032773F">
      <w:pPr>
        <w:spacing w:after="0"/>
        <w:ind w:firstLine="720"/>
        <w:rPr>
          <w:rFonts w:ascii="Times New Roman" w:hAnsi="Times New Roman" w:cs="Times New Roman"/>
        </w:rPr>
      </w:pPr>
      <w:commentRangeStart w:id="744"/>
      <w:del w:id="745" w:author="Geography" w:date="2020-12-10T11:05:00Z">
        <w:r w:rsidRPr="00D56866" w:rsidDel="00231C01">
          <w:rPr>
            <w:rFonts w:ascii="Times New Roman" w:hAnsi="Times New Roman" w:cs="Times New Roman"/>
            <w:i/>
            <w:noProof/>
          </w:rPr>
          <w:delText xml:space="preserve">Hmean </w:delText>
        </w:r>
        <w:r w:rsidR="0032773F" w:rsidRPr="00D56866" w:rsidDel="00231C01">
          <w:rPr>
            <w:rFonts w:ascii="Times New Roman" w:hAnsi="Times New Roman" w:cs="Times New Roman"/>
          </w:rPr>
          <w:delText xml:space="preserve">was not significantly correlated with </w:delText>
        </w:r>
      </w:del>
      <w:ins w:id="746" w:author="Geography" w:date="2020-12-10T11:05:00Z">
        <w:r w:rsidR="00231C01" w:rsidRPr="00D56866">
          <w:rPr>
            <w:rFonts w:ascii="Times New Roman" w:hAnsi="Times New Roman" w:cs="Times New Roman"/>
          </w:rPr>
          <w:t>A</w:t>
        </w:r>
      </w:ins>
      <w:del w:id="747" w:author="Geography" w:date="2020-12-10T11:05:00Z">
        <w:r w:rsidR="0032773F" w:rsidRPr="00D56866" w:rsidDel="00231C01">
          <w:rPr>
            <w:rFonts w:ascii="Times New Roman" w:hAnsi="Times New Roman" w:cs="Times New Roman"/>
          </w:rPr>
          <w:delText>a</w:delText>
        </w:r>
      </w:del>
      <w:r w:rsidR="0032773F" w:rsidRPr="00D56866">
        <w:rPr>
          <w:rFonts w:ascii="Times New Roman" w:hAnsi="Times New Roman" w:cs="Times New Roman"/>
        </w:rPr>
        <w:t xml:space="preserve">ccumulation in sediment traps </w:t>
      </w:r>
      <w:ins w:id="748" w:author="Geography" w:date="2020-12-10T11:05:00Z">
        <w:r w:rsidR="00231C01" w:rsidRPr="00D56866">
          <w:rPr>
            <w:rFonts w:ascii="Times New Roman" w:hAnsi="Times New Roman" w:cs="Times New Roman"/>
          </w:rPr>
          <w:t xml:space="preserve">did not significantly correlate with </w:t>
        </w:r>
        <w:r w:rsidR="00231C01" w:rsidRPr="00D56866">
          <w:rPr>
            <w:rFonts w:ascii="Times New Roman" w:hAnsi="Times New Roman" w:cs="Times New Roman"/>
            <w:i/>
            <w:noProof/>
          </w:rPr>
          <w:t xml:space="preserve">Hmean </w:t>
        </w:r>
      </w:ins>
      <w:r w:rsidR="0032773F" w:rsidRPr="00D56866">
        <w:rPr>
          <w:rFonts w:ascii="Times New Roman" w:hAnsi="Times New Roman" w:cs="Times New Roman"/>
        </w:rPr>
        <w:t xml:space="preserve">at </w:t>
      </w:r>
      <w:del w:id="749" w:author="Geography" w:date="2020-12-10T10:54:00Z">
        <w:r w:rsidR="0032773F" w:rsidRPr="00D56866" w:rsidDel="000A4028">
          <w:rPr>
            <w:rFonts w:ascii="Times New Roman" w:hAnsi="Times New Roman" w:cs="Times New Roman"/>
          </w:rPr>
          <w:delText xml:space="preserve">only </w:delText>
        </w:r>
      </w:del>
      <w:r w:rsidR="0032773F" w:rsidRPr="00D56866">
        <w:rPr>
          <w:rFonts w:ascii="Times New Roman" w:hAnsi="Times New Roman" w:cs="Times New Roman"/>
        </w:rPr>
        <w:t xml:space="preserve">three sites (2A, 2B, and 3C), </w:t>
      </w:r>
      <w:commentRangeEnd w:id="744"/>
      <w:r w:rsidR="000A4028" w:rsidRPr="006B1631">
        <w:rPr>
          <w:rStyle w:val="CommentReference"/>
          <w:rFonts w:ascii="Times New Roman" w:hAnsi="Times New Roman" w:cs="Times New Roman"/>
          <w:rPrChange w:id="750" w:author="Curt Storlazzi" w:date="2020-12-10T14:51:00Z">
            <w:rPr>
              <w:rStyle w:val="CommentReference"/>
              <w:rFonts w:asciiTheme="minorHAnsi" w:hAnsiTheme="minorHAnsi"/>
            </w:rPr>
          </w:rPrChange>
        </w:rPr>
        <w:commentReference w:id="744"/>
      </w:r>
      <w:r w:rsidR="0032773F" w:rsidRPr="006B1631">
        <w:rPr>
          <w:rFonts w:ascii="Times New Roman" w:hAnsi="Times New Roman" w:cs="Times New Roman"/>
        </w:rPr>
        <w:t>indicating</w:t>
      </w:r>
      <w:r w:rsidR="0032773F" w:rsidRPr="00D56866">
        <w:rPr>
          <w:rFonts w:ascii="Times New Roman" w:hAnsi="Times New Roman" w:cs="Times New Roman"/>
        </w:rPr>
        <w:t xml:space="preserve"> the lack of wave-driven </w:t>
      </w:r>
      <w:proofErr w:type="spellStart"/>
      <w:r w:rsidR="0032773F" w:rsidRPr="00D56866">
        <w:rPr>
          <w:rFonts w:ascii="Times New Roman" w:hAnsi="Times New Roman" w:cs="Times New Roman"/>
        </w:rPr>
        <w:t>resuspension</w:t>
      </w:r>
      <w:proofErr w:type="spellEnd"/>
      <w:r w:rsidR="0032773F" w:rsidRPr="00D56866">
        <w:rPr>
          <w:rFonts w:ascii="Times New Roman" w:hAnsi="Times New Roman" w:cs="Times New Roman"/>
        </w:rPr>
        <w:t xml:space="preserve"> or a lack of benthic sediment availability. Site 2A </w:t>
      </w:r>
      <w:r w:rsidRPr="00D56866">
        <w:rPr>
          <w:rFonts w:ascii="Times New Roman" w:hAnsi="Times New Roman" w:cs="Times New Roman"/>
        </w:rPr>
        <w:t xml:space="preserve">was </w:t>
      </w:r>
      <w:r w:rsidR="0032773F" w:rsidRPr="00D56866">
        <w:rPr>
          <w:rFonts w:ascii="Times New Roman" w:hAnsi="Times New Roman" w:cs="Times New Roman"/>
        </w:rPr>
        <w:t xml:space="preserve">in </w:t>
      </w:r>
      <w:ins w:id="751" w:author="Geography" w:date="2020-12-10T10:54:00Z">
        <w:r w:rsidR="000A4028" w:rsidRPr="00D56866">
          <w:rPr>
            <w:rFonts w:ascii="Times New Roman" w:hAnsi="Times New Roman" w:cs="Times New Roman"/>
          </w:rPr>
          <w:t xml:space="preserve">the </w:t>
        </w:r>
      </w:ins>
      <w:del w:id="752" w:author="Geography" w:date="2020-12-10T10:54:00Z">
        <w:r w:rsidR="0032773F" w:rsidRPr="00D56866" w:rsidDel="000A4028">
          <w:rPr>
            <w:rFonts w:ascii="Times New Roman" w:hAnsi="Times New Roman" w:cs="Times New Roman"/>
          </w:rPr>
          <w:delText xml:space="preserve">the </w:delText>
        </w:r>
        <w:commentRangeStart w:id="753"/>
        <w:r w:rsidR="0032773F" w:rsidRPr="00D56866" w:rsidDel="000A4028">
          <w:rPr>
            <w:rFonts w:ascii="Times New Roman" w:hAnsi="Times New Roman" w:cs="Times New Roman"/>
          </w:rPr>
          <w:delText xml:space="preserve">most quiescent </w:delText>
        </w:r>
      </w:del>
      <w:r w:rsidR="0032773F" w:rsidRPr="00D56866">
        <w:rPr>
          <w:rFonts w:ascii="Times New Roman" w:hAnsi="Times New Roman" w:cs="Times New Roman"/>
        </w:rPr>
        <w:t xml:space="preserve">part </w:t>
      </w:r>
      <w:commentRangeEnd w:id="753"/>
      <w:r w:rsidR="000A4028" w:rsidRPr="006B1631">
        <w:rPr>
          <w:rStyle w:val="CommentReference"/>
          <w:rFonts w:ascii="Times New Roman" w:hAnsi="Times New Roman" w:cs="Times New Roman"/>
          <w:rPrChange w:id="754" w:author="Curt Storlazzi" w:date="2020-12-10T14:51:00Z">
            <w:rPr>
              <w:rStyle w:val="CommentReference"/>
              <w:rFonts w:asciiTheme="minorHAnsi" w:hAnsiTheme="minorHAnsi"/>
            </w:rPr>
          </w:rPrChange>
        </w:rPr>
        <w:commentReference w:id="753"/>
      </w:r>
      <w:r w:rsidR="0032773F" w:rsidRPr="006B1631">
        <w:rPr>
          <w:rFonts w:ascii="Times New Roman" w:hAnsi="Times New Roman" w:cs="Times New Roman"/>
        </w:rPr>
        <w:t xml:space="preserve">of the bay </w:t>
      </w:r>
      <w:ins w:id="755" w:author="Geography" w:date="2020-12-10T10:54:00Z">
        <w:r w:rsidR="000A4028" w:rsidRPr="00D56866">
          <w:rPr>
            <w:rFonts w:ascii="Times New Roman" w:hAnsi="Times New Roman" w:cs="Times New Roman"/>
          </w:rPr>
          <w:t>with the lowes</w:t>
        </w:r>
      </w:ins>
      <w:ins w:id="756" w:author="Geography" w:date="2020-12-10T10:55:00Z">
        <w:r w:rsidR="000A4028" w:rsidRPr="00D56866">
          <w:rPr>
            <w:rFonts w:ascii="Times New Roman" w:hAnsi="Times New Roman" w:cs="Times New Roman"/>
          </w:rPr>
          <w:t xml:space="preserve">t surface </w:t>
        </w:r>
        <w:del w:id="757" w:author="Curt Storlazzi" w:date="2020-12-14T14:09:00Z">
          <w:r w:rsidR="000A4028" w:rsidRPr="00D56866" w:rsidDel="006D74D1">
            <w:rPr>
              <w:rFonts w:ascii="Times New Roman" w:hAnsi="Times New Roman" w:cs="Times New Roman"/>
            </w:rPr>
            <w:delText>velocities</w:delText>
          </w:r>
        </w:del>
      </w:ins>
      <w:ins w:id="758" w:author="Curt Storlazzi" w:date="2020-12-14T14:09:00Z">
        <w:r w:rsidR="006D74D1">
          <w:rPr>
            <w:rFonts w:ascii="Times New Roman" w:hAnsi="Times New Roman" w:cs="Times New Roman"/>
          </w:rPr>
          <w:t>current speeds</w:t>
        </w:r>
      </w:ins>
      <w:ins w:id="759" w:author="Geography" w:date="2020-12-10T10:55:00Z">
        <w:r w:rsidR="000A4028" w:rsidRPr="00D56866">
          <w:rPr>
            <w:rFonts w:ascii="Times New Roman" w:hAnsi="Times New Roman" w:cs="Times New Roman"/>
          </w:rPr>
          <w:t xml:space="preserve">, </w:t>
        </w:r>
      </w:ins>
      <w:r w:rsidR="0032773F" w:rsidRPr="00D56866">
        <w:rPr>
          <w:rFonts w:ascii="Times New Roman" w:hAnsi="Times New Roman" w:cs="Times New Roman"/>
        </w:rPr>
        <w:t xml:space="preserve">and site 2B </w:t>
      </w:r>
      <w:r w:rsidRPr="00D56866">
        <w:rPr>
          <w:rFonts w:ascii="Times New Roman" w:hAnsi="Times New Roman" w:cs="Times New Roman"/>
        </w:rPr>
        <w:t xml:space="preserve">was </w:t>
      </w:r>
      <w:r w:rsidR="0032773F" w:rsidRPr="00D56866">
        <w:rPr>
          <w:rFonts w:ascii="Times New Roman" w:hAnsi="Times New Roman" w:cs="Times New Roman"/>
        </w:rPr>
        <w:t xml:space="preserve">in deeper water than the other reef flat sites, which limits </w:t>
      </w:r>
      <w:proofErr w:type="spellStart"/>
      <w:r w:rsidR="0032773F" w:rsidRPr="00D56866">
        <w:rPr>
          <w:rFonts w:ascii="Times New Roman" w:hAnsi="Times New Roman" w:cs="Times New Roman"/>
        </w:rPr>
        <w:t>resuspension</w:t>
      </w:r>
      <w:proofErr w:type="spellEnd"/>
      <w:r w:rsidR="0032773F" w:rsidRPr="00D56866">
        <w:rPr>
          <w:rFonts w:ascii="Times New Roman" w:hAnsi="Times New Roman" w:cs="Times New Roman"/>
        </w:rPr>
        <w:t>. Site 2B</w:t>
      </w:r>
      <w:r w:rsidR="003F47DF" w:rsidRPr="00D56866">
        <w:rPr>
          <w:rFonts w:ascii="Times New Roman" w:hAnsi="Times New Roman" w:cs="Times New Roman"/>
        </w:rPr>
        <w:t xml:space="preserve"> also</w:t>
      </w:r>
      <w:r w:rsidR="0032773F" w:rsidRPr="00D56866">
        <w:rPr>
          <w:rFonts w:ascii="Times New Roman" w:hAnsi="Times New Roman" w:cs="Times New Roman"/>
        </w:rPr>
        <w:t xml:space="preserve"> lies on coral rubble with </w:t>
      </w:r>
      <w:del w:id="760" w:author="Curt Storlazzi" w:date="2020-12-14T14:10:00Z">
        <w:r w:rsidR="0032773F" w:rsidRPr="00D56866" w:rsidDel="006D74D1">
          <w:rPr>
            <w:rFonts w:ascii="Times New Roman" w:hAnsi="Times New Roman" w:cs="Times New Roman"/>
          </w:rPr>
          <w:delText xml:space="preserve">very </w:delText>
        </w:r>
      </w:del>
      <w:r w:rsidR="0032773F" w:rsidRPr="00D56866">
        <w:rPr>
          <w:rFonts w:ascii="Times New Roman" w:hAnsi="Times New Roman" w:cs="Times New Roman"/>
        </w:rPr>
        <w:t xml:space="preserve">little sediment near the sediment trap, and results suggest that if any carbonate </w:t>
      </w:r>
      <w:r w:rsidR="0032773F" w:rsidRPr="00D56866">
        <w:rPr>
          <w:rFonts w:ascii="Times New Roman" w:hAnsi="Times New Roman" w:cs="Times New Roman"/>
        </w:rPr>
        <w:lastRenderedPageBreak/>
        <w:t xml:space="preserve">sediment is transported across the shallow reef flat, </w:t>
      </w:r>
      <w:r w:rsidR="00DC04C0" w:rsidRPr="00D56866">
        <w:rPr>
          <w:rFonts w:ascii="Times New Roman" w:hAnsi="Times New Roman" w:cs="Times New Roman"/>
        </w:rPr>
        <w:t>(e.g.,</w:t>
      </w:r>
      <w:r w:rsidR="0032773F" w:rsidRPr="00D56866">
        <w:rPr>
          <w:rFonts w:ascii="Times New Roman" w:hAnsi="Times New Roman" w:cs="Times New Roman"/>
        </w:rPr>
        <w:t xml:space="preserve"> </w:t>
      </w:r>
      <w:r w:rsidR="00DC04C0" w:rsidRPr="00D56866">
        <w:rPr>
          <w:rFonts w:ascii="Times New Roman" w:hAnsi="Times New Roman" w:cs="Times New Roman"/>
        </w:rPr>
        <w:t xml:space="preserve">sites </w:t>
      </w:r>
      <w:r w:rsidR="0032773F" w:rsidRPr="00D56866">
        <w:rPr>
          <w:rFonts w:ascii="Times New Roman" w:hAnsi="Times New Roman" w:cs="Times New Roman"/>
        </w:rPr>
        <w:t>3A and 3B</w:t>
      </w:r>
      <w:r w:rsidR="00DC04C0" w:rsidRPr="00D56866">
        <w:rPr>
          <w:rFonts w:ascii="Times New Roman" w:hAnsi="Times New Roman" w:cs="Times New Roman"/>
        </w:rPr>
        <w:t>)</w:t>
      </w:r>
      <w:r w:rsidR="0032773F" w:rsidRPr="00D56866">
        <w:rPr>
          <w:rFonts w:ascii="Times New Roman" w:hAnsi="Times New Roman" w:cs="Times New Roman"/>
        </w:rPr>
        <w:t>, it is deposited as the flow enters the deeper, back reef pools and currents slow</w:t>
      </w:r>
      <w:r w:rsidR="003F47DF" w:rsidRPr="00D56866">
        <w:rPr>
          <w:rFonts w:ascii="Times New Roman" w:hAnsi="Times New Roman" w:cs="Times New Roman"/>
        </w:rPr>
        <w:t xml:space="preserve"> </w:t>
      </w:r>
      <w:r w:rsidR="003F47DF" w:rsidRPr="00D56866">
        <w:rPr>
          <w:rFonts w:ascii="Times New Roman" w:hAnsi="Times New Roman" w:cs="Times New Roman"/>
        </w:rPr>
        <w:fldChar w:fldCharType="begin" w:fldLock="1"/>
      </w:r>
      <w:r w:rsidR="00800AD6" w:rsidRPr="00D568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003F47DF" w:rsidRPr="00D56866">
        <w:rPr>
          <w:rFonts w:ascii="Times New Roman" w:hAnsi="Times New Roman" w:cs="Times New Roman"/>
        </w:rPr>
        <w:fldChar w:fldCharType="separate"/>
      </w:r>
      <w:r w:rsidR="003F47DF" w:rsidRPr="00D56866">
        <w:rPr>
          <w:rFonts w:ascii="Times New Roman" w:hAnsi="Times New Roman" w:cs="Times New Roman"/>
          <w:noProof/>
        </w:rPr>
        <w:t>(Storlazzi et al., 2018)</w:t>
      </w:r>
      <w:r w:rsidR="003F47DF" w:rsidRPr="00D56866">
        <w:rPr>
          <w:rFonts w:ascii="Times New Roman" w:hAnsi="Times New Roman" w:cs="Times New Roman"/>
        </w:rPr>
        <w:fldChar w:fldCharType="end"/>
      </w:r>
      <w:r w:rsidR="0032773F" w:rsidRPr="006B1631">
        <w:rPr>
          <w:rFonts w:ascii="Times New Roman" w:hAnsi="Times New Roman" w:cs="Times New Roman"/>
        </w:rPr>
        <w:t xml:space="preserve">. </w:t>
      </w:r>
      <w:r w:rsidR="003F47DF" w:rsidRPr="00D56866">
        <w:rPr>
          <w:rFonts w:ascii="Times New Roman" w:hAnsi="Times New Roman" w:cs="Times New Roman"/>
        </w:rPr>
        <w:t>Fore</w:t>
      </w:r>
      <w:ins w:id="761" w:author="Curt Storlazzi" w:date="2020-12-14T14:10:00Z">
        <w:r w:rsidR="006D74D1">
          <w:rPr>
            <w:rFonts w:ascii="Times New Roman" w:hAnsi="Times New Roman" w:cs="Times New Roman"/>
          </w:rPr>
          <w:t xml:space="preserve"> </w:t>
        </w:r>
      </w:ins>
      <w:r w:rsidR="003F47DF" w:rsidRPr="00D56866">
        <w:rPr>
          <w:rFonts w:ascii="Times New Roman" w:hAnsi="Times New Roman" w:cs="Times New Roman"/>
        </w:rPr>
        <w:t>reef s</w:t>
      </w:r>
      <w:r w:rsidR="0032773F" w:rsidRPr="00D56866">
        <w:rPr>
          <w:rFonts w:ascii="Times New Roman" w:hAnsi="Times New Roman" w:cs="Times New Roman"/>
        </w:rPr>
        <w:t xml:space="preserve">ite 3C </w:t>
      </w:r>
      <w:r w:rsidR="00DC04C0" w:rsidRPr="00D56866">
        <w:rPr>
          <w:rFonts w:ascii="Times New Roman" w:hAnsi="Times New Roman" w:cs="Times New Roman"/>
        </w:rPr>
        <w:t xml:space="preserve">was </w:t>
      </w:r>
      <w:r w:rsidR="0032773F" w:rsidRPr="00D56866">
        <w:rPr>
          <w:rFonts w:ascii="Times New Roman" w:hAnsi="Times New Roman" w:cs="Times New Roman"/>
        </w:rPr>
        <w:t xml:space="preserve">the </w:t>
      </w:r>
      <w:r w:rsidR="00DC04C0" w:rsidRPr="00D56866">
        <w:rPr>
          <w:rFonts w:ascii="Times New Roman" w:hAnsi="Times New Roman" w:cs="Times New Roman"/>
        </w:rPr>
        <w:t xml:space="preserve">farthest </w:t>
      </w:r>
      <w:r w:rsidR="0032773F" w:rsidRPr="00D56866">
        <w:rPr>
          <w:rFonts w:ascii="Times New Roman" w:hAnsi="Times New Roman" w:cs="Times New Roman"/>
        </w:rPr>
        <w:t xml:space="preserve">from the stream outlet, which </w:t>
      </w:r>
      <w:r w:rsidR="00DC04C0" w:rsidRPr="00D56866">
        <w:rPr>
          <w:rFonts w:ascii="Times New Roman" w:hAnsi="Times New Roman" w:cs="Times New Roman"/>
        </w:rPr>
        <w:t xml:space="preserve">limited </w:t>
      </w:r>
      <w:proofErr w:type="spellStart"/>
      <w:r w:rsidR="0032773F" w:rsidRPr="00D56866">
        <w:rPr>
          <w:rFonts w:ascii="Times New Roman" w:hAnsi="Times New Roman" w:cs="Times New Roman"/>
        </w:rPr>
        <w:t>terrigenous</w:t>
      </w:r>
      <w:proofErr w:type="spellEnd"/>
      <w:r w:rsidR="0032773F" w:rsidRPr="00D56866">
        <w:rPr>
          <w:rFonts w:ascii="Times New Roman" w:hAnsi="Times New Roman" w:cs="Times New Roman"/>
        </w:rPr>
        <w:t xml:space="preserve"> sediment exposure, </w:t>
      </w:r>
      <w:ins w:id="762" w:author="Geography" w:date="2020-12-10T10:56:00Z">
        <w:r w:rsidR="000A4028" w:rsidRPr="00D56866">
          <w:rPr>
            <w:rFonts w:ascii="Times New Roman" w:hAnsi="Times New Roman" w:cs="Times New Roman"/>
          </w:rPr>
          <w:t xml:space="preserve">was </w:t>
        </w:r>
      </w:ins>
      <w:r w:rsidR="0032773F" w:rsidRPr="00D56866">
        <w:rPr>
          <w:rFonts w:ascii="Times New Roman" w:hAnsi="Times New Roman" w:cs="Times New Roman"/>
        </w:rPr>
        <w:t xml:space="preserve">up-current of the reef flat, which limits carbonate sediment availability, and </w:t>
      </w:r>
      <w:ins w:id="763" w:author="Geography" w:date="2020-12-10T10:56:00Z">
        <w:r w:rsidR="000A4028" w:rsidRPr="00D56866">
          <w:rPr>
            <w:rFonts w:ascii="Times New Roman" w:hAnsi="Times New Roman" w:cs="Times New Roman"/>
          </w:rPr>
          <w:t xml:space="preserve">was </w:t>
        </w:r>
      </w:ins>
      <w:r w:rsidR="0032773F" w:rsidRPr="00D56866">
        <w:rPr>
          <w:rFonts w:ascii="Times New Roman" w:hAnsi="Times New Roman" w:cs="Times New Roman"/>
        </w:rPr>
        <w:t xml:space="preserve">most exposed to wave energy, so </w:t>
      </w:r>
      <w:del w:id="764" w:author="Geography" w:date="2020-12-10T10:56:00Z">
        <w:r w:rsidR="0032773F" w:rsidRPr="00D56866" w:rsidDel="000A4028">
          <w:rPr>
            <w:rFonts w:ascii="Times New Roman" w:hAnsi="Times New Roman" w:cs="Times New Roman"/>
          </w:rPr>
          <w:delText xml:space="preserve">unsurprisingly, collected </w:delText>
        </w:r>
      </w:del>
      <w:r w:rsidR="0032773F" w:rsidRPr="00D56866">
        <w:rPr>
          <w:rFonts w:ascii="Times New Roman" w:hAnsi="Times New Roman" w:cs="Times New Roman"/>
        </w:rPr>
        <w:t xml:space="preserve">sediment </w:t>
      </w:r>
      <w:ins w:id="765" w:author="Geography" w:date="2020-12-10T10:56:00Z">
        <w:r w:rsidR="000A4028" w:rsidRPr="00D56866">
          <w:rPr>
            <w:rFonts w:ascii="Times New Roman" w:hAnsi="Times New Roman" w:cs="Times New Roman"/>
          </w:rPr>
          <w:t xml:space="preserve">accumulation on pods </w:t>
        </w:r>
      </w:ins>
      <w:r w:rsidR="0032773F" w:rsidRPr="00D56866">
        <w:rPr>
          <w:rFonts w:ascii="Times New Roman" w:hAnsi="Times New Roman" w:cs="Times New Roman"/>
        </w:rPr>
        <w:t>was nearly zero for most periods</w:t>
      </w:r>
      <w:r w:rsidR="003F47DF" w:rsidRPr="00D56866">
        <w:rPr>
          <w:rFonts w:ascii="Times New Roman" w:hAnsi="Times New Roman" w:cs="Times New Roman"/>
        </w:rPr>
        <w:t xml:space="preserve"> at that site</w:t>
      </w:r>
      <w:r w:rsidR="0032773F" w:rsidRPr="00D56866">
        <w:rPr>
          <w:rFonts w:ascii="Times New Roman" w:hAnsi="Times New Roman" w:cs="Times New Roman"/>
        </w:rPr>
        <w:t>.</w:t>
      </w:r>
    </w:p>
    <w:p w14:paraId="5E077275" w14:textId="410F6914" w:rsidR="003F47DF" w:rsidRPr="00D56866" w:rsidRDefault="00AE13A5" w:rsidP="00AE13A5">
      <w:pPr>
        <w:spacing w:after="0"/>
        <w:ind w:firstLine="720"/>
        <w:rPr>
          <w:rFonts w:ascii="Times New Roman" w:hAnsi="Times New Roman" w:cs="Times New Roman"/>
          <w:noProof/>
        </w:rPr>
      </w:pPr>
      <w:r w:rsidRPr="00D56866">
        <w:rPr>
          <w:rFonts w:ascii="Times New Roman" w:hAnsi="Times New Roman" w:cs="Times New Roman"/>
          <w:noProof/>
        </w:rPr>
        <w:t xml:space="preserve">Sediment accumulation on </w:t>
      </w:r>
      <w:del w:id="766" w:author="Geography" w:date="2020-12-10T10:56:00Z">
        <w:r w:rsidR="003F47DF" w:rsidRPr="00D56866" w:rsidDel="000A4028">
          <w:rPr>
            <w:rFonts w:ascii="Times New Roman" w:hAnsi="Times New Roman" w:cs="Times New Roman"/>
            <w:noProof/>
          </w:rPr>
          <w:delText>SedPods</w:delText>
        </w:r>
        <w:r w:rsidRPr="00D56866" w:rsidDel="000A4028">
          <w:rPr>
            <w:rFonts w:ascii="Times New Roman" w:hAnsi="Times New Roman" w:cs="Times New Roman"/>
            <w:noProof/>
          </w:rPr>
          <w:delText xml:space="preserve"> </w:delText>
        </w:r>
      </w:del>
      <w:ins w:id="767" w:author="Geography" w:date="2020-12-10T10:56:00Z">
        <w:r w:rsidR="000A4028" w:rsidRPr="00D56866">
          <w:rPr>
            <w:rFonts w:ascii="Times New Roman" w:hAnsi="Times New Roman" w:cs="Times New Roman"/>
            <w:noProof/>
          </w:rPr>
          <w:t xml:space="preserve">pods </w:t>
        </w:r>
      </w:ins>
      <w:r w:rsidRPr="00D56866">
        <w:rPr>
          <w:rFonts w:ascii="Times New Roman" w:hAnsi="Times New Roman" w:cs="Times New Roman"/>
          <w:noProof/>
        </w:rPr>
        <w:t>was expected to be highe</w:t>
      </w:r>
      <w:r w:rsidR="00BC3727" w:rsidRPr="00D56866">
        <w:rPr>
          <w:rFonts w:ascii="Times New Roman" w:hAnsi="Times New Roman" w:cs="Times New Roman"/>
          <w:noProof/>
        </w:rPr>
        <w:t>r</w:t>
      </w:r>
      <w:r w:rsidRPr="00D56866">
        <w:rPr>
          <w:rFonts w:ascii="Times New Roman" w:hAnsi="Times New Roman" w:cs="Times New Roman"/>
          <w:noProof/>
        </w:rPr>
        <w:t xml:space="preserve"> during low </w:t>
      </w:r>
      <w:r w:rsidR="00571960" w:rsidRPr="00D56866">
        <w:rPr>
          <w:rFonts w:ascii="Times New Roman" w:hAnsi="Times New Roman" w:cs="Times New Roman"/>
          <w:i/>
          <w:noProof/>
        </w:rPr>
        <w:t xml:space="preserve">Hmean </w:t>
      </w:r>
      <w:r w:rsidRPr="00D56866">
        <w:rPr>
          <w:rFonts w:ascii="Times New Roman" w:hAnsi="Times New Roman" w:cs="Times New Roman"/>
          <w:noProof/>
        </w:rPr>
        <w:t xml:space="preserve">due to lower removal rates. </w:t>
      </w:r>
      <w:r w:rsidR="003F47DF" w:rsidRPr="00D56866">
        <w:rPr>
          <w:rFonts w:ascii="Times New Roman" w:hAnsi="Times New Roman" w:cs="Times New Roman"/>
          <w:noProof/>
        </w:rPr>
        <w:t>Indeed, t</w:t>
      </w:r>
      <w:r w:rsidRPr="00D56866">
        <w:rPr>
          <w:rFonts w:ascii="Times New Roman" w:hAnsi="Times New Roman" w:cs="Times New Roman"/>
        </w:rPr>
        <w:t xml:space="preserve">he negative correlations between total sediment accumulation and </w:t>
      </w:r>
      <w:r w:rsidR="00571960" w:rsidRPr="00D56866">
        <w:rPr>
          <w:rFonts w:ascii="Times New Roman" w:hAnsi="Times New Roman" w:cs="Times New Roman"/>
          <w:i/>
          <w:noProof/>
        </w:rPr>
        <w:t xml:space="preserve">Hmean </w:t>
      </w:r>
      <w:r w:rsidRPr="00D56866">
        <w:rPr>
          <w:rFonts w:ascii="Times New Roman" w:hAnsi="Times New Roman" w:cs="Times New Roman"/>
        </w:rPr>
        <w:t xml:space="preserve">at energetic reef crest sites on the northern (site 1B) and southern reefs (site 3B) indicates sediment was removed or deposition was prevented by active hydrodynamic conditions. </w:t>
      </w:r>
      <w:r w:rsidRPr="00D56866">
        <w:rPr>
          <w:rFonts w:ascii="Times New Roman" w:hAnsi="Times New Roman" w:cs="Times New Roman"/>
          <w:noProof/>
        </w:rPr>
        <w:t xml:space="preserve">Though </w:t>
      </w:r>
      <w:r w:rsidR="00BC3727" w:rsidRPr="00D56866">
        <w:rPr>
          <w:rFonts w:ascii="Times New Roman" w:hAnsi="Times New Roman" w:cs="Times New Roman"/>
          <w:noProof/>
        </w:rPr>
        <w:t xml:space="preserve">negative correlations between accumulation on </w:t>
      </w:r>
      <w:del w:id="768" w:author="Curt Storlazzi" w:date="2020-12-14T14:10:00Z">
        <w:r w:rsidR="003F47DF" w:rsidRPr="00D56866" w:rsidDel="00532E50">
          <w:rPr>
            <w:rFonts w:ascii="Times New Roman" w:hAnsi="Times New Roman" w:cs="Times New Roman"/>
            <w:noProof/>
          </w:rPr>
          <w:delText xml:space="preserve">SedPods </w:delText>
        </w:r>
      </w:del>
      <w:ins w:id="769" w:author="Curt Storlazzi" w:date="2020-12-14T14:10:00Z">
        <w:r w:rsidR="00532E50">
          <w:rPr>
            <w:rFonts w:ascii="Times New Roman" w:hAnsi="Times New Roman" w:cs="Times New Roman"/>
            <w:noProof/>
          </w:rPr>
          <w:t>p</w:t>
        </w:r>
        <w:r w:rsidR="00532E50" w:rsidRPr="00D56866">
          <w:rPr>
            <w:rFonts w:ascii="Times New Roman" w:hAnsi="Times New Roman" w:cs="Times New Roman"/>
            <w:noProof/>
          </w:rPr>
          <w:t xml:space="preserve">ods </w:t>
        </w:r>
      </w:ins>
      <w:r w:rsidR="00BC3727" w:rsidRPr="00D56866">
        <w:rPr>
          <w:rFonts w:ascii="Times New Roman" w:hAnsi="Times New Roman" w:cs="Times New Roman"/>
          <w:noProof/>
        </w:rPr>
        <w:t xml:space="preserve">and </w:t>
      </w:r>
      <w:r w:rsidR="00571960" w:rsidRPr="00D56866">
        <w:rPr>
          <w:rFonts w:ascii="Times New Roman" w:hAnsi="Times New Roman" w:cs="Times New Roman"/>
          <w:i/>
          <w:noProof/>
        </w:rPr>
        <w:t>Hmean</w:t>
      </w:r>
      <w:r w:rsidR="00BC3727" w:rsidRPr="00D56866">
        <w:rPr>
          <w:rFonts w:ascii="Times New Roman" w:hAnsi="Times New Roman" w:cs="Times New Roman"/>
          <w:noProof/>
        </w:rPr>
        <w:t xml:space="preserve"> were not significant at all sites, </w:t>
      </w:r>
      <w:r w:rsidR="003F47DF" w:rsidRPr="00D56866">
        <w:rPr>
          <w:rFonts w:ascii="Times New Roman" w:hAnsi="Times New Roman" w:cs="Times New Roman"/>
          <w:noProof/>
        </w:rPr>
        <w:t xml:space="preserve">the </w:t>
      </w:r>
      <w:r w:rsidRPr="00D56866">
        <w:rPr>
          <w:rFonts w:ascii="Times New Roman" w:hAnsi="Times New Roman" w:cs="Times New Roman"/>
          <w:noProof/>
        </w:rPr>
        <w:t xml:space="preserve">highest sediment accumulation on </w:t>
      </w:r>
      <w:del w:id="770" w:author="Curt Storlazzi" w:date="2020-12-14T14:10:00Z">
        <w:r w:rsidR="003F47DF" w:rsidRPr="00D56866" w:rsidDel="00532E50">
          <w:rPr>
            <w:rFonts w:ascii="Times New Roman" w:hAnsi="Times New Roman" w:cs="Times New Roman"/>
            <w:noProof/>
          </w:rPr>
          <w:delText>SedPods</w:delText>
        </w:r>
        <w:r w:rsidRPr="00D56866" w:rsidDel="00532E50">
          <w:rPr>
            <w:rFonts w:ascii="Times New Roman" w:hAnsi="Times New Roman" w:cs="Times New Roman"/>
            <w:noProof/>
          </w:rPr>
          <w:delText xml:space="preserve"> </w:delText>
        </w:r>
      </w:del>
      <w:ins w:id="771" w:author="Curt Storlazzi" w:date="2020-12-14T14:10:00Z">
        <w:r w:rsidR="00532E50">
          <w:rPr>
            <w:rFonts w:ascii="Times New Roman" w:hAnsi="Times New Roman" w:cs="Times New Roman"/>
            <w:noProof/>
          </w:rPr>
          <w:t>p</w:t>
        </w:r>
        <w:r w:rsidR="00532E50" w:rsidRPr="00D56866">
          <w:rPr>
            <w:rFonts w:ascii="Times New Roman" w:hAnsi="Times New Roman" w:cs="Times New Roman"/>
            <w:noProof/>
          </w:rPr>
          <w:t xml:space="preserve">ods </w:t>
        </w:r>
      </w:ins>
      <w:r w:rsidRPr="00D56866">
        <w:rPr>
          <w:rFonts w:ascii="Times New Roman" w:hAnsi="Times New Roman" w:cs="Times New Roman"/>
          <w:noProof/>
        </w:rPr>
        <w:t xml:space="preserve">coincided with </w:t>
      </w:r>
      <w:r w:rsidR="003F47DF" w:rsidRPr="00D56866">
        <w:rPr>
          <w:rFonts w:ascii="Times New Roman" w:hAnsi="Times New Roman" w:cs="Times New Roman"/>
          <w:noProof/>
        </w:rPr>
        <w:t xml:space="preserve">average </w:t>
      </w:r>
      <w:r w:rsidR="003F47DF" w:rsidRPr="00D56866">
        <w:rPr>
          <w:rFonts w:ascii="Times New Roman" w:hAnsi="Times New Roman" w:cs="Times New Roman"/>
          <w:i/>
          <w:iCs/>
          <w:noProof/>
        </w:rPr>
        <w:t>SSY</w:t>
      </w:r>
      <w:r w:rsidR="003F47DF" w:rsidRPr="00D56866">
        <w:rPr>
          <w:rFonts w:ascii="Times New Roman" w:hAnsi="Times New Roman" w:cs="Times New Roman"/>
          <w:noProof/>
        </w:rPr>
        <w:t xml:space="preserve"> but </w:t>
      </w:r>
      <w:r w:rsidRPr="00D56866">
        <w:rPr>
          <w:rFonts w:ascii="Times New Roman" w:hAnsi="Times New Roman" w:cs="Times New Roman"/>
          <w:noProof/>
        </w:rPr>
        <w:t xml:space="preserve">low </w:t>
      </w:r>
      <w:r w:rsidR="00571960" w:rsidRPr="00D56866">
        <w:rPr>
          <w:rFonts w:ascii="Times New Roman" w:hAnsi="Times New Roman" w:cs="Times New Roman"/>
          <w:i/>
          <w:noProof/>
        </w:rPr>
        <w:t>Hmean</w:t>
      </w:r>
      <w:r w:rsidRPr="00D56866">
        <w:rPr>
          <w:rFonts w:ascii="Times New Roman" w:hAnsi="Times New Roman" w:cs="Times New Roman"/>
          <w:noProof/>
        </w:rPr>
        <w:t xml:space="preserve"> in Nove</w:t>
      </w:r>
      <w:r w:rsidR="003F47DF" w:rsidRPr="00D56866">
        <w:rPr>
          <w:rFonts w:ascii="Times New Roman" w:hAnsi="Times New Roman" w:cs="Times New Roman"/>
          <w:noProof/>
        </w:rPr>
        <w:t>m</w:t>
      </w:r>
      <w:r w:rsidRPr="00D56866">
        <w:rPr>
          <w:rFonts w:ascii="Times New Roman" w:hAnsi="Times New Roman" w:cs="Times New Roman"/>
          <w:noProof/>
        </w:rPr>
        <w:t xml:space="preserve">ber 2014, </w:t>
      </w:r>
      <w:del w:id="772" w:author="Curt Storlazzi" w:date="2020-12-14T14:10:00Z">
        <w:r w:rsidRPr="00D56866" w:rsidDel="00532E50">
          <w:rPr>
            <w:rFonts w:ascii="Times New Roman" w:hAnsi="Times New Roman" w:cs="Times New Roman"/>
            <w:noProof/>
          </w:rPr>
          <w:delText xml:space="preserve">suggesting </w:delText>
        </w:r>
      </w:del>
      <w:ins w:id="773" w:author="Curt Storlazzi" w:date="2020-12-14T14:10:00Z">
        <w:r w:rsidR="00532E50">
          <w:rPr>
            <w:rFonts w:ascii="Times New Roman" w:hAnsi="Times New Roman" w:cs="Times New Roman"/>
            <w:noProof/>
          </w:rPr>
          <w:t>indica</w:t>
        </w:r>
        <w:r w:rsidR="00532E50" w:rsidRPr="00D56866">
          <w:rPr>
            <w:rFonts w:ascii="Times New Roman" w:hAnsi="Times New Roman" w:cs="Times New Roman"/>
            <w:noProof/>
          </w:rPr>
          <w:t xml:space="preserve">ting </w:t>
        </w:r>
      </w:ins>
      <w:r w:rsidRPr="00D56866">
        <w:rPr>
          <w:rFonts w:ascii="Times New Roman" w:hAnsi="Times New Roman" w:cs="Times New Roman"/>
          <w:noProof/>
        </w:rPr>
        <w:t xml:space="preserve">low removal rates during </w:t>
      </w:r>
      <w:ins w:id="774" w:author="Geography" w:date="2020-12-10T11:06:00Z">
        <w:r w:rsidR="00231C01" w:rsidRPr="00D56866">
          <w:rPr>
            <w:rFonts w:ascii="Times New Roman" w:hAnsi="Times New Roman" w:cs="Times New Roman"/>
            <w:noProof/>
          </w:rPr>
          <w:t>low-wave periods</w:t>
        </w:r>
      </w:ins>
      <w:del w:id="775" w:author="Geography" w:date="2020-12-10T11:06:00Z">
        <w:r w:rsidRPr="00D56866" w:rsidDel="00231C01">
          <w:rPr>
            <w:rFonts w:ascii="Times New Roman" w:hAnsi="Times New Roman" w:cs="Times New Roman"/>
            <w:noProof/>
          </w:rPr>
          <w:delText>this quiescent period</w:delText>
        </w:r>
      </w:del>
      <w:r w:rsidRPr="00D56866">
        <w:rPr>
          <w:rFonts w:ascii="Times New Roman" w:hAnsi="Times New Roman" w:cs="Times New Roman"/>
          <w:noProof/>
        </w:rPr>
        <w:t>.</w:t>
      </w:r>
      <w:r w:rsidR="000D0D1F" w:rsidRPr="00D56866">
        <w:rPr>
          <w:rFonts w:ascii="Times New Roman" w:hAnsi="Times New Roman" w:cs="Times New Roman"/>
          <w:noProof/>
        </w:rPr>
        <w:t xml:space="preserve"> </w:t>
      </w:r>
    </w:p>
    <w:p w14:paraId="3C1AAF66" w14:textId="13D2D845" w:rsidR="00AE13A5" w:rsidRPr="00D56866" w:rsidRDefault="000D0D1F" w:rsidP="00AE13A5">
      <w:pPr>
        <w:spacing w:after="0"/>
        <w:ind w:firstLine="720"/>
        <w:rPr>
          <w:rFonts w:ascii="Times New Roman" w:hAnsi="Times New Roman" w:cs="Times New Roman"/>
        </w:rPr>
      </w:pPr>
      <w:r w:rsidRPr="00D56866">
        <w:rPr>
          <w:rFonts w:ascii="Times New Roman" w:hAnsi="Times New Roman" w:cs="Times New Roman"/>
        </w:rPr>
        <w:t xml:space="preserve">Higher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accumulation on the northern reef was caused by relatively </w:t>
      </w:r>
      <w:del w:id="776" w:author="Geography" w:date="2020-12-10T11:06:00Z">
        <w:r w:rsidRPr="00D56866" w:rsidDel="00231C01">
          <w:rPr>
            <w:rFonts w:ascii="Times New Roman" w:hAnsi="Times New Roman" w:cs="Times New Roman"/>
          </w:rPr>
          <w:delText xml:space="preserve">quiescent hydrodynamic conditions </w:delText>
        </w:r>
      </w:del>
      <w:ins w:id="777" w:author="Geography" w:date="2020-12-10T11:06:00Z">
        <w:r w:rsidR="00231C01" w:rsidRPr="00D56866">
          <w:rPr>
            <w:rFonts w:ascii="Times New Roman" w:hAnsi="Times New Roman" w:cs="Times New Roman"/>
          </w:rPr>
          <w:t>low</w:t>
        </w:r>
      </w:ins>
      <w:ins w:id="778" w:author="Geography" w:date="2020-12-10T11:07:00Z">
        <w:r w:rsidR="00231C01" w:rsidRPr="00D56866">
          <w:rPr>
            <w:rFonts w:ascii="Times New Roman" w:hAnsi="Times New Roman" w:cs="Times New Roman"/>
          </w:rPr>
          <w:t xml:space="preserve"> flow </w:t>
        </w:r>
        <w:del w:id="779" w:author="Curt Storlazzi" w:date="2020-12-14T14:11:00Z">
          <w:r w:rsidR="00231C01" w:rsidRPr="00D56866" w:rsidDel="00C00839">
            <w:rPr>
              <w:rFonts w:ascii="Times New Roman" w:hAnsi="Times New Roman" w:cs="Times New Roman"/>
            </w:rPr>
            <w:delText>velocities</w:delText>
          </w:r>
        </w:del>
      </w:ins>
      <w:ins w:id="780" w:author="Curt Storlazzi" w:date="2020-12-14T14:11:00Z">
        <w:r w:rsidR="00C00839">
          <w:rPr>
            <w:rFonts w:ascii="Times New Roman" w:hAnsi="Times New Roman" w:cs="Times New Roman"/>
          </w:rPr>
          <w:t>speeds</w:t>
        </w:r>
      </w:ins>
      <w:ins w:id="781" w:author="Geography" w:date="2020-12-10T11:07:00Z">
        <w:r w:rsidR="00231C01" w:rsidRPr="00D56866">
          <w:rPr>
            <w:rFonts w:ascii="Times New Roman" w:hAnsi="Times New Roman" w:cs="Times New Roman"/>
          </w:rPr>
          <w:t xml:space="preserve"> </w:t>
        </w:r>
      </w:ins>
      <w:r w:rsidRPr="00D56866">
        <w:rPr>
          <w:rFonts w:ascii="Times New Roman" w:hAnsi="Times New Roman" w:cs="Times New Roman"/>
        </w:rPr>
        <w:t xml:space="preserve">compared to the southern </w:t>
      </w:r>
      <w:commentRangeStart w:id="782"/>
      <w:r w:rsidRPr="00D56866">
        <w:rPr>
          <w:rFonts w:ascii="Times New Roman" w:hAnsi="Times New Roman" w:cs="Times New Roman"/>
        </w:rPr>
        <w:t xml:space="preserve">reef, </w:t>
      </w:r>
      <w:commentRangeEnd w:id="782"/>
      <w:r w:rsidR="00231C01" w:rsidRPr="000A7C3D">
        <w:rPr>
          <w:rStyle w:val="CommentReference"/>
          <w:rFonts w:ascii="Times New Roman" w:hAnsi="Times New Roman" w:cs="Times New Roman"/>
        </w:rPr>
        <w:commentReference w:id="782"/>
      </w:r>
      <w:r w:rsidRPr="006B1631">
        <w:rPr>
          <w:rFonts w:ascii="Times New Roman" w:hAnsi="Times New Roman" w:cs="Times New Roman"/>
        </w:rPr>
        <w:t xml:space="preserve">and the configuration of sediment input from the stream </w:t>
      </w:r>
      <w:del w:id="783" w:author="Curt Storlazzi" w:date="2020-12-14T14:11:00Z">
        <w:r w:rsidRPr="006B1631" w:rsidDel="00C00839">
          <w:rPr>
            <w:rFonts w:ascii="Times New Roman" w:hAnsi="Times New Roman" w:cs="Times New Roman"/>
          </w:rPr>
          <w:delText xml:space="preserve">and </w:delText>
        </w:r>
      </w:del>
      <w:ins w:id="784" w:author="Curt Storlazzi" w:date="2020-12-14T14:11:00Z">
        <w:r w:rsidR="00C00839">
          <w:rPr>
            <w:rFonts w:ascii="Times New Roman" w:hAnsi="Times New Roman" w:cs="Times New Roman"/>
          </w:rPr>
          <w:t>relative to</w:t>
        </w:r>
        <w:r w:rsidR="00C00839" w:rsidRPr="006B1631">
          <w:rPr>
            <w:rFonts w:ascii="Times New Roman" w:hAnsi="Times New Roman" w:cs="Times New Roman"/>
          </w:rPr>
          <w:t xml:space="preserve"> </w:t>
        </w:r>
      </w:ins>
      <w:r w:rsidRPr="006B1631">
        <w:rPr>
          <w:rFonts w:ascii="Times New Roman" w:hAnsi="Times New Roman" w:cs="Times New Roman"/>
        </w:rPr>
        <w:t>water circulation patterns that directed sediment plumes over the northern reef and channel</w:t>
      </w:r>
      <w:r w:rsidR="003F47DF" w:rsidRPr="00D56866">
        <w:rPr>
          <w:rFonts w:ascii="Times New Roman" w:hAnsi="Times New Roman" w:cs="Times New Roman"/>
        </w:rPr>
        <w:t xml:space="preserve"> </w:t>
      </w:r>
      <w:r w:rsidR="003F47DF" w:rsidRPr="00D56866">
        <w:rPr>
          <w:rFonts w:ascii="Times New Roman" w:hAnsi="Times New Roman" w:cs="Times New Roman"/>
        </w:rPr>
        <w:fldChar w:fldCharType="begin" w:fldLock="1"/>
      </w:r>
      <w:r w:rsidR="00800AD6" w:rsidRPr="00D568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003F47DF" w:rsidRPr="00D56866">
        <w:rPr>
          <w:rFonts w:ascii="Times New Roman" w:hAnsi="Times New Roman" w:cs="Times New Roman"/>
        </w:rPr>
        <w:fldChar w:fldCharType="separate"/>
      </w:r>
      <w:r w:rsidR="003F47DF" w:rsidRPr="00D56866">
        <w:rPr>
          <w:rFonts w:ascii="Times New Roman" w:hAnsi="Times New Roman" w:cs="Times New Roman"/>
          <w:noProof/>
        </w:rPr>
        <w:t>(Storlazzi et al., 2018)</w:t>
      </w:r>
      <w:r w:rsidR="003F47DF" w:rsidRPr="00D56866">
        <w:rPr>
          <w:rFonts w:ascii="Times New Roman" w:hAnsi="Times New Roman" w:cs="Times New Roman"/>
        </w:rPr>
        <w:fldChar w:fldCharType="end"/>
      </w:r>
      <w:r w:rsidRPr="006B1631">
        <w:rPr>
          <w:rFonts w:ascii="Times New Roman" w:hAnsi="Times New Roman" w:cs="Times New Roman"/>
        </w:rPr>
        <w:t xml:space="preserve">. </w:t>
      </w:r>
      <w:proofErr w:type="spellStart"/>
      <w:r w:rsidR="00AE13A5" w:rsidRPr="00D56866">
        <w:rPr>
          <w:rFonts w:ascii="Times New Roman" w:hAnsi="Times New Roman" w:cs="Times New Roman"/>
        </w:rPr>
        <w:t>Terrigenous</w:t>
      </w:r>
      <w:proofErr w:type="spellEnd"/>
      <w:r w:rsidR="00AE13A5" w:rsidRPr="00D56866">
        <w:rPr>
          <w:rFonts w:ascii="Times New Roman" w:hAnsi="Times New Roman" w:cs="Times New Roman"/>
        </w:rPr>
        <w:t xml:space="preserve"> sediment accumulation </w:t>
      </w:r>
      <w:r w:rsidRPr="00D56866">
        <w:rPr>
          <w:rFonts w:ascii="Times New Roman" w:hAnsi="Times New Roman" w:cs="Times New Roman"/>
        </w:rPr>
        <w:t xml:space="preserve">was </w:t>
      </w:r>
      <w:r w:rsidR="00AE13A5" w:rsidRPr="00D56866">
        <w:rPr>
          <w:rFonts w:ascii="Times New Roman" w:hAnsi="Times New Roman" w:cs="Times New Roman"/>
        </w:rPr>
        <w:t xml:space="preserve">expected to be higher during periods of low </w:t>
      </w:r>
      <w:r w:rsidR="00870602" w:rsidRPr="00D56866">
        <w:rPr>
          <w:rFonts w:ascii="Times New Roman" w:hAnsi="Times New Roman" w:cs="Times New Roman"/>
          <w:i/>
          <w:noProof/>
        </w:rPr>
        <w:t>Hmean</w:t>
      </w:r>
      <w:r w:rsidR="00AE13A5" w:rsidRPr="00D56866">
        <w:rPr>
          <w:rFonts w:ascii="Times New Roman" w:hAnsi="Times New Roman" w:cs="Times New Roman"/>
        </w:rPr>
        <w:t xml:space="preserve"> and higher SSY during the wet season (October-April) due to high sediment input and low removal (</w:t>
      </w:r>
      <w:r w:rsidR="00AE13A5" w:rsidRPr="00D56866">
        <w:rPr>
          <w:rFonts w:ascii="Times New Roman" w:hAnsi="Times New Roman" w:cs="Times New Roman"/>
        </w:rPr>
        <w:fldChar w:fldCharType="begin"/>
      </w:r>
      <w:r w:rsidR="00AE13A5" w:rsidRPr="00D56866">
        <w:rPr>
          <w:rFonts w:ascii="Times New Roman" w:hAnsi="Times New Roman" w:cs="Times New Roman"/>
        </w:rPr>
        <w:instrText xml:space="preserve"> REF _Ref446330860 \h </w:instrText>
      </w:r>
      <w:r w:rsidR="00AE13A5" w:rsidRPr="00D56866">
        <w:rPr>
          <w:rFonts w:ascii="Times New Roman" w:hAnsi="Times New Roman" w:cs="Times New Roman"/>
        </w:rPr>
      </w:r>
      <w:r w:rsidR="00AE13A5" w:rsidRPr="00D56866">
        <w:rPr>
          <w:rFonts w:ascii="Times New Roman" w:hAnsi="Times New Roman" w:cs="Times New Roman"/>
        </w:rPr>
        <w:fldChar w:fldCharType="separate"/>
      </w:r>
      <w:r w:rsidR="00AE13A5" w:rsidRPr="00D56866">
        <w:rPr>
          <w:rFonts w:ascii="Times New Roman" w:hAnsi="Times New Roman" w:cs="Times New Roman"/>
        </w:rPr>
        <w:t xml:space="preserve">Figure </w:t>
      </w:r>
      <w:r w:rsidR="00AE13A5" w:rsidRPr="00D56866">
        <w:rPr>
          <w:rFonts w:ascii="Times New Roman" w:hAnsi="Times New Roman" w:cs="Times New Roman"/>
          <w:noProof/>
        </w:rPr>
        <w:t>3</w:t>
      </w:r>
      <w:r w:rsidR="00AE13A5" w:rsidRPr="00D56866">
        <w:rPr>
          <w:rFonts w:ascii="Times New Roman" w:hAnsi="Times New Roman" w:cs="Times New Roman"/>
        </w:rPr>
        <w:fldChar w:fldCharType="end"/>
      </w:r>
      <w:r w:rsidR="00AE13A5" w:rsidRPr="006B1631">
        <w:rPr>
          <w:rFonts w:ascii="Times New Roman" w:hAnsi="Times New Roman" w:cs="Times New Roman"/>
        </w:rPr>
        <w:t>a)</w:t>
      </w:r>
      <w:r w:rsidR="00870602" w:rsidRPr="00D56866">
        <w:rPr>
          <w:rFonts w:ascii="Times New Roman" w:hAnsi="Times New Roman" w:cs="Times New Roman"/>
        </w:rPr>
        <w:t xml:space="preserve">; </w:t>
      </w:r>
      <w:r w:rsidR="00AE13A5" w:rsidRPr="00D56866">
        <w:rPr>
          <w:rFonts w:ascii="Times New Roman" w:hAnsi="Times New Roman" w:cs="Times New Roman"/>
          <w:i/>
          <w:iCs/>
        </w:rPr>
        <w:t>SSY</w:t>
      </w:r>
      <w:r w:rsidR="00870602" w:rsidRPr="00D56866">
        <w:rPr>
          <w:rFonts w:ascii="Times New Roman" w:hAnsi="Times New Roman" w:cs="Times New Roman"/>
        </w:rPr>
        <w:t>, however,</w:t>
      </w:r>
      <w:r w:rsidR="00AE13A5" w:rsidRPr="00D56866">
        <w:rPr>
          <w:rFonts w:ascii="Times New Roman" w:hAnsi="Times New Roman" w:cs="Times New Roman"/>
        </w:rPr>
        <w:t xml:space="preserve"> was highest in July during the dry, </w:t>
      </w:r>
      <w:del w:id="785" w:author="Curt Storlazzi" w:date="2020-12-14T14:11:00Z">
        <w:r w:rsidR="00AE13A5" w:rsidRPr="00D56866" w:rsidDel="00C00839">
          <w:rPr>
            <w:rFonts w:ascii="Times New Roman" w:hAnsi="Times New Roman" w:cs="Times New Roman"/>
          </w:rPr>
          <w:delText xml:space="preserve">trade </w:delText>
        </w:r>
      </w:del>
      <w:ins w:id="786" w:author="Curt Storlazzi" w:date="2020-12-14T14:11:00Z">
        <w:r w:rsidR="00C00839" w:rsidRPr="00D56866">
          <w:rPr>
            <w:rFonts w:ascii="Times New Roman" w:hAnsi="Times New Roman" w:cs="Times New Roman"/>
          </w:rPr>
          <w:t>trade</w:t>
        </w:r>
        <w:r w:rsidR="00C00839">
          <w:rPr>
            <w:rFonts w:ascii="Times New Roman" w:hAnsi="Times New Roman" w:cs="Times New Roman"/>
          </w:rPr>
          <w:t>-</w:t>
        </w:r>
      </w:ins>
      <w:r w:rsidR="00AE13A5" w:rsidRPr="00D56866">
        <w:rPr>
          <w:rFonts w:ascii="Times New Roman" w:hAnsi="Times New Roman" w:cs="Times New Roman"/>
        </w:rPr>
        <w:t xml:space="preserve">wind season. Sediment accumulation was significantly correlated with </w:t>
      </w:r>
      <w:r w:rsidR="00AE13A5" w:rsidRPr="00D56866">
        <w:rPr>
          <w:rFonts w:ascii="Times New Roman" w:hAnsi="Times New Roman" w:cs="Times New Roman"/>
          <w:i/>
          <w:iCs/>
        </w:rPr>
        <w:t>SSY</w:t>
      </w:r>
      <w:r w:rsidR="00AE13A5" w:rsidRPr="00D56866">
        <w:rPr>
          <w:rFonts w:ascii="Times New Roman" w:hAnsi="Times New Roman" w:cs="Times New Roman"/>
        </w:rPr>
        <w:t xml:space="preserve"> </w:t>
      </w:r>
      <w:r w:rsidR="005871A3" w:rsidRPr="00D56866">
        <w:rPr>
          <w:rFonts w:ascii="Times New Roman" w:hAnsi="Times New Roman" w:cs="Times New Roman"/>
        </w:rPr>
        <w:t>only near</w:t>
      </w:r>
      <w:r w:rsidR="00AE13A5" w:rsidRPr="00D56866">
        <w:rPr>
          <w:rFonts w:ascii="Times New Roman" w:hAnsi="Times New Roman" w:cs="Times New Roman"/>
        </w:rPr>
        <w:t xml:space="preserve"> the stream outlet</w:t>
      </w:r>
      <w:r w:rsidR="005871A3" w:rsidRPr="00D56866">
        <w:rPr>
          <w:rFonts w:ascii="Times New Roman" w:hAnsi="Times New Roman" w:cs="Times New Roman"/>
        </w:rPr>
        <w:t xml:space="preserve"> (site 2A)</w:t>
      </w:r>
      <w:r w:rsidR="00AE13A5" w:rsidRPr="00D56866">
        <w:rPr>
          <w:rFonts w:ascii="Times New Roman" w:hAnsi="Times New Roman" w:cs="Times New Roman"/>
        </w:rPr>
        <w:t xml:space="preserve">, but </w:t>
      </w:r>
      <w:del w:id="787" w:author="Geography" w:date="2020-12-10T11:09:00Z">
        <w:r w:rsidR="00AE13A5" w:rsidRPr="00D56866" w:rsidDel="00231C01">
          <w:rPr>
            <w:rFonts w:ascii="Times New Roman" w:hAnsi="Times New Roman" w:cs="Times New Roman"/>
          </w:rPr>
          <w:delText xml:space="preserve">sediment traps and </w:delText>
        </w:r>
        <w:r w:rsidR="003F47DF" w:rsidRPr="00D56866" w:rsidDel="00231C01">
          <w:rPr>
            <w:rFonts w:ascii="Times New Roman" w:hAnsi="Times New Roman" w:cs="Times New Roman"/>
          </w:rPr>
          <w:delText>SedPods</w:delText>
        </w:r>
        <w:r w:rsidR="00AE13A5" w:rsidRPr="00D56866" w:rsidDel="00231C01">
          <w:rPr>
            <w:rFonts w:ascii="Times New Roman" w:hAnsi="Times New Roman" w:cs="Times New Roman"/>
          </w:rPr>
          <w:delText xml:space="preserve"> showed both higher </w:delText>
        </w:r>
      </w:del>
      <w:r w:rsidR="00AE13A5" w:rsidRPr="00D56866">
        <w:rPr>
          <w:rFonts w:ascii="Times New Roman" w:hAnsi="Times New Roman" w:cs="Times New Roman"/>
        </w:rPr>
        <w:t xml:space="preserve">percent </w:t>
      </w:r>
      <w:del w:id="788" w:author="Geography" w:date="2020-12-10T11:09:00Z">
        <w:r w:rsidR="00AE13A5" w:rsidRPr="00D56866" w:rsidDel="00231C01">
          <w:rPr>
            <w:rFonts w:ascii="Times New Roman" w:hAnsi="Times New Roman" w:cs="Times New Roman"/>
          </w:rPr>
          <w:delText xml:space="preserve">contribution </w:delText>
        </w:r>
      </w:del>
      <w:proofErr w:type="spellStart"/>
      <w:ins w:id="789" w:author="Geography" w:date="2020-12-10T11:09:00Z">
        <w:r w:rsidR="00231C01" w:rsidRPr="00D56866">
          <w:rPr>
            <w:rFonts w:ascii="Times New Roman" w:hAnsi="Times New Roman" w:cs="Times New Roman"/>
          </w:rPr>
          <w:t>terrigenous</w:t>
        </w:r>
        <w:proofErr w:type="spellEnd"/>
        <w:r w:rsidR="00231C01" w:rsidRPr="00D56866">
          <w:rPr>
            <w:rFonts w:ascii="Times New Roman" w:hAnsi="Times New Roman" w:cs="Times New Roman"/>
          </w:rPr>
          <w:t xml:space="preserve"> </w:t>
        </w:r>
      </w:ins>
      <w:r w:rsidR="00AE13A5" w:rsidRPr="00D56866">
        <w:rPr>
          <w:rFonts w:ascii="Times New Roman" w:hAnsi="Times New Roman" w:cs="Times New Roman"/>
        </w:rPr>
        <w:t xml:space="preserve">and accumulation of </w:t>
      </w:r>
      <w:proofErr w:type="spellStart"/>
      <w:r w:rsidR="00AE13A5" w:rsidRPr="00D56866">
        <w:rPr>
          <w:rFonts w:ascii="Times New Roman" w:hAnsi="Times New Roman" w:cs="Times New Roman"/>
        </w:rPr>
        <w:t>terrigenous</w:t>
      </w:r>
      <w:proofErr w:type="spellEnd"/>
      <w:r w:rsidR="00AE13A5" w:rsidRPr="00D56866">
        <w:rPr>
          <w:rFonts w:ascii="Times New Roman" w:hAnsi="Times New Roman" w:cs="Times New Roman"/>
        </w:rPr>
        <w:t xml:space="preserve"> sediment </w:t>
      </w:r>
      <w:del w:id="790" w:author="Geography" w:date="2020-12-10T11:09:00Z">
        <w:r w:rsidR="00AE13A5" w:rsidRPr="00D56866" w:rsidDel="00231C01">
          <w:rPr>
            <w:rFonts w:ascii="Times New Roman" w:hAnsi="Times New Roman" w:cs="Times New Roman"/>
          </w:rPr>
          <w:delText>on the northern reef flat (</w:delText>
        </w:r>
        <w:r w:rsidR="005871A3" w:rsidRPr="00D56866" w:rsidDel="00231C01">
          <w:rPr>
            <w:rFonts w:ascii="Times New Roman" w:hAnsi="Times New Roman" w:cs="Times New Roman"/>
          </w:rPr>
          <w:delText xml:space="preserve">sites </w:delText>
        </w:r>
        <w:r w:rsidR="00AE13A5" w:rsidRPr="00D56866" w:rsidDel="00231C01">
          <w:rPr>
            <w:rFonts w:ascii="Times New Roman" w:hAnsi="Times New Roman" w:cs="Times New Roman"/>
          </w:rPr>
          <w:delText>1A, 1B) and fore reef near the channel (</w:delText>
        </w:r>
        <w:r w:rsidR="005871A3" w:rsidRPr="00D56866" w:rsidDel="00231C01">
          <w:rPr>
            <w:rFonts w:ascii="Times New Roman" w:hAnsi="Times New Roman" w:cs="Times New Roman"/>
          </w:rPr>
          <w:delText xml:space="preserve">sites </w:delText>
        </w:r>
        <w:r w:rsidR="00AE13A5" w:rsidRPr="00D56866" w:rsidDel="00231C01">
          <w:rPr>
            <w:rFonts w:ascii="Times New Roman" w:hAnsi="Times New Roman" w:cs="Times New Roman"/>
          </w:rPr>
          <w:delText>1C, 2C)</w:delText>
        </w:r>
      </w:del>
      <w:ins w:id="791" w:author="Geography" w:date="2020-12-10T11:09:00Z">
        <w:r w:rsidR="00231C01" w:rsidRPr="00D56866">
          <w:rPr>
            <w:rFonts w:ascii="Times New Roman" w:hAnsi="Times New Roman" w:cs="Times New Roman"/>
          </w:rPr>
          <w:t>was higher</w:t>
        </w:r>
      </w:ins>
      <w:del w:id="792" w:author="Geography" w:date="2020-12-10T11:09:00Z">
        <w:r w:rsidR="00AE13A5" w:rsidRPr="00D56866" w:rsidDel="00231C01">
          <w:rPr>
            <w:rFonts w:ascii="Times New Roman" w:hAnsi="Times New Roman" w:cs="Times New Roman"/>
          </w:rPr>
          <w:delText>,</w:delText>
        </w:r>
      </w:del>
      <w:r w:rsidR="00AE13A5" w:rsidRPr="00D56866">
        <w:rPr>
          <w:rFonts w:ascii="Times New Roman" w:hAnsi="Times New Roman" w:cs="Times New Roman"/>
        </w:rPr>
        <w:t xml:space="preserve"> </w:t>
      </w:r>
      <w:ins w:id="793" w:author="Geography" w:date="2020-12-10T11:09:00Z">
        <w:r w:rsidR="00231C01" w:rsidRPr="00D56866">
          <w:rPr>
            <w:rFonts w:ascii="Times New Roman" w:hAnsi="Times New Roman" w:cs="Times New Roman"/>
          </w:rPr>
          <w:t xml:space="preserve">on the northern reef flat (sites 1A, 1B) and fore reef near the channel (sites 1C, 2C) </w:t>
        </w:r>
      </w:ins>
      <w:r w:rsidR="00AE13A5" w:rsidRPr="00D56866">
        <w:rPr>
          <w:rFonts w:ascii="Times New Roman" w:hAnsi="Times New Roman" w:cs="Times New Roman"/>
        </w:rPr>
        <w:t>compared to the southern reef. Benthic sediment on the north reef</w:t>
      </w:r>
      <w:r w:rsidR="00870602" w:rsidRPr="00D56866">
        <w:rPr>
          <w:rFonts w:ascii="Times New Roman" w:hAnsi="Times New Roman" w:cs="Times New Roman"/>
        </w:rPr>
        <w:t>,</w:t>
      </w:r>
      <w:r w:rsidR="00AE13A5" w:rsidRPr="00D56866">
        <w:rPr>
          <w:rFonts w:ascii="Times New Roman" w:hAnsi="Times New Roman" w:cs="Times New Roman"/>
        </w:rPr>
        <w:t xml:space="preserve"> especially near the stream outlet</w:t>
      </w:r>
      <w:r w:rsidR="00870602" w:rsidRPr="00D56866">
        <w:rPr>
          <w:rFonts w:ascii="Times New Roman" w:hAnsi="Times New Roman" w:cs="Times New Roman"/>
        </w:rPr>
        <w:t>,</w:t>
      </w:r>
      <w:r w:rsidR="00AE13A5" w:rsidRPr="00D56866">
        <w:rPr>
          <w:rFonts w:ascii="Times New Roman" w:hAnsi="Times New Roman" w:cs="Times New Roman"/>
        </w:rPr>
        <w:t xml:space="preserve"> </w:t>
      </w:r>
      <w:r w:rsidR="00870602" w:rsidRPr="00D56866">
        <w:rPr>
          <w:rFonts w:ascii="Times New Roman" w:hAnsi="Times New Roman" w:cs="Times New Roman"/>
        </w:rPr>
        <w:t xml:space="preserve">contained </w:t>
      </w:r>
      <w:r w:rsidR="00AE13A5" w:rsidRPr="00D56866">
        <w:rPr>
          <w:rFonts w:ascii="Times New Roman" w:hAnsi="Times New Roman" w:cs="Times New Roman"/>
        </w:rPr>
        <w:t xml:space="preserve">a higher percentage of </w:t>
      </w:r>
      <w:proofErr w:type="spellStart"/>
      <w:r w:rsidR="00AE13A5" w:rsidRPr="00D56866">
        <w:rPr>
          <w:rFonts w:ascii="Times New Roman" w:hAnsi="Times New Roman" w:cs="Times New Roman"/>
        </w:rPr>
        <w:t>terrigenous</w:t>
      </w:r>
      <w:proofErr w:type="spellEnd"/>
      <w:r w:rsidR="00AE13A5" w:rsidRPr="00D56866">
        <w:rPr>
          <w:rFonts w:ascii="Times New Roman" w:hAnsi="Times New Roman" w:cs="Times New Roman"/>
        </w:rPr>
        <w:t xml:space="preserve"> sediment (</w:t>
      </w:r>
      <w:r w:rsidR="00AE13A5" w:rsidRPr="00D56866">
        <w:rPr>
          <w:rFonts w:ascii="Times New Roman" w:hAnsi="Times New Roman" w:cs="Times New Roman"/>
        </w:rPr>
        <w:fldChar w:fldCharType="begin"/>
      </w:r>
      <w:r w:rsidR="00AE13A5" w:rsidRPr="00D56866">
        <w:rPr>
          <w:rFonts w:ascii="Times New Roman" w:hAnsi="Times New Roman" w:cs="Times New Roman"/>
        </w:rPr>
        <w:instrText xml:space="preserve"> REF _Ref446325490 \h </w:instrText>
      </w:r>
      <w:r w:rsidR="00AE13A5" w:rsidRPr="00D56866">
        <w:rPr>
          <w:rFonts w:ascii="Times New Roman" w:hAnsi="Times New Roman" w:cs="Times New Roman"/>
        </w:rPr>
      </w:r>
      <w:r w:rsidR="00AE13A5" w:rsidRPr="00D56866">
        <w:rPr>
          <w:rFonts w:ascii="Times New Roman" w:hAnsi="Times New Roman" w:cs="Times New Roman"/>
        </w:rPr>
        <w:fldChar w:fldCharType="separate"/>
      </w:r>
      <w:r w:rsidR="00AE13A5" w:rsidRPr="00D56866">
        <w:rPr>
          <w:rFonts w:ascii="Times New Roman" w:hAnsi="Times New Roman" w:cs="Times New Roman"/>
        </w:rPr>
        <w:t xml:space="preserve">Figure </w:t>
      </w:r>
      <w:r w:rsidR="00AE13A5" w:rsidRPr="00D56866">
        <w:rPr>
          <w:rFonts w:ascii="Times New Roman" w:hAnsi="Times New Roman" w:cs="Times New Roman"/>
          <w:noProof/>
        </w:rPr>
        <w:t>5</w:t>
      </w:r>
      <w:r w:rsidR="00AE13A5" w:rsidRPr="00D56866">
        <w:rPr>
          <w:rFonts w:ascii="Times New Roman" w:hAnsi="Times New Roman" w:cs="Times New Roman"/>
        </w:rPr>
        <w:fldChar w:fldCharType="end"/>
      </w:r>
      <w:r w:rsidR="00AE13A5" w:rsidRPr="006B1631">
        <w:rPr>
          <w:rFonts w:ascii="Times New Roman" w:hAnsi="Times New Roman" w:cs="Times New Roman"/>
        </w:rPr>
        <w:t xml:space="preserve">), so these results could indicate </w:t>
      </w:r>
      <w:proofErr w:type="spellStart"/>
      <w:r w:rsidR="00AE13A5" w:rsidRPr="006B1631">
        <w:rPr>
          <w:rFonts w:ascii="Times New Roman" w:hAnsi="Times New Roman" w:cs="Times New Roman"/>
        </w:rPr>
        <w:t>resuspension</w:t>
      </w:r>
      <w:proofErr w:type="spellEnd"/>
      <w:r w:rsidR="00AE13A5" w:rsidRPr="006B1631">
        <w:rPr>
          <w:rFonts w:ascii="Times New Roman" w:hAnsi="Times New Roman" w:cs="Times New Roman"/>
        </w:rPr>
        <w:t xml:space="preserve"> and deposition of surrounding benthic sediment. However, all sediment t</w:t>
      </w:r>
      <w:r w:rsidR="00AE13A5" w:rsidRPr="00D56866">
        <w:rPr>
          <w:rFonts w:ascii="Times New Roman" w:hAnsi="Times New Roman" w:cs="Times New Roman"/>
        </w:rPr>
        <w:t xml:space="preserve">raps on the northern reef showed higher </w:t>
      </w:r>
      <w:proofErr w:type="spellStart"/>
      <w:r w:rsidR="00AE13A5" w:rsidRPr="00D56866">
        <w:rPr>
          <w:rFonts w:ascii="Times New Roman" w:hAnsi="Times New Roman" w:cs="Times New Roman"/>
        </w:rPr>
        <w:t>terrigenous</w:t>
      </w:r>
      <w:proofErr w:type="spellEnd"/>
      <w:r w:rsidR="00AE13A5" w:rsidRPr="00D56866">
        <w:rPr>
          <w:rFonts w:ascii="Times New Roman" w:hAnsi="Times New Roman" w:cs="Times New Roman"/>
        </w:rPr>
        <w:t xml:space="preserve"> fractions than the surrounding benthic sediment, indicating </w:t>
      </w:r>
      <w:proofErr w:type="spellStart"/>
      <w:r w:rsidR="00AE13A5" w:rsidRPr="00D56866">
        <w:rPr>
          <w:rFonts w:ascii="Times New Roman" w:hAnsi="Times New Roman" w:cs="Times New Roman"/>
        </w:rPr>
        <w:t>terrigenous</w:t>
      </w:r>
      <w:proofErr w:type="spellEnd"/>
      <w:r w:rsidR="00AE13A5" w:rsidRPr="00D56866">
        <w:rPr>
          <w:rFonts w:ascii="Times New Roman" w:hAnsi="Times New Roman" w:cs="Times New Roman"/>
        </w:rPr>
        <w:t xml:space="preserve"> sediment supplied by the stream </w:t>
      </w:r>
      <w:r w:rsidR="00870602" w:rsidRPr="00D56866">
        <w:rPr>
          <w:rFonts w:ascii="Times New Roman" w:hAnsi="Times New Roman" w:cs="Times New Roman"/>
        </w:rPr>
        <w:t xml:space="preserve">was </w:t>
      </w:r>
      <w:proofErr w:type="spellStart"/>
      <w:r w:rsidR="00AE13A5" w:rsidRPr="00D56866">
        <w:rPr>
          <w:rFonts w:ascii="Times New Roman" w:hAnsi="Times New Roman" w:cs="Times New Roman"/>
        </w:rPr>
        <w:t>advected</w:t>
      </w:r>
      <w:proofErr w:type="spellEnd"/>
      <w:r w:rsidR="00AE13A5" w:rsidRPr="00D56866">
        <w:rPr>
          <w:rFonts w:ascii="Times New Roman" w:hAnsi="Times New Roman" w:cs="Times New Roman"/>
        </w:rPr>
        <w:t xml:space="preserve"> through, but not accumulating on</w:t>
      </w:r>
      <w:r w:rsidR="00870602" w:rsidRPr="00D56866">
        <w:rPr>
          <w:rFonts w:ascii="Times New Roman" w:hAnsi="Times New Roman" w:cs="Times New Roman"/>
        </w:rPr>
        <w:t>,</w:t>
      </w:r>
      <w:r w:rsidR="00AE13A5" w:rsidRPr="00D56866">
        <w:rPr>
          <w:rFonts w:ascii="Times New Roman" w:hAnsi="Times New Roman" w:cs="Times New Roman"/>
        </w:rPr>
        <w:t xml:space="preserve"> the reef. This </w:t>
      </w:r>
      <w:del w:id="794" w:author="Curt Storlazzi" w:date="2020-12-14T14:12:00Z">
        <w:r w:rsidR="00AE13A5" w:rsidRPr="00D56866" w:rsidDel="00C00839">
          <w:rPr>
            <w:rFonts w:ascii="Times New Roman" w:hAnsi="Times New Roman" w:cs="Times New Roman"/>
          </w:rPr>
          <w:delText xml:space="preserve">suggests </w:delText>
        </w:r>
      </w:del>
      <w:ins w:id="795" w:author="Curt Storlazzi" w:date="2020-12-14T14:12:00Z">
        <w:r w:rsidR="00C00839">
          <w:rPr>
            <w:rFonts w:ascii="Times New Roman" w:hAnsi="Times New Roman" w:cs="Times New Roman"/>
          </w:rPr>
          <w:t>indicates</w:t>
        </w:r>
        <w:r w:rsidR="00C00839" w:rsidRPr="00D56866">
          <w:rPr>
            <w:rFonts w:ascii="Times New Roman" w:hAnsi="Times New Roman" w:cs="Times New Roman"/>
          </w:rPr>
          <w:t xml:space="preserve"> </w:t>
        </w:r>
      </w:ins>
      <w:r w:rsidR="00AE13A5" w:rsidRPr="00D56866">
        <w:rPr>
          <w:rFonts w:ascii="Times New Roman" w:hAnsi="Times New Roman" w:cs="Times New Roman"/>
        </w:rPr>
        <w:t xml:space="preserve">that more complex hydrodynamic forcing and </w:t>
      </w:r>
      <w:proofErr w:type="spellStart"/>
      <w:r w:rsidR="00AE13A5" w:rsidRPr="00D56866">
        <w:rPr>
          <w:rFonts w:ascii="Times New Roman" w:hAnsi="Times New Roman" w:cs="Times New Roman"/>
        </w:rPr>
        <w:t>resuspension</w:t>
      </w:r>
      <w:proofErr w:type="spellEnd"/>
      <w:r w:rsidR="00AE13A5" w:rsidRPr="00D56866">
        <w:rPr>
          <w:rFonts w:ascii="Times New Roman" w:hAnsi="Times New Roman" w:cs="Times New Roman"/>
        </w:rPr>
        <w:t xml:space="preserve"> of previously deposited sediment are controlling sediment accumulation, and not simply a result of </w:t>
      </w:r>
      <w:r w:rsidR="00AE13A5" w:rsidRPr="00D56866">
        <w:rPr>
          <w:rFonts w:ascii="Times New Roman" w:hAnsi="Times New Roman" w:cs="Times New Roman"/>
          <w:i/>
          <w:iCs/>
        </w:rPr>
        <w:t>SSY</w:t>
      </w:r>
      <w:r w:rsidR="00AE13A5" w:rsidRPr="00D56866">
        <w:rPr>
          <w:rFonts w:ascii="Times New Roman" w:hAnsi="Times New Roman" w:cs="Times New Roman"/>
        </w:rPr>
        <w:t xml:space="preserve"> </w:t>
      </w:r>
      <w:del w:id="796" w:author="Geography" w:date="2020-12-10T11:11:00Z">
        <w:r w:rsidR="00AE13A5" w:rsidRPr="00D56866" w:rsidDel="00FD2845">
          <w:rPr>
            <w:rFonts w:ascii="Times New Roman" w:hAnsi="Times New Roman" w:cs="Times New Roman"/>
          </w:rPr>
          <w:delText>at the event scale</w:delText>
        </w:r>
      </w:del>
      <w:ins w:id="797" w:author="Geography" w:date="2020-12-10T11:11:00Z">
        <w:r w:rsidR="00FD2845" w:rsidRPr="00D56866">
          <w:rPr>
            <w:rFonts w:ascii="Times New Roman" w:hAnsi="Times New Roman" w:cs="Times New Roman"/>
          </w:rPr>
          <w:t>in a given month</w:t>
        </w:r>
      </w:ins>
      <w:r w:rsidR="00AE13A5" w:rsidRPr="00D56866">
        <w:rPr>
          <w:rFonts w:ascii="Times New Roman" w:hAnsi="Times New Roman" w:cs="Times New Roman"/>
        </w:rPr>
        <w:t xml:space="preserve">. </w:t>
      </w:r>
    </w:p>
    <w:p w14:paraId="1EC41F56" w14:textId="6CEBF8B0" w:rsidR="00570B3A" w:rsidRPr="00D56866" w:rsidRDefault="00987422" w:rsidP="00ED4647">
      <w:pPr>
        <w:spacing w:after="0"/>
        <w:ind w:firstLine="720"/>
        <w:rPr>
          <w:rFonts w:ascii="Times New Roman" w:hAnsi="Times New Roman" w:cs="Times New Roman"/>
        </w:rPr>
      </w:pPr>
      <w:r w:rsidRPr="00D56866">
        <w:rPr>
          <w:rFonts w:ascii="Times New Roman" w:hAnsi="Times New Roman" w:cs="Times New Roman"/>
        </w:rPr>
        <w:t xml:space="preserve">On the </w:t>
      </w:r>
      <w:r w:rsidR="00870602" w:rsidRPr="00D56866">
        <w:rPr>
          <w:rFonts w:ascii="Times New Roman" w:hAnsi="Times New Roman" w:cs="Times New Roman"/>
        </w:rPr>
        <w:t xml:space="preserve">more energetic </w:t>
      </w:r>
      <w:r w:rsidRPr="00D56866">
        <w:rPr>
          <w:rFonts w:ascii="Times New Roman" w:hAnsi="Times New Roman" w:cs="Times New Roman"/>
        </w:rPr>
        <w:t xml:space="preserve">southern reef, sediment accumulation in March 2014 was anomalously high due to high carbonate sediment accumulation in </w:t>
      </w:r>
      <w:r w:rsidR="00FB34F5" w:rsidRPr="00D56866">
        <w:rPr>
          <w:rFonts w:ascii="Times New Roman" w:hAnsi="Times New Roman" w:cs="Times New Roman"/>
        </w:rPr>
        <w:t>sediment traps</w:t>
      </w:r>
      <w:r w:rsidRPr="00D56866">
        <w:rPr>
          <w:rFonts w:ascii="Times New Roman" w:hAnsi="Times New Roman" w:cs="Times New Roman"/>
        </w:rPr>
        <w:t xml:space="preserve"> at 3A and 3B</w:t>
      </w:r>
      <w:del w:id="798" w:author="Geography" w:date="2020-12-10T11:11:00Z">
        <w:r w:rsidRPr="00D56866" w:rsidDel="00FD2845">
          <w:rPr>
            <w:rFonts w:ascii="Times New Roman" w:hAnsi="Times New Roman" w:cs="Times New Roman"/>
          </w:rPr>
          <w:delText xml:space="preserve"> during that period</w:delText>
        </w:r>
      </w:del>
      <w:r w:rsidRPr="00D56866">
        <w:rPr>
          <w:rFonts w:ascii="Times New Roman" w:hAnsi="Times New Roman" w:cs="Times New Roman"/>
        </w:rPr>
        <w:t xml:space="preserve">. Wave-induced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xml:space="preserve"> of nearby benthic sediment was the likely </w:t>
      </w:r>
      <w:ins w:id="799" w:author="Geography" w:date="2020-12-10T11:11:00Z">
        <w:r w:rsidR="00FD2845" w:rsidRPr="00D56866">
          <w:rPr>
            <w:rFonts w:ascii="Times New Roman" w:hAnsi="Times New Roman" w:cs="Times New Roman"/>
          </w:rPr>
          <w:t xml:space="preserve">the </w:t>
        </w:r>
      </w:ins>
      <w:r w:rsidRPr="00D56866">
        <w:rPr>
          <w:rFonts w:ascii="Times New Roman" w:hAnsi="Times New Roman" w:cs="Times New Roman"/>
        </w:rPr>
        <w:t>cause</w:t>
      </w:r>
      <w:ins w:id="800" w:author="Curt Storlazzi" w:date="2020-12-14T14:12:00Z">
        <w:r w:rsidR="00625BE2">
          <w:rPr>
            <w:rFonts w:ascii="Times New Roman" w:hAnsi="Times New Roman" w:cs="Times New Roman"/>
          </w:rPr>
          <w:t>,</w:t>
        </w:r>
      </w:ins>
      <w:r w:rsidRPr="00D56866">
        <w:rPr>
          <w:rFonts w:ascii="Times New Roman" w:hAnsi="Times New Roman" w:cs="Times New Roman"/>
        </w:rPr>
        <w:t xml:space="preserve"> but similarly high </w:t>
      </w:r>
      <w:r w:rsidR="00870602" w:rsidRPr="00D56866">
        <w:rPr>
          <w:rFonts w:ascii="Times New Roman" w:hAnsi="Times New Roman" w:cs="Times New Roman"/>
          <w:i/>
          <w:noProof/>
        </w:rPr>
        <w:t xml:space="preserve">Hmean </w:t>
      </w:r>
      <w:r w:rsidRPr="00D56866">
        <w:rPr>
          <w:rFonts w:ascii="Times New Roman" w:hAnsi="Times New Roman" w:cs="Times New Roman"/>
        </w:rPr>
        <w:t xml:space="preserve">during other periods did not cause the same magnitude of sediment accumulation. The discrepancy could be due to the calculation of </w:t>
      </w:r>
      <w:r w:rsidR="00870602" w:rsidRPr="00D56866">
        <w:rPr>
          <w:rFonts w:ascii="Times New Roman" w:hAnsi="Times New Roman" w:cs="Times New Roman"/>
          <w:i/>
          <w:iCs/>
          <w:noProof/>
        </w:rPr>
        <w:t>Hmean</w:t>
      </w:r>
      <w:r w:rsidR="00870602" w:rsidRPr="00D56866">
        <w:rPr>
          <w:rFonts w:ascii="Times New Roman" w:hAnsi="Times New Roman" w:cs="Times New Roman"/>
          <w:noProof/>
        </w:rPr>
        <w:t xml:space="preserve">, </w:t>
      </w:r>
      <w:r w:rsidRPr="00D56866">
        <w:rPr>
          <w:rFonts w:ascii="Times New Roman" w:hAnsi="Times New Roman" w:cs="Times New Roman"/>
        </w:rPr>
        <w:t xml:space="preserve">which would be the same for a period of low </w:t>
      </w:r>
      <w:r w:rsidR="00870602" w:rsidRPr="00D56866">
        <w:rPr>
          <w:rFonts w:ascii="Times New Roman" w:hAnsi="Times New Roman" w:cs="Times New Roman"/>
        </w:rPr>
        <w:t>mean wave energy with a few</w:t>
      </w:r>
      <w:r w:rsidRPr="00D56866">
        <w:rPr>
          <w:rFonts w:ascii="Times New Roman" w:hAnsi="Times New Roman" w:cs="Times New Roman"/>
        </w:rPr>
        <w:t xml:space="preserve"> medium wave events that caused little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xml:space="preserve">, versus a period of low </w:t>
      </w:r>
      <w:r w:rsidR="00D771C0" w:rsidRPr="00D56866">
        <w:rPr>
          <w:rFonts w:ascii="Times New Roman" w:hAnsi="Times New Roman" w:cs="Times New Roman"/>
        </w:rPr>
        <w:t xml:space="preserve">mean wave </w:t>
      </w:r>
      <w:r w:rsidR="00870602" w:rsidRPr="00D56866">
        <w:rPr>
          <w:rFonts w:ascii="Times New Roman" w:hAnsi="Times New Roman" w:cs="Times New Roman"/>
        </w:rPr>
        <w:t xml:space="preserve">energy </w:t>
      </w:r>
      <w:r w:rsidRPr="00D56866">
        <w:rPr>
          <w:rFonts w:ascii="Times New Roman" w:hAnsi="Times New Roman" w:cs="Times New Roman"/>
        </w:rPr>
        <w:t xml:space="preserve">punctuated by one exceptionally high wave event that caused exponentially more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which appears to be the case in March 2014 (</w:t>
      </w:r>
      <w:r w:rsidRPr="00D56866">
        <w:rPr>
          <w:rFonts w:ascii="Times New Roman" w:hAnsi="Times New Roman" w:cs="Times New Roman"/>
        </w:rPr>
        <w:fldChar w:fldCharType="begin"/>
      </w:r>
      <w:r w:rsidRPr="00D56866">
        <w:rPr>
          <w:rFonts w:ascii="Times New Roman" w:hAnsi="Times New Roman" w:cs="Times New Roman"/>
        </w:rPr>
        <w:instrText xml:space="preserve"> REF _Ref446330860 \h </w:instrText>
      </w:r>
      <w:r w:rsidRPr="00D56866">
        <w:rPr>
          <w:rFonts w:ascii="Times New Roman" w:hAnsi="Times New Roman" w:cs="Times New Roman"/>
        </w:rPr>
      </w:r>
      <w:r w:rsidRPr="00D56866">
        <w:rPr>
          <w:rFonts w:ascii="Times New Roman" w:hAnsi="Times New Roman" w:cs="Times New Roman"/>
        </w:rPr>
        <w:fldChar w:fldCharType="separate"/>
      </w:r>
      <w:r w:rsidRPr="00D56866">
        <w:rPr>
          <w:rFonts w:ascii="Times New Roman" w:hAnsi="Times New Roman" w:cs="Times New Roman"/>
        </w:rPr>
        <w:t xml:space="preserve">Figure </w:t>
      </w:r>
      <w:r w:rsidRPr="00D56866">
        <w:rPr>
          <w:rFonts w:ascii="Times New Roman" w:hAnsi="Times New Roman" w:cs="Times New Roman"/>
          <w:noProof/>
        </w:rPr>
        <w:t>3</w:t>
      </w:r>
      <w:r w:rsidRPr="00D56866">
        <w:rPr>
          <w:rFonts w:ascii="Times New Roman" w:hAnsi="Times New Roman" w:cs="Times New Roman"/>
        </w:rPr>
        <w:fldChar w:fldCharType="end"/>
      </w:r>
      <w:r w:rsidRPr="006B1631">
        <w:rPr>
          <w:rFonts w:ascii="Times New Roman" w:hAnsi="Times New Roman" w:cs="Times New Roman"/>
        </w:rPr>
        <w:t>b). There is also the possibility that carbonate sediment builds up over periods of low wave</w:t>
      </w:r>
      <w:r w:rsidRPr="00D56866">
        <w:rPr>
          <w:rFonts w:ascii="Times New Roman" w:hAnsi="Times New Roman" w:cs="Times New Roman"/>
        </w:rPr>
        <w:t>s and trade winds during the wet season</w:t>
      </w:r>
      <w:r w:rsidR="00B978EC" w:rsidRPr="00D56866">
        <w:rPr>
          <w:rFonts w:ascii="Times New Roman" w:hAnsi="Times New Roman" w:cs="Times New Roman"/>
        </w:rPr>
        <w:t>, which is</w:t>
      </w:r>
      <w:r w:rsidRPr="00D56866">
        <w:rPr>
          <w:rFonts w:ascii="Times New Roman" w:hAnsi="Times New Roman" w:cs="Times New Roman"/>
        </w:rPr>
        <w:t xml:space="preserve"> then </w:t>
      </w:r>
      <w:proofErr w:type="spellStart"/>
      <w:r w:rsidRPr="00D56866">
        <w:rPr>
          <w:rFonts w:ascii="Times New Roman" w:hAnsi="Times New Roman" w:cs="Times New Roman"/>
        </w:rPr>
        <w:t>resuspended</w:t>
      </w:r>
      <w:proofErr w:type="spellEnd"/>
      <w:r w:rsidRPr="00D56866">
        <w:rPr>
          <w:rFonts w:ascii="Times New Roman" w:hAnsi="Times New Roman" w:cs="Times New Roman"/>
        </w:rPr>
        <w:t xml:space="preserve"> and </w:t>
      </w:r>
      <w:proofErr w:type="spellStart"/>
      <w:r w:rsidRPr="00D56866">
        <w:rPr>
          <w:rFonts w:ascii="Times New Roman" w:hAnsi="Times New Roman" w:cs="Times New Roman"/>
        </w:rPr>
        <w:t>advected</w:t>
      </w:r>
      <w:proofErr w:type="spellEnd"/>
      <w:r w:rsidRPr="00D56866">
        <w:rPr>
          <w:rFonts w:ascii="Times New Roman" w:hAnsi="Times New Roman" w:cs="Times New Roman"/>
        </w:rPr>
        <w:t xml:space="preserve"> through the reef during the onset of large </w:t>
      </w:r>
      <w:r w:rsidR="00870602" w:rsidRPr="00D56866">
        <w:rPr>
          <w:rFonts w:ascii="Times New Roman" w:hAnsi="Times New Roman" w:cs="Times New Roman"/>
        </w:rPr>
        <w:t xml:space="preserve">wave </w:t>
      </w:r>
      <w:r w:rsidRPr="00D56866">
        <w:rPr>
          <w:rFonts w:ascii="Times New Roman" w:hAnsi="Times New Roman" w:cs="Times New Roman"/>
        </w:rPr>
        <w:t>events and depleted unti</w:t>
      </w:r>
      <w:r w:rsidR="00B978EC" w:rsidRPr="00D56866">
        <w:rPr>
          <w:rFonts w:ascii="Times New Roman" w:hAnsi="Times New Roman" w:cs="Times New Roman"/>
        </w:rPr>
        <w:t xml:space="preserve">l the following wet season. </w:t>
      </w:r>
      <w:r w:rsidR="005C1C74" w:rsidRPr="00D56866">
        <w:rPr>
          <w:rFonts w:ascii="Times New Roman" w:hAnsi="Times New Roman" w:cs="Times New Roman"/>
        </w:rPr>
        <w:t xml:space="preserve">A similar temporal pattern of </w:t>
      </w:r>
      <w:proofErr w:type="spellStart"/>
      <w:r w:rsidR="005C1C74" w:rsidRPr="00D56866">
        <w:rPr>
          <w:rFonts w:ascii="Times New Roman" w:hAnsi="Times New Roman" w:cs="Times New Roman"/>
        </w:rPr>
        <w:t>terrigenous</w:t>
      </w:r>
      <w:proofErr w:type="spellEnd"/>
      <w:r w:rsidR="005C1C74" w:rsidRPr="00D56866">
        <w:rPr>
          <w:rFonts w:ascii="Times New Roman" w:hAnsi="Times New Roman" w:cs="Times New Roman"/>
        </w:rPr>
        <w:t xml:space="preserve"> sediment </w:t>
      </w:r>
      <w:del w:id="801" w:author="Geography" w:date="2020-12-10T11:12:00Z">
        <w:r w:rsidR="005C1C74" w:rsidRPr="00D56866" w:rsidDel="00FD2845">
          <w:rPr>
            <w:rFonts w:ascii="Times New Roman" w:hAnsi="Times New Roman" w:cs="Times New Roman"/>
          </w:rPr>
          <w:delText xml:space="preserve">movement </w:delText>
        </w:r>
      </w:del>
      <w:ins w:id="802" w:author="Geography" w:date="2020-12-10T11:12:00Z">
        <w:r w:rsidR="00FD2845" w:rsidRPr="00D56866">
          <w:rPr>
            <w:rFonts w:ascii="Times New Roman" w:hAnsi="Times New Roman" w:cs="Times New Roman"/>
          </w:rPr>
          <w:t xml:space="preserve">accumulation and flushing </w:t>
        </w:r>
      </w:ins>
      <w:r w:rsidR="005C1C74" w:rsidRPr="00D56866">
        <w:rPr>
          <w:rFonts w:ascii="Times New Roman" w:hAnsi="Times New Roman" w:cs="Times New Roman"/>
        </w:rPr>
        <w:t xml:space="preserve">may be occurring over the northern reef. Mean </w:t>
      </w:r>
      <w:proofErr w:type="spellStart"/>
      <w:r w:rsidR="005C1C74" w:rsidRPr="00D56866">
        <w:rPr>
          <w:rFonts w:ascii="Times New Roman" w:hAnsi="Times New Roman" w:cs="Times New Roman"/>
        </w:rPr>
        <w:t>terrigenous</w:t>
      </w:r>
      <w:proofErr w:type="spellEnd"/>
      <w:r w:rsidR="005C1C74" w:rsidRPr="00D56866">
        <w:rPr>
          <w:rFonts w:ascii="Times New Roman" w:hAnsi="Times New Roman" w:cs="Times New Roman"/>
        </w:rPr>
        <w:t xml:space="preserve"> sediment accumulation</w:t>
      </w:r>
      <w:r w:rsidR="00C235E3" w:rsidRPr="00D56866">
        <w:rPr>
          <w:rFonts w:ascii="Times New Roman" w:hAnsi="Times New Roman" w:cs="Times New Roman"/>
        </w:rPr>
        <w:t xml:space="preserve"> on pods</w:t>
      </w:r>
      <w:r w:rsidR="005C1C74" w:rsidRPr="00D56866">
        <w:rPr>
          <w:rFonts w:ascii="Times New Roman" w:hAnsi="Times New Roman" w:cs="Times New Roman"/>
        </w:rPr>
        <w:t xml:space="preserve"> over the northern reef </w:t>
      </w:r>
      <w:del w:id="803" w:author="Geography" w:date="2020-12-10T11:13:00Z">
        <w:r w:rsidR="005C1C74" w:rsidRPr="00D56866" w:rsidDel="00FD2845">
          <w:rPr>
            <w:rFonts w:ascii="Times New Roman" w:hAnsi="Times New Roman" w:cs="Times New Roman"/>
          </w:rPr>
          <w:delText>appeared to be</w:delText>
        </w:r>
      </w:del>
      <w:ins w:id="804" w:author="Geography" w:date="2020-12-10T11:13:00Z">
        <w:r w:rsidR="00FD2845" w:rsidRPr="00D56866">
          <w:rPr>
            <w:rFonts w:ascii="Times New Roman" w:hAnsi="Times New Roman" w:cs="Times New Roman"/>
          </w:rPr>
          <w:t>were</w:t>
        </w:r>
      </w:ins>
      <w:r w:rsidR="005C1C74" w:rsidRPr="00D56866">
        <w:rPr>
          <w:rFonts w:ascii="Times New Roman" w:hAnsi="Times New Roman" w:cs="Times New Roman"/>
        </w:rPr>
        <w:t xml:space="preserve"> higher following the July 2014 period when an exceptionally large storm delivered a large amount of </w:t>
      </w:r>
      <w:proofErr w:type="spellStart"/>
      <w:r w:rsidR="005C1C74" w:rsidRPr="00D56866">
        <w:rPr>
          <w:rFonts w:ascii="Times New Roman" w:hAnsi="Times New Roman" w:cs="Times New Roman"/>
        </w:rPr>
        <w:t>terrigenous</w:t>
      </w:r>
      <w:proofErr w:type="spellEnd"/>
      <w:r w:rsidR="005C1C74" w:rsidRPr="00D56866">
        <w:rPr>
          <w:rFonts w:ascii="Times New Roman" w:hAnsi="Times New Roman" w:cs="Times New Roman"/>
        </w:rPr>
        <w:t xml:space="preserve"> sediment</w:t>
      </w:r>
      <w:r w:rsidR="00C235E3" w:rsidRPr="00D56866">
        <w:rPr>
          <w:rFonts w:ascii="Times New Roman" w:hAnsi="Times New Roman" w:cs="Times New Roman"/>
        </w:rPr>
        <w:t xml:space="preserve"> (</w:t>
      </w:r>
      <w:r w:rsidR="00C235E3" w:rsidRPr="00D56866">
        <w:rPr>
          <w:rFonts w:ascii="Times New Roman" w:hAnsi="Times New Roman" w:cs="Times New Roman"/>
        </w:rPr>
        <w:fldChar w:fldCharType="begin"/>
      </w:r>
      <w:r w:rsidR="00C235E3" w:rsidRPr="00D56866">
        <w:rPr>
          <w:rFonts w:ascii="Times New Roman" w:hAnsi="Times New Roman" w:cs="Times New Roman"/>
        </w:rPr>
        <w:instrText xml:space="preserve"> REF _Ref446470696 \h </w:instrText>
      </w:r>
      <w:r w:rsidR="00C235E3" w:rsidRPr="00D56866">
        <w:rPr>
          <w:rFonts w:ascii="Times New Roman" w:hAnsi="Times New Roman" w:cs="Times New Roman"/>
        </w:rPr>
      </w:r>
      <w:r w:rsidR="00C235E3" w:rsidRPr="00D56866">
        <w:rPr>
          <w:rFonts w:ascii="Times New Roman" w:hAnsi="Times New Roman" w:cs="Times New Roman"/>
        </w:rPr>
        <w:fldChar w:fldCharType="separate"/>
      </w:r>
      <w:r w:rsidR="00C235E3" w:rsidRPr="00D56866">
        <w:rPr>
          <w:rFonts w:ascii="Times New Roman" w:hAnsi="Times New Roman" w:cs="Times New Roman"/>
        </w:rPr>
        <w:t xml:space="preserve">Figure </w:t>
      </w:r>
      <w:r w:rsidR="00C235E3" w:rsidRPr="00D56866">
        <w:rPr>
          <w:rFonts w:ascii="Times New Roman" w:hAnsi="Times New Roman" w:cs="Times New Roman"/>
          <w:noProof/>
        </w:rPr>
        <w:t>6</w:t>
      </w:r>
      <w:r w:rsidR="00C235E3" w:rsidRPr="00D56866">
        <w:rPr>
          <w:rFonts w:ascii="Times New Roman" w:hAnsi="Times New Roman" w:cs="Times New Roman"/>
        </w:rPr>
        <w:fldChar w:fldCharType="end"/>
      </w:r>
      <w:r w:rsidR="00C235E3" w:rsidRPr="006B1631">
        <w:rPr>
          <w:rFonts w:ascii="Times New Roman" w:hAnsi="Times New Roman" w:cs="Times New Roman"/>
        </w:rPr>
        <w:t>a)</w:t>
      </w:r>
      <w:r w:rsidR="005C1C74" w:rsidRPr="00D56866">
        <w:rPr>
          <w:rFonts w:ascii="Times New Roman" w:hAnsi="Times New Roman" w:cs="Times New Roman"/>
        </w:rPr>
        <w:t xml:space="preserve">. This large </w:t>
      </w:r>
      <w:r w:rsidR="005C1C74" w:rsidRPr="00D56866">
        <w:rPr>
          <w:rFonts w:ascii="Times New Roman" w:hAnsi="Times New Roman" w:cs="Times New Roman"/>
          <w:i/>
          <w:iCs/>
        </w:rPr>
        <w:t>SSY</w:t>
      </w:r>
      <w:r w:rsidR="005C1C74" w:rsidRPr="00D56866">
        <w:rPr>
          <w:rFonts w:ascii="Times New Roman" w:hAnsi="Times New Roman" w:cs="Times New Roman"/>
        </w:rPr>
        <w:t xml:space="preserve"> correlated with high sediment accumulation near the stream outlet (site 2A), indicating sediment was deposited on the seabed, which may </w:t>
      </w:r>
      <w:r w:rsidR="005C1C74" w:rsidRPr="00D56866">
        <w:rPr>
          <w:rFonts w:ascii="Times New Roman" w:hAnsi="Times New Roman" w:cs="Times New Roman"/>
        </w:rPr>
        <w:lastRenderedPageBreak/>
        <w:t>have been reworked over the northern reef in later deployment periods</w:t>
      </w:r>
      <w:r w:rsidR="00F93B04" w:rsidRPr="00D56866">
        <w:rPr>
          <w:rFonts w:ascii="Times New Roman" w:hAnsi="Times New Roman" w:cs="Times New Roman"/>
        </w:rPr>
        <w:t xml:space="preserve">, as evidenced by the </w:t>
      </w:r>
      <w:proofErr w:type="spellStart"/>
      <w:r w:rsidR="00F93B04" w:rsidRPr="00D56866">
        <w:rPr>
          <w:rFonts w:ascii="Times New Roman" w:hAnsi="Times New Roman" w:cs="Times New Roman"/>
        </w:rPr>
        <w:t>terrigenous</w:t>
      </w:r>
      <w:proofErr w:type="spellEnd"/>
      <w:r w:rsidR="00F93B04" w:rsidRPr="00D56866">
        <w:rPr>
          <w:rFonts w:ascii="Times New Roman" w:hAnsi="Times New Roman" w:cs="Times New Roman"/>
        </w:rPr>
        <w:t xml:space="preserve"> accumulation on sediment pods</w:t>
      </w:r>
      <w:r w:rsidR="005C1C74" w:rsidRPr="00D56866">
        <w:rPr>
          <w:rFonts w:ascii="Times New Roman" w:hAnsi="Times New Roman" w:cs="Times New Roman"/>
        </w:rPr>
        <w:t>.</w:t>
      </w:r>
      <w:del w:id="805" w:author="Geography" w:date="2020-12-10T11:15:00Z">
        <w:r w:rsidR="00F93B04" w:rsidRPr="00D56866" w:rsidDel="00FD2845">
          <w:rPr>
            <w:rFonts w:ascii="Times New Roman" w:hAnsi="Times New Roman" w:cs="Times New Roman"/>
          </w:rPr>
          <w:delText xml:space="preserve"> Our data were too limited to further investigate seasonal or interannual temporal variations.</w:delText>
        </w:r>
      </w:del>
    </w:p>
    <w:p w14:paraId="1D62D68A" w14:textId="77777777" w:rsidR="00B52647" w:rsidRPr="00D56866" w:rsidRDefault="00B52647" w:rsidP="003B287B">
      <w:pPr>
        <w:spacing w:after="0"/>
        <w:rPr>
          <w:rFonts w:ascii="Times New Roman" w:hAnsi="Times New Roman" w:cs="Times New Roman"/>
        </w:rPr>
      </w:pPr>
    </w:p>
    <w:p w14:paraId="114AA72B" w14:textId="03C4ED01" w:rsidR="007A6854" w:rsidRPr="00D56866" w:rsidRDefault="00ED4647" w:rsidP="003B287B">
      <w:pPr>
        <w:pStyle w:val="Heading2"/>
        <w:keepNext w:val="0"/>
        <w:keepLines w:val="0"/>
        <w:spacing w:before="0"/>
        <w:rPr>
          <w:rFonts w:ascii="Times New Roman" w:hAnsi="Times New Roman" w:cs="Times New Roman"/>
        </w:rPr>
      </w:pPr>
      <w:commentRangeStart w:id="806"/>
      <w:r w:rsidRPr="00D56866">
        <w:rPr>
          <w:rFonts w:ascii="Times New Roman" w:hAnsi="Times New Roman" w:cs="Times New Roman"/>
        </w:rPr>
        <w:t>4.2</w:t>
      </w:r>
      <w:r w:rsidR="00570B3A" w:rsidRPr="00D56866">
        <w:rPr>
          <w:rFonts w:ascii="Times New Roman" w:hAnsi="Times New Roman" w:cs="Times New Roman"/>
        </w:rPr>
        <w:t xml:space="preserve"> Relationship between particle size, settling velocity, and spatial pattern of sediment accumulation</w:t>
      </w:r>
      <w:r w:rsidR="007A6854" w:rsidRPr="00D56866">
        <w:rPr>
          <w:rFonts w:ascii="Times New Roman" w:hAnsi="Times New Roman" w:cs="Times New Roman"/>
        </w:rPr>
        <w:t xml:space="preserve"> </w:t>
      </w:r>
    </w:p>
    <w:p w14:paraId="1A00FCF7" w14:textId="3A916928" w:rsidR="004152F7" w:rsidRPr="00D56866" w:rsidDel="00C55461" w:rsidRDefault="00570B3A" w:rsidP="003B287B">
      <w:pPr>
        <w:spacing w:after="0"/>
        <w:ind w:firstLine="720"/>
        <w:rPr>
          <w:del w:id="807" w:author="Curt Storlazzi" w:date="2020-12-14T14:13:00Z"/>
          <w:rFonts w:ascii="Times New Roman" w:hAnsi="Times New Roman" w:cs="Times New Roman"/>
        </w:rPr>
      </w:pPr>
      <w:del w:id="808" w:author="Geography" w:date="2020-12-10T11:15:00Z">
        <w:r w:rsidRPr="00D56866" w:rsidDel="00FD2845">
          <w:rPr>
            <w:rFonts w:ascii="Times New Roman" w:hAnsi="Times New Roman" w:cs="Times New Roman"/>
          </w:rPr>
          <w:delText xml:space="preserve">The commonly observed decrease in </w:delText>
        </w:r>
      </w:del>
      <w:proofErr w:type="spellStart"/>
      <w:ins w:id="809" w:author="Geography" w:date="2020-12-10T11:15:00Z">
        <w:r w:rsidR="00FD2845" w:rsidRPr="00D56866">
          <w:rPr>
            <w:rFonts w:ascii="Times New Roman" w:hAnsi="Times New Roman" w:cs="Times New Roman"/>
          </w:rPr>
          <w:t>T</w:t>
        </w:r>
      </w:ins>
      <w:del w:id="810" w:author="Geography" w:date="2020-12-10T11:15:00Z">
        <w:r w:rsidRPr="00D56866" w:rsidDel="00FD2845">
          <w:rPr>
            <w:rFonts w:ascii="Times New Roman" w:hAnsi="Times New Roman" w:cs="Times New Roman"/>
          </w:rPr>
          <w:delText>t</w:delText>
        </w:r>
      </w:del>
      <w:r w:rsidRPr="00D56866">
        <w:rPr>
          <w:rFonts w:ascii="Times New Roman" w:hAnsi="Times New Roman" w:cs="Times New Roman"/>
        </w:rPr>
        <w:t>errigenous</w:t>
      </w:r>
      <w:proofErr w:type="spellEnd"/>
      <w:r w:rsidRPr="00D56866">
        <w:rPr>
          <w:rFonts w:ascii="Times New Roman" w:hAnsi="Times New Roman" w:cs="Times New Roman"/>
        </w:rPr>
        <w:t xml:space="preserve"> sediment accumulation </w:t>
      </w:r>
      <w:ins w:id="811" w:author="Geography" w:date="2020-12-10T11:15:00Z">
        <w:r w:rsidR="00FD2845" w:rsidRPr="00D56866">
          <w:rPr>
            <w:rFonts w:ascii="Times New Roman" w:hAnsi="Times New Roman" w:cs="Times New Roman"/>
          </w:rPr>
          <w:t xml:space="preserve">commonly decreases </w:t>
        </w:r>
      </w:ins>
      <w:r w:rsidRPr="00D56866">
        <w:rPr>
          <w:rFonts w:ascii="Times New Roman" w:hAnsi="Times New Roman" w:cs="Times New Roman"/>
        </w:rPr>
        <w:t>with distance from the outlet</w:t>
      </w:r>
      <w:r w:rsidR="001F7173" w:rsidRPr="00D56866">
        <w:rPr>
          <w:rFonts w:ascii="Times New Roman" w:hAnsi="Times New Roman" w:cs="Times New Roman"/>
        </w:rPr>
        <w:t xml:space="preserve"> </w:t>
      </w:r>
      <w:r w:rsidR="00DA01B6" w:rsidRPr="00D56866">
        <w:rPr>
          <w:rFonts w:ascii="Times New Roman" w:hAnsi="Times New Roman" w:cs="Times New Roman"/>
        </w:rPr>
        <w:t xml:space="preserve">of streams in small, tropical watersheds in low latitudes </w:t>
      </w:r>
      <w:r w:rsidR="001F7173"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Science","id":"ITEM-2","issue":"3-4","issued":{"date-parts":[["2006","2"]]},"page":"409-416","title":"Sedimentation in mangroves and coral reefs in a wet tropical island, Pohnpei, Micronesia","type":"article-journal","volume":"66"},"uris":["http://www.mendeley.com/documents/?uuid=93599880-52b5-45d7-8f48-d3b271c58085"]}],"mendeley":{"formattedCitation":"(DeMartini et al., 2013; Victor et al., 2006)","plainTextFormattedCitation":"(DeMartini et al., 2013; Victor et al., 2006)","previouslyFormattedCitation":"(DeMartini et al., 2013; Victor et al., 2006)"},"properties":{"noteIndex":0},"schema":"https://github.com/citation-style-language/schema/raw/master/csl-citation.json"}</w:instrText>
      </w:r>
      <w:r w:rsidR="001F7173" w:rsidRPr="00D56866">
        <w:rPr>
          <w:rFonts w:ascii="Times New Roman" w:hAnsi="Times New Roman" w:cs="Times New Roman"/>
        </w:rPr>
        <w:fldChar w:fldCharType="separate"/>
      </w:r>
      <w:r w:rsidR="00CD4D59" w:rsidRPr="00D56866">
        <w:rPr>
          <w:rFonts w:ascii="Times New Roman" w:hAnsi="Times New Roman" w:cs="Times New Roman"/>
          <w:noProof/>
        </w:rPr>
        <w:t>(DeMartini et al., 2013; Victor et al., 2006)</w:t>
      </w:r>
      <w:r w:rsidR="001F7173" w:rsidRPr="00D56866">
        <w:rPr>
          <w:rFonts w:ascii="Times New Roman" w:hAnsi="Times New Roman" w:cs="Times New Roman"/>
        </w:rPr>
        <w:fldChar w:fldCharType="end"/>
      </w:r>
      <w:ins w:id="812" w:author="Geography" w:date="2020-12-10T11:16:00Z">
        <w:r w:rsidR="00FD2845" w:rsidRPr="00D56866">
          <w:rPr>
            <w:rFonts w:ascii="Times New Roman" w:hAnsi="Times New Roman" w:cs="Times New Roman"/>
          </w:rPr>
          <w:t>.</w:t>
        </w:r>
      </w:ins>
      <w:del w:id="813" w:author="Curt Storlazzi" w:date="2020-12-14T14:13:00Z">
        <w:r w:rsidRPr="00D56866" w:rsidDel="00C55461">
          <w:rPr>
            <w:rFonts w:ascii="Times New Roman" w:hAnsi="Times New Roman" w:cs="Times New Roman"/>
          </w:rPr>
          <w:delText xml:space="preserve"> </w:delText>
        </w:r>
      </w:del>
      <w:del w:id="814" w:author="Geography" w:date="2020-12-10T11:16:00Z">
        <w:r w:rsidRPr="00D56866" w:rsidDel="00FD2845">
          <w:rPr>
            <w:rFonts w:ascii="Times New Roman" w:hAnsi="Times New Roman" w:cs="Times New Roman"/>
          </w:rPr>
          <w:delText>may be due to the distribution of particle sizes discharged from the stream. It</w:delText>
        </w:r>
        <w:r w:rsidR="00467BF5" w:rsidRPr="00D56866" w:rsidDel="00FD2845">
          <w:rPr>
            <w:rFonts w:ascii="Times New Roman" w:hAnsi="Times New Roman" w:cs="Times New Roman"/>
          </w:rPr>
          <w:delText xml:space="preserve"> may be that sediment depos</w:delText>
        </w:r>
        <w:r w:rsidR="00800AD6" w:rsidRPr="00D56866" w:rsidDel="00FD2845">
          <w:rPr>
            <w:rFonts w:ascii="Times New Roman" w:hAnsi="Times New Roman" w:cs="Times New Roman"/>
          </w:rPr>
          <w:delText>ited</w:delText>
        </w:r>
        <w:r w:rsidR="00467BF5" w:rsidRPr="00D56866" w:rsidDel="00FD2845">
          <w:rPr>
            <w:rFonts w:ascii="Times New Roman" w:hAnsi="Times New Roman" w:cs="Times New Roman"/>
          </w:rPr>
          <w:delText xml:space="preserve"> near stream </w:delText>
        </w:r>
        <w:r w:rsidR="001F7173" w:rsidRPr="00D56866" w:rsidDel="00FD2845">
          <w:rPr>
            <w:rFonts w:ascii="Times New Roman" w:hAnsi="Times New Roman" w:cs="Times New Roman"/>
          </w:rPr>
          <w:delText>outlets</w:delText>
        </w:r>
        <w:r w:rsidR="00467BF5" w:rsidRPr="00D56866" w:rsidDel="00FD2845">
          <w:rPr>
            <w:rFonts w:ascii="Times New Roman" w:hAnsi="Times New Roman" w:cs="Times New Roman"/>
          </w:rPr>
          <w:delText xml:space="preserve"> is comprised of </w:delText>
        </w:r>
        <w:r w:rsidR="00DA01B6" w:rsidRPr="00D56866" w:rsidDel="00FD2845">
          <w:rPr>
            <w:rFonts w:ascii="Times New Roman" w:hAnsi="Times New Roman" w:cs="Times New Roman"/>
          </w:rPr>
          <w:delText xml:space="preserve">larger </w:delText>
        </w:r>
        <w:r w:rsidR="00467BF5" w:rsidRPr="00D56866" w:rsidDel="00FD2845">
          <w:rPr>
            <w:rFonts w:ascii="Times New Roman" w:hAnsi="Times New Roman" w:cs="Times New Roman"/>
          </w:rPr>
          <w:delText>particle sizes</w:delText>
        </w:r>
        <w:r w:rsidR="004152F7" w:rsidRPr="00D56866" w:rsidDel="00FD2845">
          <w:rPr>
            <w:rFonts w:ascii="Times New Roman" w:hAnsi="Times New Roman" w:cs="Times New Roman"/>
          </w:rPr>
          <w:delText xml:space="preserve"> </w:delText>
        </w:r>
        <w:r w:rsidR="00467BF5" w:rsidRPr="00D56866" w:rsidDel="00FD2845">
          <w:rPr>
            <w:rFonts w:ascii="Times New Roman" w:hAnsi="Times New Roman" w:cs="Times New Roman"/>
          </w:rPr>
          <w:delText xml:space="preserve">that </w:delText>
        </w:r>
        <w:r w:rsidR="004152F7" w:rsidRPr="00D56866" w:rsidDel="00FD2845">
          <w:rPr>
            <w:rFonts w:ascii="Times New Roman" w:hAnsi="Times New Roman" w:cs="Times New Roman"/>
          </w:rPr>
          <w:delText>allow</w:delText>
        </w:r>
        <w:r w:rsidR="00467BF5" w:rsidRPr="00D56866" w:rsidDel="00FD2845">
          <w:rPr>
            <w:rFonts w:ascii="Times New Roman" w:hAnsi="Times New Roman" w:cs="Times New Roman"/>
          </w:rPr>
          <w:delText xml:space="preserve"> settl</w:delText>
        </w:r>
        <w:r w:rsidR="004152F7" w:rsidRPr="00D56866" w:rsidDel="00FD2845">
          <w:rPr>
            <w:rFonts w:ascii="Times New Roman" w:hAnsi="Times New Roman" w:cs="Times New Roman"/>
          </w:rPr>
          <w:delText>ing</w:delText>
        </w:r>
        <w:r w:rsidR="00467BF5" w:rsidRPr="00D56866" w:rsidDel="00FD2845">
          <w:rPr>
            <w:rFonts w:ascii="Times New Roman" w:hAnsi="Times New Roman" w:cs="Times New Roman"/>
          </w:rPr>
          <w:delText xml:space="preserve"> before being advected out of the embayment</w:delText>
        </w:r>
        <w:r w:rsidR="00120BD7" w:rsidRPr="00D56866" w:rsidDel="00FD2845">
          <w:rPr>
            <w:rFonts w:ascii="Times New Roman" w:hAnsi="Times New Roman" w:cs="Times New Roman"/>
          </w:rPr>
          <w:delText xml:space="preserve">. </w:delText>
        </w:r>
      </w:del>
      <w:del w:id="815" w:author="Geography" w:date="2020-12-10T11:17:00Z">
        <w:r w:rsidR="00120BD7" w:rsidRPr="00D56866" w:rsidDel="00FD2845">
          <w:rPr>
            <w:rFonts w:ascii="Times New Roman" w:hAnsi="Times New Roman" w:cs="Times New Roman"/>
          </w:rPr>
          <w:delText>T</w:delText>
        </w:r>
      </w:del>
      <w:del w:id="816" w:author="Geography" w:date="2020-12-10T11:16:00Z">
        <w:r w:rsidR="00467BF5" w:rsidRPr="00D56866" w:rsidDel="00FD2845">
          <w:rPr>
            <w:rFonts w:ascii="Times New Roman" w:hAnsi="Times New Roman" w:cs="Times New Roman"/>
          </w:rPr>
          <w:delText>he potential for t</w:delText>
        </w:r>
      </w:del>
      <w:del w:id="817" w:author="Geography" w:date="2020-12-10T11:17:00Z">
        <w:r w:rsidR="00467BF5" w:rsidRPr="00D56866" w:rsidDel="00FD2845">
          <w:rPr>
            <w:rFonts w:ascii="Times New Roman" w:hAnsi="Times New Roman" w:cs="Times New Roman"/>
          </w:rPr>
          <w:delText>errigenous</w:delText>
        </w:r>
        <w:r w:rsidR="00120BD7" w:rsidRPr="00D56866" w:rsidDel="00FD2845">
          <w:rPr>
            <w:rFonts w:ascii="Times New Roman" w:hAnsi="Times New Roman" w:cs="Times New Roman"/>
          </w:rPr>
          <w:delText xml:space="preserve"> sediment deposition decreases with distance</w:delText>
        </w:r>
        <w:r w:rsidR="00467BF5" w:rsidRPr="00D56866" w:rsidDel="00FD2845">
          <w:rPr>
            <w:rFonts w:ascii="Times New Roman" w:hAnsi="Times New Roman" w:cs="Times New Roman"/>
          </w:rPr>
          <w:delText xml:space="preserve"> from the stream outlet as the </w:delText>
        </w:r>
        <w:r w:rsidR="00120BD7" w:rsidRPr="00D56866" w:rsidDel="00FD2845">
          <w:rPr>
            <w:rFonts w:ascii="Times New Roman" w:hAnsi="Times New Roman" w:cs="Times New Roman"/>
          </w:rPr>
          <w:delText xml:space="preserve">sediment </w:delText>
        </w:r>
        <w:r w:rsidR="00467BF5" w:rsidRPr="00D56866" w:rsidDel="00FD2845">
          <w:rPr>
            <w:rFonts w:ascii="Times New Roman" w:hAnsi="Times New Roman" w:cs="Times New Roman"/>
          </w:rPr>
          <w:delText xml:space="preserve">plume is depleted of larger particle sizes, leaving only silts and clays with </w:delText>
        </w:r>
        <w:r w:rsidR="00800AD6" w:rsidRPr="00D56866" w:rsidDel="00FD2845">
          <w:rPr>
            <w:rFonts w:ascii="Times New Roman" w:hAnsi="Times New Roman" w:cs="Times New Roman"/>
          </w:rPr>
          <w:delText xml:space="preserve">longer </w:delText>
        </w:r>
        <w:r w:rsidR="00467BF5" w:rsidRPr="00D56866" w:rsidDel="00FD2845">
          <w:rPr>
            <w:rFonts w:ascii="Times New Roman" w:hAnsi="Times New Roman" w:cs="Times New Roman"/>
          </w:rPr>
          <w:delText>settling times.</w:delText>
        </w:r>
        <w:r w:rsidR="00120BD7" w:rsidRPr="00D56866" w:rsidDel="00FD2845">
          <w:rPr>
            <w:rFonts w:ascii="Times New Roman" w:hAnsi="Times New Roman" w:cs="Times New Roman"/>
          </w:rPr>
          <w:delText xml:space="preserve"> Settling velocity strongly depends on particle size with large non-linear differences due to both grain size flocculation, as well as water properties including salinity and temperature</w:delText>
        </w:r>
        <w:r w:rsidR="004152F7" w:rsidRPr="00D56866" w:rsidDel="00FD2845">
          <w:rPr>
            <w:rFonts w:ascii="Times New Roman" w:hAnsi="Times New Roman" w:cs="Times New Roman"/>
          </w:rPr>
          <w:delText>,</w:delText>
        </w:r>
        <w:r w:rsidR="00120BD7" w:rsidRPr="00D56866" w:rsidDel="00FD2845">
          <w:rPr>
            <w:rFonts w:ascii="Times New Roman" w:hAnsi="Times New Roman" w:cs="Times New Roman"/>
          </w:rPr>
          <w:delText xml:space="preserve"> which vary in a mixed freshwater/seawater plume and strongly influence settling velocity. </w:delText>
        </w:r>
        <w:r w:rsidR="00AE13A5" w:rsidRPr="00D56866" w:rsidDel="00FD2845">
          <w:rPr>
            <w:rFonts w:ascii="Times New Roman" w:hAnsi="Times New Roman" w:cs="Times New Roman"/>
          </w:rPr>
          <w:delText xml:space="preserve">Further research on particle size distributions of </w:delText>
        </w:r>
        <w:r w:rsidR="00AE13A5" w:rsidRPr="00D56866" w:rsidDel="00FD2845">
          <w:rPr>
            <w:rFonts w:ascii="Times New Roman" w:hAnsi="Times New Roman" w:cs="Times New Roman"/>
            <w:i/>
            <w:iCs/>
          </w:rPr>
          <w:delText>SSY</w:delText>
        </w:r>
        <w:r w:rsidR="00AE13A5" w:rsidRPr="00D56866" w:rsidDel="00FD2845">
          <w:rPr>
            <w:rFonts w:ascii="Times New Roman" w:hAnsi="Times New Roman" w:cs="Times New Roman"/>
          </w:rPr>
          <w:delText xml:space="preserve"> from the watershed and accumulation on the reef are needed to understand these processes.</w:delText>
        </w:r>
      </w:del>
    </w:p>
    <w:p w14:paraId="295626D1" w14:textId="78AAB385" w:rsidR="00120BD7" w:rsidRPr="00D56866" w:rsidRDefault="00120BD7" w:rsidP="00B2597C">
      <w:pPr>
        <w:spacing w:after="0"/>
        <w:ind w:firstLine="720"/>
        <w:rPr>
          <w:rFonts w:ascii="Times New Roman" w:hAnsi="Times New Roman" w:cs="Times New Roman"/>
        </w:rPr>
      </w:pPr>
      <w:r w:rsidRPr="00D56866">
        <w:rPr>
          <w:rFonts w:ascii="Times New Roman" w:hAnsi="Times New Roman" w:cs="Times New Roman"/>
        </w:rPr>
        <w:t>From the time-lapse images of a storm sediment plume</w:t>
      </w:r>
      <w:r w:rsidR="004152F7" w:rsidRPr="00D56866">
        <w:rPr>
          <w:rFonts w:ascii="Times New Roman" w:hAnsi="Times New Roman" w:cs="Times New Roman"/>
        </w:rPr>
        <w:t xml:space="preserve"> (</w:t>
      </w:r>
      <w:r w:rsidR="004152F7" w:rsidRPr="00D56866">
        <w:rPr>
          <w:rFonts w:ascii="Times New Roman" w:hAnsi="Times New Roman" w:cs="Times New Roman"/>
        </w:rPr>
        <w:fldChar w:fldCharType="begin"/>
      </w:r>
      <w:r w:rsidR="004152F7" w:rsidRPr="00D56866">
        <w:rPr>
          <w:rFonts w:ascii="Times New Roman" w:hAnsi="Times New Roman" w:cs="Times New Roman"/>
        </w:rPr>
        <w:instrText xml:space="preserve"> REF _Ref447092869 \h </w:instrText>
      </w:r>
      <w:r w:rsidR="004152F7" w:rsidRPr="00D56866">
        <w:rPr>
          <w:rFonts w:ascii="Times New Roman" w:hAnsi="Times New Roman" w:cs="Times New Roman"/>
        </w:rPr>
      </w:r>
      <w:r w:rsidR="004152F7" w:rsidRPr="00D56866">
        <w:rPr>
          <w:rFonts w:ascii="Times New Roman" w:hAnsi="Times New Roman" w:cs="Times New Roman"/>
        </w:rPr>
        <w:fldChar w:fldCharType="separate"/>
      </w:r>
      <w:r w:rsidR="004152F7" w:rsidRPr="00D56866">
        <w:rPr>
          <w:rFonts w:ascii="Times New Roman" w:hAnsi="Times New Roman" w:cs="Times New Roman"/>
        </w:rPr>
        <w:t xml:space="preserve">Figure </w:t>
      </w:r>
      <w:r w:rsidR="004152F7" w:rsidRPr="00D56866">
        <w:rPr>
          <w:rFonts w:ascii="Times New Roman" w:hAnsi="Times New Roman" w:cs="Times New Roman"/>
          <w:noProof/>
        </w:rPr>
        <w:t>4</w:t>
      </w:r>
      <w:r w:rsidR="004152F7" w:rsidRPr="00D56866">
        <w:rPr>
          <w:rFonts w:ascii="Times New Roman" w:hAnsi="Times New Roman" w:cs="Times New Roman"/>
        </w:rPr>
        <w:fldChar w:fldCharType="end"/>
      </w:r>
      <w:r w:rsidR="001F7173" w:rsidRPr="00D56866">
        <w:rPr>
          <w:rFonts w:ascii="Times New Roman" w:hAnsi="Times New Roman" w:cs="Times New Roman"/>
        </w:rPr>
        <w:t>b</w:t>
      </w:r>
      <w:r w:rsidR="004152F7" w:rsidRPr="00D56866">
        <w:rPr>
          <w:rFonts w:ascii="Times New Roman" w:hAnsi="Times New Roman" w:cs="Times New Roman"/>
        </w:rPr>
        <w:t>),</w:t>
      </w:r>
      <w:r w:rsidRPr="00D56866">
        <w:rPr>
          <w:rFonts w:ascii="Times New Roman" w:hAnsi="Times New Roman" w:cs="Times New Roman"/>
        </w:rPr>
        <w:t xml:space="preserve"> </w:t>
      </w:r>
      <w:del w:id="818" w:author="Curt Storlazzi" w:date="2020-12-14T14:13:00Z">
        <w:r w:rsidRPr="00D56866" w:rsidDel="00C55461">
          <w:rPr>
            <w:rFonts w:ascii="Times New Roman" w:hAnsi="Times New Roman" w:cs="Times New Roman"/>
          </w:rPr>
          <w:delText>we observe</w:delText>
        </w:r>
        <w:r w:rsidR="00ED4647" w:rsidRPr="00D56866" w:rsidDel="00C55461">
          <w:rPr>
            <w:rFonts w:ascii="Times New Roman" w:hAnsi="Times New Roman" w:cs="Times New Roman"/>
          </w:rPr>
          <w:delText>d</w:delText>
        </w:r>
        <w:r w:rsidRPr="00D56866" w:rsidDel="00C55461">
          <w:rPr>
            <w:rFonts w:ascii="Times New Roman" w:hAnsi="Times New Roman" w:cs="Times New Roman"/>
          </w:rPr>
          <w:delText xml:space="preserve"> </w:delText>
        </w:r>
      </w:del>
      <w:r w:rsidRPr="00D56866">
        <w:rPr>
          <w:rFonts w:ascii="Times New Roman" w:hAnsi="Times New Roman" w:cs="Times New Roman"/>
        </w:rPr>
        <w:t xml:space="preserve">the plume </w:t>
      </w:r>
      <w:ins w:id="819" w:author="Curt Storlazzi" w:date="2020-12-14T14:14:00Z">
        <w:r w:rsidR="00C55461">
          <w:rPr>
            <w:rFonts w:ascii="Times New Roman" w:hAnsi="Times New Roman" w:cs="Times New Roman"/>
          </w:rPr>
          <w:t xml:space="preserve">was observed to have </w:t>
        </w:r>
      </w:ins>
      <w:r w:rsidRPr="00D56866">
        <w:rPr>
          <w:rFonts w:ascii="Times New Roman" w:hAnsi="Times New Roman" w:cs="Times New Roman"/>
        </w:rPr>
        <w:t>travel</w:t>
      </w:r>
      <w:r w:rsidR="00ED4647" w:rsidRPr="00D56866">
        <w:rPr>
          <w:rFonts w:ascii="Times New Roman" w:hAnsi="Times New Roman" w:cs="Times New Roman"/>
        </w:rPr>
        <w:t>ed</w:t>
      </w:r>
      <w:r w:rsidRPr="00D56866">
        <w:rPr>
          <w:rFonts w:ascii="Times New Roman" w:hAnsi="Times New Roman" w:cs="Times New Roman"/>
        </w:rPr>
        <w:t xml:space="preserve"> from the stream outlet to the fore</w:t>
      </w:r>
      <w:r w:rsidR="00DA01B6" w:rsidRPr="00D56866">
        <w:rPr>
          <w:rFonts w:ascii="Times New Roman" w:hAnsi="Times New Roman" w:cs="Times New Roman"/>
        </w:rPr>
        <w:t xml:space="preserve"> </w:t>
      </w:r>
      <w:r w:rsidRPr="00D56866">
        <w:rPr>
          <w:rFonts w:ascii="Times New Roman" w:hAnsi="Times New Roman" w:cs="Times New Roman"/>
        </w:rPr>
        <w:t xml:space="preserve">reef within 15-30 min, though residence times of the underlying seawater are likely greater than 1 </w:t>
      </w:r>
      <w:proofErr w:type="spellStart"/>
      <w:r w:rsidRPr="00D56866">
        <w:rPr>
          <w:rFonts w:ascii="Times New Roman" w:hAnsi="Times New Roman" w:cs="Times New Roman"/>
        </w:rPr>
        <w:t>hr</w:t>
      </w:r>
      <w:proofErr w:type="spellEnd"/>
      <w:r w:rsidRPr="00D56866">
        <w:rPr>
          <w:rFonts w:ascii="Times New Roman" w:hAnsi="Times New Roman" w:cs="Times New Roman"/>
        </w:rPr>
        <w:t xml:space="preserve"> under calm conditions</w:t>
      </w:r>
      <w:r w:rsidR="00987422" w:rsidRPr="00D56866">
        <w:rPr>
          <w:rFonts w:ascii="Times New Roman" w:hAnsi="Times New Roman" w:cs="Times New Roman"/>
        </w:rPr>
        <w:t xml:space="preserve"> </w:t>
      </w:r>
      <w:r w:rsidR="00800AD6" w:rsidRPr="00D56866">
        <w:rPr>
          <w:rFonts w:ascii="Times New Roman" w:hAnsi="Times New Roman" w:cs="Times New Roman"/>
        </w:rPr>
        <w:fldChar w:fldCharType="begin" w:fldLock="1"/>
      </w:r>
      <w:r w:rsidR="00800AD6" w:rsidRPr="00D568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2018)","plainTextFormattedCitation":"(C. D. Storlazzi et al., 2018)","previouslyFormattedCitation":"(C. D. Storlazzi et al., 2018)"},"properties":{"noteIndex":0},"schema":"https://github.com/citation-style-language/schema/raw/master/csl-citation.json"}</w:instrText>
      </w:r>
      <w:r w:rsidR="00800AD6" w:rsidRPr="00D56866">
        <w:rPr>
          <w:rFonts w:ascii="Times New Roman" w:hAnsi="Times New Roman" w:cs="Times New Roman"/>
        </w:rPr>
        <w:fldChar w:fldCharType="separate"/>
      </w:r>
      <w:r w:rsidR="00800AD6" w:rsidRPr="00D56866">
        <w:rPr>
          <w:rFonts w:ascii="Times New Roman" w:hAnsi="Times New Roman" w:cs="Times New Roman"/>
          <w:noProof/>
        </w:rPr>
        <w:t>(</w:t>
      </w:r>
      <w:del w:id="820" w:author="Curt Storlazzi" w:date="2020-12-14T14:14:00Z">
        <w:r w:rsidR="00800AD6" w:rsidRPr="00D56866" w:rsidDel="00C55461">
          <w:rPr>
            <w:rFonts w:ascii="Times New Roman" w:hAnsi="Times New Roman" w:cs="Times New Roman"/>
            <w:noProof/>
          </w:rPr>
          <w:delText xml:space="preserve">C. D. </w:delText>
        </w:r>
      </w:del>
      <w:r w:rsidR="00800AD6" w:rsidRPr="00D56866">
        <w:rPr>
          <w:rFonts w:ascii="Times New Roman" w:hAnsi="Times New Roman" w:cs="Times New Roman"/>
          <w:noProof/>
        </w:rPr>
        <w:t>Storlazzi et al., 2018)</w:t>
      </w:r>
      <w:r w:rsidR="00800AD6" w:rsidRPr="00D56866">
        <w:rPr>
          <w:rFonts w:ascii="Times New Roman" w:hAnsi="Times New Roman" w:cs="Times New Roman"/>
        </w:rPr>
        <w:fldChar w:fldCharType="end"/>
      </w:r>
      <w:r w:rsidR="00800AD6" w:rsidRPr="00D56866">
        <w:rPr>
          <w:rFonts w:ascii="Times New Roman" w:hAnsi="Times New Roman" w:cs="Times New Roman"/>
        </w:rPr>
        <w:t xml:space="preserve">. </w:t>
      </w:r>
      <w:proofErr w:type="gramStart"/>
      <w:r w:rsidR="00B2597C" w:rsidRPr="00D56866">
        <w:rPr>
          <w:rFonts w:ascii="Times New Roman" w:hAnsi="Times New Roman" w:cs="Times New Roman"/>
        </w:rPr>
        <w:t>T</w:t>
      </w:r>
      <w:del w:id="821" w:author="Geography" w:date="2020-12-10T11:17:00Z">
        <w:r w:rsidR="00B2597C" w:rsidRPr="00D56866" w:rsidDel="00FD2845">
          <w:rPr>
            <w:rFonts w:ascii="Times New Roman" w:hAnsi="Times New Roman" w:cs="Times New Roman"/>
          </w:rPr>
          <w:delText>his illustrate</w:delText>
        </w:r>
        <w:r w:rsidR="00ED4647" w:rsidRPr="00D56866" w:rsidDel="00FD2845">
          <w:rPr>
            <w:rFonts w:ascii="Times New Roman" w:hAnsi="Times New Roman" w:cs="Times New Roman"/>
          </w:rPr>
          <w:delText>d</w:delText>
        </w:r>
        <w:r w:rsidR="00B2597C" w:rsidRPr="00D56866" w:rsidDel="00FD2845">
          <w:rPr>
            <w:rFonts w:ascii="Times New Roman" w:hAnsi="Times New Roman" w:cs="Times New Roman"/>
          </w:rPr>
          <w:delText xml:space="preserve"> t</w:delText>
        </w:r>
      </w:del>
      <w:r w:rsidR="00B2597C" w:rsidRPr="00D56866">
        <w:rPr>
          <w:rFonts w:ascii="Times New Roman" w:hAnsi="Times New Roman" w:cs="Times New Roman"/>
        </w:rPr>
        <w:t xml:space="preserve">he flow </w:t>
      </w:r>
      <w:del w:id="822" w:author="Curt Storlazzi" w:date="2020-12-14T14:13:00Z">
        <w:r w:rsidR="00B2597C" w:rsidRPr="00D56866" w:rsidDel="00C55461">
          <w:rPr>
            <w:rFonts w:ascii="Times New Roman" w:hAnsi="Times New Roman" w:cs="Times New Roman"/>
          </w:rPr>
          <w:delText xml:space="preserve">velocity </w:delText>
        </w:r>
      </w:del>
      <w:ins w:id="823" w:author="Curt Storlazzi" w:date="2020-12-14T14:13:00Z">
        <w:r w:rsidR="00C55461">
          <w:rPr>
            <w:rFonts w:ascii="Times New Roman" w:hAnsi="Times New Roman" w:cs="Times New Roman"/>
          </w:rPr>
          <w:t>speed</w:t>
        </w:r>
        <w:r w:rsidR="00C55461" w:rsidRPr="00D56866">
          <w:rPr>
            <w:rFonts w:ascii="Times New Roman" w:hAnsi="Times New Roman" w:cs="Times New Roman"/>
          </w:rPr>
          <w:t xml:space="preserve"> </w:t>
        </w:r>
      </w:ins>
      <w:r w:rsidR="00B2597C" w:rsidRPr="00D56866">
        <w:rPr>
          <w:rFonts w:ascii="Times New Roman" w:hAnsi="Times New Roman" w:cs="Times New Roman"/>
        </w:rPr>
        <w:t xml:space="preserve">of underlying seawater was exceeded by the </w:t>
      </w:r>
      <w:r w:rsidR="00800AD6" w:rsidRPr="00D56866">
        <w:rPr>
          <w:rFonts w:ascii="Times New Roman" w:hAnsi="Times New Roman" w:cs="Times New Roman"/>
        </w:rPr>
        <w:t xml:space="preserve">velocity of the </w:t>
      </w:r>
      <w:ins w:id="824" w:author="Curt Storlazzi" w:date="2020-12-14T14:14:00Z">
        <w:r w:rsidR="00C55461">
          <w:rPr>
            <w:rFonts w:ascii="Times New Roman" w:hAnsi="Times New Roman" w:cs="Times New Roman"/>
          </w:rPr>
          <w:t xml:space="preserve">surface </w:t>
        </w:r>
      </w:ins>
      <w:r w:rsidR="00B2597C" w:rsidRPr="00D56866">
        <w:rPr>
          <w:rFonts w:ascii="Times New Roman" w:hAnsi="Times New Roman" w:cs="Times New Roman"/>
        </w:rPr>
        <w:t>plume</w:t>
      </w:r>
      <w:ins w:id="825" w:author="Curt Storlazzi" w:date="2020-12-14T14:14:00Z">
        <w:r w:rsidR="00C55461">
          <w:rPr>
            <w:rFonts w:ascii="Times New Roman" w:hAnsi="Times New Roman" w:cs="Times New Roman"/>
          </w:rPr>
          <w:t xml:space="preserve"> of lower-density</w:t>
        </w:r>
        <w:proofErr w:type="gramEnd"/>
        <w:r w:rsidR="00C55461">
          <w:rPr>
            <w:rFonts w:ascii="Times New Roman" w:hAnsi="Times New Roman" w:cs="Times New Roman"/>
          </w:rPr>
          <w:t xml:space="preserve"> freshwater from the stream</w:t>
        </w:r>
      </w:ins>
      <w:r w:rsidR="00ED4647" w:rsidRPr="00D56866">
        <w:rPr>
          <w:rFonts w:ascii="Times New Roman" w:hAnsi="Times New Roman" w:cs="Times New Roman"/>
        </w:rPr>
        <w:t>.</w:t>
      </w:r>
      <w:r w:rsidR="00B2597C" w:rsidRPr="00D56866">
        <w:rPr>
          <w:rFonts w:ascii="Times New Roman" w:hAnsi="Times New Roman" w:cs="Times New Roman"/>
        </w:rPr>
        <w:t xml:space="preserve"> </w:t>
      </w:r>
      <w:r w:rsidR="00ED4647" w:rsidRPr="00D56866">
        <w:rPr>
          <w:rFonts w:ascii="Times New Roman" w:hAnsi="Times New Roman" w:cs="Times New Roman"/>
        </w:rPr>
        <w:t>In the field</w:t>
      </w:r>
      <w:r w:rsidR="00DA01B6" w:rsidRPr="00D56866">
        <w:rPr>
          <w:rFonts w:ascii="Times New Roman" w:hAnsi="Times New Roman" w:cs="Times New Roman"/>
        </w:rPr>
        <w:t>,</w:t>
      </w:r>
      <w:r w:rsidR="00ED4647" w:rsidRPr="00D56866">
        <w:rPr>
          <w:rFonts w:ascii="Times New Roman" w:hAnsi="Times New Roman" w:cs="Times New Roman"/>
        </w:rPr>
        <w:t xml:space="preserve"> the plume </w:t>
      </w:r>
      <w:r w:rsidR="00DA01B6" w:rsidRPr="00D56866">
        <w:rPr>
          <w:rFonts w:ascii="Times New Roman" w:hAnsi="Times New Roman" w:cs="Times New Roman"/>
        </w:rPr>
        <w:t xml:space="preserve">was observed </w:t>
      </w:r>
      <w:r w:rsidR="00B2597C" w:rsidRPr="00D56866">
        <w:rPr>
          <w:rFonts w:ascii="Times New Roman" w:hAnsi="Times New Roman" w:cs="Times New Roman"/>
        </w:rPr>
        <w:t>mov</w:t>
      </w:r>
      <w:r w:rsidR="00ED4647" w:rsidRPr="00D56866">
        <w:rPr>
          <w:rFonts w:ascii="Times New Roman" w:hAnsi="Times New Roman" w:cs="Times New Roman"/>
        </w:rPr>
        <w:t>ing</w:t>
      </w:r>
      <w:r w:rsidR="00B2597C" w:rsidRPr="00D56866">
        <w:rPr>
          <w:rFonts w:ascii="Times New Roman" w:hAnsi="Times New Roman" w:cs="Times New Roman"/>
        </w:rPr>
        <w:t xml:space="preserve"> over the dense</w:t>
      </w:r>
      <w:r w:rsidR="00ED4647" w:rsidRPr="00D56866">
        <w:rPr>
          <w:rFonts w:ascii="Times New Roman" w:hAnsi="Times New Roman" w:cs="Times New Roman"/>
        </w:rPr>
        <w:t>r</w:t>
      </w:r>
      <w:r w:rsidR="00B2597C" w:rsidRPr="00D56866">
        <w:rPr>
          <w:rFonts w:ascii="Times New Roman" w:hAnsi="Times New Roman" w:cs="Times New Roman"/>
        </w:rPr>
        <w:t xml:space="preserve"> seawater in a thin, sediment-rich surface layer approximately 10-25 cm </w:t>
      </w:r>
      <w:r w:rsidR="00DA01B6" w:rsidRPr="00D56866">
        <w:rPr>
          <w:rFonts w:ascii="Times New Roman" w:hAnsi="Times New Roman" w:cs="Times New Roman"/>
        </w:rPr>
        <w:t xml:space="preserve">thick </w:t>
      </w:r>
      <w:r w:rsidR="00B2597C" w:rsidRPr="00D56866">
        <w:rPr>
          <w:rFonts w:ascii="Times New Roman" w:hAnsi="Times New Roman" w:cs="Times New Roman"/>
        </w:rPr>
        <w:t>(</w:t>
      </w:r>
      <w:r w:rsidR="00DA01B6" w:rsidRPr="00D56866">
        <w:rPr>
          <w:rFonts w:ascii="Times New Roman" w:hAnsi="Times New Roman" w:cs="Times New Roman"/>
        </w:rPr>
        <w:fldChar w:fldCharType="begin"/>
      </w:r>
      <w:r w:rsidR="00DA01B6" w:rsidRPr="00D56866">
        <w:rPr>
          <w:rFonts w:ascii="Times New Roman" w:hAnsi="Times New Roman" w:cs="Times New Roman"/>
        </w:rPr>
        <w:instrText xml:space="preserve"> REF _Ref447092869 \h </w:instrText>
      </w:r>
      <w:r w:rsidR="00DA01B6" w:rsidRPr="00D56866">
        <w:rPr>
          <w:rFonts w:ascii="Times New Roman" w:hAnsi="Times New Roman" w:cs="Times New Roman"/>
        </w:rPr>
      </w:r>
      <w:r w:rsidR="00DA01B6" w:rsidRPr="00D56866">
        <w:rPr>
          <w:rFonts w:ascii="Times New Roman" w:hAnsi="Times New Roman" w:cs="Times New Roman"/>
        </w:rPr>
        <w:fldChar w:fldCharType="separate"/>
      </w:r>
      <w:r w:rsidR="00DA01B6" w:rsidRPr="00D56866">
        <w:rPr>
          <w:rFonts w:ascii="Times New Roman" w:hAnsi="Times New Roman" w:cs="Times New Roman"/>
        </w:rPr>
        <w:t xml:space="preserve">Figure </w:t>
      </w:r>
      <w:r w:rsidR="00DA01B6" w:rsidRPr="00D56866">
        <w:rPr>
          <w:rFonts w:ascii="Times New Roman" w:hAnsi="Times New Roman" w:cs="Times New Roman"/>
          <w:noProof/>
        </w:rPr>
        <w:t>4</w:t>
      </w:r>
      <w:r w:rsidR="00DA01B6" w:rsidRPr="00D56866">
        <w:rPr>
          <w:rFonts w:ascii="Times New Roman" w:hAnsi="Times New Roman" w:cs="Times New Roman"/>
        </w:rPr>
        <w:fldChar w:fldCharType="end"/>
      </w:r>
      <w:r w:rsidR="00DA01B6" w:rsidRPr="00D56866">
        <w:rPr>
          <w:rFonts w:ascii="Times New Roman" w:hAnsi="Times New Roman" w:cs="Times New Roman"/>
        </w:rPr>
        <w:t>e-g</w:t>
      </w:r>
      <w:r w:rsidR="00B2597C" w:rsidRPr="00D56866">
        <w:rPr>
          <w:rFonts w:ascii="Times New Roman" w:hAnsi="Times New Roman" w:cs="Times New Roman"/>
        </w:rPr>
        <w:t xml:space="preserve">). </w:t>
      </w:r>
      <w:r w:rsidR="00ED4647" w:rsidRPr="00D56866">
        <w:rPr>
          <w:rFonts w:ascii="Times New Roman" w:hAnsi="Times New Roman" w:cs="Times New Roman"/>
        </w:rPr>
        <w:t xml:space="preserve">Under calm conditions, Stokes settling velocity of </w:t>
      </w:r>
      <w:proofErr w:type="spellStart"/>
      <w:r w:rsidR="00DA01B6" w:rsidRPr="00D56866">
        <w:rPr>
          <w:rFonts w:ascii="Times New Roman" w:hAnsi="Times New Roman" w:cs="Times New Roman"/>
        </w:rPr>
        <w:t>volcaniclastic</w:t>
      </w:r>
      <w:proofErr w:type="spellEnd"/>
      <w:r w:rsidR="00DA01B6" w:rsidRPr="00D56866">
        <w:rPr>
          <w:rFonts w:ascii="Times New Roman" w:hAnsi="Times New Roman" w:cs="Times New Roman"/>
        </w:rPr>
        <w:t xml:space="preserve"> </w:t>
      </w:r>
      <w:r w:rsidR="00ED4647" w:rsidRPr="00D56866">
        <w:rPr>
          <w:rFonts w:ascii="Times New Roman" w:hAnsi="Times New Roman" w:cs="Times New Roman"/>
        </w:rPr>
        <w:t xml:space="preserve">clay/silt in seawater is roughly 0-0.5 cm/s; </w:t>
      </w:r>
      <w:r w:rsidR="00ED4647" w:rsidRPr="00D56866">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2015)","manualFormatting":"Storlazzi et al. (2015)","plainTextFormattedCitation":"(Curt D. Storlazzi et al., 2015)","previouslyFormattedCitation":"(Curt D. Storlazzi et al., 2015)"},"properties":{"noteIndex":0},"schema":"https://github.com/citation-style-language/schema/raw/master/csl-citation.json"}</w:instrText>
      </w:r>
      <w:r w:rsidR="00ED4647" w:rsidRPr="00D56866">
        <w:rPr>
          <w:rFonts w:ascii="Times New Roman" w:hAnsi="Times New Roman" w:cs="Times New Roman"/>
        </w:rPr>
        <w:fldChar w:fldCharType="separate"/>
      </w:r>
      <w:r w:rsidR="00ED4647" w:rsidRPr="00D56866">
        <w:rPr>
          <w:rFonts w:ascii="Times New Roman" w:hAnsi="Times New Roman" w:cs="Times New Roman"/>
          <w:noProof/>
        </w:rPr>
        <w:t>Storlazzi et al. (2015)</w:t>
      </w:r>
      <w:r w:rsidR="00ED4647" w:rsidRPr="00D56866">
        <w:rPr>
          <w:rFonts w:ascii="Times New Roman" w:hAnsi="Times New Roman" w:cs="Times New Roman"/>
        </w:rPr>
        <w:fldChar w:fldCharType="end"/>
      </w:r>
      <w:r w:rsidR="00ED4647" w:rsidRPr="00D56866">
        <w:rPr>
          <w:rFonts w:ascii="Times New Roman" w:hAnsi="Times New Roman" w:cs="Times New Roman"/>
        </w:rPr>
        <w:t xml:space="preserve"> estimates settling time varies from 0.02 </w:t>
      </w:r>
      <w:proofErr w:type="spellStart"/>
      <w:r w:rsidR="00ED4647" w:rsidRPr="00D56866">
        <w:rPr>
          <w:rFonts w:ascii="Times New Roman" w:hAnsi="Times New Roman" w:cs="Times New Roman"/>
        </w:rPr>
        <w:t>hr</w:t>
      </w:r>
      <w:proofErr w:type="spellEnd"/>
      <w:r w:rsidR="00ED4647" w:rsidRPr="00D56866">
        <w:rPr>
          <w:rFonts w:ascii="Times New Roman" w:hAnsi="Times New Roman" w:cs="Times New Roman"/>
        </w:rPr>
        <w:t xml:space="preserve">/m for coarse sands up to 1000 </w:t>
      </w:r>
      <w:proofErr w:type="spellStart"/>
      <w:r w:rsidR="00ED4647" w:rsidRPr="00D56866">
        <w:rPr>
          <w:rFonts w:ascii="Times New Roman" w:hAnsi="Times New Roman" w:cs="Times New Roman"/>
        </w:rPr>
        <w:t>hr</w:t>
      </w:r>
      <w:proofErr w:type="spellEnd"/>
      <w:r w:rsidR="00ED4647" w:rsidRPr="00D56866">
        <w:rPr>
          <w:rFonts w:ascii="Times New Roman" w:hAnsi="Times New Roman" w:cs="Times New Roman"/>
        </w:rPr>
        <w:t xml:space="preserve">/m for clays. For depths of 1 m, settling time would be approximately 33 min for particle size 63 </w:t>
      </w:r>
      <w:proofErr w:type="spellStart"/>
      <w:r w:rsidR="00ED4647" w:rsidRPr="006B1631">
        <w:rPr>
          <w:rFonts w:ascii="Times New Roman" w:hAnsi="Times New Roman" w:cs="Times New Roman"/>
        </w:rPr>
        <w:t>μ</w:t>
      </w:r>
      <w:r w:rsidR="00ED4647" w:rsidRPr="00D56866">
        <w:rPr>
          <w:rFonts w:ascii="Times New Roman" w:hAnsi="Times New Roman" w:cs="Times New Roman"/>
        </w:rPr>
        <w:t>m</w:t>
      </w:r>
      <w:proofErr w:type="spellEnd"/>
      <w:r w:rsidR="00ED4647" w:rsidRPr="00D56866">
        <w:rPr>
          <w:rFonts w:ascii="Times New Roman" w:hAnsi="Times New Roman" w:cs="Times New Roman"/>
        </w:rPr>
        <w:t xml:space="preserve">, increasing to approximately 166 min for particle size 30 </w:t>
      </w:r>
      <w:proofErr w:type="spellStart"/>
      <w:r w:rsidR="00ED4647" w:rsidRPr="006B1631">
        <w:rPr>
          <w:rFonts w:ascii="Times New Roman" w:hAnsi="Times New Roman" w:cs="Times New Roman"/>
        </w:rPr>
        <w:t>μ</w:t>
      </w:r>
      <w:r w:rsidR="00ED4647" w:rsidRPr="00D56866">
        <w:rPr>
          <w:rFonts w:ascii="Times New Roman" w:hAnsi="Times New Roman" w:cs="Times New Roman"/>
        </w:rPr>
        <w:t>m</w:t>
      </w:r>
      <w:proofErr w:type="spellEnd"/>
      <w:r w:rsidR="00ED4647" w:rsidRPr="00D56866">
        <w:rPr>
          <w:rFonts w:ascii="Times New Roman" w:hAnsi="Times New Roman" w:cs="Times New Roman"/>
        </w:rPr>
        <w:t xml:space="preserve">. </w:t>
      </w:r>
      <w:r w:rsidRPr="00D56866">
        <w:rPr>
          <w:rFonts w:ascii="Times New Roman" w:hAnsi="Times New Roman" w:cs="Times New Roman"/>
        </w:rPr>
        <w:t xml:space="preserve">Under these conditions, </w:t>
      </w:r>
      <w:r w:rsidR="004735E7" w:rsidRPr="00D56866">
        <w:rPr>
          <w:rFonts w:ascii="Times New Roman" w:hAnsi="Times New Roman" w:cs="Times New Roman"/>
        </w:rPr>
        <w:t>silt-sized sediment could have been deposited</w:t>
      </w:r>
      <w:r w:rsidRPr="00D56866">
        <w:rPr>
          <w:rFonts w:ascii="Times New Roman" w:hAnsi="Times New Roman" w:cs="Times New Roman"/>
        </w:rPr>
        <w:t xml:space="preserve"> over the whole northern reef</w:t>
      </w:r>
      <w:r w:rsidR="004735E7" w:rsidRPr="00D56866">
        <w:rPr>
          <w:rFonts w:ascii="Times New Roman" w:hAnsi="Times New Roman" w:cs="Times New Roman"/>
        </w:rPr>
        <w:t>,</w:t>
      </w:r>
      <w:r w:rsidRPr="00D56866">
        <w:rPr>
          <w:rFonts w:ascii="Times New Roman" w:hAnsi="Times New Roman" w:cs="Times New Roman"/>
        </w:rPr>
        <w:t xml:space="preserve"> but the largest particles which are most likely to be deposited on corals would </w:t>
      </w:r>
      <w:r w:rsidR="00AE13A5" w:rsidRPr="00D56866">
        <w:rPr>
          <w:rFonts w:ascii="Times New Roman" w:hAnsi="Times New Roman" w:cs="Times New Roman"/>
        </w:rPr>
        <w:t xml:space="preserve">likely </w:t>
      </w:r>
      <w:r w:rsidR="00DA01B6" w:rsidRPr="00D56866">
        <w:rPr>
          <w:rFonts w:ascii="Times New Roman" w:hAnsi="Times New Roman" w:cs="Times New Roman"/>
        </w:rPr>
        <w:t>settle out of the water column</w:t>
      </w:r>
      <w:r w:rsidRPr="00D56866">
        <w:rPr>
          <w:rFonts w:ascii="Times New Roman" w:hAnsi="Times New Roman" w:cs="Times New Roman"/>
        </w:rPr>
        <w:t xml:space="preserve"> before reaching the fore</w:t>
      </w:r>
      <w:r w:rsidR="00DA01B6" w:rsidRPr="00D56866">
        <w:rPr>
          <w:rFonts w:ascii="Times New Roman" w:hAnsi="Times New Roman" w:cs="Times New Roman"/>
        </w:rPr>
        <w:t xml:space="preserve"> </w:t>
      </w:r>
      <w:r w:rsidRPr="00D56866">
        <w:rPr>
          <w:rFonts w:ascii="Times New Roman" w:hAnsi="Times New Roman" w:cs="Times New Roman"/>
        </w:rPr>
        <w:t>ree</w:t>
      </w:r>
      <w:r w:rsidR="00987422" w:rsidRPr="00D56866">
        <w:rPr>
          <w:rFonts w:ascii="Times New Roman" w:hAnsi="Times New Roman" w:cs="Times New Roman"/>
        </w:rPr>
        <w:t xml:space="preserve">f. </w:t>
      </w:r>
      <w:r w:rsidR="00AE13A5" w:rsidRPr="00D56866">
        <w:rPr>
          <w:rFonts w:ascii="Times New Roman" w:hAnsi="Times New Roman" w:cs="Times New Roman"/>
        </w:rPr>
        <w:t>T</w:t>
      </w:r>
      <w:r w:rsidR="00987422" w:rsidRPr="00D56866">
        <w:rPr>
          <w:rFonts w:ascii="Times New Roman" w:hAnsi="Times New Roman" w:cs="Times New Roman"/>
        </w:rPr>
        <w:t>he smaller particles that could have</w:t>
      </w:r>
      <w:r w:rsidR="00AE13A5" w:rsidRPr="00D56866">
        <w:rPr>
          <w:rFonts w:ascii="Times New Roman" w:hAnsi="Times New Roman" w:cs="Times New Roman"/>
        </w:rPr>
        <w:t xml:space="preserve"> remained in suspension long enough to be </w:t>
      </w:r>
      <w:proofErr w:type="spellStart"/>
      <w:r w:rsidR="00AE13A5" w:rsidRPr="00D56866">
        <w:rPr>
          <w:rFonts w:ascii="Times New Roman" w:hAnsi="Times New Roman" w:cs="Times New Roman"/>
        </w:rPr>
        <w:t>advected</w:t>
      </w:r>
      <w:proofErr w:type="spellEnd"/>
      <w:r w:rsidR="00AE13A5" w:rsidRPr="00D56866">
        <w:rPr>
          <w:rFonts w:ascii="Times New Roman" w:hAnsi="Times New Roman" w:cs="Times New Roman"/>
        </w:rPr>
        <w:t xml:space="preserve"> over</w:t>
      </w:r>
      <w:r w:rsidR="00987422" w:rsidRPr="00D56866">
        <w:rPr>
          <w:rFonts w:ascii="Times New Roman" w:hAnsi="Times New Roman" w:cs="Times New Roman"/>
        </w:rPr>
        <w:t xml:space="preserve"> the fore</w:t>
      </w:r>
      <w:r w:rsidR="00DA01B6" w:rsidRPr="00D56866">
        <w:rPr>
          <w:rFonts w:ascii="Times New Roman" w:hAnsi="Times New Roman" w:cs="Times New Roman"/>
        </w:rPr>
        <w:t xml:space="preserve"> </w:t>
      </w:r>
      <w:r w:rsidR="00987422" w:rsidRPr="00D56866">
        <w:rPr>
          <w:rFonts w:ascii="Times New Roman" w:hAnsi="Times New Roman" w:cs="Times New Roman"/>
        </w:rPr>
        <w:t xml:space="preserve">reef are likely never deposited </w:t>
      </w:r>
      <w:r w:rsidR="00DA01B6" w:rsidRPr="00D56866">
        <w:rPr>
          <w:rFonts w:ascii="Times New Roman" w:hAnsi="Times New Roman" w:cs="Times New Roman"/>
        </w:rPr>
        <w:t xml:space="preserve">on the reef </w:t>
      </w:r>
      <w:r w:rsidR="00987422" w:rsidRPr="00D56866">
        <w:rPr>
          <w:rFonts w:ascii="Times New Roman" w:hAnsi="Times New Roman" w:cs="Times New Roman"/>
        </w:rPr>
        <w:t>given their slow settling velocities</w:t>
      </w:r>
      <w:r w:rsidR="00800AD6" w:rsidRPr="00D56866">
        <w:rPr>
          <w:rFonts w:ascii="Times New Roman" w:hAnsi="Times New Roman" w:cs="Times New Roman"/>
        </w:rPr>
        <w:t xml:space="preserve"> and increasing depth of the </w:t>
      </w:r>
      <w:proofErr w:type="spellStart"/>
      <w:r w:rsidR="00800AD6" w:rsidRPr="00D56866">
        <w:rPr>
          <w:rFonts w:ascii="Times New Roman" w:hAnsi="Times New Roman" w:cs="Times New Roman"/>
        </w:rPr>
        <w:t>forereef</w:t>
      </w:r>
      <w:proofErr w:type="spellEnd"/>
      <w:r w:rsidRPr="00D56866">
        <w:rPr>
          <w:rFonts w:ascii="Times New Roman" w:hAnsi="Times New Roman" w:cs="Times New Roman"/>
        </w:rPr>
        <w:t>.</w:t>
      </w:r>
      <w:r w:rsidR="001F7173" w:rsidRPr="00D56866">
        <w:rPr>
          <w:rFonts w:ascii="Times New Roman" w:hAnsi="Times New Roman" w:cs="Times New Roman"/>
        </w:rPr>
        <w:t xml:space="preserve"> </w:t>
      </w:r>
      <w:r w:rsidR="00DA01B6" w:rsidRPr="00D56866">
        <w:rPr>
          <w:rFonts w:ascii="Times New Roman" w:hAnsi="Times New Roman" w:cs="Times New Roman"/>
        </w:rPr>
        <w:t xml:space="preserve">Although </w:t>
      </w:r>
      <w:ins w:id="826" w:author="Geography" w:date="2020-12-10T11:19:00Z">
        <w:r w:rsidR="00FD2845" w:rsidRPr="00D56866">
          <w:rPr>
            <w:rFonts w:ascii="Times New Roman" w:hAnsi="Times New Roman" w:cs="Times New Roman"/>
          </w:rPr>
          <w:t xml:space="preserve">some </w:t>
        </w:r>
      </w:ins>
      <w:r w:rsidR="00AE13A5" w:rsidRPr="00D56866">
        <w:rPr>
          <w:rFonts w:ascii="Times New Roman" w:hAnsi="Times New Roman" w:cs="Times New Roman"/>
        </w:rPr>
        <w:t xml:space="preserve">sediment from the plume may not be </w:t>
      </w:r>
      <w:r w:rsidR="001F7173" w:rsidRPr="00D56866">
        <w:rPr>
          <w:rFonts w:ascii="Times New Roman" w:hAnsi="Times New Roman" w:cs="Times New Roman"/>
        </w:rPr>
        <w:t xml:space="preserve">directly </w:t>
      </w:r>
      <w:r w:rsidR="00AE13A5" w:rsidRPr="00D56866">
        <w:rPr>
          <w:rFonts w:ascii="Times New Roman" w:hAnsi="Times New Roman" w:cs="Times New Roman"/>
        </w:rPr>
        <w:t>deposited on the corals</w:t>
      </w:r>
      <w:r w:rsidR="00500D36" w:rsidRPr="00D56866">
        <w:rPr>
          <w:rFonts w:ascii="Times New Roman" w:hAnsi="Times New Roman" w:cs="Times New Roman"/>
        </w:rPr>
        <w:t>,</w:t>
      </w:r>
      <w:r w:rsidR="001F7173" w:rsidRPr="00D56866">
        <w:rPr>
          <w:rFonts w:ascii="Times New Roman" w:hAnsi="Times New Roman" w:cs="Times New Roman"/>
        </w:rPr>
        <w:t xml:space="preserve"> </w:t>
      </w:r>
      <w:r w:rsidRPr="00D56866">
        <w:rPr>
          <w:rFonts w:ascii="Times New Roman" w:hAnsi="Times New Roman" w:cs="Times New Roman"/>
        </w:rPr>
        <w:t xml:space="preserve">sediment in </w:t>
      </w:r>
      <w:ins w:id="827" w:author="Geography" w:date="2020-12-10T11:19:00Z">
        <w:r w:rsidR="00FD2845" w:rsidRPr="00D56866">
          <w:rPr>
            <w:rFonts w:ascii="Times New Roman" w:hAnsi="Times New Roman" w:cs="Times New Roman"/>
          </w:rPr>
          <w:t xml:space="preserve">the </w:t>
        </w:r>
      </w:ins>
      <w:r w:rsidRPr="00D56866">
        <w:rPr>
          <w:rFonts w:ascii="Times New Roman" w:hAnsi="Times New Roman" w:cs="Times New Roman"/>
        </w:rPr>
        <w:t>water column attenuates light and shifts color spectrum to yellow/green light, reducing effective radiation for photosynthesis</w:t>
      </w:r>
      <w:r w:rsidR="00500D36" w:rsidRPr="00D56866">
        <w:rPr>
          <w:rFonts w:ascii="Times New Roman" w:hAnsi="Times New Roman" w:cs="Times New Roman"/>
        </w:rPr>
        <w:t xml:space="preserve"> </w:t>
      </w:r>
      <w:r w:rsidRPr="00D56866">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10.1016/j.marpolbul.2015.10.049","ISSN":"0025326X","author":[{"dropping-particle":"","family":"Jones","given":"Ross","non-dropping-particle":"","parse-names":false,"suffix":""},{"dropping-particle":"","family":"Bessell-Browne","given":"Pia","non-dropping-particle":"","parse-names":false,"suffix":""},{"dropping-particle":"","family":"Fisher","given":"Rebecca","non-dropping-particle":"","parse-names":false,"suffix":""},{"dropping-particle":"","family":"Klonowski","given":"Wojciech","non-dropping-particle":"","parse-names":false,"suffix":""},{"dropping-particle":"","family":"Slivkoff","given":"Matthew","non-dropping-particle":"","parse-names":false,"suffix":""}],"container-title":"Marine Pollution Bulletin","id":"ITEM-1","issue":"1","issued":{"date-parts":[["2015"]]},"page":"9-29","publisher":"Elsevier B.V.","title":"Assessing the impacts of sediments from dredging on corals","type":"article-journal","volume":"102"},"uris":["http://www.mendeley.com/documents/?uuid=23631791-7318-41f6-8643-5a3fd01cd361"]},{"id":"ITEM-2","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Reefs","id":"ITEM-2","issue":"3","issued":{"date-parts":[["2015"]]},"page":"967-975","publisher":"Springer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ecosystems","type":"article-journal","volume":"34"},"uris":["http://www.mendeley.com/documents/?uuid=a3dd87e0-49cc-42f1-8b9a-b91656c0208b"]}],"mendeley":{"formattedCitation":"(Jones et al., 2015; Curt D. Storlazzi et al., 2015)","plainTextFormattedCitation":"(Jones et al., 2015; Curt D. Storlazzi et al., 2015)","previouslyFormattedCitation":"(Jones et al., 2015; Curt D. Storlazzi et al., 2015)"},"properties":{"noteIndex":0},"schema":"https://github.com/citation-style-language/schema/raw/master/csl-citation.json"}</w:instrText>
      </w:r>
      <w:r w:rsidRPr="00D56866">
        <w:rPr>
          <w:rFonts w:ascii="Times New Roman" w:hAnsi="Times New Roman" w:cs="Times New Roman"/>
        </w:rPr>
        <w:fldChar w:fldCharType="separate"/>
      </w:r>
      <w:r w:rsidR="00CE0924" w:rsidRPr="00D56866">
        <w:rPr>
          <w:rFonts w:ascii="Times New Roman" w:hAnsi="Times New Roman" w:cs="Times New Roman"/>
          <w:noProof/>
        </w:rPr>
        <w:t xml:space="preserve">(Jones et al., 2015; </w:t>
      </w:r>
      <w:del w:id="828" w:author="Curt Storlazzi" w:date="2020-12-14T14:15:00Z">
        <w:r w:rsidR="00CE0924" w:rsidRPr="00D56866" w:rsidDel="00C55461">
          <w:rPr>
            <w:rFonts w:ascii="Times New Roman" w:hAnsi="Times New Roman" w:cs="Times New Roman"/>
            <w:noProof/>
          </w:rPr>
          <w:delText xml:space="preserve">Curt D. </w:delText>
        </w:r>
      </w:del>
      <w:r w:rsidR="00CE0924" w:rsidRPr="00D56866">
        <w:rPr>
          <w:rFonts w:ascii="Times New Roman" w:hAnsi="Times New Roman" w:cs="Times New Roman"/>
          <w:noProof/>
        </w:rPr>
        <w:t>Storlazzi et al., 2015)</w:t>
      </w:r>
      <w:r w:rsidRPr="00D56866">
        <w:rPr>
          <w:rFonts w:ascii="Times New Roman" w:hAnsi="Times New Roman" w:cs="Times New Roman"/>
        </w:rPr>
        <w:fldChar w:fldCharType="end"/>
      </w:r>
      <w:r w:rsidR="00500D36" w:rsidRPr="00D56866">
        <w:rPr>
          <w:rFonts w:ascii="Times New Roman" w:hAnsi="Times New Roman" w:cs="Times New Roman"/>
        </w:rPr>
        <w:t>, causing coral stress over these areas.</w:t>
      </w:r>
      <w:commentRangeEnd w:id="806"/>
      <w:r w:rsidR="00A85E8D" w:rsidRPr="006B1631">
        <w:rPr>
          <w:rStyle w:val="CommentReference"/>
          <w:rFonts w:ascii="Times New Roman" w:hAnsi="Times New Roman" w:cs="Times New Roman"/>
          <w:rPrChange w:id="829" w:author="Curt Storlazzi" w:date="2020-12-10T14:51:00Z">
            <w:rPr>
              <w:rStyle w:val="CommentReference"/>
              <w:rFonts w:asciiTheme="minorHAnsi" w:hAnsiTheme="minorHAnsi"/>
            </w:rPr>
          </w:rPrChange>
        </w:rPr>
        <w:commentReference w:id="806"/>
      </w:r>
    </w:p>
    <w:p w14:paraId="18FA2CA9" w14:textId="6210D35B" w:rsidR="00483684" w:rsidRPr="00D56866" w:rsidRDefault="00FD2845" w:rsidP="00483684">
      <w:pPr>
        <w:spacing w:after="0"/>
        <w:ind w:firstLine="720"/>
        <w:rPr>
          <w:rFonts w:ascii="Times New Roman" w:hAnsi="Times New Roman" w:cs="Times New Roman"/>
        </w:rPr>
      </w:pPr>
      <w:ins w:id="830" w:author="Geography" w:date="2020-12-10T11:19:00Z">
        <w:r w:rsidRPr="00D56866">
          <w:rPr>
            <w:rFonts w:ascii="Times New Roman" w:hAnsi="Times New Roman" w:cs="Times New Roman"/>
          </w:rPr>
          <w:t>T</w:t>
        </w:r>
      </w:ins>
      <w:del w:id="831" w:author="Geography" w:date="2020-12-10T11:19:00Z">
        <w:r w:rsidR="00483684" w:rsidRPr="00D56866" w:rsidDel="00FD2845">
          <w:rPr>
            <w:rFonts w:ascii="Times New Roman" w:hAnsi="Times New Roman" w:cs="Times New Roman"/>
          </w:rPr>
          <w:delText>Although t</w:delText>
        </w:r>
      </w:del>
      <w:r w:rsidR="00483684" w:rsidRPr="00D56866">
        <w:rPr>
          <w:rFonts w:ascii="Times New Roman" w:hAnsi="Times New Roman" w:cs="Times New Roman"/>
        </w:rPr>
        <w:t>he sediment plume from the stream</w:t>
      </w:r>
      <w:del w:id="832" w:author="Geography" w:date="2020-12-10T11:19:00Z">
        <w:r w:rsidR="00483684" w:rsidRPr="00D56866" w:rsidDel="00FD2845">
          <w:rPr>
            <w:rFonts w:ascii="Times New Roman" w:hAnsi="Times New Roman" w:cs="Times New Roman"/>
          </w:rPr>
          <w:delText>, observed in the time-lapse photography</w:delText>
        </w:r>
      </w:del>
      <w:r w:rsidR="00483684" w:rsidRPr="00D56866">
        <w:rPr>
          <w:rFonts w:ascii="Times New Roman" w:hAnsi="Times New Roman" w:cs="Times New Roman"/>
        </w:rPr>
        <w:t xml:space="preserve"> (</w:t>
      </w:r>
      <w:r w:rsidR="00483684" w:rsidRPr="00D56866">
        <w:rPr>
          <w:rFonts w:ascii="Times New Roman" w:hAnsi="Times New Roman" w:cs="Times New Roman"/>
        </w:rPr>
        <w:fldChar w:fldCharType="begin"/>
      </w:r>
      <w:r w:rsidR="00483684" w:rsidRPr="00D56866">
        <w:rPr>
          <w:rFonts w:ascii="Times New Roman" w:hAnsi="Times New Roman" w:cs="Times New Roman"/>
        </w:rPr>
        <w:instrText xml:space="preserve"> REF _Ref447092869 \h </w:instrText>
      </w:r>
      <w:r w:rsidR="00483684" w:rsidRPr="00D56866">
        <w:rPr>
          <w:rFonts w:ascii="Times New Roman" w:hAnsi="Times New Roman" w:cs="Times New Roman"/>
        </w:rPr>
      </w:r>
      <w:r w:rsidR="00483684" w:rsidRPr="00D56866">
        <w:rPr>
          <w:rFonts w:ascii="Times New Roman" w:hAnsi="Times New Roman" w:cs="Times New Roman"/>
        </w:rPr>
        <w:fldChar w:fldCharType="separate"/>
      </w:r>
      <w:r w:rsidR="00483684" w:rsidRPr="00D56866">
        <w:rPr>
          <w:rFonts w:ascii="Times New Roman" w:hAnsi="Times New Roman" w:cs="Times New Roman"/>
        </w:rPr>
        <w:t xml:space="preserve">Figure </w:t>
      </w:r>
      <w:r w:rsidR="00483684" w:rsidRPr="00D56866">
        <w:rPr>
          <w:rFonts w:ascii="Times New Roman" w:hAnsi="Times New Roman" w:cs="Times New Roman"/>
          <w:noProof/>
        </w:rPr>
        <w:t>4</w:t>
      </w:r>
      <w:r w:rsidR="00483684" w:rsidRPr="00D56866">
        <w:rPr>
          <w:rFonts w:ascii="Times New Roman" w:hAnsi="Times New Roman" w:cs="Times New Roman"/>
        </w:rPr>
        <w:fldChar w:fldCharType="end"/>
      </w:r>
      <w:r w:rsidR="00483684" w:rsidRPr="00D56866">
        <w:rPr>
          <w:rFonts w:ascii="Times New Roman" w:hAnsi="Times New Roman" w:cs="Times New Roman"/>
        </w:rPr>
        <w:t xml:space="preserve">), </w:t>
      </w:r>
      <w:commentRangeStart w:id="833"/>
      <w:del w:id="834" w:author="Geography" w:date="2020-12-10T11:20:00Z">
        <w:r w:rsidR="00483684" w:rsidRPr="00D56866" w:rsidDel="00FD2845">
          <w:rPr>
            <w:rFonts w:ascii="Times New Roman" w:hAnsi="Times New Roman" w:cs="Times New Roman"/>
          </w:rPr>
          <w:delText>moved independently</w:delText>
        </w:r>
        <w:commentRangeEnd w:id="833"/>
        <w:r w:rsidRPr="006B1631" w:rsidDel="00FD2845">
          <w:rPr>
            <w:rStyle w:val="CommentReference"/>
            <w:rFonts w:ascii="Times New Roman" w:hAnsi="Times New Roman" w:cs="Times New Roman"/>
            <w:rPrChange w:id="835" w:author="Curt Storlazzi" w:date="2020-12-10T14:51:00Z">
              <w:rPr>
                <w:rStyle w:val="CommentReference"/>
                <w:rFonts w:asciiTheme="minorHAnsi" w:hAnsiTheme="minorHAnsi"/>
              </w:rPr>
            </w:rPrChange>
          </w:rPr>
          <w:commentReference w:id="833"/>
        </w:r>
      </w:del>
      <w:ins w:id="836" w:author="Geography" w:date="2020-12-10T11:20:00Z">
        <w:r w:rsidRPr="00D56866">
          <w:rPr>
            <w:rFonts w:ascii="Times New Roman" w:hAnsi="Times New Roman" w:cs="Times New Roman"/>
          </w:rPr>
          <w:t>had a higher velocity than the</w:t>
        </w:r>
      </w:ins>
      <w:del w:id="837" w:author="Geography" w:date="2020-12-10T11:20:00Z">
        <w:r w:rsidR="00483684" w:rsidRPr="00D56866" w:rsidDel="00FD2845">
          <w:rPr>
            <w:rFonts w:ascii="Times New Roman" w:hAnsi="Times New Roman" w:cs="Times New Roman"/>
          </w:rPr>
          <w:delText xml:space="preserve"> of</w:delText>
        </w:r>
      </w:del>
      <w:r w:rsidR="00483684" w:rsidRPr="00D56866">
        <w:rPr>
          <w:rFonts w:ascii="Times New Roman" w:hAnsi="Times New Roman" w:cs="Times New Roman"/>
        </w:rPr>
        <w:t xml:space="preserve"> underlying seawater, </w:t>
      </w:r>
      <w:ins w:id="838" w:author="Geography" w:date="2020-12-10T11:20:00Z">
        <w:r w:rsidRPr="00D56866">
          <w:rPr>
            <w:rFonts w:ascii="Times New Roman" w:hAnsi="Times New Roman" w:cs="Times New Roman"/>
          </w:rPr>
          <w:t xml:space="preserve">but </w:t>
        </w:r>
      </w:ins>
      <w:r w:rsidR="00483684" w:rsidRPr="00D56866">
        <w:rPr>
          <w:rFonts w:ascii="Times New Roman" w:hAnsi="Times New Roman" w:cs="Times New Roman"/>
        </w:rPr>
        <w:t xml:space="preserve">the spatial distribution of </w:t>
      </w:r>
      <w:ins w:id="839" w:author="Geography" w:date="2020-12-10T11:21:00Z">
        <w:r w:rsidRPr="00D56866">
          <w:rPr>
            <w:rFonts w:ascii="Times New Roman" w:hAnsi="Times New Roman" w:cs="Times New Roman"/>
          </w:rPr>
          <w:t xml:space="preserve">net </w:t>
        </w:r>
      </w:ins>
      <w:r w:rsidR="00483684" w:rsidRPr="00D56866">
        <w:rPr>
          <w:rFonts w:ascii="Times New Roman" w:hAnsi="Times New Roman" w:cs="Times New Roman"/>
        </w:rPr>
        <w:t xml:space="preserve">sediment accumulation </w:t>
      </w:r>
      <w:del w:id="840" w:author="Geography" w:date="2020-12-10T11:21:00Z">
        <w:r w:rsidR="00483684" w:rsidRPr="00D56866" w:rsidDel="00FD2845">
          <w:rPr>
            <w:rFonts w:ascii="Times New Roman" w:hAnsi="Times New Roman" w:cs="Times New Roman"/>
          </w:rPr>
          <w:delText xml:space="preserve">on sediment pods </w:delText>
        </w:r>
      </w:del>
      <w:r w:rsidR="00483684" w:rsidRPr="00D56866">
        <w:rPr>
          <w:rFonts w:ascii="Times New Roman" w:hAnsi="Times New Roman" w:cs="Times New Roman"/>
        </w:rPr>
        <w:t>corresponded with spatial</w:t>
      </w:r>
      <w:del w:id="841" w:author="Geography" w:date="2020-12-10T11:21:00Z">
        <w:r w:rsidR="00483684" w:rsidRPr="00D56866" w:rsidDel="00FD2845">
          <w:rPr>
            <w:rFonts w:ascii="Times New Roman" w:hAnsi="Times New Roman" w:cs="Times New Roman"/>
          </w:rPr>
          <w:delText>ly</w:delText>
        </w:r>
      </w:del>
      <w:r w:rsidR="00483684" w:rsidRPr="00D56866">
        <w:rPr>
          <w:rFonts w:ascii="Times New Roman" w:hAnsi="Times New Roman" w:cs="Times New Roman"/>
        </w:rPr>
        <w:t xml:space="preserve"> </w:t>
      </w:r>
      <w:del w:id="842" w:author="Geography" w:date="2020-12-10T11:21:00Z">
        <w:r w:rsidR="00483684" w:rsidRPr="00D56866" w:rsidDel="00FD2845">
          <w:rPr>
            <w:rFonts w:ascii="Times New Roman" w:hAnsi="Times New Roman" w:cs="Times New Roman"/>
          </w:rPr>
          <w:delText xml:space="preserve">distributed </w:delText>
        </w:r>
      </w:del>
      <w:r w:rsidR="00483684" w:rsidRPr="00D56866">
        <w:rPr>
          <w:rFonts w:ascii="Times New Roman" w:hAnsi="Times New Roman" w:cs="Times New Roman"/>
        </w:rPr>
        <w:t xml:space="preserve">patterns of water residence time described by </w:t>
      </w:r>
      <w:r w:rsidR="00483684" w:rsidRPr="00D56866">
        <w:rPr>
          <w:rFonts w:ascii="Times New Roman" w:hAnsi="Times New Roman" w:cs="Times New Roman"/>
        </w:rPr>
        <w:fldChar w:fldCharType="begin" w:fldLock="1"/>
      </w:r>
      <w:r w:rsidR="00137DE0" w:rsidRPr="00D568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00483684" w:rsidRPr="00D56866">
        <w:rPr>
          <w:rFonts w:ascii="Times New Roman" w:hAnsi="Times New Roman" w:cs="Times New Roman"/>
        </w:rPr>
        <w:fldChar w:fldCharType="separate"/>
      </w:r>
      <w:r w:rsidR="00800AD6" w:rsidRPr="00D56866">
        <w:rPr>
          <w:rFonts w:ascii="Times New Roman" w:hAnsi="Times New Roman" w:cs="Times New Roman"/>
          <w:noProof/>
        </w:rPr>
        <w:t>Storlazzi et al., (2018)</w:t>
      </w:r>
      <w:r w:rsidR="00483684" w:rsidRPr="00D56866">
        <w:rPr>
          <w:rFonts w:ascii="Times New Roman" w:hAnsi="Times New Roman" w:cs="Times New Roman"/>
        </w:rPr>
        <w:fldChar w:fldCharType="end"/>
      </w:r>
      <w:r w:rsidR="00483684" w:rsidRPr="00D56866">
        <w:rPr>
          <w:rFonts w:ascii="Times New Roman" w:hAnsi="Times New Roman" w:cs="Times New Roman"/>
        </w:rPr>
        <w:t xml:space="preserve">. Higher sediment accumulation on </w:t>
      </w:r>
      <w:del w:id="843" w:author="Curt Storlazzi" w:date="2020-12-14T14:15:00Z">
        <w:r w:rsidR="00800AD6" w:rsidRPr="00D56866" w:rsidDel="00C55461">
          <w:rPr>
            <w:rFonts w:ascii="Times New Roman" w:hAnsi="Times New Roman" w:cs="Times New Roman"/>
          </w:rPr>
          <w:delText>SedPods</w:delText>
        </w:r>
        <w:r w:rsidR="00483684" w:rsidRPr="00D56866" w:rsidDel="00C55461">
          <w:rPr>
            <w:rFonts w:ascii="Times New Roman" w:hAnsi="Times New Roman" w:cs="Times New Roman"/>
          </w:rPr>
          <w:delText xml:space="preserve"> </w:delText>
        </w:r>
      </w:del>
      <w:ins w:id="844" w:author="Curt Storlazzi" w:date="2020-12-14T14:15:00Z">
        <w:r w:rsidR="00C55461">
          <w:rPr>
            <w:rFonts w:ascii="Times New Roman" w:hAnsi="Times New Roman" w:cs="Times New Roman"/>
          </w:rPr>
          <w:t>p</w:t>
        </w:r>
        <w:r w:rsidR="00C55461" w:rsidRPr="00D56866">
          <w:rPr>
            <w:rFonts w:ascii="Times New Roman" w:hAnsi="Times New Roman" w:cs="Times New Roman"/>
          </w:rPr>
          <w:t xml:space="preserve">ods </w:t>
        </w:r>
      </w:ins>
      <w:r w:rsidR="00483684" w:rsidRPr="00D56866">
        <w:rPr>
          <w:rFonts w:ascii="Times New Roman" w:hAnsi="Times New Roman" w:cs="Times New Roman"/>
        </w:rPr>
        <w:t xml:space="preserve">was </w:t>
      </w:r>
      <w:del w:id="845" w:author="Curt Storlazzi" w:date="2020-12-14T14:15:00Z">
        <w:r w:rsidR="00483684" w:rsidRPr="00D56866" w:rsidDel="00C55461">
          <w:rPr>
            <w:rFonts w:ascii="Times New Roman" w:hAnsi="Times New Roman" w:cs="Times New Roman"/>
          </w:rPr>
          <w:delText xml:space="preserve">observed </w:delText>
        </w:r>
      </w:del>
      <w:ins w:id="846" w:author="Curt Storlazzi" w:date="2020-12-14T14:15:00Z">
        <w:r w:rsidR="00C55461">
          <w:rPr>
            <w:rFonts w:ascii="Times New Roman" w:hAnsi="Times New Roman" w:cs="Times New Roman"/>
          </w:rPr>
          <w:t>measured</w:t>
        </w:r>
        <w:r w:rsidR="00C55461" w:rsidRPr="00D56866">
          <w:rPr>
            <w:rFonts w:ascii="Times New Roman" w:hAnsi="Times New Roman" w:cs="Times New Roman"/>
          </w:rPr>
          <w:t xml:space="preserve"> </w:t>
        </w:r>
      </w:ins>
      <w:r w:rsidR="00483684" w:rsidRPr="00D56866">
        <w:rPr>
          <w:rFonts w:ascii="Times New Roman" w:hAnsi="Times New Roman" w:cs="Times New Roman"/>
        </w:rPr>
        <w:t xml:space="preserve">where water </w:t>
      </w:r>
      <w:ins w:id="847" w:author="Geography" w:date="2020-12-10T11:21:00Z">
        <w:r w:rsidRPr="00D56866">
          <w:rPr>
            <w:rFonts w:ascii="Times New Roman" w:hAnsi="Times New Roman" w:cs="Times New Roman"/>
          </w:rPr>
          <w:t xml:space="preserve">velocities are lower and </w:t>
        </w:r>
      </w:ins>
      <w:r w:rsidR="00483684" w:rsidRPr="00D56866">
        <w:rPr>
          <w:rFonts w:ascii="Times New Roman" w:hAnsi="Times New Roman" w:cs="Times New Roman"/>
        </w:rPr>
        <w:t>residence time</w:t>
      </w:r>
      <w:ins w:id="848" w:author="Geography" w:date="2020-12-10T11:21:00Z">
        <w:r w:rsidRPr="00D56866">
          <w:rPr>
            <w:rFonts w:ascii="Times New Roman" w:hAnsi="Times New Roman" w:cs="Times New Roman"/>
          </w:rPr>
          <w:t>s are</w:t>
        </w:r>
      </w:ins>
      <w:del w:id="849" w:author="Geography" w:date="2020-12-10T11:21:00Z">
        <w:r w:rsidR="00483684" w:rsidRPr="00D56866" w:rsidDel="00FD2845">
          <w:rPr>
            <w:rFonts w:ascii="Times New Roman" w:hAnsi="Times New Roman" w:cs="Times New Roman"/>
          </w:rPr>
          <w:delText xml:space="preserve"> was</w:delText>
        </w:r>
      </w:del>
      <w:r w:rsidR="00483684" w:rsidRPr="00D56866">
        <w:rPr>
          <w:rFonts w:ascii="Times New Roman" w:hAnsi="Times New Roman" w:cs="Times New Roman"/>
        </w:rPr>
        <w:t xml:space="preserve"> expected to be higher, </w:t>
      </w:r>
      <w:r w:rsidR="00403F27" w:rsidRPr="00D56866">
        <w:rPr>
          <w:rFonts w:ascii="Times New Roman" w:hAnsi="Times New Roman" w:cs="Times New Roman"/>
        </w:rPr>
        <w:t xml:space="preserve">such as </w:t>
      </w:r>
      <w:r w:rsidR="00483684" w:rsidRPr="00D56866">
        <w:rPr>
          <w:rFonts w:ascii="Times New Roman" w:hAnsi="Times New Roman" w:cs="Times New Roman"/>
        </w:rPr>
        <w:t xml:space="preserve">on the </w:t>
      </w:r>
      <w:del w:id="850" w:author="Geography" w:date="2020-12-10T11:21:00Z">
        <w:r w:rsidR="00403F27" w:rsidRPr="00D56866" w:rsidDel="00FD2845">
          <w:rPr>
            <w:rFonts w:ascii="Times New Roman" w:hAnsi="Times New Roman" w:cs="Times New Roman"/>
          </w:rPr>
          <w:delText xml:space="preserve">more quiescent </w:delText>
        </w:r>
      </w:del>
      <w:r w:rsidR="00483684" w:rsidRPr="00D56866">
        <w:rPr>
          <w:rFonts w:ascii="Times New Roman" w:hAnsi="Times New Roman" w:cs="Times New Roman"/>
        </w:rPr>
        <w:t xml:space="preserve">northern reef, compared to the more energetic southern reef where water residence time was predicted to be low.  </w:t>
      </w:r>
    </w:p>
    <w:p w14:paraId="74DDFD9A" w14:textId="59C926E7" w:rsidR="007A6854" w:rsidRPr="00D56866" w:rsidRDefault="007A6854" w:rsidP="003B287B">
      <w:pPr>
        <w:spacing w:after="0"/>
        <w:rPr>
          <w:rFonts w:ascii="Times New Roman" w:hAnsi="Times New Roman" w:cs="Times New Roman"/>
        </w:rPr>
      </w:pPr>
    </w:p>
    <w:p w14:paraId="2F692582" w14:textId="09517709" w:rsidR="008F0101" w:rsidRPr="00D56866" w:rsidRDefault="00045EDC" w:rsidP="00500D36">
      <w:pPr>
        <w:pStyle w:val="Heading2"/>
        <w:keepNext w:val="0"/>
        <w:keepLines w:val="0"/>
        <w:spacing w:before="0"/>
        <w:rPr>
          <w:rFonts w:ascii="Times New Roman" w:hAnsi="Times New Roman" w:cs="Times New Roman"/>
        </w:rPr>
      </w:pPr>
      <w:r w:rsidRPr="00D56866">
        <w:rPr>
          <w:rFonts w:ascii="Times New Roman" w:hAnsi="Times New Roman" w:cs="Times New Roman"/>
        </w:rPr>
        <w:t>4.</w:t>
      </w:r>
      <w:r w:rsidR="00ED4647" w:rsidRPr="00D56866">
        <w:rPr>
          <w:rFonts w:ascii="Times New Roman" w:hAnsi="Times New Roman" w:cs="Times New Roman"/>
        </w:rPr>
        <w:t>3</w:t>
      </w:r>
      <w:r w:rsidRPr="00D56866">
        <w:rPr>
          <w:rFonts w:ascii="Times New Roman" w:hAnsi="Times New Roman" w:cs="Times New Roman"/>
        </w:rPr>
        <w:t xml:space="preserve"> Relating sediment accumulation</w:t>
      </w:r>
      <w:r w:rsidR="00021DF2" w:rsidRPr="00D56866">
        <w:rPr>
          <w:rFonts w:ascii="Times New Roman" w:hAnsi="Times New Roman" w:cs="Times New Roman"/>
        </w:rPr>
        <w:t xml:space="preserve"> rates</w:t>
      </w:r>
      <w:r w:rsidRPr="00D56866">
        <w:rPr>
          <w:rFonts w:ascii="Times New Roman" w:hAnsi="Times New Roman" w:cs="Times New Roman"/>
        </w:rPr>
        <w:t xml:space="preserve"> to coral health</w:t>
      </w:r>
    </w:p>
    <w:p w14:paraId="73B9D1DB" w14:textId="0848F49C" w:rsidR="008F0101" w:rsidRPr="00D56866" w:rsidRDefault="00812CDF" w:rsidP="00B2597C">
      <w:pPr>
        <w:spacing w:after="0"/>
        <w:ind w:firstLine="720"/>
        <w:rPr>
          <w:rFonts w:ascii="Times New Roman" w:hAnsi="Times New Roman" w:cs="Times New Roman"/>
        </w:rPr>
      </w:pPr>
      <w:r w:rsidRPr="00D56866">
        <w:rPr>
          <w:rFonts w:ascii="Times New Roman" w:hAnsi="Times New Roman" w:cs="Times New Roman"/>
        </w:rPr>
        <w:t>S</w:t>
      </w:r>
      <w:r w:rsidR="00B52647" w:rsidRPr="00D56866">
        <w:rPr>
          <w:rFonts w:ascii="Times New Roman" w:hAnsi="Times New Roman" w:cs="Times New Roman"/>
        </w:rPr>
        <w:t>ediment accumulation</w:t>
      </w:r>
      <w:r w:rsidR="00021DF2" w:rsidRPr="00D56866">
        <w:rPr>
          <w:rFonts w:ascii="Times New Roman" w:hAnsi="Times New Roman" w:cs="Times New Roman"/>
        </w:rPr>
        <w:t xml:space="preserve"> rates</w:t>
      </w:r>
      <w:r w:rsidR="00B52647" w:rsidRPr="00D56866">
        <w:rPr>
          <w:rFonts w:ascii="Times New Roman" w:hAnsi="Times New Roman" w:cs="Times New Roman"/>
        </w:rPr>
        <w:t xml:space="preserve"> in </w:t>
      </w:r>
      <w:del w:id="851" w:author="Curt Storlazzi" w:date="2020-12-14T14:16:00Z">
        <w:r w:rsidR="00B52647" w:rsidRPr="00D56866" w:rsidDel="00C55461">
          <w:rPr>
            <w:rFonts w:ascii="Times New Roman" w:hAnsi="Times New Roman" w:cs="Times New Roman"/>
          </w:rPr>
          <w:delText xml:space="preserve">sediment </w:delText>
        </w:r>
      </w:del>
      <w:r w:rsidR="00B52647" w:rsidRPr="00D56866">
        <w:rPr>
          <w:rFonts w:ascii="Times New Roman" w:hAnsi="Times New Roman" w:cs="Times New Roman"/>
        </w:rPr>
        <w:t>traps on the northern reef exceeded literature values for coral health impact thresholds during some periods (</w:t>
      </w:r>
      <w:r w:rsidR="00B52647" w:rsidRPr="00D56866">
        <w:rPr>
          <w:rFonts w:ascii="Times New Roman" w:hAnsi="Times New Roman" w:cs="Times New Roman"/>
        </w:rPr>
        <w:fldChar w:fldCharType="begin"/>
      </w:r>
      <w:r w:rsidR="00B52647" w:rsidRPr="00D56866">
        <w:rPr>
          <w:rFonts w:ascii="Times New Roman" w:hAnsi="Times New Roman" w:cs="Times New Roman"/>
        </w:rPr>
        <w:instrText xml:space="preserve"> REF _Ref446490686 \h </w:instrText>
      </w:r>
      <w:r w:rsidR="00B52647" w:rsidRPr="00D56866">
        <w:rPr>
          <w:rFonts w:ascii="Times New Roman" w:hAnsi="Times New Roman" w:cs="Times New Roman"/>
        </w:rPr>
      </w:r>
      <w:r w:rsidR="00B52647" w:rsidRPr="00D56866">
        <w:rPr>
          <w:rFonts w:ascii="Times New Roman" w:hAnsi="Times New Roman" w:cs="Times New Roman"/>
        </w:rPr>
        <w:fldChar w:fldCharType="separate"/>
      </w:r>
      <w:r w:rsidR="00B52647" w:rsidRPr="00D56866">
        <w:rPr>
          <w:rFonts w:ascii="Times New Roman" w:hAnsi="Times New Roman" w:cs="Times New Roman"/>
        </w:rPr>
        <w:t xml:space="preserve">Figure </w:t>
      </w:r>
      <w:r w:rsidR="00B52647" w:rsidRPr="00D56866">
        <w:rPr>
          <w:rFonts w:ascii="Times New Roman" w:hAnsi="Times New Roman" w:cs="Times New Roman"/>
          <w:noProof/>
        </w:rPr>
        <w:t>9</w:t>
      </w:r>
      <w:r w:rsidR="00B52647" w:rsidRPr="00D56866">
        <w:rPr>
          <w:rFonts w:ascii="Times New Roman" w:hAnsi="Times New Roman" w:cs="Times New Roman"/>
        </w:rPr>
        <w:fldChar w:fldCharType="end"/>
      </w:r>
      <w:r w:rsidR="00B52647" w:rsidRPr="00D56866">
        <w:rPr>
          <w:rFonts w:ascii="Times New Roman" w:hAnsi="Times New Roman" w:cs="Times New Roman"/>
        </w:rPr>
        <w:t xml:space="preserve">), indicating </w:t>
      </w:r>
      <w:ins w:id="852" w:author="Geography" w:date="2020-12-10T11:30:00Z">
        <w:r w:rsidR="00A85E8D" w:rsidRPr="00D56866">
          <w:rPr>
            <w:rFonts w:ascii="Times New Roman" w:hAnsi="Times New Roman" w:cs="Times New Roman"/>
          </w:rPr>
          <w:t xml:space="preserve">the potential for </w:t>
        </w:r>
      </w:ins>
      <w:r w:rsidR="00B52647" w:rsidRPr="00D56866">
        <w:rPr>
          <w:rFonts w:ascii="Times New Roman" w:hAnsi="Times New Roman" w:cs="Times New Roman"/>
        </w:rPr>
        <w:t xml:space="preserve">acute sediment stress on corals in those areas </w:t>
      </w:r>
      <w:r w:rsidR="00B52647"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00B52647" w:rsidRPr="00D56866">
        <w:rPr>
          <w:rFonts w:ascii="Times New Roman" w:hAnsi="Times New Roman" w:cs="Times New Roman"/>
        </w:rPr>
        <w:fldChar w:fldCharType="separate"/>
      </w:r>
      <w:r w:rsidR="00CD4D59" w:rsidRPr="00D56866">
        <w:rPr>
          <w:rFonts w:ascii="Times New Roman" w:hAnsi="Times New Roman" w:cs="Times New Roman"/>
          <w:noProof/>
        </w:rPr>
        <w:t>(Erftemeijer et al., 2012)</w:t>
      </w:r>
      <w:r w:rsidR="00B52647" w:rsidRPr="00D56866">
        <w:rPr>
          <w:rFonts w:ascii="Times New Roman" w:hAnsi="Times New Roman" w:cs="Times New Roman"/>
        </w:rPr>
        <w:fldChar w:fldCharType="end"/>
      </w:r>
      <w:r w:rsidR="00B52647" w:rsidRPr="00D56866">
        <w:rPr>
          <w:rFonts w:ascii="Times New Roman" w:hAnsi="Times New Roman" w:cs="Times New Roman"/>
        </w:rPr>
        <w:t>. On the southern reef, only the sites nearest shore (3A and</w:t>
      </w:r>
      <w:r w:rsidR="00B2597C" w:rsidRPr="00D56866">
        <w:rPr>
          <w:rFonts w:ascii="Times New Roman" w:hAnsi="Times New Roman" w:cs="Times New Roman"/>
        </w:rPr>
        <w:t xml:space="preserve"> </w:t>
      </w:r>
      <w:r w:rsidR="00B52647" w:rsidRPr="00D56866">
        <w:rPr>
          <w:rFonts w:ascii="Times New Roman" w:hAnsi="Times New Roman" w:cs="Times New Roman"/>
        </w:rPr>
        <w:t xml:space="preserve">3B) exceeded </w:t>
      </w:r>
      <w:r w:rsidRPr="00D56866">
        <w:rPr>
          <w:rFonts w:ascii="Times New Roman" w:hAnsi="Times New Roman" w:cs="Times New Roman"/>
        </w:rPr>
        <w:t xml:space="preserve">coral </w:t>
      </w:r>
      <w:r w:rsidR="00B52647" w:rsidRPr="00D56866">
        <w:rPr>
          <w:rFonts w:ascii="Times New Roman" w:hAnsi="Times New Roman" w:cs="Times New Roman"/>
        </w:rPr>
        <w:t xml:space="preserve">health thresholds, and these were primarily due to high carbonate sediment accumulation. </w:t>
      </w:r>
      <w:r w:rsidR="008F0101" w:rsidRPr="00D56866">
        <w:rPr>
          <w:rFonts w:ascii="Times New Roman" w:hAnsi="Times New Roman" w:cs="Times New Roman"/>
        </w:rPr>
        <w:t xml:space="preserve">Although particle settling on coral is important, </w:t>
      </w:r>
      <w:r w:rsidR="008F0101" w:rsidRPr="00D56866">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2015)","manualFormatting":"Storlazzi et al. (2015)","plainTextFormattedCitation":"(Curt D. Storlazzi et al., 2015)","previouslyFormattedCitation":"(Curt D. Storlazzi et al., 2015)"},"properties":{"noteIndex":0},"schema":"https://github.com/citation-style-language/schema/raw/master/csl-citation.json"}</w:instrText>
      </w:r>
      <w:r w:rsidR="008F0101" w:rsidRPr="00D56866">
        <w:rPr>
          <w:rFonts w:ascii="Times New Roman" w:hAnsi="Times New Roman" w:cs="Times New Roman"/>
        </w:rPr>
        <w:fldChar w:fldCharType="separate"/>
      </w:r>
      <w:r w:rsidR="008F0101" w:rsidRPr="00D56866">
        <w:rPr>
          <w:rFonts w:ascii="Times New Roman" w:hAnsi="Times New Roman" w:cs="Times New Roman"/>
          <w:noProof/>
        </w:rPr>
        <w:t>Storlazzi et al. (2015)</w:t>
      </w:r>
      <w:r w:rsidR="008F0101" w:rsidRPr="00D56866">
        <w:rPr>
          <w:rFonts w:ascii="Times New Roman" w:hAnsi="Times New Roman" w:cs="Times New Roman"/>
        </w:rPr>
        <w:fldChar w:fldCharType="end"/>
      </w:r>
      <w:r w:rsidR="008F0101" w:rsidRPr="00D56866">
        <w:rPr>
          <w:rFonts w:ascii="Times New Roman" w:hAnsi="Times New Roman" w:cs="Times New Roman"/>
        </w:rPr>
        <w:t xml:space="preserve"> showed low concentration of </w:t>
      </w:r>
      <w:del w:id="853" w:author="Curt Storlazzi" w:date="2020-12-14T14:16:00Z">
        <w:r w:rsidR="008F0101" w:rsidRPr="00D56866" w:rsidDel="00C55461">
          <w:rPr>
            <w:rFonts w:ascii="Times New Roman" w:hAnsi="Times New Roman" w:cs="Times New Roman"/>
          </w:rPr>
          <w:delText xml:space="preserve">fine </w:delText>
        </w:r>
      </w:del>
      <w:ins w:id="854" w:author="Curt Storlazzi" w:date="2020-12-14T14:16:00Z">
        <w:r w:rsidR="00C55461" w:rsidRPr="00D56866">
          <w:rPr>
            <w:rFonts w:ascii="Times New Roman" w:hAnsi="Times New Roman" w:cs="Times New Roman"/>
          </w:rPr>
          <w:t>fine</w:t>
        </w:r>
        <w:r w:rsidR="00C55461">
          <w:rPr>
            <w:rFonts w:ascii="Times New Roman" w:hAnsi="Times New Roman" w:cs="Times New Roman"/>
          </w:rPr>
          <w:t>-</w:t>
        </w:r>
      </w:ins>
      <w:r w:rsidR="008F0101" w:rsidRPr="00D56866">
        <w:rPr>
          <w:rFonts w:ascii="Times New Roman" w:hAnsi="Times New Roman" w:cs="Times New Roman"/>
        </w:rPr>
        <w:t>grain sediment in the water column (10 mg</w:t>
      </w:r>
      <w:r w:rsidR="00B2597C" w:rsidRPr="00D56866">
        <w:rPr>
          <w:rFonts w:ascii="Times New Roman" w:hAnsi="Times New Roman" w:cs="Times New Roman"/>
        </w:rPr>
        <w:t xml:space="preserve"> </w:t>
      </w:r>
      <w:r w:rsidR="008F0101" w:rsidRPr="00D56866">
        <w:rPr>
          <w:rFonts w:ascii="Times New Roman" w:hAnsi="Times New Roman" w:cs="Times New Roman"/>
        </w:rPr>
        <w:t>L</w:t>
      </w:r>
      <w:r w:rsidR="00B2597C" w:rsidRPr="00D56866">
        <w:rPr>
          <w:rFonts w:ascii="Times New Roman" w:hAnsi="Times New Roman" w:cs="Times New Roman"/>
          <w:vertAlign w:val="superscript"/>
        </w:rPr>
        <w:t>-1</w:t>
      </w:r>
      <w:r w:rsidR="008F0101" w:rsidRPr="00D56866">
        <w:rPr>
          <w:rFonts w:ascii="Times New Roman" w:hAnsi="Times New Roman" w:cs="Times New Roman"/>
        </w:rPr>
        <w:t xml:space="preserve">) reduced </w:t>
      </w:r>
      <w:proofErr w:type="spellStart"/>
      <w:r w:rsidR="008F0101" w:rsidRPr="00D56866">
        <w:rPr>
          <w:rFonts w:ascii="Times New Roman" w:hAnsi="Times New Roman" w:cs="Times New Roman"/>
        </w:rPr>
        <w:t>photosynthetically</w:t>
      </w:r>
      <w:proofErr w:type="spellEnd"/>
      <w:r w:rsidR="008F0101" w:rsidRPr="00D56866">
        <w:rPr>
          <w:rFonts w:ascii="Times New Roman" w:hAnsi="Times New Roman" w:cs="Times New Roman"/>
        </w:rPr>
        <w:t xml:space="preserve"> active radiation by ~80% at depths of only 0.2-0.4 m. This suggests that sediment impacts on photosynthesis </w:t>
      </w:r>
      <w:del w:id="855" w:author="Geography" w:date="2020-12-10T11:30:00Z">
        <w:r w:rsidR="008F0101" w:rsidRPr="00D56866" w:rsidDel="00A85E8D">
          <w:rPr>
            <w:rFonts w:ascii="Times New Roman" w:hAnsi="Times New Roman" w:cs="Times New Roman"/>
          </w:rPr>
          <w:delText xml:space="preserve">are </w:delText>
        </w:r>
      </w:del>
      <w:ins w:id="856" w:author="Geography" w:date="2020-12-10T11:30:00Z">
        <w:r w:rsidR="00A85E8D" w:rsidRPr="00D56866">
          <w:rPr>
            <w:rFonts w:ascii="Times New Roman" w:hAnsi="Times New Roman" w:cs="Times New Roman"/>
          </w:rPr>
          <w:t xml:space="preserve">may be </w:t>
        </w:r>
      </w:ins>
      <w:r w:rsidR="008F0101" w:rsidRPr="00D56866">
        <w:rPr>
          <w:rFonts w:ascii="Times New Roman" w:hAnsi="Times New Roman" w:cs="Times New Roman"/>
        </w:rPr>
        <w:t xml:space="preserve">more acute and common over the </w:t>
      </w:r>
      <w:r w:rsidRPr="00D56866">
        <w:rPr>
          <w:rFonts w:ascii="Times New Roman" w:hAnsi="Times New Roman" w:cs="Times New Roman"/>
        </w:rPr>
        <w:t xml:space="preserve">more quiescent </w:t>
      </w:r>
      <w:r w:rsidR="008F0101" w:rsidRPr="00D56866">
        <w:rPr>
          <w:rFonts w:ascii="Times New Roman" w:hAnsi="Times New Roman" w:cs="Times New Roman"/>
        </w:rPr>
        <w:t xml:space="preserve">northern reef and near the channel, compared to the </w:t>
      </w:r>
      <w:r w:rsidRPr="00D56866">
        <w:rPr>
          <w:rFonts w:ascii="Times New Roman" w:hAnsi="Times New Roman" w:cs="Times New Roman"/>
        </w:rPr>
        <w:t xml:space="preserve">more energetic </w:t>
      </w:r>
      <w:r w:rsidR="008F0101" w:rsidRPr="00D56866">
        <w:rPr>
          <w:rFonts w:ascii="Times New Roman" w:hAnsi="Times New Roman" w:cs="Times New Roman"/>
        </w:rPr>
        <w:t>southern reef</w:t>
      </w:r>
      <w:r w:rsidR="00021DF2" w:rsidRPr="00D56866">
        <w:rPr>
          <w:rFonts w:ascii="Times New Roman" w:hAnsi="Times New Roman" w:cs="Times New Roman"/>
        </w:rPr>
        <w:t xml:space="preserve"> where oceanic water with low SSC is transported across the southern reef crest by wave forcing</w:t>
      </w:r>
      <w:r w:rsidR="008F0101" w:rsidRPr="00D56866">
        <w:rPr>
          <w:rFonts w:ascii="Times New Roman" w:hAnsi="Times New Roman" w:cs="Times New Roman"/>
        </w:rPr>
        <w:t xml:space="preserve">. </w:t>
      </w:r>
    </w:p>
    <w:p w14:paraId="56C6E006" w14:textId="25058CA8" w:rsidR="00570B3A" w:rsidRPr="00D56866" w:rsidRDefault="00137DE0" w:rsidP="003B287B">
      <w:pPr>
        <w:spacing w:after="0"/>
        <w:ind w:firstLine="720"/>
        <w:rPr>
          <w:rFonts w:ascii="Times New Roman" w:hAnsi="Times New Roman" w:cs="Times New Roman"/>
        </w:rPr>
      </w:pPr>
      <w:r w:rsidRPr="00D56866">
        <w:rPr>
          <w:rFonts w:ascii="Times New Roman" w:hAnsi="Times New Roman" w:cs="Times New Roman"/>
        </w:rPr>
        <w:t>Sediment accumulation rates were an order of magnitude higher in s</w:t>
      </w:r>
      <w:r w:rsidR="00570B3A" w:rsidRPr="00D56866">
        <w:rPr>
          <w:rFonts w:ascii="Times New Roman" w:hAnsi="Times New Roman" w:cs="Times New Roman"/>
        </w:rPr>
        <w:t>ediment traps</w:t>
      </w:r>
      <w:r w:rsidRPr="00D56866">
        <w:rPr>
          <w:rFonts w:ascii="Times New Roman" w:hAnsi="Times New Roman" w:cs="Times New Roman"/>
        </w:rPr>
        <w:t xml:space="preserve"> compared to </w:t>
      </w:r>
      <w:proofErr w:type="spellStart"/>
      <w:r w:rsidRPr="00D56866">
        <w:rPr>
          <w:rFonts w:ascii="Times New Roman" w:hAnsi="Times New Roman" w:cs="Times New Roman"/>
        </w:rPr>
        <w:t>SedPods</w:t>
      </w:r>
      <w:proofErr w:type="spellEnd"/>
      <w:r w:rsidRPr="00D56866">
        <w:rPr>
          <w:rFonts w:ascii="Times New Roman" w:hAnsi="Times New Roman" w:cs="Times New Roman"/>
        </w:rPr>
        <w:t xml:space="preserve"> in</w:t>
      </w:r>
      <w:r w:rsidR="00570B3A" w:rsidRPr="00D56866">
        <w:rPr>
          <w:rFonts w:ascii="Times New Roman" w:hAnsi="Times New Roman" w:cs="Times New Roman"/>
        </w:rPr>
        <w:t xml:space="preserve"> areas of high flow</w:t>
      </w:r>
      <w:r w:rsidR="00021DF2" w:rsidRPr="00D56866">
        <w:rPr>
          <w:rFonts w:ascii="Times New Roman" w:hAnsi="Times New Roman" w:cs="Times New Roman"/>
        </w:rPr>
        <w:t xml:space="preserve"> velocities</w:t>
      </w:r>
      <w:r w:rsidR="00B2597C" w:rsidRPr="00D56866">
        <w:rPr>
          <w:rFonts w:ascii="Times New Roman" w:hAnsi="Times New Roman" w:cs="Times New Roman"/>
        </w:rPr>
        <w:t xml:space="preserve"> (sites</w:t>
      </w:r>
      <w:r w:rsidR="00570B3A" w:rsidRPr="00D56866">
        <w:rPr>
          <w:rFonts w:ascii="Times New Roman" w:hAnsi="Times New Roman" w:cs="Times New Roman"/>
        </w:rPr>
        <w:t xml:space="preserve"> 3A, 3B, and 1B</w:t>
      </w:r>
      <w:r w:rsidR="00B2597C" w:rsidRPr="00D56866">
        <w:rPr>
          <w:rFonts w:ascii="Times New Roman" w:hAnsi="Times New Roman" w:cs="Times New Roman"/>
        </w:rPr>
        <w:t>)</w:t>
      </w:r>
      <w:r w:rsidR="00570B3A" w:rsidRPr="00D56866">
        <w:rPr>
          <w:rFonts w:ascii="Times New Roman" w:hAnsi="Times New Roman" w:cs="Times New Roman"/>
        </w:rPr>
        <w:t xml:space="preserve">, but </w:t>
      </w:r>
      <w:r w:rsidRPr="00D56866">
        <w:rPr>
          <w:rFonts w:ascii="Times New Roman" w:hAnsi="Times New Roman" w:cs="Times New Roman"/>
        </w:rPr>
        <w:t xml:space="preserve">rates were more </w:t>
      </w:r>
      <w:r w:rsidR="00570B3A" w:rsidRPr="00D56866">
        <w:rPr>
          <w:rFonts w:ascii="Times New Roman" w:hAnsi="Times New Roman" w:cs="Times New Roman"/>
        </w:rPr>
        <w:lastRenderedPageBreak/>
        <w:t xml:space="preserve">similar </w:t>
      </w:r>
      <w:r w:rsidRPr="00D56866">
        <w:rPr>
          <w:rFonts w:ascii="Times New Roman" w:hAnsi="Times New Roman" w:cs="Times New Roman"/>
        </w:rPr>
        <w:t xml:space="preserve">between devices </w:t>
      </w:r>
      <w:r w:rsidR="00570B3A" w:rsidRPr="00D56866">
        <w:rPr>
          <w:rFonts w:ascii="Times New Roman" w:hAnsi="Times New Roman" w:cs="Times New Roman"/>
        </w:rPr>
        <w:t>in quiescent parts of the bay (</w:t>
      </w:r>
      <w:r w:rsidR="00B2597C" w:rsidRPr="00D56866">
        <w:rPr>
          <w:rFonts w:ascii="Times New Roman" w:hAnsi="Times New Roman" w:cs="Times New Roman"/>
        </w:rPr>
        <w:t xml:space="preserve">sites </w:t>
      </w:r>
      <w:r w:rsidR="00570B3A" w:rsidRPr="00D56866">
        <w:rPr>
          <w:rFonts w:ascii="Times New Roman" w:hAnsi="Times New Roman" w:cs="Times New Roman"/>
        </w:rPr>
        <w:t xml:space="preserve">2A, 1A). Other studies have shown that sediment traps collected transient suspended sediment while the surrounding benthic </w:t>
      </w:r>
      <w:commentRangeStart w:id="857"/>
      <w:r w:rsidR="00570B3A" w:rsidRPr="00D56866">
        <w:rPr>
          <w:rFonts w:ascii="Times New Roman" w:hAnsi="Times New Roman" w:cs="Times New Roman"/>
        </w:rPr>
        <w:t xml:space="preserve">sediment </w:t>
      </w:r>
      <w:r w:rsidR="00B2597C" w:rsidRPr="00D56866">
        <w:rPr>
          <w:rFonts w:ascii="Times New Roman" w:hAnsi="Times New Roman" w:cs="Times New Roman"/>
        </w:rPr>
        <w:t xml:space="preserve">composition </w:t>
      </w:r>
      <w:r w:rsidR="00570B3A" w:rsidRPr="00D56866">
        <w:rPr>
          <w:rFonts w:ascii="Times New Roman" w:hAnsi="Times New Roman" w:cs="Times New Roman"/>
        </w:rPr>
        <w:t xml:space="preserve">suggested </w:t>
      </w:r>
      <w:r w:rsidR="00B2597C" w:rsidRPr="00D56866">
        <w:rPr>
          <w:rFonts w:ascii="Times New Roman" w:hAnsi="Times New Roman" w:cs="Times New Roman"/>
        </w:rPr>
        <w:t>no</w:t>
      </w:r>
      <w:r w:rsidR="00570B3A" w:rsidRPr="00D56866">
        <w:rPr>
          <w:rFonts w:ascii="Times New Roman" w:hAnsi="Times New Roman" w:cs="Times New Roman"/>
        </w:rPr>
        <w:t xml:space="preserve"> net accumulation </w:t>
      </w:r>
      <w:commentRangeEnd w:id="857"/>
      <w:r w:rsidR="007B7938" w:rsidRPr="000A7C3D">
        <w:rPr>
          <w:rStyle w:val="CommentReference"/>
          <w:rFonts w:ascii="Times New Roman" w:hAnsi="Times New Roman" w:cs="Times New Roman"/>
        </w:rPr>
        <w:commentReference w:id="857"/>
      </w:r>
      <w:r w:rsidR="00570B3A" w:rsidRPr="00D56866">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Curt D. Storlazzi et al., 2009)","plainTextFormattedCitation":"(Bothner et al., 2006; Curt D. Storlazzi et al., 2009)","previouslyFormattedCitation":"(Bothner et al., 2006; Curt D. Storlazzi et al., 2009)"},"properties":{"noteIndex":0},"schema":"https://github.com/citation-style-language/schema/raw/master/csl-citation.json"}</w:instrText>
      </w:r>
      <w:r w:rsidR="00570B3A" w:rsidRPr="00D56866">
        <w:rPr>
          <w:rFonts w:ascii="Times New Roman" w:hAnsi="Times New Roman" w:cs="Times New Roman"/>
        </w:rPr>
        <w:fldChar w:fldCharType="separate"/>
      </w:r>
      <w:r w:rsidR="00CE0924" w:rsidRPr="00D56866">
        <w:rPr>
          <w:rFonts w:ascii="Times New Roman" w:hAnsi="Times New Roman" w:cs="Times New Roman"/>
          <w:noProof/>
        </w:rPr>
        <w:t xml:space="preserve">(Bothner et al., 2006; </w:t>
      </w:r>
      <w:del w:id="858" w:author="Curt Storlazzi" w:date="2020-12-14T14:17:00Z">
        <w:r w:rsidR="00CE0924" w:rsidRPr="00D56866" w:rsidDel="002D691E">
          <w:rPr>
            <w:rFonts w:ascii="Times New Roman" w:hAnsi="Times New Roman" w:cs="Times New Roman"/>
            <w:noProof/>
          </w:rPr>
          <w:delText xml:space="preserve">Curt D. </w:delText>
        </w:r>
      </w:del>
      <w:r w:rsidR="00CE0924" w:rsidRPr="00D56866">
        <w:rPr>
          <w:rFonts w:ascii="Times New Roman" w:hAnsi="Times New Roman" w:cs="Times New Roman"/>
          <w:noProof/>
        </w:rPr>
        <w:t>Storlazzi et al., 2009)</w:t>
      </w:r>
      <w:r w:rsidR="00570B3A" w:rsidRPr="00D56866">
        <w:rPr>
          <w:rFonts w:ascii="Times New Roman" w:hAnsi="Times New Roman" w:cs="Times New Roman"/>
        </w:rPr>
        <w:fldChar w:fldCharType="end"/>
      </w:r>
      <w:r w:rsidR="00570B3A" w:rsidRPr="00D56866">
        <w:rPr>
          <w:rFonts w:ascii="Times New Roman" w:hAnsi="Times New Roman" w:cs="Times New Roman"/>
        </w:rPr>
        <w:t xml:space="preserve">. </w:t>
      </w:r>
      <w:r w:rsidR="008B2837" w:rsidRPr="00D56866">
        <w:rPr>
          <w:rFonts w:ascii="Times New Roman" w:hAnsi="Times New Roman" w:cs="Times New Roman"/>
        </w:rPr>
        <w:t>A</w:t>
      </w:r>
      <w:r w:rsidR="00570B3A" w:rsidRPr="00D56866">
        <w:rPr>
          <w:rFonts w:ascii="Times New Roman" w:hAnsi="Times New Roman" w:cs="Times New Roman"/>
        </w:rPr>
        <w:t xml:space="preserve">s a consequence, measured sediment accumulation rates in </w:t>
      </w:r>
      <w:r w:rsidR="001B5629" w:rsidRPr="00D56866">
        <w:rPr>
          <w:rFonts w:ascii="Times New Roman" w:hAnsi="Times New Roman" w:cs="Times New Roman"/>
        </w:rPr>
        <w:t>sediment trap</w:t>
      </w:r>
      <w:r w:rsidR="00570B3A" w:rsidRPr="00D56866">
        <w:rPr>
          <w:rFonts w:ascii="Times New Roman" w:hAnsi="Times New Roman" w:cs="Times New Roman"/>
        </w:rPr>
        <w:t xml:space="preserve">s cannot be used to estimate long term accumulation rates </w:t>
      </w:r>
      <w:commentRangeStart w:id="859"/>
      <w:r w:rsidR="00570B3A" w:rsidRPr="00D56866">
        <w:rPr>
          <w:rFonts w:ascii="Times New Roman" w:hAnsi="Times New Roman" w:cs="Times New Roman"/>
        </w:rPr>
        <w:t>or coral health impacts</w:t>
      </w:r>
      <w:commentRangeEnd w:id="859"/>
      <w:r w:rsidR="002D691E">
        <w:rPr>
          <w:rStyle w:val="CommentReference"/>
          <w:rFonts w:asciiTheme="minorHAnsi" w:hAnsiTheme="minorHAnsi"/>
        </w:rPr>
        <w:commentReference w:id="859"/>
      </w:r>
      <w:r w:rsidR="00570B3A" w:rsidRPr="00D56866">
        <w:rPr>
          <w:rFonts w:ascii="Times New Roman" w:hAnsi="Times New Roman" w:cs="Times New Roman"/>
        </w:rPr>
        <w:t xml:space="preserve">, though both are often done </w:t>
      </w:r>
      <w:r w:rsidR="00570B3A"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N","non-dropping-particle":"","parse-names":false,"suffix":""}],"container-title":"Collabra","id":"ITEM-1","issue":"1","issued":{"date-parts":[["2016"]]},"page":"1-12","title":"Understanding Reef Flat Sediment Regimes and Hydrodynamics can Inform Erosion Mitigation on Land","type":"article-journal","volume":"2"},"uris":["http://www.mendeley.com/documents/?uuid=d3b2b101-2152-4cc9-9b26-ec2173c0291c"]}],"mendeley":{"formattedCitation":"(Teneva et al., 2016)","plainTextFormattedCitation":"(Teneva et al., 2016)","previouslyFormattedCitation":"(Teneva et al., 2016)"},"properties":{"noteIndex":0},"schema":"https://github.com/citation-style-language/schema/raw/master/csl-citation.json"}</w:instrText>
      </w:r>
      <w:r w:rsidR="00570B3A" w:rsidRPr="00D56866">
        <w:rPr>
          <w:rFonts w:ascii="Times New Roman" w:hAnsi="Times New Roman" w:cs="Times New Roman"/>
        </w:rPr>
        <w:fldChar w:fldCharType="separate"/>
      </w:r>
      <w:r w:rsidR="00CD4D59" w:rsidRPr="00D56866">
        <w:rPr>
          <w:rFonts w:ascii="Times New Roman" w:hAnsi="Times New Roman" w:cs="Times New Roman"/>
          <w:noProof/>
        </w:rPr>
        <w:t>(Teneva et al., 2016)</w:t>
      </w:r>
      <w:r w:rsidR="00570B3A" w:rsidRPr="00D56866">
        <w:rPr>
          <w:rFonts w:ascii="Times New Roman" w:hAnsi="Times New Roman" w:cs="Times New Roman"/>
        </w:rPr>
        <w:fldChar w:fldCharType="end"/>
      </w:r>
      <w:r w:rsidR="00570B3A" w:rsidRPr="00D56866">
        <w:rPr>
          <w:rFonts w:ascii="Times New Roman" w:hAnsi="Times New Roman" w:cs="Times New Roman"/>
        </w:rPr>
        <w:t xml:space="preserve">. Coral health is </w:t>
      </w:r>
      <w:ins w:id="860" w:author="Geography" w:date="2020-12-10T11:31:00Z">
        <w:r w:rsidR="007B7938" w:rsidRPr="00D56866">
          <w:rPr>
            <w:rFonts w:ascii="Times New Roman" w:hAnsi="Times New Roman" w:cs="Times New Roman"/>
          </w:rPr>
          <w:t xml:space="preserve">also </w:t>
        </w:r>
      </w:ins>
      <w:r w:rsidR="00570B3A" w:rsidRPr="00D56866">
        <w:rPr>
          <w:rFonts w:ascii="Times New Roman" w:hAnsi="Times New Roman" w:cs="Times New Roman"/>
        </w:rPr>
        <w:t xml:space="preserve">affected by suspended sediment, so information on sediment concentrations in the water column, as represented by the collection in the sediment traps, could be an important indicator of </w:t>
      </w:r>
      <w:commentRangeStart w:id="861"/>
      <w:r w:rsidR="00570B3A" w:rsidRPr="00D56866">
        <w:rPr>
          <w:rFonts w:ascii="Times New Roman" w:hAnsi="Times New Roman" w:cs="Times New Roman"/>
        </w:rPr>
        <w:t>sediment stress</w:t>
      </w:r>
      <w:commentRangeEnd w:id="861"/>
      <w:r w:rsidR="002D691E">
        <w:rPr>
          <w:rStyle w:val="CommentReference"/>
          <w:rFonts w:asciiTheme="minorHAnsi" w:hAnsiTheme="minorHAnsi"/>
        </w:rPr>
        <w:commentReference w:id="861"/>
      </w:r>
      <w:r w:rsidR="00570B3A" w:rsidRPr="00D56866">
        <w:rPr>
          <w:rFonts w:ascii="Times New Roman" w:hAnsi="Times New Roman" w:cs="Times New Roman"/>
        </w:rPr>
        <w:t xml:space="preserve">. </w:t>
      </w:r>
    </w:p>
    <w:p w14:paraId="607508EC" w14:textId="6C31BFA8" w:rsidR="00045EDC" w:rsidRPr="00D56866" w:rsidRDefault="00045EDC" w:rsidP="003B287B">
      <w:pPr>
        <w:spacing w:after="0"/>
        <w:ind w:firstLine="720"/>
        <w:rPr>
          <w:rFonts w:ascii="Times New Roman" w:hAnsi="Times New Roman" w:cs="Times New Roman"/>
        </w:rPr>
      </w:pPr>
      <w:r w:rsidRPr="00D56866">
        <w:rPr>
          <w:rFonts w:ascii="Times New Roman" w:hAnsi="Times New Roman" w:cs="Times New Roman"/>
        </w:rPr>
        <w:t xml:space="preserve">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w:t>
      </w:r>
      <w:proofErr w:type="spellStart"/>
      <w:r w:rsidRPr="00D56866">
        <w:rPr>
          <w:rFonts w:ascii="Times New Roman" w:hAnsi="Times New Roman" w:cs="Times New Roman"/>
        </w:rPr>
        <w:t>vs</w:t>
      </w:r>
      <w:proofErr w:type="spellEnd"/>
      <w:r w:rsidRPr="00D56866">
        <w:rPr>
          <w:rFonts w:ascii="Times New Roman" w:hAnsi="Times New Roman" w:cs="Times New Roman"/>
        </w:rPr>
        <w:t xml:space="preserve"> recruits)</w:t>
      </w:r>
      <w:r w:rsidR="00137DE0" w:rsidRPr="00D56866">
        <w:rPr>
          <w:rFonts w:ascii="Times New Roman" w:hAnsi="Times New Roman" w:cs="Times New Roman"/>
        </w:rPr>
        <w:t xml:space="preserve"> </w:t>
      </w:r>
      <w:r w:rsidR="00137DE0" w:rsidRPr="00D56866">
        <w:rPr>
          <w:rFonts w:ascii="Times New Roman" w:hAnsi="Times New Roman" w:cs="Times New Roman"/>
        </w:rPr>
        <w:fldChar w:fldCharType="begin" w:fldLock="1"/>
      </w:r>
      <w:r w:rsidR="001D5A67" w:rsidRPr="00D56866">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137DE0" w:rsidRPr="00D56866">
        <w:rPr>
          <w:rFonts w:ascii="Times New Roman" w:hAnsi="Times New Roman" w:cs="Times New Roman"/>
        </w:rPr>
        <w:fldChar w:fldCharType="separate"/>
      </w:r>
      <w:r w:rsidR="00137DE0" w:rsidRPr="00D56866">
        <w:rPr>
          <w:rFonts w:ascii="Times New Roman" w:hAnsi="Times New Roman" w:cs="Times New Roman"/>
          <w:noProof/>
        </w:rPr>
        <w:t>(Duckworth et al., 2017)</w:t>
      </w:r>
      <w:r w:rsidR="00137DE0" w:rsidRPr="00D56866">
        <w:rPr>
          <w:rFonts w:ascii="Times New Roman" w:hAnsi="Times New Roman" w:cs="Times New Roman"/>
        </w:rPr>
        <w:fldChar w:fldCharType="end"/>
      </w:r>
      <w:r w:rsidRPr="00D56866">
        <w:rPr>
          <w:rFonts w:ascii="Times New Roman" w:hAnsi="Times New Roman" w:cs="Times New Roman"/>
        </w:rPr>
        <w:t xml:space="preserve">. Ecologically relevant thresholds for harmful sediment accumulation rates on corals are not straightforward, are unavailable for </w:t>
      </w:r>
      <w:del w:id="862" w:author="Curt Storlazzi" w:date="2020-12-14T14:19:00Z">
        <w:r w:rsidR="00137DE0" w:rsidRPr="00D56866" w:rsidDel="000E7EAC">
          <w:rPr>
            <w:rFonts w:ascii="Times New Roman" w:hAnsi="Times New Roman" w:cs="Times New Roman"/>
          </w:rPr>
          <w:delText>SedPods</w:delText>
        </w:r>
      </w:del>
      <w:ins w:id="863" w:author="Curt Storlazzi" w:date="2020-12-14T14:19:00Z">
        <w:r w:rsidR="000E7EAC">
          <w:rPr>
            <w:rFonts w:ascii="Times New Roman" w:hAnsi="Times New Roman" w:cs="Times New Roman"/>
          </w:rPr>
          <w:t>p</w:t>
        </w:r>
        <w:r w:rsidR="000E7EAC" w:rsidRPr="00D56866">
          <w:rPr>
            <w:rFonts w:ascii="Times New Roman" w:hAnsi="Times New Roman" w:cs="Times New Roman"/>
          </w:rPr>
          <w:t>ods</w:t>
        </w:r>
      </w:ins>
      <w:r w:rsidRPr="00D56866">
        <w:rPr>
          <w:rFonts w:ascii="Times New Roman" w:hAnsi="Times New Roman" w:cs="Times New Roman"/>
        </w:rPr>
        <w:t xml:space="preserve">, and can vary widely in the literature for simple tube traps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(Erftemeijer et al., 2012)</w:t>
      </w:r>
      <w:r w:rsidRPr="00D56866">
        <w:rPr>
          <w:rFonts w:ascii="Times New Roman" w:hAnsi="Times New Roman" w:cs="Times New Roman"/>
        </w:rPr>
        <w:fldChar w:fldCharType="end"/>
      </w:r>
      <w:r w:rsidRPr="00D56866">
        <w:rPr>
          <w:rFonts w:ascii="Times New Roman" w:hAnsi="Times New Roman" w:cs="Times New Roman"/>
        </w:rPr>
        <w:t xml:space="preserve">. </w:t>
      </w:r>
      <w:r w:rsidR="00B2597C" w:rsidRPr="00D56866">
        <w:rPr>
          <w:rFonts w:ascii="Times New Roman" w:hAnsi="Times New Roman" w:cs="Times New Roman"/>
        </w:rPr>
        <w:t xml:space="preserve">In </w:t>
      </w:r>
      <w:proofErr w:type="spellStart"/>
      <w:r w:rsidR="00B2597C" w:rsidRPr="00D56866">
        <w:rPr>
          <w:rFonts w:ascii="Times New Roman" w:hAnsi="Times New Roman" w:cs="Times New Roman"/>
        </w:rPr>
        <w:t>Faga’alu</w:t>
      </w:r>
      <w:proofErr w:type="spellEnd"/>
      <w:r w:rsidR="00B2597C" w:rsidRPr="00D56866">
        <w:rPr>
          <w:rFonts w:ascii="Times New Roman" w:hAnsi="Times New Roman" w:cs="Times New Roman"/>
        </w:rPr>
        <w:t xml:space="preserve"> Bay, areas of reduced c</w:t>
      </w:r>
      <w:r w:rsidRPr="00D56866">
        <w:rPr>
          <w:rFonts w:ascii="Times New Roman" w:hAnsi="Times New Roman" w:cs="Times New Roman"/>
        </w:rPr>
        <w:t>oral health</w:t>
      </w:r>
      <w:r w:rsidR="00B2597C" w:rsidRPr="00D56866">
        <w:rPr>
          <w:rFonts w:ascii="Times New Roman" w:hAnsi="Times New Roman" w:cs="Times New Roman"/>
        </w:rPr>
        <w:t xml:space="preserve"> </w:t>
      </w:r>
      <w:r w:rsidR="00F06794" w:rsidRPr="00D56866">
        <w:rPr>
          <w:rFonts w:ascii="Times New Roman" w:hAnsi="Times New Roman" w:cs="Times New Roman"/>
        </w:rPr>
        <w:t xml:space="preserve">determined by previous surveys </w:t>
      </w:r>
      <w:r w:rsidR="00B2597C"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00B2597C" w:rsidRPr="00D56866">
        <w:rPr>
          <w:rFonts w:ascii="Times New Roman" w:hAnsi="Times New Roman" w:cs="Times New Roman"/>
        </w:rPr>
        <w:fldChar w:fldCharType="separate"/>
      </w:r>
      <w:r w:rsidR="00CD4D59" w:rsidRPr="00D56866">
        <w:rPr>
          <w:rFonts w:ascii="Times New Roman" w:hAnsi="Times New Roman" w:cs="Times New Roman"/>
          <w:noProof/>
        </w:rPr>
        <w:t>(Holst-Rice et al., 2016)</w:t>
      </w:r>
      <w:r w:rsidR="00B2597C" w:rsidRPr="00D56866">
        <w:rPr>
          <w:rFonts w:ascii="Times New Roman" w:hAnsi="Times New Roman" w:cs="Times New Roman"/>
        </w:rPr>
        <w:fldChar w:fldCharType="end"/>
      </w:r>
      <w:r w:rsidRPr="00D56866">
        <w:rPr>
          <w:rFonts w:ascii="Times New Roman" w:hAnsi="Times New Roman" w:cs="Times New Roman"/>
        </w:rPr>
        <w:t xml:space="preserve"> </w:t>
      </w:r>
      <w:r w:rsidR="00B2597C" w:rsidRPr="00D56866">
        <w:rPr>
          <w:rFonts w:ascii="Times New Roman" w:hAnsi="Times New Roman" w:cs="Times New Roman"/>
        </w:rPr>
        <w:t>coincide with higher</w:t>
      </w:r>
      <w:r w:rsidRPr="00D56866">
        <w:rPr>
          <w:rFonts w:ascii="Times New Roman" w:hAnsi="Times New Roman" w:cs="Times New Roman"/>
        </w:rPr>
        <w:t xml:space="preserve"> sediment accumulation</w:t>
      </w:r>
      <w:r w:rsidR="00F06794" w:rsidRPr="00D56866">
        <w:rPr>
          <w:rFonts w:ascii="Times New Roman" w:hAnsi="Times New Roman" w:cs="Times New Roman"/>
        </w:rPr>
        <w:t xml:space="preserve">, particularly </w:t>
      </w:r>
      <w:proofErr w:type="spellStart"/>
      <w:r w:rsidR="00F06794" w:rsidRPr="00D56866">
        <w:rPr>
          <w:rFonts w:ascii="Times New Roman" w:hAnsi="Times New Roman" w:cs="Times New Roman"/>
        </w:rPr>
        <w:t>terrigenous</w:t>
      </w:r>
      <w:proofErr w:type="spellEnd"/>
      <w:r w:rsidR="00F06794" w:rsidRPr="00D56866">
        <w:rPr>
          <w:rFonts w:ascii="Times New Roman" w:hAnsi="Times New Roman" w:cs="Times New Roman"/>
        </w:rPr>
        <w:t xml:space="preserve"> sediment accumulation</w:t>
      </w:r>
      <w:r w:rsidR="00137DE0" w:rsidRPr="00D56866">
        <w:rPr>
          <w:rFonts w:ascii="Times New Roman" w:hAnsi="Times New Roman" w:cs="Times New Roman"/>
        </w:rPr>
        <w:t xml:space="preserve"> on </w:t>
      </w:r>
      <w:del w:id="864" w:author="Curt Storlazzi" w:date="2020-12-14T14:19:00Z">
        <w:r w:rsidR="00137DE0" w:rsidRPr="00D56866" w:rsidDel="000E7EAC">
          <w:rPr>
            <w:rFonts w:ascii="Times New Roman" w:hAnsi="Times New Roman" w:cs="Times New Roman"/>
          </w:rPr>
          <w:delText xml:space="preserve">SedPods </w:delText>
        </w:r>
      </w:del>
      <w:ins w:id="865" w:author="Curt Storlazzi" w:date="2020-12-14T14:19:00Z">
        <w:r w:rsidR="000E7EAC">
          <w:rPr>
            <w:rFonts w:ascii="Times New Roman" w:hAnsi="Times New Roman" w:cs="Times New Roman"/>
          </w:rPr>
          <w:t>p</w:t>
        </w:r>
        <w:r w:rsidR="000E7EAC" w:rsidRPr="00D56866">
          <w:rPr>
            <w:rFonts w:ascii="Times New Roman" w:hAnsi="Times New Roman" w:cs="Times New Roman"/>
          </w:rPr>
          <w:t xml:space="preserve">ods </w:t>
        </w:r>
      </w:ins>
      <w:r w:rsidR="00137DE0" w:rsidRPr="00D56866">
        <w:rPr>
          <w:rFonts w:ascii="Times New Roman" w:hAnsi="Times New Roman" w:cs="Times New Roman"/>
        </w:rPr>
        <w:t>as measured here</w:t>
      </w:r>
      <w:r w:rsidRPr="00D56866">
        <w:rPr>
          <w:rFonts w:ascii="Times New Roman" w:hAnsi="Times New Roman" w:cs="Times New Roman"/>
        </w:rPr>
        <w:t>.</w:t>
      </w:r>
    </w:p>
    <w:p w14:paraId="188BB3B2" w14:textId="354FCAD7" w:rsidR="007A6854" w:rsidRPr="00D56866" w:rsidDel="007B7938" w:rsidRDefault="007A6854" w:rsidP="003B287B">
      <w:pPr>
        <w:spacing w:after="0"/>
        <w:ind w:firstLine="720"/>
        <w:rPr>
          <w:del w:id="866" w:author="Geography" w:date="2020-12-10T11:33:00Z"/>
          <w:rFonts w:ascii="Times New Roman" w:hAnsi="Times New Roman" w:cs="Times New Roman"/>
        </w:rPr>
      </w:pPr>
      <w:r w:rsidRPr="00D56866">
        <w:rPr>
          <w:rFonts w:ascii="Times New Roman" w:hAnsi="Times New Roman" w:cs="Times New Roman"/>
        </w:rPr>
        <w:t xml:space="preserve">Given the apparent lag between deposition at the stream outlet, and subsequent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xml:space="preserve"> and advection </w:t>
      </w:r>
      <w:r w:rsidR="004152F7" w:rsidRPr="00D56866">
        <w:rPr>
          <w:rFonts w:ascii="Times New Roman" w:hAnsi="Times New Roman" w:cs="Times New Roman"/>
        </w:rPr>
        <w:t xml:space="preserve">of </w:t>
      </w:r>
      <w:proofErr w:type="spellStart"/>
      <w:r w:rsidR="004152F7" w:rsidRPr="00D56866">
        <w:rPr>
          <w:rFonts w:ascii="Times New Roman" w:hAnsi="Times New Roman" w:cs="Times New Roman"/>
        </w:rPr>
        <w:t>terrigenous</w:t>
      </w:r>
      <w:proofErr w:type="spellEnd"/>
      <w:r w:rsidR="004152F7" w:rsidRPr="00D56866">
        <w:rPr>
          <w:rFonts w:ascii="Times New Roman" w:hAnsi="Times New Roman" w:cs="Times New Roman"/>
        </w:rPr>
        <w:t xml:space="preserve"> sediment </w:t>
      </w:r>
      <w:r w:rsidRPr="00D56866">
        <w:rPr>
          <w:rFonts w:ascii="Times New Roman" w:hAnsi="Times New Roman" w:cs="Times New Roman"/>
        </w:rPr>
        <w:t xml:space="preserve">over the northern reef, </w:t>
      </w:r>
      <w:r w:rsidRPr="00D56866">
        <w:rPr>
          <w:rFonts w:ascii="Times New Roman" w:hAnsi="Times New Roman" w:cs="Times New Roman"/>
          <w:i/>
          <w:iCs/>
        </w:rPr>
        <w:t>SSY</w:t>
      </w:r>
      <w:r w:rsidRPr="00D56866">
        <w:rPr>
          <w:rFonts w:ascii="Times New Roman" w:hAnsi="Times New Roman" w:cs="Times New Roman"/>
        </w:rPr>
        <w:t xml:space="preserve"> from storms may not be a strong control on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sediment accumulation at </w:t>
      </w:r>
      <w:r w:rsidR="008B2837" w:rsidRPr="00D56866">
        <w:rPr>
          <w:rFonts w:ascii="Times New Roman" w:hAnsi="Times New Roman" w:cs="Times New Roman"/>
        </w:rPr>
        <w:t xml:space="preserve">a </w:t>
      </w:r>
      <w:r w:rsidRPr="00D56866">
        <w:rPr>
          <w:rFonts w:ascii="Times New Roman" w:hAnsi="Times New Roman" w:cs="Times New Roman"/>
        </w:rPr>
        <w:t xml:space="preserve">monthly scale, but </w:t>
      </w:r>
      <w:r w:rsidR="008B2837" w:rsidRPr="00D56866">
        <w:rPr>
          <w:rFonts w:ascii="Times New Roman" w:hAnsi="Times New Roman" w:cs="Times New Roman"/>
        </w:rPr>
        <w:t>c</w:t>
      </w:r>
      <w:r w:rsidRPr="00D56866">
        <w:rPr>
          <w:rFonts w:ascii="Times New Roman" w:hAnsi="Times New Roman" w:cs="Times New Roman"/>
        </w:rPr>
        <w:t xml:space="preserve">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xml:space="preserve"> cause a persistent reduction of PAR and likely, reduced coral health </w:t>
      </w:r>
      <w:r w:rsidRPr="00D56866">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2015)","plainTextFormattedCitation":"(Curt D. Storlazzi et al., 2015)","previouslyFormattedCitation":"(Curt D. Storlazzi et al., 2015)"},"properties":{"noteIndex":0},"schema":"https://github.com/citation-style-language/schema/raw/master/csl-citation.json"}</w:instrText>
      </w:r>
      <w:r w:rsidRPr="00D56866">
        <w:rPr>
          <w:rFonts w:ascii="Times New Roman" w:hAnsi="Times New Roman" w:cs="Times New Roman"/>
        </w:rPr>
        <w:fldChar w:fldCharType="separate"/>
      </w:r>
      <w:r w:rsidR="00CE0924" w:rsidRPr="00D56866">
        <w:rPr>
          <w:rFonts w:ascii="Times New Roman" w:hAnsi="Times New Roman" w:cs="Times New Roman"/>
          <w:noProof/>
        </w:rPr>
        <w:t>(</w:t>
      </w:r>
      <w:del w:id="867" w:author="Curt Storlazzi" w:date="2020-12-14T14:20:00Z">
        <w:r w:rsidR="00CE0924" w:rsidRPr="00D56866" w:rsidDel="000E7EAC">
          <w:rPr>
            <w:rFonts w:ascii="Times New Roman" w:hAnsi="Times New Roman" w:cs="Times New Roman"/>
            <w:noProof/>
          </w:rPr>
          <w:delText xml:space="preserve">Curt D. </w:delText>
        </w:r>
      </w:del>
      <w:r w:rsidR="00CE0924" w:rsidRPr="00D56866">
        <w:rPr>
          <w:rFonts w:ascii="Times New Roman" w:hAnsi="Times New Roman" w:cs="Times New Roman"/>
          <w:noProof/>
        </w:rPr>
        <w:t>Storlazzi et al., 2015)</w:t>
      </w:r>
      <w:r w:rsidRPr="00D56866">
        <w:rPr>
          <w:rFonts w:ascii="Times New Roman" w:hAnsi="Times New Roman" w:cs="Times New Roman"/>
        </w:rPr>
        <w:fldChar w:fldCharType="end"/>
      </w:r>
      <w:r w:rsidRPr="00D56866">
        <w:rPr>
          <w:rFonts w:ascii="Times New Roman" w:hAnsi="Times New Roman" w:cs="Times New Roman"/>
        </w:rPr>
        <w:t>.</w:t>
      </w:r>
      <w:ins w:id="868" w:author="Geography" w:date="2020-12-10T11:33:00Z">
        <w:r w:rsidR="007B7938" w:rsidRPr="00D56866">
          <w:rPr>
            <w:rFonts w:ascii="Times New Roman" w:hAnsi="Times New Roman" w:cs="Times New Roman"/>
          </w:rPr>
          <w:t xml:space="preserve"> </w:t>
        </w:r>
      </w:ins>
    </w:p>
    <w:p w14:paraId="4494901E" w14:textId="3C61AC07" w:rsidR="00ED4647" w:rsidRPr="00D56866" w:rsidRDefault="00987422" w:rsidP="00ED4647">
      <w:pPr>
        <w:spacing w:after="0"/>
        <w:ind w:firstLine="720"/>
        <w:rPr>
          <w:rFonts w:ascii="Times New Roman" w:hAnsi="Times New Roman" w:cs="Times New Roman"/>
        </w:rPr>
      </w:pPr>
      <w:r w:rsidRPr="00D56866">
        <w:rPr>
          <w:rFonts w:ascii="Times New Roman" w:hAnsi="Times New Roman" w:cs="Times New Roman"/>
        </w:rPr>
        <w:t xml:space="preserve">Previous work in </w:t>
      </w:r>
      <w:proofErr w:type="spellStart"/>
      <w:r w:rsidRPr="00D56866">
        <w:rPr>
          <w:rFonts w:ascii="Times New Roman" w:hAnsi="Times New Roman" w:cs="Times New Roman"/>
        </w:rPr>
        <w:t>Faga'alu</w:t>
      </w:r>
      <w:proofErr w:type="spellEnd"/>
      <w:r w:rsidRPr="00D56866">
        <w:rPr>
          <w:rFonts w:ascii="Times New Roman" w:hAnsi="Times New Roman" w:cs="Times New Roman"/>
        </w:rPr>
        <w:t xml:space="preserve"> documented that human disturbance has increased</w:t>
      </w:r>
      <w:r w:rsidRPr="00D56866">
        <w:rPr>
          <w:rFonts w:ascii="Times New Roman" w:hAnsi="Times New Roman" w:cs="Times New Roman"/>
          <w:i/>
          <w:iCs/>
        </w:rPr>
        <w:t xml:space="preserve"> SSY</w:t>
      </w:r>
      <w:r w:rsidRPr="00D56866">
        <w:rPr>
          <w:rFonts w:ascii="Times New Roman" w:hAnsi="Times New Roman" w:cs="Times New Roman"/>
        </w:rPr>
        <w:t xml:space="preserve"> to the bay by ~3.6</w:t>
      </w:r>
      <w:r w:rsidR="008B2837" w:rsidRPr="00D56866">
        <w:rPr>
          <w:rFonts w:ascii="Times New Roman" w:hAnsi="Times New Roman" w:cs="Times New Roman"/>
        </w:rPr>
        <w:t>x</w:t>
      </w:r>
      <w:r w:rsidRPr="00D56866">
        <w:rPr>
          <w:rFonts w:ascii="Times New Roman" w:hAnsi="Times New Roman" w:cs="Times New Roman"/>
        </w:rPr>
        <w:t xml:space="preserve"> over the natural background</w:t>
      </w:r>
      <w:r w:rsidR="008B2837" w:rsidRPr="00D56866">
        <w:rPr>
          <w:rFonts w:ascii="Times New Roman" w:hAnsi="Times New Roman" w:cs="Times New Roman"/>
        </w:rPr>
        <w:t xml:space="preserve"> </w:t>
      </w:r>
      <w:r w:rsidR="008B2837"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2016)","plainTextFormattedCitation":"(Messina &amp; Biggs, 2016)","previouslyFormattedCitation":"(Messina &amp; Biggs, 2016)"},"properties":{"noteIndex":0},"schema":"https://github.com/citation-style-language/schema/raw/master/csl-citation.json"}</w:instrText>
      </w:r>
      <w:r w:rsidR="008B2837" w:rsidRPr="00D56866">
        <w:rPr>
          <w:rFonts w:ascii="Times New Roman" w:hAnsi="Times New Roman" w:cs="Times New Roman"/>
        </w:rPr>
        <w:fldChar w:fldCharType="separate"/>
      </w:r>
      <w:r w:rsidR="00CD4D59" w:rsidRPr="00D56866">
        <w:rPr>
          <w:rFonts w:ascii="Times New Roman" w:hAnsi="Times New Roman" w:cs="Times New Roman"/>
          <w:noProof/>
        </w:rPr>
        <w:t>(Messina &amp; Biggs, 2016)</w:t>
      </w:r>
      <w:r w:rsidR="008B2837" w:rsidRPr="00D56866">
        <w:rPr>
          <w:rFonts w:ascii="Times New Roman" w:hAnsi="Times New Roman" w:cs="Times New Roman"/>
        </w:rPr>
        <w:fldChar w:fldCharType="end"/>
      </w:r>
      <w:r w:rsidR="004152F7" w:rsidRPr="00D56866">
        <w:rPr>
          <w:rFonts w:ascii="Times New Roman" w:hAnsi="Times New Roman" w:cs="Times New Roman"/>
        </w:rPr>
        <w:t xml:space="preserve">. </w:t>
      </w:r>
      <w:r w:rsidRPr="00D56866">
        <w:rPr>
          <w:rFonts w:ascii="Times New Roman" w:hAnsi="Times New Roman" w:cs="Times New Roman"/>
        </w:rPr>
        <w:t xml:space="preserve">The enhanced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fraction in the northern part of the bay may reflect this enhanced terrestrial yield, and </w:t>
      </w:r>
      <w:r w:rsidR="008B2837" w:rsidRPr="00D56866">
        <w:rPr>
          <w:rFonts w:ascii="Times New Roman" w:hAnsi="Times New Roman" w:cs="Times New Roman"/>
        </w:rPr>
        <w:t>the</w:t>
      </w:r>
      <w:r w:rsidRPr="00D56866">
        <w:rPr>
          <w:rFonts w:ascii="Times New Roman" w:hAnsi="Times New Roman" w:cs="Times New Roman"/>
        </w:rPr>
        <w:t xml:space="preserve"> data</w:t>
      </w:r>
      <w:r w:rsidR="008B2837" w:rsidRPr="00D56866">
        <w:rPr>
          <w:rFonts w:ascii="Times New Roman" w:hAnsi="Times New Roman" w:cs="Times New Roman"/>
        </w:rPr>
        <w:t xml:space="preserve"> presented here</w:t>
      </w:r>
      <w:r w:rsidRPr="00D56866">
        <w:rPr>
          <w:rFonts w:ascii="Times New Roman" w:hAnsi="Times New Roman" w:cs="Times New Roman"/>
        </w:rPr>
        <w:t xml:space="preserve"> suggest that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xml:space="preserve"> of that material after deposition is a continuing source of sediment </w:t>
      </w:r>
      <w:r w:rsidR="00436400" w:rsidRPr="00D56866">
        <w:rPr>
          <w:rFonts w:ascii="Times New Roman" w:hAnsi="Times New Roman" w:cs="Times New Roman"/>
        </w:rPr>
        <w:t>stress</w:t>
      </w:r>
      <w:r w:rsidR="00ED4647" w:rsidRPr="00D56866">
        <w:rPr>
          <w:rFonts w:ascii="Times New Roman" w:hAnsi="Times New Roman" w:cs="Times New Roman"/>
        </w:rPr>
        <w:t xml:space="preserve"> in the coral environment. </w:t>
      </w:r>
    </w:p>
    <w:p w14:paraId="1EF51929" w14:textId="72DCB178" w:rsidR="002D21F3" w:rsidRPr="00D56866" w:rsidRDefault="007A6854" w:rsidP="003B287B">
      <w:pPr>
        <w:spacing w:after="0"/>
        <w:ind w:firstLine="720"/>
        <w:rPr>
          <w:rFonts w:ascii="Times New Roman" w:hAnsi="Times New Roman" w:cs="Times New Roman"/>
        </w:rPr>
      </w:pPr>
      <w:r w:rsidRPr="00D56866">
        <w:rPr>
          <w:rFonts w:ascii="Times New Roman" w:hAnsi="Times New Roman" w:cs="Times New Roman"/>
        </w:rPr>
        <w:t xml:space="preserve">Similar to other studies on sediment management for coral recovery like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2013)","manualFormatting":"DeMartini et al. (2013)","plainTextFormattedCitation":"(DeMartini et al., 2013)","previouslyFormattedCitation":"(DeMartini et al., 2013)"},"properties":{"noteIndex":0},"schema":"https://github.com/citation-style-language/schema/raw/master/csl-citation.json"}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DeMartini et al. (2013)</w:t>
      </w:r>
      <w:r w:rsidRPr="00D56866">
        <w:rPr>
          <w:rFonts w:ascii="Times New Roman" w:hAnsi="Times New Roman" w:cs="Times New Roman"/>
        </w:rPr>
        <w:fldChar w:fldCharType="end"/>
      </w:r>
      <w:r w:rsidRPr="00D56866">
        <w:rPr>
          <w:rFonts w:ascii="Times New Roman" w:hAnsi="Times New Roman" w:cs="Times New Roman"/>
        </w:rPr>
        <w:t>, i</w:t>
      </w:r>
      <w:r w:rsidR="00045EDC" w:rsidRPr="00D56866">
        <w:rPr>
          <w:rFonts w:ascii="Times New Roman" w:hAnsi="Times New Roman" w:cs="Times New Roman"/>
        </w:rPr>
        <w:t>t is unknown what the effect of sediment mitigation in the watershed will b</w:t>
      </w:r>
      <w:r w:rsidR="00436400" w:rsidRPr="00D56866">
        <w:rPr>
          <w:rFonts w:ascii="Times New Roman" w:hAnsi="Times New Roman" w:cs="Times New Roman"/>
        </w:rPr>
        <w:t xml:space="preserve">e on coral health, particularly </w:t>
      </w:r>
      <w:r w:rsidR="00045EDC" w:rsidRPr="00D56866">
        <w:rPr>
          <w:rFonts w:ascii="Times New Roman" w:hAnsi="Times New Roman" w:cs="Times New Roman"/>
        </w:rPr>
        <w:t xml:space="preserve">the time scale that recovery can be expected. Wave-driven </w:t>
      </w:r>
      <w:proofErr w:type="spellStart"/>
      <w:r w:rsidR="00045EDC" w:rsidRPr="00D56866">
        <w:rPr>
          <w:rFonts w:ascii="Times New Roman" w:hAnsi="Times New Roman" w:cs="Times New Roman"/>
        </w:rPr>
        <w:t>resuspension</w:t>
      </w:r>
      <w:proofErr w:type="spellEnd"/>
      <w:r w:rsidR="00045EDC" w:rsidRPr="00D56866">
        <w:rPr>
          <w:rFonts w:ascii="Times New Roman" w:hAnsi="Times New Roman" w:cs="Times New Roman"/>
        </w:rPr>
        <w:t xml:space="preserve"> of </w:t>
      </w:r>
      <w:proofErr w:type="spellStart"/>
      <w:r w:rsidR="00045EDC" w:rsidRPr="00D56866">
        <w:rPr>
          <w:rFonts w:ascii="Times New Roman" w:hAnsi="Times New Roman" w:cs="Times New Roman"/>
        </w:rPr>
        <w:t>terrigenous</w:t>
      </w:r>
      <w:proofErr w:type="spellEnd"/>
      <w:r w:rsidR="00045EDC" w:rsidRPr="00D56866">
        <w:rPr>
          <w:rFonts w:ascii="Times New Roman" w:hAnsi="Times New Roman" w:cs="Times New Roman"/>
        </w:rPr>
        <w:t xml:space="preserve"> sediment occurs frequently on the shallow reef flat, suggesting the built up store of </w:t>
      </w:r>
      <w:proofErr w:type="spellStart"/>
      <w:r w:rsidR="00045EDC" w:rsidRPr="00D56866">
        <w:rPr>
          <w:rFonts w:ascii="Times New Roman" w:hAnsi="Times New Roman" w:cs="Times New Roman"/>
        </w:rPr>
        <w:t>terrigenous</w:t>
      </w:r>
      <w:proofErr w:type="spellEnd"/>
      <w:r w:rsidR="00045EDC" w:rsidRPr="00D56866">
        <w:rPr>
          <w:rFonts w:ascii="Times New Roman" w:hAnsi="Times New Roman" w:cs="Times New Roman"/>
        </w:rPr>
        <w:t xml:space="preserve"> sediment will be </w:t>
      </w:r>
      <w:proofErr w:type="spellStart"/>
      <w:r w:rsidR="00045EDC" w:rsidRPr="00D56866">
        <w:rPr>
          <w:rFonts w:ascii="Times New Roman" w:hAnsi="Times New Roman" w:cs="Times New Roman"/>
        </w:rPr>
        <w:t>advected</w:t>
      </w:r>
      <w:proofErr w:type="spellEnd"/>
      <w:r w:rsidR="00045EDC" w:rsidRPr="00D56866">
        <w:rPr>
          <w:rFonts w:ascii="Times New Roman" w:hAnsi="Times New Roman" w:cs="Times New Roman"/>
        </w:rPr>
        <w:t xml:space="preserve"> from the reef flat, but it may be deposited on the </w:t>
      </w:r>
      <w:r w:rsidR="00436400" w:rsidRPr="00D56866">
        <w:rPr>
          <w:rFonts w:ascii="Times New Roman" w:hAnsi="Times New Roman" w:cs="Times New Roman"/>
        </w:rPr>
        <w:t>fore</w:t>
      </w:r>
      <w:r w:rsidR="0018422C" w:rsidRPr="00D56866">
        <w:rPr>
          <w:rFonts w:ascii="Times New Roman" w:hAnsi="Times New Roman" w:cs="Times New Roman"/>
        </w:rPr>
        <w:t xml:space="preserve"> </w:t>
      </w:r>
      <w:r w:rsidR="00045EDC" w:rsidRPr="00D56866">
        <w:rPr>
          <w:rFonts w:ascii="Times New Roman" w:hAnsi="Times New Roman" w:cs="Times New Roman"/>
        </w:rPr>
        <w:t xml:space="preserve">reef where its residence time </w:t>
      </w:r>
      <w:r w:rsidR="00436400" w:rsidRPr="00D56866">
        <w:rPr>
          <w:rFonts w:ascii="Times New Roman" w:hAnsi="Times New Roman" w:cs="Times New Roman"/>
        </w:rPr>
        <w:t>w</w:t>
      </w:r>
      <w:r w:rsidR="00045EDC" w:rsidRPr="00D56866">
        <w:rPr>
          <w:rFonts w:ascii="Times New Roman" w:hAnsi="Times New Roman" w:cs="Times New Roman"/>
        </w:rPr>
        <w:t xml:space="preserve">ould be much longer. </w:t>
      </w:r>
      <w:r w:rsidR="00045EDC" w:rsidRPr="00D56866">
        <w:rPr>
          <w:rFonts w:ascii="Times New Roman" w:hAnsi="Times New Roman" w:cs="Times New Roman"/>
          <w:noProof/>
        </w:rPr>
        <w:t xml:space="preserve">Wolanski et al. </w:t>
      </w:r>
      <w:r w:rsidR="00045EDC"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2005)","manualFormatting":"(","plainTextFormattedCitation":"(Wolanski et al., 2005)","previouslyFormattedCitation":"(Wolanski et al., 2005)"},"properties":{"noteIndex":0},"schema":"https://github.com/citation-style-language/schema/raw/master/csl-citation.json"}</w:instrText>
      </w:r>
      <w:r w:rsidR="00045EDC" w:rsidRPr="00D56866">
        <w:rPr>
          <w:rFonts w:ascii="Times New Roman" w:hAnsi="Times New Roman" w:cs="Times New Roman"/>
        </w:rPr>
        <w:fldChar w:fldCharType="separate"/>
      </w:r>
      <w:r w:rsidR="00045EDC" w:rsidRPr="00D56866">
        <w:rPr>
          <w:rFonts w:ascii="Times New Roman" w:hAnsi="Times New Roman" w:cs="Times New Roman"/>
          <w:noProof/>
        </w:rPr>
        <w:t>(</w:t>
      </w:r>
      <w:r w:rsidR="00045EDC" w:rsidRPr="00D56866">
        <w:rPr>
          <w:rFonts w:ascii="Times New Roman" w:hAnsi="Times New Roman" w:cs="Times New Roman"/>
        </w:rPr>
        <w:fldChar w:fldCharType="end"/>
      </w:r>
      <w:r w:rsidR="00045EDC" w:rsidRPr="00D56866">
        <w:rPr>
          <w:rFonts w:ascii="Times New Roman" w:hAnsi="Times New Roman" w:cs="Times New Roman"/>
          <w:noProof/>
        </w:rPr>
        <w:t xml:space="preserve">2005) found resuspension </w:t>
      </w:r>
      <w:r w:rsidR="00045EDC" w:rsidRPr="00D56866">
        <w:rPr>
          <w:rFonts w:ascii="Times New Roman" w:hAnsi="Times New Roman" w:cs="Times New Roman"/>
        </w:rPr>
        <w:t>at depths &gt; 10 m only occurred during infrequent, extreme wave events, so any sediment deposited on corals deep on the fore</w:t>
      </w:r>
      <w:r w:rsidR="0018422C" w:rsidRPr="00D56866">
        <w:rPr>
          <w:rFonts w:ascii="Times New Roman" w:hAnsi="Times New Roman" w:cs="Times New Roman"/>
        </w:rPr>
        <w:t xml:space="preserve"> </w:t>
      </w:r>
      <w:r w:rsidR="00045EDC" w:rsidRPr="00D56866">
        <w:rPr>
          <w:rFonts w:ascii="Times New Roman" w:hAnsi="Times New Roman" w:cs="Times New Roman"/>
        </w:rPr>
        <w:t>reef may have very long residence times and persistent negative impacts.</w:t>
      </w:r>
    </w:p>
    <w:p w14:paraId="409D477B" w14:textId="77777777" w:rsidR="00ED4647" w:rsidRPr="00D56866" w:rsidRDefault="00ED4647" w:rsidP="00ED4647">
      <w:pPr>
        <w:spacing w:after="0"/>
        <w:rPr>
          <w:rFonts w:ascii="Times New Roman" w:hAnsi="Times New Roman" w:cs="Times New Roman"/>
        </w:rPr>
      </w:pPr>
    </w:p>
    <w:p w14:paraId="7C3A2708" w14:textId="561B6F62" w:rsidR="00ED4647" w:rsidRPr="000A7C3D" w:rsidRDefault="00ED4647" w:rsidP="00ED4647">
      <w:pPr>
        <w:pStyle w:val="Heading2"/>
        <w:rPr>
          <w:rFonts w:ascii="Times New Roman" w:hAnsi="Times New Roman" w:cs="Times New Roman"/>
        </w:rPr>
      </w:pPr>
      <w:r w:rsidRPr="000A7C3D">
        <w:rPr>
          <w:rFonts w:ascii="Times New Roman" w:hAnsi="Times New Roman" w:cs="Times New Roman"/>
        </w:rPr>
        <w:t>4.4 Comparison to other studies, and advantages of this approach</w:t>
      </w:r>
    </w:p>
    <w:p w14:paraId="408134C9" w14:textId="023109E0" w:rsidR="00A17AF3" w:rsidRPr="00D56866" w:rsidRDefault="00A17AF3" w:rsidP="00ED4647">
      <w:pPr>
        <w:spacing w:after="0"/>
        <w:ind w:firstLine="720"/>
        <w:rPr>
          <w:rFonts w:ascii="Times New Roman" w:hAnsi="Times New Roman" w:cs="Times New Roman"/>
        </w:rPr>
      </w:pPr>
      <w:r w:rsidRPr="00D56866">
        <w:rPr>
          <w:rFonts w:ascii="Times New Roman" w:hAnsi="Times New Roman" w:cs="Times New Roman"/>
        </w:rPr>
        <w:t xml:space="preserve">Other studies have shown stronger correlations between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sediment inputs and sediment accumulation in sediment traps, but these studies were mainly under quiescent ocean conditions or relied on sediment traps sited near </w:t>
      </w:r>
      <w:r w:rsidR="00137DE0" w:rsidRPr="00D56866">
        <w:rPr>
          <w:rFonts w:ascii="Times New Roman" w:hAnsi="Times New Roman" w:cs="Times New Roman"/>
        </w:rPr>
        <w:t>a</w:t>
      </w:r>
      <w:r w:rsidRPr="00D56866">
        <w:rPr>
          <w:rFonts w:ascii="Times New Roman" w:hAnsi="Times New Roman" w:cs="Times New Roman"/>
        </w:rPr>
        <w:t xml:space="preserve"> stream outlet </w:t>
      </w:r>
      <w:r w:rsidRPr="00D56866">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Reefs","id":"ITEM-2","issue":"1","issued":{"date-parts":[["2012","9","12"]]},"page":"155-159","title":"SedPods: a low-cost coral proxy for measuring net sedimentation","type":"article-journal","volume":"32"},"uris":["http://www.mendeley.com/documents/?uuid=fd6c49a4-40ca-4ea5-990c-4af6d60ac226"]},{"id":"ITEM-3","itemData":{"author":[{"dropping-particle":"","family":"Gray","given":"Sarah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Symposium","id":"ITEM-3","issue":"July","issued":{"date-parts":[["2012"]]},"page":"9-13","publisher-place":"Cairns, Australia","title":"Factors affecting land-based sedimentation in coastal bays, US Virgin Islands","type":"paper-conference"},"uris":["http://www.mendeley.com/documents/?uuid=4a550275-a14b-4037-97ec-b971a87eb58c"]},{"id":"ITEM-4","itemData":{"DOI":"10.1016/j.marpolbul.2006.01.008","ISSN":"0025-326X","PMID":"16545399","abstract":"Sediment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bulletin","id":"ITEM-4","issue":"9","issued":{"date-parts":[["2006","9"]]},"page":"1034-47","title":"Quantity,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Field et al., 2012; Gray et al., 2012; Curt D. Storlazzi et al., 2009)","manualFormatting":"(Storlazzi et al. 2009; Field et al. 2012; Gray et al. 2012)","plainTextFormattedCitation":"(Bothner et al., 2006; Field et al., 2012; Gray et al., 2012; Curt D. Storlazzi et al., 2009)","previouslyFormattedCitation":"(Bothner et al., 2006; Field et al., 2012; Gray et al., 2012; Curt D. Storlazzi et al., 2009)"},"properties":{"noteIndex":0},"schema":"https://github.com/citation-style-language/schema/raw/master/csl-citation.json"}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(Storlazzi et al. 2009; Field et al. 2012; Gray et al. 2012)</w:t>
      </w:r>
      <w:r w:rsidRPr="00D56866">
        <w:rPr>
          <w:rFonts w:ascii="Times New Roman" w:hAnsi="Times New Roman" w:cs="Times New Roman"/>
        </w:rPr>
        <w:fldChar w:fldCharType="end"/>
      </w:r>
      <w:r w:rsidRPr="00D56866">
        <w:rPr>
          <w:rFonts w:ascii="Times New Roman" w:hAnsi="Times New Roman" w:cs="Times New Roman"/>
        </w:rPr>
        <w:t xml:space="preserve">. Further from stream outlets, or on reefs exposed to larger, or more frequent waves, monthly sediment accumulation rates may be decoupled from the storm-supplied </w:t>
      </w:r>
      <w:proofErr w:type="spellStart"/>
      <w:r w:rsidRPr="00D56866">
        <w:rPr>
          <w:rFonts w:ascii="Times New Roman" w:hAnsi="Times New Roman" w:cs="Times New Roman"/>
        </w:rPr>
        <w:lastRenderedPageBreak/>
        <w:t>terrigenous</w:t>
      </w:r>
      <w:proofErr w:type="spellEnd"/>
      <w:r w:rsidRPr="00D56866">
        <w:rPr>
          <w:rFonts w:ascii="Times New Roman" w:hAnsi="Times New Roman" w:cs="Times New Roman"/>
        </w:rPr>
        <w:t xml:space="preserve"> sediment yield</w:t>
      </w:r>
      <w:r w:rsidR="0018422C" w:rsidRPr="00D56866">
        <w:rPr>
          <w:rFonts w:ascii="Times New Roman" w:hAnsi="Times New Roman" w:cs="Times New Roman"/>
        </w:rPr>
        <w:t xml:space="preserve"> </w:t>
      </w:r>
      <w:r w:rsidR="0018422C"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USA","type":"article-journal","volume":"121"},"uris":["http://www.mendeley.com/documents/?uuid=dcaf7340-2db6-42f6-b579-3c066da804c3"]}],"mendeley":{"formattedCitation":"(Draut et al., 2009)","plainTextFormattedCitation":"(Draut et al., 2009)","previouslyFormattedCitation":"(Draut et al., 2009)"},"properties":{"noteIndex":0},"schema":"https://github.com/citation-style-language/schema/raw/master/csl-citation.json"}</w:instrText>
      </w:r>
      <w:r w:rsidR="0018422C" w:rsidRPr="00D56866">
        <w:rPr>
          <w:rFonts w:ascii="Times New Roman" w:hAnsi="Times New Roman" w:cs="Times New Roman"/>
        </w:rPr>
        <w:fldChar w:fldCharType="separate"/>
      </w:r>
      <w:r w:rsidR="00CD4D59" w:rsidRPr="00D56866">
        <w:rPr>
          <w:rFonts w:ascii="Times New Roman" w:hAnsi="Times New Roman" w:cs="Times New Roman"/>
          <w:noProof/>
        </w:rPr>
        <w:t>(Draut et al., 2009)</w:t>
      </w:r>
      <w:r w:rsidR="0018422C" w:rsidRPr="00D56866">
        <w:rPr>
          <w:rFonts w:ascii="Times New Roman" w:hAnsi="Times New Roman" w:cs="Times New Roman"/>
        </w:rPr>
        <w:fldChar w:fldCharType="end"/>
      </w:r>
      <w:r w:rsidRPr="00D56866">
        <w:rPr>
          <w:rFonts w:ascii="Times New Roman" w:hAnsi="Times New Roman" w:cs="Times New Roman"/>
        </w:rPr>
        <w:t xml:space="preserve">, and instead are determined by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xml:space="preserve"> of previously deposited sediment</w:t>
      </w:r>
      <w:r w:rsidR="0018422C" w:rsidRPr="00D56866">
        <w:rPr>
          <w:rFonts w:ascii="Times New Roman" w:hAnsi="Times New Roman" w:cs="Times New Roman"/>
        </w:rPr>
        <w:t xml:space="preserve"> (Storlazzi and Jaffe, 2008; Storlazzi et al., 2009)</w:t>
      </w:r>
      <w:r w:rsidRPr="00D56866">
        <w:rPr>
          <w:rFonts w:ascii="Times New Roman" w:hAnsi="Times New Roman" w:cs="Times New Roman"/>
        </w:rPr>
        <w:t>, as observed ov</w:t>
      </w:r>
      <w:r w:rsidR="00ED4647" w:rsidRPr="00D56866">
        <w:rPr>
          <w:rFonts w:ascii="Times New Roman" w:hAnsi="Times New Roman" w:cs="Times New Roman"/>
        </w:rPr>
        <w:t>er the reef flat in this study.</w:t>
      </w:r>
    </w:p>
    <w:p w14:paraId="1CB9A9AB" w14:textId="4171921A" w:rsidR="00292608" w:rsidRPr="000A7C3D" w:rsidRDefault="00A93F04" w:rsidP="00EB420F">
      <w:pPr>
        <w:spacing w:after="0"/>
        <w:ind w:firstLine="720"/>
        <w:rPr>
          <w:rFonts w:ascii="Times New Roman" w:hAnsi="Times New Roman" w:cs="Times New Roman"/>
        </w:rPr>
      </w:pPr>
      <w:r w:rsidRPr="00D56866">
        <w:rPr>
          <w:rFonts w:ascii="Times New Roman" w:hAnsi="Times New Roman" w:cs="Times New Roman"/>
        </w:rPr>
        <w:t xml:space="preserve">The complex morphology and water circulation around coral reefs can cause significant gradients in hydrodynamic forcing over relatively short spatial and temporal scales, which can cause substantial variations in sediment transport, accumulation, </w:t>
      </w:r>
      <w:proofErr w:type="spellStart"/>
      <w:r w:rsidRPr="00D56866">
        <w:rPr>
          <w:rFonts w:ascii="Times New Roman" w:hAnsi="Times New Roman" w:cs="Times New Roman"/>
        </w:rPr>
        <w:t>resuspension</w:t>
      </w:r>
      <w:proofErr w:type="spellEnd"/>
      <w:r w:rsidRPr="00D56866">
        <w:rPr>
          <w:rFonts w:ascii="Times New Roman" w:hAnsi="Times New Roman" w:cs="Times New Roman"/>
        </w:rPr>
        <w:t>, and residence time, of both reef-derived</w:t>
      </w:r>
      <w:r w:rsidR="00137DE0" w:rsidRPr="00D56866">
        <w:rPr>
          <w:rFonts w:ascii="Times New Roman" w:hAnsi="Times New Roman" w:cs="Times New Roman"/>
        </w:rPr>
        <w:t xml:space="preserve"> carbonate</w:t>
      </w:r>
      <w:r w:rsidRPr="00D56866">
        <w:rPr>
          <w:rFonts w:ascii="Times New Roman" w:hAnsi="Times New Roman" w:cs="Times New Roman"/>
        </w:rPr>
        <w:t xml:space="preserve"> and storm-supplied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sediment in a small coral reef embayment </w:t>
      </w:r>
      <w:r w:rsidRPr="00D56866">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Kauai","type":"article-journal","volume":"264"},"uris":["http://www.mendeley.com/documents/?uuid=09f49c2c-69ad-4993-b204-8d205613525d"]}],"mendeley":{"formattedCitation":"(Curt D. Storlazzi et al., 2009)","plainTextFormattedCitation":"(Curt D. Storlazzi et al., 2009)","previouslyFormattedCitation":"(Curt D. Storlazzi et al., 2009)"},"properties":{"noteIndex":0},"schema":"https://github.com/citation-style-language/schema/raw/master/csl-citation.json"}</w:instrText>
      </w:r>
      <w:r w:rsidRPr="00D56866">
        <w:rPr>
          <w:rFonts w:ascii="Times New Roman" w:hAnsi="Times New Roman" w:cs="Times New Roman"/>
        </w:rPr>
        <w:fldChar w:fldCharType="separate"/>
      </w:r>
      <w:r w:rsidR="00CE0924" w:rsidRPr="00D56866">
        <w:rPr>
          <w:rFonts w:ascii="Times New Roman" w:hAnsi="Times New Roman" w:cs="Times New Roman"/>
          <w:noProof/>
        </w:rPr>
        <w:t>(</w:t>
      </w:r>
      <w:del w:id="869" w:author="Curt Storlazzi" w:date="2020-12-14T14:20:00Z">
        <w:r w:rsidR="00CE0924" w:rsidRPr="00D56866" w:rsidDel="000E7EAC">
          <w:rPr>
            <w:rFonts w:ascii="Times New Roman" w:hAnsi="Times New Roman" w:cs="Times New Roman"/>
            <w:noProof/>
          </w:rPr>
          <w:delText xml:space="preserve">Curt D. </w:delText>
        </w:r>
      </w:del>
      <w:r w:rsidR="00CE0924" w:rsidRPr="00D56866">
        <w:rPr>
          <w:rFonts w:ascii="Times New Roman" w:hAnsi="Times New Roman" w:cs="Times New Roman"/>
          <w:noProof/>
        </w:rPr>
        <w:t>Storlazzi et al., 2009)</w:t>
      </w:r>
      <w:r w:rsidRPr="00D56866">
        <w:rPr>
          <w:rFonts w:ascii="Times New Roman" w:hAnsi="Times New Roman" w:cs="Times New Roman"/>
        </w:rPr>
        <w:fldChar w:fldCharType="end"/>
      </w:r>
      <w:r w:rsidRPr="00D56866">
        <w:rPr>
          <w:rFonts w:ascii="Times New Roman" w:hAnsi="Times New Roman" w:cs="Times New Roman"/>
        </w:rPr>
        <w:t xml:space="preserve">. Other studies have deployed sediment traps without an explicit consideration of spatial variation due to distance from sediment inputs, water circulation, or depth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Gray et al., 2012)","manualFormatting":"(Gray et al. 2012)","plainTextFormattedCitation":"(Bothner et al., 2006; Gray et al., 2012)","previouslyFormattedCitation":"(Bothner et al., 2006; Gray et al., 2012)"},"properties":{"noteIndex":0},"schema":"https://github.com/citation-style-language/schema/raw/master/csl-citation.json"}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(Gray et al. 2012)</w:t>
      </w:r>
      <w:r w:rsidRPr="00D56866">
        <w:rPr>
          <w:rFonts w:ascii="Times New Roman" w:hAnsi="Times New Roman" w:cs="Times New Roman"/>
        </w:rPr>
        <w:fldChar w:fldCharType="end"/>
      </w:r>
      <w:r w:rsidRPr="00D56866">
        <w:rPr>
          <w:rFonts w:ascii="Times New Roman" w:hAnsi="Times New Roman" w:cs="Times New Roman"/>
        </w:rPr>
        <w:t xml:space="preserve"> making it uncertain if sediment accumulation is indicative of sediment dynamics over the reef or </w:t>
      </w:r>
      <w:r w:rsidR="00137DE0" w:rsidRPr="00D56866">
        <w:rPr>
          <w:rFonts w:ascii="Times New Roman" w:hAnsi="Times New Roman" w:cs="Times New Roman"/>
        </w:rPr>
        <w:t>the location of the sediment trap</w:t>
      </w:r>
      <w:r w:rsidRPr="00D56866">
        <w:rPr>
          <w:rFonts w:ascii="Times New Roman" w:hAnsi="Times New Roman" w:cs="Times New Roman"/>
        </w:rPr>
        <w:t xml:space="preserve">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Science","id":"ITEM-2","issue":"3-4","issued":{"date-parts":[["2006","2"]]},"page":"409-416","title":"Sedimentation in mangroves and coral reefs in a wet tropical island, Pohnpei, Micronesia","type":"article-journal","volume":"66"},"uris":["http://www.mendeley.com/documents/?uuid=93599880-52b5-45d7-8f48-d3b271c58085"]}],"mendeley":{"formattedCitation":"(DeMartini et al., 2013; Victor et al., 2006)","plainTextFormattedCitation":"(DeMartini et al., 2013; Victor et al., 2006)","previouslyFormattedCitation":"(DeMartini et al., 2013; Victor et al., 2006)"},"properties":{"noteIndex":0},"schema":"https://github.com/citation-style-language/schema/raw/master/csl-citation.json"}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(DeMartini et al., 2013; Victor et al., 2006)</w:t>
      </w:r>
      <w:r w:rsidRPr="00D56866">
        <w:rPr>
          <w:rFonts w:ascii="Times New Roman" w:hAnsi="Times New Roman" w:cs="Times New Roman"/>
        </w:rPr>
        <w:fldChar w:fldCharType="end"/>
      </w:r>
      <w:r w:rsidRPr="00D56866">
        <w:rPr>
          <w:rFonts w:ascii="Times New Roman" w:hAnsi="Times New Roman" w:cs="Times New Roman"/>
        </w:rPr>
        <w:t xml:space="preserve">. </w:t>
      </w:r>
      <w:del w:id="870" w:author="Geography" w:date="2020-12-10T11:40:00Z">
        <w:r w:rsidRPr="00D56866" w:rsidDel="00B848B1">
          <w:rPr>
            <w:rFonts w:ascii="Times New Roman" w:hAnsi="Times New Roman" w:cs="Times New Roman"/>
          </w:rPr>
          <w:delText xml:space="preserve">This </w:delText>
        </w:r>
      </w:del>
      <w:ins w:id="871" w:author="Geography" w:date="2020-12-10T11:40:00Z">
        <w:r w:rsidR="00B848B1" w:rsidRPr="00D56866">
          <w:rPr>
            <w:rFonts w:ascii="Times New Roman" w:hAnsi="Times New Roman" w:cs="Times New Roman"/>
          </w:rPr>
          <w:t xml:space="preserve">Our </w:t>
        </w:r>
      </w:ins>
      <w:r w:rsidRPr="00D56866">
        <w:rPr>
          <w:rFonts w:ascii="Times New Roman" w:hAnsi="Times New Roman" w:cs="Times New Roman"/>
        </w:rPr>
        <w:t xml:space="preserve">study </w:t>
      </w:r>
      <w:r w:rsidR="00137DE0" w:rsidRPr="00D56866">
        <w:rPr>
          <w:rFonts w:ascii="Times New Roman" w:hAnsi="Times New Roman" w:cs="Times New Roman"/>
        </w:rPr>
        <w:t>explicitly sampled over</w:t>
      </w:r>
      <w:r w:rsidRPr="00D56866">
        <w:rPr>
          <w:rFonts w:ascii="Times New Roman" w:hAnsi="Times New Roman" w:cs="Times New Roman"/>
        </w:rPr>
        <w:t xml:space="preserve"> </w:t>
      </w:r>
      <w:r w:rsidR="00137DE0" w:rsidRPr="00D56866">
        <w:rPr>
          <w:rFonts w:ascii="Times New Roman" w:hAnsi="Times New Roman" w:cs="Times New Roman"/>
        </w:rPr>
        <w:t>spatial and depth gradients encompassing the whole reef</w:t>
      </w:r>
      <w:r w:rsidRPr="00D56866">
        <w:rPr>
          <w:rFonts w:ascii="Times New Roman" w:hAnsi="Times New Roman" w:cs="Times New Roman"/>
        </w:rPr>
        <w:t xml:space="preserve">, documenting significant spatial differences in sediment accumulation due to the variation in benthic sediment composition, orientation of wave-forced circulation, and configuration of the stream outlet. Other studies have also qualitatively interpreted temporal variation in sediment accumulation rates in relation to the occurrence of discrete events like large storms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Islands","type":"paper-conference"},"uris":["http://www.mendeley.com/documents/?uuid=4a550275-a14b-4037-97ec-b971a87eb58c"]}],"mendeley":{"formattedCitation":"(Gray et al., 2012)","plainTextFormattedCitation":"(Gray et al., 2012)","previouslyFormattedCitation":"(Gray et al., 2012)"},"properties":{"noteIndex":0},"schema":"https://github.com/citation-style-language/schema/raw/master/csl-citation.json"}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(Gray et al., 2012)</w:t>
      </w:r>
      <w:r w:rsidRPr="00D56866">
        <w:rPr>
          <w:rFonts w:ascii="Times New Roman" w:hAnsi="Times New Roman" w:cs="Times New Roman"/>
        </w:rPr>
        <w:fldChar w:fldCharType="end"/>
      </w:r>
      <w:r w:rsidRPr="00D56866">
        <w:rPr>
          <w:rFonts w:ascii="Times New Roman" w:hAnsi="Times New Roman" w:cs="Times New Roman"/>
        </w:rPr>
        <w:t xml:space="preserve"> or large wave events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(DeMartini et al., 2013)</w:t>
      </w:r>
      <w:r w:rsidRPr="00D56866">
        <w:rPr>
          <w:rFonts w:ascii="Times New Roman" w:hAnsi="Times New Roman" w:cs="Times New Roman"/>
        </w:rPr>
        <w:fldChar w:fldCharType="end"/>
      </w:r>
      <w:r w:rsidRPr="00D56866">
        <w:rPr>
          <w:rFonts w:ascii="Times New Roman" w:hAnsi="Times New Roman" w:cs="Times New Roman"/>
        </w:rPr>
        <w:t xml:space="preserve">, without statistical analyses of how different sized storms or waves affect sediment accumulation rates. </w:t>
      </w:r>
      <w:del w:id="872" w:author="Geography" w:date="2020-12-10T11:41:00Z">
        <w:r w:rsidRPr="00D56866" w:rsidDel="00B848B1">
          <w:rPr>
            <w:rFonts w:ascii="Times New Roman" w:hAnsi="Times New Roman" w:cs="Times New Roman"/>
          </w:rPr>
          <w:delText xml:space="preserve">This </w:delText>
        </w:r>
      </w:del>
      <w:ins w:id="873" w:author="Geography" w:date="2020-12-10T11:41:00Z">
        <w:r w:rsidR="00B848B1" w:rsidRPr="00D56866">
          <w:rPr>
            <w:rFonts w:ascii="Times New Roman" w:hAnsi="Times New Roman" w:cs="Times New Roman"/>
          </w:rPr>
          <w:t xml:space="preserve">Our </w:t>
        </w:r>
      </w:ins>
      <w:r w:rsidRPr="00D56866">
        <w:rPr>
          <w:rFonts w:ascii="Times New Roman" w:hAnsi="Times New Roman" w:cs="Times New Roman"/>
        </w:rPr>
        <w:t xml:space="preserve">study quantitatively assessed how varying wave conditions and sediment inputs controlled temporal patterns of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and carbonate sediment accumulation to understand the effects of sediment reduction from the watershed, and how it may affect coral sediment-stress as a result.</w:t>
      </w:r>
    </w:p>
    <w:p w14:paraId="6A5B42AE" w14:textId="322652CA" w:rsidR="00292608" w:rsidRPr="00D56866" w:rsidRDefault="00292608" w:rsidP="00F7231C">
      <w:pPr>
        <w:spacing w:after="0"/>
        <w:ind w:firstLine="720"/>
        <w:rPr>
          <w:rFonts w:ascii="Times New Roman" w:hAnsi="Times New Roman" w:cs="Times New Roman"/>
        </w:rPr>
      </w:pPr>
      <w:r w:rsidRPr="00D56866">
        <w:rPr>
          <w:rFonts w:ascii="Times New Roman" w:hAnsi="Times New Roman" w:cs="Times New Roman"/>
          <w:noProof/>
        </w:rPr>
        <w:t>With a quasi-monthly sampling interval it is not possible to assess da</w:t>
      </w:r>
      <w:r w:rsidR="004152F7" w:rsidRPr="00D56866">
        <w:rPr>
          <w:rFonts w:ascii="Times New Roman" w:hAnsi="Times New Roman" w:cs="Times New Roman"/>
          <w:noProof/>
        </w:rPr>
        <w:t xml:space="preserve">ily sediment accumulation rates, or </w:t>
      </w:r>
      <w:r w:rsidRPr="00D56866">
        <w:rPr>
          <w:rFonts w:ascii="Times New Roman" w:hAnsi="Times New Roman" w:cs="Times New Roman"/>
          <w:noProof/>
        </w:rPr>
        <w:t xml:space="preserve">to investigate the effects of phasing and sequence between daily </w:t>
      </w:r>
      <w:r w:rsidRPr="00D56866">
        <w:rPr>
          <w:rFonts w:ascii="Times New Roman" w:hAnsi="Times New Roman" w:cs="Times New Roman"/>
          <w:i/>
          <w:iCs/>
          <w:noProof/>
        </w:rPr>
        <w:t>SSY</w:t>
      </w:r>
      <w:r w:rsidRPr="00D56866">
        <w:rPr>
          <w:rFonts w:ascii="Times New Roman" w:hAnsi="Times New Roman" w:cs="Times New Roman"/>
          <w:noProof/>
        </w:rPr>
        <w:t xml:space="preserve"> and daily wave conditions, which are likely very important </w:t>
      </w:r>
      <w:r w:rsidR="004152F7" w:rsidRPr="00D56866">
        <w:rPr>
          <w:rFonts w:ascii="Times New Roman" w:hAnsi="Times New Roman" w:cs="Times New Roman"/>
          <w:noProof/>
        </w:rPr>
        <w:t xml:space="preserve">controls on </w:t>
      </w:r>
      <w:r w:rsidRPr="00D56866">
        <w:rPr>
          <w:rFonts w:ascii="Times New Roman" w:hAnsi="Times New Roman" w:cs="Times New Roman"/>
          <w:noProof/>
        </w:rPr>
        <w:t xml:space="preserve">sediment accumulation rates. Using upward-facing, optical backscatter instruments to measure sediment accumulation at hourly intervals </w:t>
      </w:r>
      <w:del w:id="874" w:author="Geography" w:date="2020-12-10T11:41:00Z">
        <w:r w:rsidRPr="00D56866" w:rsidDel="00B848B1">
          <w:rPr>
            <w:rFonts w:ascii="Times New Roman" w:hAnsi="Times New Roman" w:cs="Times New Roman"/>
            <w:noProof/>
          </w:rPr>
          <w:delText>(</w:delText>
        </w:r>
      </w:del>
      <w:r w:rsidR="001D5A67" w:rsidRPr="00D56866">
        <w:rPr>
          <w:rFonts w:ascii="Times New Roman" w:hAnsi="Times New Roman" w:cs="Times New Roman"/>
          <w:noProof/>
        </w:rPr>
        <w:fldChar w:fldCharType="begin" w:fldLock="1"/>
      </w:r>
      <w:r w:rsidR="001D5A67" w:rsidRPr="00D56866">
        <w:rPr>
          <w:rFonts w:ascii="Times New Roman" w:hAnsi="Times New Roman" w:cs="Times New Roman"/>
          <w:noProof/>
        </w:rPr>
        <w:instrText>ADDIN CSL_CITATION {"citationItems":[{"id":"ITEM-1","itemData":{"DOI":"10.1016/j.marpolbul.2004.10.026","ISSN":"0025-326X","PMID":"15757745","abstract":"Sediment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author":[{"dropping-particle":"","family":"Thomas","given":"Séverine","non-dropping-particle":"","parse-names":false,"suffix":""},{"dropping-particle":"","family":"Ridd","given":"Peter","non-dropping-particle":"","parse-names":false,"suffix":""}],"container-title":"Marine pollution bulletin","id":"ITEM-1","issue":"1-4","issued":{"date-parts":[["2005","1"]]},"page":"470-80","title":"Field assessment of innovative sensor for monitoring of sediment accumulation at inshore coral reefs.","type":"article-journal","volume":"51"},"uris":["http://www.mendeley.com/documents/?uuid=297ce686-b2e8-492d-819f-827b92732c34"]},{"id":"ITEM-2","itemData":{"DOI":"10.1007/s00338-016-1536-7","ISSN":"07224028","abstract":"Sedimentation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Reefs","id":"ITEM-2","issued":{"date-parts":[["2017"]]},"title":"Continuous in situ monitoring of sediment deposition in shallow benthic environments","type":"article-journal"},"uris":["http://www.mendeley.com/documents/?uuid=619e2302-092d-4041-b471-c4ab47728a74"]}],"mendeley":{"formattedCitation":"(Thomas &amp; Ridd, 2005; Whinney et al., 2017)","plainTextFormattedCitation":"(Thomas &amp; Ridd, 2005; Whinney et al., 2017)","previouslyFormattedCitation":"(Thomas &amp; Ridd, 2005; Whinney et al., 2017)"},"properties":{"noteIndex":0},"schema":"https://github.com/citation-style-language/schema/raw/master/csl-citation.json"}</w:instrText>
      </w:r>
      <w:r w:rsidR="001D5A67" w:rsidRPr="00D56866">
        <w:rPr>
          <w:rFonts w:ascii="Times New Roman" w:hAnsi="Times New Roman" w:cs="Times New Roman"/>
          <w:noProof/>
        </w:rPr>
        <w:fldChar w:fldCharType="separate"/>
      </w:r>
      <w:r w:rsidR="001D5A67" w:rsidRPr="00D56866">
        <w:rPr>
          <w:rFonts w:ascii="Times New Roman" w:hAnsi="Times New Roman" w:cs="Times New Roman"/>
          <w:noProof/>
        </w:rPr>
        <w:t>(Thomas &amp; Ridd, 2005; Whinney et al., 2017)</w:t>
      </w:r>
      <w:r w:rsidR="001D5A67" w:rsidRPr="00D56866">
        <w:rPr>
          <w:rFonts w:ascii="Times New Roman" w:hAnsi="Times New Roman" w:cs="Times New Roman"/>
          <w:noProof/>
        </w:rPr>
        <w:fldChar w:fldCharType="end"/>
      </w:r>
      <w:r w:rsidR="001D5A67" w:rsidRPr="00D56866">
        <w:rPr>
          <w:rFonts w:ascii="Times New Roman" w:hAnsi="Times New Roman" w:cs="Times New Roman"/>
          <w:noProof/>
        </w:rPr>
        <w:t xml:space="preserve"> </w:t>
      </w:r>
      <w:r w:rsidRPr="00D56866">
        <w:rPr>
          <w:rFonts w:ascii="Times New Roman" w:hAnsi="Times New Roman" w:cs="Times New Roman"/>
          <w:noProof/>
        </w:rPr>
        <w:t xml:space="preserve">or measuring resuspension and transport with more sophisticated hydrodynamic instruments and </w:t>
      </w:r>
      <w:del w:id="875" w:author="Curt Storlazzi" w:date="2020-12-14T14:21:00Z">
        <w:r w:rsidRPr="00D56866" w:rsidDel="000E7EAC">
          <w:rPr>
            <w:rFonts w:ascii="Times New Roman" w:hAnsi="Times New Roman" w:cs="Times New Roman"/>
            <w:noProof/>
          </w:rPr>
          <w:delText>s</w:delText>
        </w:r>
        <w:r w:rsidR="004152F7" w:rsidRPr="00D56866" w:rsidDel="000E7EAC">
          <w:rPr>
            <w:rFonts w:ascii="Times New Roman" w:hAnsi="Times New Roman" w:cs="Times New Roman"/>
            <w:noProof/>
          </w:rPr>
          <w:delText xml:space="preserve">uspended </w:delText>
        </w:r>
      </w:del>
      <w:ins w:id="876" w:author="Curt Storlazzi" w:date="2020-12-14T14:21:00Z">
        <w:r w:rsidR="000E7EAC" w:rsidRPr="00D56866">
          <w:rPr>
            <w:rFonts w:ascii="Times New Roman" w:hAnsi="Times New Roman" w:cs="Times New Roman"/>
            <w:noProof/>
          </w:rPr>
          <w:t>suspended</w:t>
        </w:r>
        <w:r w:rsidR="000E7EAC">
          <w:rPr>
            <w:rFonts w:ascii="Times New Roman" w:hAnsi="Times New Roman" w:cs="Times New Roman"/>
            <w:noProof/>
          </w:rPr>
          <w:t>-</w:t>
        </w:r>
      </w:ins>
      <w:r w:rsidR="004152F7" w:rsidRPr="00D56866">
        <w:rPr>
          <w:rFonts w:ascii="Times New Roman" w:hAnsi="Times New Roman" w:cs="Times New Roman"/>
          <w:noProof/>
        </w:rPr>
        <w:t xml:space="preserve">sediment sampling </w:t>
      </w:r>
      <w:r w:rsidRPr="00D56866">
        <w:rPr>
          <w:rFonts w:ascii="Times New Roman" w:hAnsi="Times New Roman" w:cs="Times New Roman"/>
          <w:noProof/>
        </w:rPr>
        <w:fldChar w:fldCharType="begin" w:fldLock="1"/>
      </w:r>
      <w:r w:rsidR="00CE0924" w:rsidRPr="00D56866">
        <w:rPr>
          <w:rFonts w:ascii="Times New Roman" w:hAnsi="Times New Roman" w:cs="Times New Roman"/>
          <w:noProof/>
        </w:rPr>
        <w:instrText>ADDIN CSL_CITATION {"citationItems":[{"id":"ITEM-1","itemData":{"author":[{"dropping-particle":"","family":"Pomeroy","given":"Andrew W.M.","non-dropping-particle":"","parse-names":false,"suffix":""},{"dropping-particle":"","family":"Lowe","given":"Ryan J.","non-dropping-particle":"","parse-names":false,"suffix":""},{"dropping-particle":"","family":"Ghisalberti","given":"Marco","non-dropping-particle":"","parse-names":false,"suffix":""},{"dropping-particle":"","family":"Storlazzi","given":"Curt D","non-dropping-particle":"","parse-names":false,"suffix":""},{"dropping-particle":"","family":"Cuttler","given":"Michael","non-dropping-particle":"","parse-names":false,"suffix":""},{"dropping-particle":"","family":"Symonds","given":"Graham","non-dropping-particle":"","parse-names":false,"suffix":""}],"container-title":"Coastal Sediments 2015","id":"ITEM-1","issued":{"date-parts":[["2015"]]},"page":"1-14","title":"Mechanics of Sediment Suspension and Transport Within a Fringing Reef","type":"paper-conference"},"uris":["http://www.mendeley.com/documents/?uuid=774e502d-811d-4d63-ab58-c39dbf10ddff"]},{"id":"ITEM-2","itemData":{"DOI":"10.1016/j.margeo.2009.05.002","ISSN":"00253227","author":[{"dropping-particle":"","family":"Storlazzi","given":"Curt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Kauai","type":"article-journal","volume":"264"},"uris":["http://www.mendeley.com/documents/?uuid=09f49c2c-69ad-4993-b204-8d205613525d"]}],"mendeley":{"formattedCitation":"(Pomeroy et al., 2015; Curt D. Storlazzi et al., 2009)","plainTextFormattedCitation":"(Pomeroy et al., 2015; Curt D. Storlazzi et al., 2009)","previouslyFormattedCitation":"(Pomeroy et al., 2015; Curt D. Storlazzi et al., 2009)"},"properties":{"noteIndex":0},"schema":"https://github.com/citation-style-language/schema/raw/master/csl-citation.json"}</w:instrText>
      </w:r>
      <w:r w:rsidRPr="00D56866">
        <w:rPr>
          <w:rFonts w:ascii="Times New Roman" w:hAnsi="Times New Roman" w:cs="Times New Roman"/>
          <w:noProof/>
        </w:rPr>
        <w:fldChar w:fldCharType="separate"/>
      </w:r>
      <w:r w:rsidR="00CE0924" w:rsidRPr="00D56866">
        <w:rPr>
          <w:rFonts w:ascii="Times New Roman" w:hAnsi="Times New Roman" w:cs="Times New Roman"/>
          <w:noProof/>
        </w:rPr>
        <w:t xml:space="preserve">(Pomeroy et al., 2015; </w:t>
      </w:r>
      <w:del w:id="877" w:author="Curt Storlazzi" w:date="2020-12-14T14:21:00Z">
        <w:r w:rsidR="00CE0924" w:rsidRPr="00D56866" w:rsidDel="000E7EAC">
          <w:rPr>
            <w:rFonts w:ascii="Times New Roman" w:hAnsi="Times New Roman" w:cs="Times New Roman"/>
            <w:noProof/>
          </w:rPr>
          <w:delText xml:space="preserve">Curt D. </w:delText>
        </w:r>
      </w:del>
      <w:r w:rsidR="00CE0924" w:rsidRPr="00D56866">
        <w:rPr>
          <w:rFonts w:ascii="Times New Roman" w:hAnsi="Times New Roman" w:cs="Times New Roman"/>
          <w:noProof/>
        </w:rPr>
        <w:t>Storlazzi et al., 2009)</w:t>
      </w:r>
      <w:r w:rsidRPr="00D56866">
        <w:rPr>
          <w:rFonts w:ascii="Times New Roman" w:hAnsi="Times New Roman" w:cs="Times New Roman"/>
          <w:noProof/>
        </w:rPr>
        <w:fldChar w:fldCharType="end"/>
      </w:r>
      <w:r w:rsidRPr="00D56866">
        <w:rPr>
          <w:rFonts w:ascii="Times New Roman" w:hAnsi="Times New Roman" w:cs="Times New Roman"/>
          <w:noProof/>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r w:rsidRPr="00D56866">
        <w:rPr>
          <w:rFonts w:ascii="Times New Roman" w:hAnsi="Times New Roman" w:cs="Times New Roman"/>
        </w:rPr>
        <w:t xml:space="preserve"> </w:t>
      </w:r>
    </w:p>
    <w:p w14:paraId="4A1A004D" w14:textId="482FE5A2" w:rsidR="00292608" w:rsidRPr="00D56866" w:rsidRDefault="00292608" w:rsidP="003B287B">
      <w:pPr>
        <w:spacing w:after="0"/>
        <w:ind w:firstLine="720"/>
        <w:rPr>
          <w:rFonts w:ascii="Times New Roman" w:hAnsi="Times New Roman" w:cs="Times New Roman"/>
        </w:rPr>
      </w:pPr>
      <w:r w:rsidRPr="00D56866">
        <w:rPr>
          <w:rFonts w:ascii="Times New Roman" w:hAnsi="Times New Roman" w:cs="Times New Roman"/>
        </w:rPr>
        <w:t>Th</w:t>
      </w:r>
      <w:ins w:id="878" w:author="Geography" w:date="2020-12-10T11:41:00Z">
        <w:r w:rsidR="00B848B1" w:rsidRPr="00D56866">
          <w:rPr>
            <w:rFonts w:ascii="Times New Roman" w:hAnsi="Times New Roman" w:cs="Times New Roman"/>
          </w:rPr>
          <w:t>e</w:t>
        </w:r>
      </w:ins>
      <w:del w:id="879" w:author="Geography" w:date="2020-12-10T11:41:00Z">
        <w:r w:rsidRPr="00D56866" w:rsidDel="00B848B1">
          <w:rPr>
            <w:rFonts w:ascii="Times New Roman" w:hAnsi="Times New Roman" w:cs="Times New Roman"/>
          </w:rPr>
          <w:delText>is</w:delText>
        </w:r>
      </w:del>
      <w:r w:rsidRPr="00D56866">
        <w:rPr>
          <w:rFonts w:ascii="Times New Roman" w:hAnsi="Times New Roman" w:cs="Times New Roman"/>
        </w:rPr>
        <w:t xml:space="preserve"> period </w:t>
      </w:r>
      <w:r w:rsidR="0018422C" w:rsidRPr="00D56866">
        <w:rPr>
          <w:rFonts w:ascii="Times New Roman" w:hAnsi="Times New Roman" w:cs="Times New Roman"/>
        </w:rPr>
        <w:t xml:space="preserve">of study described here </w:t>
      </w:r>
      <w:r w:rsidRPr="00D56866">
        <w:rPr>
          <w:rFonts w:ascii="Times New Roman" w:hAnsi="Times New Roman" w:cs="Times New Roman"/>
        </w:rPr>
        <w:t xml:space="preserve">included </w:t>
      </w:r>
      <w:r w:rsidR="0018422C" w:rsidRPr="00D56866">
        <w:rPr>
          <w:rFonts w:ascii="Times New Roman" w:hAnsi="Times New Roman" w:cs="Times New Roman"/>
        </w:rPr>
        <w:t xml:space="preserve">terrestrial </w:t>
      </w:r>
      <w:r w:rsidRPr="00D56866">
        <w:rPr>
          <w:rFonts w:ascii="Times New Roman" w:hAnsi="Times New Roman" w:cs="Times New Roman"/>
        </w:rPr>
        <w:t xml:space="preserve">mitigation actions that significantly reduced </w:t>
      </w:r>
      <w:r w:rsidRPr="00D56866">
        <w:rPr>
          <w:rFonts w:ascii="Times New Roman" w:hAnsi="Times New Roman" w:cs="Times New Roman"/>
          <w:i/>
          <w:iCs/>
        </w:rPr>
        <w:t>SSY</w:t>
      </w:r>
      <w:r w:rsidRPr="00D56866">
        <w:rPr>
          <w:rFonts w:ascii="Times New Roman" w:hAnsi="Times New Roman" w:cs="Times New Roman"/>
        </w:rPr>
        <w:t xml:space="preserve"> to the </w:t>
      </w:r>
      <w:r w:rsidR="0018422C" w:rsidRPr="00D56866">
        <w:rPr>
          <w:rFonts w:ascii="Times New Roman" w:hAnsi="Times New Roman" w:cs="Times New Roman"/>
        </w:rPr>
        <w:t>bay</w:t>
      </w:r>
      <w:r w:rsidRPr="00D56866">
        <w:rPr>
          <w:rFonts w:ascii="Times New Roman" w:hAnsi="Times New Roman" w:cs="Times New Roman"/>
        </w:rPr>
        <w:t xml:space="preserve">, making precipitation a poor predictor of </w:t>
      </w:r>
      <w:r w:rsidRPr="00D56866">
        <w:rPr>
          <w:rFonts w:ascii="Times New Roman" w:hAnsi="Times New Roman" w:cs="Times New Roman"/>
          <w:i/>
          <w:iCs/>
        </w:rPr>
        <w:t>SSY</w:t>
      </w:r>
      <w:r w:rsidRPr="00D56866">
        <w:rPr>
          <w:rFonts w:ascii="Times New Roman" w:hAnsi="Times New Roman" w:cs="Times New Roman"/>
        </w:rPr>
        <w:t xml:space="preserve"> and hence, sediment accumulation. In other watersheds where mitigation is planned, or land use change is ongoing</w:t>
      </w:r>
      <w:r w:rsidR="00C810B0" w:rsidRPr="00D56866">
        <w:rPr>
          <w:rFonts w:ascii="Times New Roman" w:hAnsi="Times New Roman" w:cs="Times New Roman"/>
        </w:rPr>
        <w:t>,</w:t>
      </w:r>
      <w:r w:rsidRPr="00D56866">
        <w:rPr>
          <w:rFonts w:ascii="Times New Roman" w:hAnsi="Times New Roman" w:cs="Times New Roman"/>
        </w:rPr>
        <w:t xml:space="preserve"> it is strongly advised that in situ measurements of </w:t>
      </w:r>
      <w:r w:rsidRPr="00D56866">
        <w:rPr>
          <w:rFonts w:ascii="Times New Roman" w:hAnsi="Times New Roman" w:cs="Times New Roman"/>
          <w:i/>
          <w:iCs/>
        </w:rPr>
        <w:t xml:space="preserve">SSY </w:t>
      </w:r>
      <w:r w:rsidRPr="00D56866">
        <w:rPr>
          <w:rFonts w:ascii="Times New Roman" w:hAnsi="Times New Roman" w:cs="Times New Roman"/>
        </w:rPr>
        <w:t>from the stream are used</w:t>
      </w:r>
      <w:ins w:id="880" w:author="Geography" w:date="2020-12-10T11:42:00Z">
        <w:r w:rsidR="00B848B1" w:rsidRPr="00D56866">
          <w:rPr>
            <w:rFonts w:ascii="Times New Roman" w:hAnsi="Times New Roman" w:cs="Times New Roman"/>
          </w:rPr>
          <w:t xml:space="preserve"> as a predictor of </w:t>
        </w:r>
      </w:ins>
      <w:ins w:id="881" w:author="Curt Storlazzi" w:date="2020-12-14T14:22:00Z">
        <w:r w:rsidR="000E7EAC">
          <w:rPr>
            <w:rFonts w:ascii="Times New Roman" w:hAnsi="Times New Roman" w:cs="Times New Roman"/>
          </w:rPr>
          <w:t xml:space="preserve">relative </w:t>
        </w:r>
      </w:ins>
      <w:ins w:id="882" w:author="Geography" w:date="2020-12-10T11:42:00Z">
        <w:r w:rsidR="00B848B1" w:rsidRPr="00D56866">
          <w:rPr>
            <w:rFonts w:ascii="Times New Roman" w:hAnsi="Times New Roman" w:cs="Times New Roman"/>
          </w:rPr>
          <w:t>sediment</w:t>
        </w:r>
      </w:ins>
      <w:ins w:id="883" w:author="Curt Storlazzi" w:date="2020-12-14T14:22:00Z">
        <w:r w:rsidR="000E7EAC">
          <w:rPr>
            <w:rFonts w:ascii="Times New Roman" w:hAnsi="Times New Roman" w:cs="Times New Roman"/>
          </w:rPr>
          <w:t xml:space="preserve"> </w:t>
        </w:r>
        <w:r w:rsidR="00F90C31">
          <w:rPr>
            <w:rFonts w:ascii="Times New Roman" w:hAnsi="Times New Roman" w:cs="Times New Roman"/>
          </w:rPr>
          <w:t xml:space="preserve">delivery to </w:t>
        </w:r>
      </w:ins>
      <w:ins w:id="884" w:author="Geography" w:date="2020-12-10T11:42:00Z">
        <w:del w:id="885" w:author="Curt Storlazzi" w:date="2020-12-14T14:22:00Z">
          <w:r w:rsidR="00B848B1" w:rsidRPr="00D56866" w:rsidDel="00F90C31">
            <w:rPr>
              <w:rFonts w:ascii="Times New Roman" w:hAnsi="Times New Roman" w:cs="Times New Roman"/>
            </w:rPr>
            <w:delText xml:space="preserve">ation in </w:delText>
          </w:r>
        </w:del>
        <w:r w:rsidR="00B848B1" w:rsidRPr="00D56866">
          <w:rPr>
            <w:rFonts w:ascii="Times New Roman" w:hAnsi="Times New Roman" w:cs="Times New Roman"/>
          </w:rPr>
          <w:t>the near-shore</w:t>
        </w:r>
      </w:ins>
      <w:r w:rsidRPr="00D56866">
        <w:rPr>
          <w:rFonts w:ascii="Times New Roman" w:hAnsi="Times New Roman" w:cs="Times New Roman"/>
        </w:rPr>
        <w:t xml:space="preserve">. The approach presented in this paper illustrates how measurements of </w:t>
      </w:r>
      <w:r w:rsidRPr="00D56866">
        <w:rPr>
          <w:rFonts w:ascii="Times New Roman" w:hAnsi="Times New Roman" w:cs="Times New Roman"/>
          <w:i/>
          <w:iCs/>
        </w:rPr>
        <w:t>SSY</w:t>
      </w:r>
      <w:r w:rsidRPr="00D56866">
        <w:rPr>
          <w:rFonts w:ascii="Times New Roman" w:hAnsi="Times New Roman" w:cs="Times New Roman"/>
        </w:rPr>
        <w:t xml:space="preserve"> from the stream,</w:t>
      </w:r>
      <w:r w:rsidR="00702B42" w:rsidRPr="00D56866">
        <w:rPr>
          <w:rFonts w:ascii="Times New Roman" w:hAnsi="Times New Roman" w:cs="Times New Roman"/>
        </w:rPr>
        <w:t xml:space="preserve"> time-lapse photography,</w:t>
      </w:r>
      <w:r w:rsidRPr="00D56866">
        <w:rPr>
          <w:rFonts w:ascii="Times New Roman" w:hAnsi="Times New Roman" w:cs="Times New Roman"/>
        </w:rPr>
        <w:t xml:space="preserve"> water circulation over the reef, and sediment accumulation in sediment traps and </w:t>
      </w:r>
      <w:r w:rsidR="00C810B0" w:rsidRPr="00D56866">
        <w:rPr>
          <w:rFonts w:ascii="Times New Roman" w:hAnsi="Times New Roman" w:cs="Times New Roman"/>
        </w:rPr>
        <w:t>pods</w:t>
      </w:r>
      <w:r w:rsidRPr="00D56866">
        <w:rPr>
          <w:rFonts w:ascii="Times New Roman" w:hAnsi="Times New Roman" w:cs="Times New Roman"/>
        </w:rPr>
        <w:t xml:space="preserve"> can be </w:t>
      </w:r>
      <w:r w:rsidR="00C810B0" w:rsidRPr="00D56866">
        <w:rPr>
          <w:rFonts w:ascii="Times New Roman" w:hAnsi="Times New Roman" w:cs="Times New Roman"/>
        </w:rPr>
        <w:t xml:space="preserve">combined to develop an integrated understanding of sediment dynamics in a fringing reef embayment in </w:t>
      </w:r>
      <w:r w:rsidRPr="00D56866">
        <w:rPr>
          <w:rFonts w:ascii="Times New Roman" w:hAnsi="Times New Roman" w:cs="Times New Roman"/>
        </w:rPr>
        <w:t xml:space="preserve">support </w:t>
      </w:r>
      <w:r w:rsidR="00C810B0" w:rsidRPr="00D56866">
        <w:rPr>
          <w:rFonts w:ascii="Times New Roman" w:hAnsi="Times New Roman" w:cs="Times New Roman"/>
        </w:rPr>
        <w:t xml:space="preserve">of </w:t>
      </w:r>
      <w:r w:rsidRPr="00D56866">
        <w:rPr>
          <w:rFonts w:ascii="Times New Roman" w:hAnsi="Times New Roman" w:cs="Times New Roman"/>
        </w:rPr>
        <w:t>coral conservation. This approach was designed to be low cost and require few personnel and technical resources, yet still provide</w:t>
      </w:r>
      <w:r w:rsidR="00702B42" w:rsidRPr="00D56866">
        <w:rPr>
          <w:rFonts w:ascii="Times New Roman" w:hAnsi="Times New Roman" w:cs="Times New Roman"/>
        </w:rPr>
        <w:t>d</w:t>
      </w:r>
      <w:r w:rsidRPr="00D56866">
        <w:rPr>
          <w:rFonts w:ascii="Times New Roman" w:hAnsi="Times New Roman" w:cs="Times New Roman"/>
        </w:rPr>
        <w:t xml:space="preserve"> a full description of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sediment dynamics in the study site to recommend management </w:t>
      </w:r>
      <w:r w:rsidR="00436400" w:rsidRPr="00D56866">
        <w:rPr>
          <w:rFonts w:ascii="Times New Roman" w:hAnsi="Times New Roman" w:cs="Times New Roman"/>
        </w:rPr>
        <w:t>strategie</w:t>
      </w:r>
      <w:r w:rsidRPr="00D56866">
        <w:rPr>
          <w:rFonts w:ascii="Times New Roman" w:hAnsi="Times New Roman" w:cs="Times New Roman"/>
        </w:rPr>
        <w:t xml:space="preserve">s and determine their efficacy. </w:t>
      </w:r>
    </w:p>
    <w:p w14:paraId="185EC845" w14:textId="35F609FE" w:rsidR="00580744" w:rsidRPr="00D56866" w:rsidRDefault="00580744" w:rsidP="003B287B">
      <w:pPr>
        <w:spacing w:after="0"/>
        <w:ind w:firstLine="720"/>
        <w:rPr>
          <w:ins w:id="886" w:author="Geography" w:date="2020-12-10T11:43:00Z"/>
          <w:rFonts w:ascii="Times New Roman" w:hAnsi="Times New Roman" w:cs="Times New Roman"/>
        </w:rPr>
      </w:pPr>
    </w:p>
    <w:p w14:paraId="3AEA30C3" w14:textId="1850575F" w:rsidR="00B848B1" w:rsidRPr="000A7C3D" w:rsidRDefault="00B848B1" w:rsidP="00B848B1">
      <w:pPr>
        <w:spacing w:after="0"/>
        <w:rPr>
          <w:ins w:id="887" w:author="Geography" w:date="2020-12-10T11:43:00Z"/>
          <w:rFonts w:ascii="Times New Roman" w:hAnsi="Times New Roman" w:cs="Times New Roman"/>
          <w:color w:val="5B9BD5" w:themeColor="accent1"/>
          <w:sz w:val="28"/>
          <w:szCs w:val="28"/>
        </w:rPr>
      </w:pPr>
      <w:proofErr w:type="gramStart"/>
      <w:ins w:id="888" w:author="Geography" w:date="2020-12-10T11:43:00Z">
        <w:r w:rsidRPr="000A7C3D">
          <w:rPr>
            <w:rFonts w:ascii="Times New Roman" w:hAnsi="Times New Roman" w:cs="Times New Roman"/>
            <w:color w:val="5B9BD5" w:themeColor="accent1"/>
            <w:sz w:val="28"/>
            <w:szCs w:val="28"/>
          </w:rPr>
          <w:t>5.0  Conclusion</w:t>
        </w:r>
        <w:proofErr w:type="gramEnd"/>
      </w:ins>
    </w:p>
    <w:p w14:paraId="5D34995F" w14:textId="5C406159" w:rsidR="00B848B1" w:rsidRPr="00D56866" w:rsidRDefault="00B848B1" w:rsidP="003B287B">
      <w:pPr>
        <w:spacing w:after="0"/>
        <w:ind w:firstLine="720"/>
        <w:rPr>
          <w:ins w:id="889" w:author="Geography" w:date="2020-12-10T11:43:00Z"/>
          <w:rFonts w:ascii="Times New Roman" w:hAnsi="Times New Roman" w:cs="Times New Roman"/>
        </w:rPr>
      </w:pPr>
    </w:p>
    <w:p w14:paraId="2CE372F1" w14:textId="0304F9F6" w:rsidR="00B848B1" w:rsidRPr="00D56866" w:rsidRDefault="00B848B1" w:rsidP="003B287B">
      <w:pPr>
        <w:spacing w:after="0"/>
        <w:ind w:firstLine="720"/>
        <w:rPr>
          <w:rFonts w:ascii="Times New Roman" w:hAnsi="Times New Roman" w:cs="Times New Roman"/>
        </w:rPr>
      </w:pPr>
      <w:proofErr w:type="gramStart"/>
      <w:ins w:id="890" w:author="Geography" w:date="2020-12-10T11:44:00Z">
        <w:r w:rsidRPr="00D56866">
          <w:rPr>
            <w:rFonts w:ascii="Times New Roman" w:hAnsi="Times New Roman" w:cs="Times New Roman"/>
          </w:rPr>
          <w:lastRenderedPageBreak/>
          <w:t>Coral reefs are threatened by a wide range of threats</w:t>
        </w:r>
        <w:proofErr w:type="gramEnd"/>
        <w:r w:rsidRPr="00D56866">
          <w:rPr>
            <w:rFonts w:ascii="Times New Roman" w:hAnsi="Times New Roman" w:cs="Times New Roman"/>
          </w:rPr>
          <w:t>, including excess terrestrial sediment loads. We documented spatia</w:t>
        </w:r>
      </w:ins>
      <w:ins w:id="891" w:author="Geography" w:date="2020-12-10T11:45:00Z">
        <w:r w:rsidRPr="00D56866">
          <w:rPr>
            <w:rFonts w:ascii="Times New Roman" w:hAnsi="Times New Roman" w:cs="Times New Roman"/>
          </w:rPr>
          <w:t xml:space="preserve">l and temporal </w:t>
        </w:r>
      </w:ins>
      <w:ins w:id="892" w:author="Geography" w:date="2020-12-10T11:46:00Z">
        <w:r w:rsidRPr="00D56866">
          <w:rPr>
            <w:rFonts w:ascii="Times New Roman" w:hAnsi="Times New Roman" w:cs="Times New Roman"/>
          </w:rPr>
          <w:t xml:space="preserve">patterns in sediment accumulation and composition in a reef that has been impacted by sedimentation.  </w:t>
        </w:r>
        <w:r w:rsidR="002E2903" w:rsidRPr="00D56866">
          <w:rPr>
            <w:rFonts w:ascii="Times New Roman" w:hAnsi="Times New Roman" w:cs="Times New Roman"/>
          </w:rPr>
          <w:t xml:space="preserve">We found that 1) </w:t>
        </w:r>
      </w:ins>
      <w:ins w:id="893" w:author="Geography" w:date="2020-12-10T11:47:00Z">
        <w:r w:rsidR="002E2903" w:rsidRPr="00D56866">
          <w:rPr>
            <w:rFonts w:ascii="Times New Roman" w:hAnsi="Times New Roman" w:cs="Times New Roman"/>
          </w:rPr>
          <w:t xml:space="preserve">sediment accumulation was higher in parts of the reef with lower flow </w:t>
        </w:r>
        <w:commentRangeStart w:id="894"/>
        <w:del w:id="895" w:author="Curt Storlazzi" w:date="2020-12-14T14:23:00Z">
          <w:r w:rsidR="002E2903" w:rsidRPr="00D56866" w:rsidDel="00F90C31">
            <w:rPr>
              <w:rFonts w:ascii="Times New Roman" w:hAnsi="Times New Roman" w:cs="Times New Roman"/>
            </w:rPr>
            <w:delText>velocitie</w:delText>
          </w:r>
        </w:del>
      </w:ins>
      <w:ins w:id="896" w:author="Curt Storlazzi" w:date="2020-12-14T14:23:00Z">
        <w:r w:rsidR="00F90C31">
          <w:rPr>
            <w:rFonts w:ascii="Times New Roman" w:hAnsi="Times New Roman" w:cs="Times New Roman"/>
          </w:rPr>
          <w:t>speed</w:t>
        </w:r>
        <w:commentRangeEnd w:id="894"/>
        <w:r w:rsidR="00F90C31">
          <w:rPr>
            <w:rStyle w:val="CommentReference"/>
            <w:rFonts w:asciiTheme="minorHAnsi" w:hAnsiTheme="minorHAnsi"/>
          </w:rPr>
          <w:commentReference w:id="894"/>
        </w:r>
      </w:ins>
      <w:ins w:id="898" w:author="Geography" w:date="2020-12-10T11:47:00Z">
        <w:r w:rsidR="002E2903" w:rsidRPr="00D56866">
          <w:rPr>
            <w:rFonts w:ascii="Times New Roman" w:hAnsi="Times New Roman" w:cs="Times New Roman"/>
          </w:rPr>
          <w:t xml:space="preserve">s; 2) </w:t>
        </w:r>
      </w:ins>
      <w:ins w:id="899" w:author="Geography" w:date="2020-12-10T11:48:00Z">
        <w:r w:rsidR="002E2903" w:rsidRPr="00D56866">
          <w:rPr>
            <w:rFonts w:ascii="Times New Roman" w:hAnsi="Times New Roman" w:cs="Times New Roman"/>
          </w:rPr>
          <w:t xml:space="preserve">sediment collected in traps had higher </w:t>
        </w:r>
        <w:proofErr w:type="spellStart"/>
        <w:r w:rsidR="002E2903" w:rsidRPr="00D56866">
          <w:rPr>
            <w:rFonts w:ascii="Times New Roman" w:hAnsi="Times New Roman" w:cs="Times New Roman"/>
          </w:rPr>
          <w:t>terrigenous</w:t>
        </w:r>
        <w:proofErr w:type="spellEnd"/>
        <w:r w:rsidR="002E2903" w:rsidRPr="00D56866">
          <w:rPr>
            <w:rFonts w:ascii="Times New Roman" w:hAnsi="Times New Roman" w:cs="Times New Roman"/>
          </w:rPr>
          <w:t xml:space="preserve"> fractions than the surrounding benthic sedime</w:t>
        </w:r>
      </w:ins>
      <w:ins w:id="900" w:author="Curt Storlazzi" w:date="2020-12-14T14:23:00Z">
        <w:r w:rsidR="00F90C31">
          <w:rPr>
            <w:rFonts w:ascii="Times New Roman" w:hAnsi="Times New Roman" w:cs="Times New Roman"/>
          </w:rPr>
          <w:t xml:space="preserve">nt; </w:t>
        </w:r>
      </w:ins>
      <w:ins w:id="901" w:author="Geography" w:date="2020-12-10T11:48:00Z">
        <w:r w:rsidR="002E2903" w:rsidRPr="00D56866">
          <w:rPr>
            <w:rFonts w:ascii="Times New Roman" w:hAnsi="Times New Roman" w:cs="Times New Roman"/>
          </w:rPr>
          <w:t xml:space="preserve">and 3) sediment accumulation was correlated with watershed </w:t>
        </w:r>
      </w:ins>
      <w:ins w:id="902" w:author="Geography" w:date="2020-12-10T11:49:00Z">
        <w:r w:rsidR="002E2903" w:rsidRPr="00D56866">
          <w:rPr>
            <w:rFonts w:ascii="Times New Roman" w:hAnsi="Times New Roman" w:cs="Times New Roman"/>
          </w:rPr>
          <w:t xml:space="preserve">inputs in only one site close to the stream mouth, and was correlated with wave height in a majority of the sites on the reef. </w:t>
        </w:r>
        <w:del w:id="903" w:author="Curt Storlazzi" w:date="2020-12-14T14:23:00Z">
          <w:r w:rsidR="002E2903" w:rsidRPr="00D56866" w:rsidDel="00F90C31">
            <w:rPr>
              <w:rFonts w:ascii="Times New Roman" w:hAnsi="Times New Roman" w:cs="Times New Roman"/>
            </w:rPr>
            <w:delText xml:space="preserve"> </w:delText>
          </w:r>
        </w:del>
        <w:r w:rsidR="002E2903" w:rsidRPr="00D56866">
          <w:rPr>
            <w:rFonts w:ascii="Times New Roman" w:hAnsi="Times New Roman" w:cs="Times New Roman"/>
          </w:rPr>
          <w:t>The dominance of wave height in controlling sediment accu</w:t>
        </w:r>
      </w:ins>
      <w:ins w:id="904" w:author="Geography" w:date="2020-12-10T11:50:00Z">
        <w:r w:rsidR="002E2903" w:rsidRPr="00D56866">
          <w:rPr>
            <w:rFonts w:ascii="Times New Roman" w:hAnsi="Times New Roman" w:cs="Times New Roman"/>
          </w:rPr>
          <w:t xml:space="preserve">mulation, combined with a high </w:t>
        </w:r>
        <w:proofErr w:type="spellStart"/>
        <w:r w:rsidR="002E2903" w:rsidRPr="00D56866">
          <w:rPr>
            <w:rFonts w:ascii="Times New Roman" w:hAnsi="Times New Roman" w:cs="Times New Roman"/>
          </w:rPr>
          <w:t>terrigenous</w:t>
        </w:r>
        <w:proofErr w:type="spellEnd"/>
        <w:r w:rsidR="002E2903" w:rsidRPr="00D56866">
          <w:rPr>
            <w:rFonts w:ascii="Times New Roman" w:hAnsi="Times New Roman" w:cs="Times New Roman"/>
          </w:rPr>
          <w:t xml:space="preserve"> fraction of trapped sediment</w:t>
        </w:r>
      </w:ins>
      <w:ins w:id="905" w:author="Geography" w:date="2020-12-10T11:53:00Z">
        <w:r w:rsidR="002E2903" w:rsidRPr="00D56866">
          <w:rPr>
            <w:rFonts w:ascii="Times New Roman" w:hAnsi="Times New Roman" w:cs="Times New Roman"/>
          </w:rPr>
          <w:t>,</w:t>
        </w:r>
      </w:ins>
      <w:ins w:id="906" w:author="Geography" w:date="2020-12-10T11:50:00Z">
        <w:r w:rsidR="002E2903" w:rsidRPr="00D56866">
          <w:rPr>
            <w:rFonts w:ascii="Times New Roman" w:hAnsi="Times New Roman" w:cs="Times New Roman"/>
          </w:rPr>
          <w:t xml:space="preserve"> suggests that </w:t>
        </w:r>
      </w:ins>
      <w:ins w:id="907" w:author="Geography" w:date="2020-12-10T11:51:00Z">
        <w:r w:rsidR="002E2903" w:rsidRPr="00D56866">
          <w:rPr>
            <w:rFonts w:ascii="Times New Roman" w:hAnsi="Times New Roman" w:cs="Times New Roman"/>
          </w:rPr>
          <w:t xml:space="preserve">corals may be impacted by </w:t>
        </w:r>
      </w:ins>
      <w:ins w:id="908" w:author="Geography" w:date="2020-12-10T11:52:00Z">
        <w:r w:rsidR="002E2903" w:rsidRPr="00D56866">
          <w:rPr>
            <w:rFonts w:ascii="Times New Roman" w:hAnsi="Times New Roman" w:cs="Times New Roman"/>
          </w:rPr>
          <w:t xml:space="preserve">chronic </w:t>
        </w:r>
        <w:proofErr w:type="spellStart"/>
        <w:r w:rsidR="002E2903" w:rsidRPr="00D56866">
          <w:rPr>
            <w:rFonts w:ascii="Times New Roman" w:hAnsi="Times New Roman" w:cs="Times New Roman"/>
          </w:rPr>
          <w:t>resuspension</w:t>
        </w:r>
        <w:proofErr w:type="spellEnd"/>
        <w:r w:rsidR="002E2903" w:rsidRPr="00D56866">
          <w:rPr>
            <w:rFonts w:ascii="Times New Roman" w:hAnsi="Times New Roman" w:cs="Times New Roman"/>
          </w:rPr>
          <w:t xml:space="preserve"> of </w:t>
        </w:r>
      </w:ins>
      <w:proofErr w:type="spellStart"/>
      <w:ins w:id="909" w:author="Geography" w:date="2020-12-10T11:51:00Z">
        <w:r w:rsidR="002E2903" w:rsidRPr="00D56866">
          <w:rPr>
            <w:rFonts w:ascii="Times New Roman" w:hAnsi="Times New Roman" w:cs="Times New Roman"/>
          </w:rPr>
          <w:t>terrigenous</w:t>
        </w:r>
        <w:proofErr w:type="spellEnd"/>
        <w:r w:rsidR="002E2903" w:rsidRPr="00D56866">
          <w:rPr>
            <w:rFonts w:ascii="Times New Roman" w:hAnsi="Times New Roman" w:cs="Times New Roman"/>
          </w:rPr>
          <w:t xml:space="preserve"> sediment even during periods between storm event</w:t>
        </w:r>
      </w:ins>
      <w:ins w:id="910" w:author="Geography" w:date="2020-12-10T11:52:00Z">
        <w:r w:rsidR="002E2903" w:rsidRPr="00D56866">
          <w:rPr>
            <w:rFonts w:ascii="Times New Roman" w:hAnsi="Times New Roman" w:cs="Times New Roman"/>
          </w:rPr>
          <w:t>s.</w:t>
        </w:r>
      </w:ins>
      <w:ins w:id="911" w:author="Geography" w:date="2020-12-10T11:53:00Z">
        <w:r w:rsidR="002E2903" w:rsidRPr="00D56866">
          <w:rPr>
            <w:rFonts w:ascii="Times New Roman" w:hAnsi="Times New Roman" w:cs="Times New Roman"/>
          </w:rPr>
          <w:t xml:space="preserve"> </w:t>
        </w:r>
      </w:ins>
      <w:ins w:id="912" w:author="Geography" w:date="2020-12-10T11:54:00Z">
        <w:r w:rsidR="002E2903" w:rsidRPr="00D56866">
          <w:rPr>
            <w:rFonts w:ascii="Times New Roman" w:hAnsi="Times New Roman" w:cs="Times New Roman"/>
          </w:rPr>
          <w:t>Full re</w:t>
        </w:r>
      </w:ins>
      <w:ins w:id="913" w:author="Geography" w:date="2020-12-10T11:55:00Z">
        <w:r w:rsidR="002E2903" w:rsidRPr="00D56866">
          <w:rPr>
            <w:rFonts w:ascii="Times New Roman" w:hAnsi="Times New Roman" w:cs="Times New Roman"/>
          </w:rPr>
          <w:t>covery of a reef from sediment loading may require years or decades following the reduction of sediment loads.</w:t>
        </w:r>
      </w:ins>
    </w:p>
    <w:p w14:paraId="58B74AFE" w14:textId="77777777" w:rsidR="00EB420F" w:rsidRPr="000A7C3D" w:rsidRDefault="00EB420F" w:rsidP="00EB420F">
      <w:pPr>
        <w:pStyle w:val="Heading1"/>
        <w:rPr>
          <w:rFonts w:ascii="Times New Roman" w:hAnsi="Times New Roman" w:cs="Times New Roman"/>
        </w:rPr>
      </w:pPr>
      <w:r w:rsidRPr="000A7C3D">
        <w:rPr>
          <w:rFonts w:ascii="Times New Roman" w:hAnsi="Times New Roman" w:cs="Times New Roman"/>
        </w:rPr>
        <w:t>Acknowledgements</w:t>
      </w:r>
    </w:p>
    <w:p w14:paraId="40B9BFF8" w14:textId="6C21EC75" w:rsidR="000B2540" w:rsidRPr="000A7C3D" w:rsidRDefault="00EB420F" w:rsidP="000B2540">
      <w:pPr>
        <w:spacing w:after="0"/>
        <w:rPr>
          <w:rFonts w:ascii="Times New Roman" w:hAnsi="Times New Roman" w:cs="Times New Roman"/>
        </w:rPr>
      </w:pPr>
      <w:r w:rsidRPr="000A7C3D">
        <w:rPr>
          <w:rFonts w:ascii="Times New Roman" w:hAnsi="Times New Roman" w:cs="Times New Roman"/>
        </w:rPr>
        <w:tab/>
      </w:r>
      <w:r w:rsidR="000B2540" w:rsidRPr="000A7C3D">
        <w:rPr>
          <w:rFonts w:ascii="Times New Roman" w:hAnsi="Times New Roman" w:cs="Times New Roman"/>
        </w:rPr>
        <w:t xml:space="preserve">This work was carried out in collaboration between San Diego State University and the US Geological Survey's </w:t>
      </w:r>
      <w:del w:id="914" w:author="Curt Storlazzi" w:date="2020-12-14T14:23:00Z">
        <w:r w:rsidR="000B2540" w:rsidRPr="000A7C3D" w:rsidDel="00F90C31">
          <w:rPr>
            <w:rFonts w:ascii="Times New Roman" w:hAnsi="Times New Roman" w:cs="Times New Roman"/>
          </w:rPr>
          <w:delText xml:space="preserve">Pacific </w:delText>
        </w:r>
      </w:del>
      <w:r w:rsidR="000B2540" w:rsidRPr="000A7C3D">
        <w:rPr>
          <w:rFonts w:ascii="Times New Roman" w:hAnsi="Times New Roman" w:cs="Times New Roman"/>
        </w:rPr>
        <w:t xml:space="preserve">Coral Reef Project. </w:t>
      </w:r>
      <w:proofErr w:type="gramStart"/>
      <w:r w:rsidR="000B2540" w:rsidRPr="000A7C3D">
        <w:rPr>
          <w:rFonts w:ascii="Times New Roman" w:hAnsi="Times New Roman" w:cs="Times New Roman"/>
        </w:rPr>
        <w:t xml:space="preserve">Funding was provided by the NOAA Coral Reef Conservation Program </w:t>
      </w:r>
      <w:ins w:id="915" w:author="Geography" w:date="2020-12-10T12:01:00Z">
        <w:r w:rsidR="00F04C79" w:rsidRPr="000A7C3D">
          <w:rPr>
            <w:rFonts w:ascii="Times New Roman" w:hAnsi="Times New Roman" w:cs="Times New Roman"/>
          </w:rPr>
          <w:t>Award number</w:t>
        </w:r>
        <w:proofErr w:type="gramEnd"/>
        <w:r w:rsidR="00F04C79" w:rsidRPr="000A7C3D">
          <w:rPr>
            <w:rFonts w:ascii="Times New Roman" w:hAnsi="Times New Roman" w:cs="Times New Roman"/>
          </w:rPr>
          <w:t xml:space="preserve"> NA13NOS4820025, </w:t>
        </w:r>
      </w:ins>
      <w:r w:rsidR="000B2540" w:rsidRPr="000A7C3D">
        <w:rPr>
          <w:rFonts w:ascii="Times New Roman" w:hAnsi="Times New Roman" w:cs="Times New Roman"/>
        </w:rPr>
        <w:t xml:space="preserve">and the US Geological Survey's Coastal and Marine Geology Program. We would like to thank Dr. Michael </w:t>
      </w:r>
      <w:proofErr w:type="spellStart"/>
      <w:r w:rsidR="000B2540" w:rsidRPr="000A7C3D">
        <w:rPr>
          <w:rFonts w:ascii="Times New Roman" w:hAnsi="Times New Roman" w:cs="Times New Roman"/>
        </w:rPr>
        <w:t>Favazza</w:t>
      </w:r>
      <w:proofErr w:type="spellEnd"/>
      <w:r w:rsidR="000B2540" w:rsidRPr="000A7C3D">
        <w:rPr>
          <w:rFonts w:ascii="Times New Roman" w:hAnsi="Times New Roman" w:cs="Times New Roman"/>
        </w:rPr>
        <w:t xml:space="preserve"> for providing logistical support in the field, and Meagan Curtis at the Department of Marine and Wildlife Resources for coordinating and conducting diving operations. </w:t>
      </w:r>
      <w:ins w:id="916" w:author="Geography" w:date="2020-12-10T12:01:00Z">
        <w:r w:rsidR="00A32AC6" w:rsidRPr="000A7C3D">
          <w:rPr>
            <w:rFonts w:ascii="Times New Roman" w:hAnsi="Times New Roman" w:cs="Times New Roman"/>
          </w:rPr>
          <w:t>Dr</w:t>
        </w:r>
      </w:ins>
      <w:ins w:id="917" w:author="Geography" w:date="2020-12-10T12:02:00Z">
        <w:r w:rsidR="00A32AC6" w:rsidRPr="000A7C3D">
          <w:rPr>
            <w:rFonts w:ascii="Times New Roman" w:hAnsi="Times New Roman" w:cs="Times New Roman"/>
          </w:rPr>
          <w:t xml:space="preserve">. </w:t>
        </w:r>
      </w:ins>
      <w:r w:rsidR="000B2540" w:rsidRPr="000A7C3D">
        <w:rPr>
          <w:rFonts w:ascii="Times New Roman" w:hAnsi="Times New Roman" w:cs="Times New Roman"/>
        </w:rPr>
        <w:t xml:space="preserve">Don </w:t>
      </w:r>
      <w:proofErr w:type="spellStart"/>
      <w:r w:rsidR="000B2540" w:rsidRPr="000A7C3D">
        <w:rPr>
          <w:rFonts w:ascii="Times New Roman" w:hAnsi="Times New Roman" w:cs="Times New Roman"/>
        </w:rPr>
        <w:t>Vargo</w:t>
      </w:r>
      <w:proofErr w:type="spellEnd"/>
      <w:r w:rsidR="000B2540" w:rsidRPr="000A7C3D">
        <w:rPr>
          <w:rFonts w:ascii="Times New Roman" w:hAnsi="Times New Roman" w:cs="Times New Roman"/>
        </w:rPr>
        <w:t xml:space="preserve"> at American Samoa Community College provided laboratory space and resources, and Whitney Sears carried out sediment composition analyses at </w:t>
      </w:r>
      <w:ins w:id="918" w:author="Geography" w:date="2020-12-10T12:01:00Z">
        <w:r w:rsidR="00A32AC6" w:rsidRPr="000A7C3D">
          <w:rPr>
            <w:rFonts w:ascii="Times New Roman" w:hAnsi="Times New Roman" w:cs="Times New Roman"/>
          </w:rPr>
          <w:t xml:space="preserve">Dr. </w:t>
        </w:r>
      </w:ins>
      <w:r w:rsidR="000B2540" w:rsidRPr="000A7C3D">
        <w:rPr>
          <w:rFonts w:ascii="Times New Roman" w:hAnsi="Times New Roman" w:cs="Times New Roman"/>
        </w:rPr>
        <w:t xml:space="preserve">Sarah Gray’s Laboratory at University of San Diego. </w:t>
      </w:r>
      <w:ins w:id="919" w:author="Curt Storlazzi" w:date="2020-12-14T14:24:00Z">
        <w:r w:rsidR="00C178AD" w:rsidRPr="00DC4B9B">
          <w:rPr>
            <w:rFonts w:eastAsia="Calibri"/>
          </w:rPr>
          <w:t>Any use of trade, firm, or product names is for descriptive purposes only and does not imply endorsement by the US Government.</w:t>
        </w:r>
      </w:ins>
      <w:del w:id="920" w:author="Curt Storlazzi" w:date="2020-12-14T14:24:00Z">
        <w:r w:rsidR="000B2540" w:rsidRPr="000A7C3D" w:rsidDel="00C178AD">
          <w:rPr>
            <w:rFonts w:ascii="Times New Roman" w:hAnsi="Times New Roman" w:cs="Times New Roman"/>
          </w:rPr>
          <w:delText>Use of trademark names does not imply USGS endorsement of products.</w:delText>
        </w:r>
      </w:del>
      <w:bookmarkStart w:id="921" w:name="_GoBack"/>
      <w:bookmarkEnd w:id="921"/>
    </w:p>
    <w:p w14:paraId="52D16ADD" w14:textId="1C8419E7" w:rsidR="007E3E41" w:rsidRPr="000A7C3D" w:rsidRDefault="007E3E41" w:rsidP="00EB420F">
      <w:pPr>
        <w:rPr>
          <w:rFonts w:ascii="Times New Roman" w:hAnsi="Times New Roman" w:cs="Times New Roman"/>
        </w:rPr>
      </w:pPr>
      <w:r w:rsidRPr="000A7C3D">
        <w:rPr>
          <w:rFonts w:ascii="Times New Roman" w:hAnsi="Times New Roman" w:cs="Times New Roman"/>
        </w:rPr>
        <w:br w:type="page"/>
      </w:r>
    </w:p>
    <w:p w14:paraId="722829A5" w14:textId="4065F37B" w:rsidR="007E3E41" w:rsidRPr="00D56866" w:rsidRDefault="007E3E41" w:rsidP="003B287B">
      <w:pPr>
        <w:pStyle w:val="Heading1"/>
        <w:spacing w:before="0" w:after="0"/>
        <w:rPr>
          <w:rFonts w:ascii="Times New Roman" w:hAnsi="Times New Roman" w:cs="Times New Roman"/>
        </w:rPr>
      </w:pPr>
      <w:r w:rsidRPr="00D56866">
        <w:rPr>
          <w:rFonts w:ascii="Times New Roman" w:hAnsi="Times New Roman" w:cs="Times New Roman"/>
        </w:rPr>
        <w:lastRenderedPageBreak/>
        <w:t xml:space="preserve">Figures </w:t>
      </w:r>
      <w:del w:id="922" w:author="Geography" w:date="2020-12-10T10:26:00Z">
        <w:r w:rsidR="00CC4698" w:rsidRPr="00D56866" w:rsidDel="00CB7D03">
          <w:rPr>
            <w:rFonts w:ascii="Times New Roman" w:hAnsi="Times New Roman" w:cs="Times New Roman"/>
          </w:rPr>
          <w:delText>with</w:delText>
        </w:r>
        <w:r w:rsidRPr="00D56866" w:rsidDel="00CB7D03">
          <w:rPr>
            <w:rFonts w:ascii="Times New Roman" w:hAnsi="Times New Roman" w:cs="Times New Roman"/>
          </w:rPr>
          <w:delText xml:space="preserve"> Captions</w:delText>
        </w:r>
      </w:del>
    </w:p>
    <w:p w14:paraId="635859B0" w14:textId="22C0AC6D" w:rsidR="007E3E41" w:rsidRPr="00D56866" w:rsidDel="00CB7D03" w:rsidRDefault="00A13A1D" w:rsidP="003B287B">
      <w:pPr>
        <w:pStyle w:val="Heading2"/>
        <w:spacing w:before="0"/>
        <w:rPr>
          <w:del w:id="923" w:author="Geography" w:date="2020-12-10T10:26:00Z"/>
          <w:rFonts w:ascii="Times New Roman" w:hAnsi="Times New Roman" w:cs="Times New Roman"/>
        </w:rPr>
      </w:pPr>
      <w:del w:id="924" w:author="Geography" w:date="2020-12-10T10:26:00Z">
        <w:r w:rsidRPr="00D56866" w:rsidDel="00CB7D03">
          <w:rPr>
            <w:rFonts w:ascii="Times New Roman" w:hAnsi="Times New Roman" w:cs="Times New Roman"/>
          </w:rPr>
          <w:delText>Figure 1 Study Area</w:delText>
        </w:r>
      </w:del>
    </w:p>
    <w:p w14:paraId="05DDB20E" w14:textId="77777777" w:rsidR="007E3E41" w:rsidRPr="00D56866" w:rsidRDefault="007E3E41" w:rsidP="003B287B">
      <w:pPr>
        <w:spacing w:after="0"/>
        <w:rPr>
          <w:rFonts w:ascii="Times New Roman" w:hAnsi="Times New Roman" w:cs="Times New Roman"/>
        </w:rPr>
      </w:pPr>
      <w:r w:rsidRPr="00D56866">
        <w:rPr>
          <w:rFonts w:ascii="Times New Roman" w:hAnsi="Times New Roman" w:cs="Times New Roman"/>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925" w:name="_Ref446470632"/>
    </w:p>
    <w:p w14:paraId="25046F38" w14:textId="529EF6B8" w:rsidR="007E3E41" w:rsidRPr="00D56866" w:rsidRDefault="007E3E41" w:rsidP="003B287B">
      <w:pPr>
        <w:keepNext/>
        <w:keepLines/>
        <w:spacing w:after="0"/>
        <w:rPr>
          <w:rFonts w:ascii="Times New Roman" w:hAnsi="Times New Roman" w:cs="Times New Roman"/>
        </w:rPr>
      </w:pPr>
      <w:bookmarkStart w:id="926" w:name="_Ref447276231"/>
      <w:bookmarkStart w:id="927" w:name="_Ref447181793"/>
      <w:proofErr w:type="gramStart"/>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C604D7" w:rsidRPr="00D56866">
        <w:rPr>
          <w:rFonts w:ascii="Times New Roman" w:hAnsi="Times New Roman" w:cs="Times New Roman"/>
          <w:noProof/>
        </w:rPr>
        <w:t>1</w:t>
      </w:r>
      <w:r w:rsidR="006B7B47" w:rsidRPr="00D56866">
        <w:rPr>
          <w:rFonts w:ascii="Times New Roman" w:hAnsi="Times New Roman" w:cs="Times New Roman"/>
          <w:noProof/>
        </w:rPr>
        <w:fldChar w:fldCharType="end"/>
      </w:r>
      <w:bookmarkEnd w:id="925"/>
      <w:bookmarkEnd w:id="926"/>
      <w:r w:rsidR="00CC4698" w:rsidRPr="00D56866">
        <w:rPr>
          <w:rFonts w:ascii="Times New Roman" w:hAnsi="Times New Roman" w:cs="Times New Roman"/>
        </w:rPr>
        <w:t>.</w:t>
      </w:r>
      <w:proofErr w:type="gramEnd"/>
      <w:r w:rsidR="00CC4698" w:rsidRPr="00D56866">
        <w:rPr>
          <w:rFonts w:ascii="Times New Roman" w:hAnsi="Times New Roman" w:cs="Times New Roman"/>
        </w:rPr>
        <w:t xml:space="preserve"> </w:t>
      </w:r>
      <w:proofErr w:type="gramStart"/>
      <w:r w:rsidRPr="00D56866">
        <w:rPr>
          <w:rFonts w:ascii="Times New Roman" w:hAnsi="Times New Roman" w:cs="Times New Roman"/>
        </w:rPr>
        <w:t xml:space="preserve">Maps of the study area and instrumentation in </w:t>
      </w:r>
      <w:proofErr w:type="spellStart"/>
      <w:r w:rsidRPr="00D56866">
        <w:rPr>
          <w:rFonts w:ascii="Times New Roman" w:hAnsi="Times New Roman" w:cs="Times New Roman"/>
        </w:rPr>
        <w:t>Faga'alu</w:t>
      </w:r>
      <w:proofErr w:type="spellEnd"/>
      <w:r w:rsidRPr="00D56866">
        <w:rPr>
          <w:rFonts w:ascii="Times New Roman" w:hAnsi="Times New Roman" w:cs="Times New Roman"/>
        </w:rPr>
        <w:t xml:space="preserve"> Bay.</w:t>
      </w:r>
      <w:proofErr w:type="gramEnd"/>
      <w:r w:rsidR="00FF6F82" w:rsidRPr="00D56866">
        <w:rPr>
          <w:rFonts w:ascii="Times New Roman" w:hAnsi="Times New Roman" w:cs="Times New Roman"/>
        </w:rPr>
        <w:t xml:space="preserve"> a) Location of American Samoa in the South Pacific region. b) Location of </w:t>
      </w:r>
      <w:proofErr w:type="spellStart"/>
      <w:r w:rsidR="00FF6F82" w:rsidRPr="00D56866">
        <w:rPr>
          <w:rFonts w:ascii="Times New Roman" w:hAnsi="Times New Roman" w:cs="Times New Roman"/>
        </w:rPr>
        <w:t>Faga’alu</w:t>
      </w:r>
      <w:proofErr w:type="spellEnd"/>
      <w:r w:rsidR="00FF6F82" w:rsidRPr="00D56866">
        <w:rPr>
          <w:rFonts w:ascii="Times New Roman" w:hAnsi="Times New Roman" w:cs="Times New Roman"/>
        </w:rPr>
        <w:t xml:space="preserve"> Bay on Tutuila Island, American Samoa. c)</w:t>
      </w:r>
      <w:r w:rsidRPr="00D56866">
        <w:rPr>
          <w:rFonts w:ascii="Times New Roman" w:hAnsi="Times New Roman" w:cs="Times New Roman"/>
        </w:rPr>
        <w:t xml:space="preserve"> </w:t>
      </w:r>
      <w:r w:rsidR="00D365F0" w:rsidRPr="00D56866">
        <w:rPr>
          <w:rFonts w:ascii="Times New Roman" w:hAnsi="Times New Roman" w:cs="Times New Roman"/>
        </w:rPr>
        <w:t>Sediment pod</w:t>
      </w:r>
      <w:r w:rsidRPr="00D56866">
        <w:rPr>
          <w:rFonts w:ascii="Times New Roman" w:hAnsi="Times New Roman" w:cs="Times New Roman"/>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2016)","manualFormatting":"(Messina and Biggs, in press)","plainTextFormattedCitation":"(Messina &amp; Biggs, 2016)","previouslyFormattedCitation":"(Messina &amp; Biggs, 2016)"},"properties":{"noteIndex":0},"schema":"https://github.com/citation-style-language/schema/raw/master/csl-citation.json"}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 xml:space="preserve">(Messina and Biggs, </w:t>
      </w:r>
      <w:r w:rsidRPr="00D56866">
        <w:rPr>
          <w:rFonts w:ascii="Times New Roman" w:hAnsi="Times New Roman" w:cs="Times New Roman"/>
          <w:i/>
          <w:noProof/>
        </w:rPr>
        <w:t>in press</w:t>
      </w:r>
      <w:r w:rsidRPr="00D56866">
        <w:rPr>
          <w:rFonts w:ascii="Times New Roman" w:hAnsi="Times New Roman" w:cs="Times New Roman"/>
          <w:noProof/>
        </w:rPr>
        <w:t>)</w:t>
      </w:r>
      <w:r w:rsidRPr="00D56866">
        <w:rPr>
          <w:rFonts w:ascii="Times New Roman" w:hAnsi="Times New Roman" w:cs="Times New Roman"/>
        </w:rPr>
        <w:fldChar w:fldCharType="end"/>
      </w:r>
      <w:r w:rsidRPr="00D56866">
        <w:rPr>
          <w:rFonts w:ascii="Times New Roman" w:hAnsi="Times New Roman" w:cs="Times New Roman"/>
        </w:rPr>
        <w:t>. A time-lapse camera was installed at “Camera” to record images of transient sediment plumes during storms.</w:t>
      </w:r>
      <w:bookmarkEnd w:id="927"/>
    </w:p>
    <w:p w14:paraId="096A3B67" w14:textId="77777777" w:rsidR="007E3E41" w:rsidRPr="00D56866" w:rsidRDefault="007E3E41" w:rsidP="003B287B">
      <w:pPr>
        <w:spacing w:after="0"/>
        <w:rPr>
          <w:rFonts w:ascii="Times New Roman" w:hAnsi="Times New Roman" w:cs="Times New Roman"/>
        </w:rPr>
      </w:pPr>
    </w:p>
    <w:p w14:paraId="2A13CAF8" w14:textId="77777777" w:rsidR="00A13A1D" w:rsidRPr="00D56866" w:rsidRDefault="00A13A1D" w:rsidP="003B287B">
      <w:pPr>
        <w:spacing w:after="0"/>
        <w:rPr>
          <w:rFonts w:ascii="Times New Roman" w:hAnsi="Times New Roman" w:cs="Times New Roman"/>
        </w:rPr>
      </w:pPr>
    </w:p>
    <w:p w14:paraId="35558BA8" w14:textId="6E5C36A4" w:rsidR="00A13A1D" w:rsidRPr="00D56866" w:rsidDel="004D5E43" w:rsidRDefault="00A13A1D" w:rsidP="003B287B">
      <w:pPr>
        <w:pStyle w:val="Heading2"/>
        <w:spacing w:before="0"/>
        <w:rPr>
          <w:del w:id="928" w:author="Geography" w:date="2020-12-10T10:25:00Z"/>
          <w:rFonts w:ascii="Times New Roman" w:hAnsi="Times New Roman" w:cs="Times New Roman"/>
        </w:rPr>
      </w:pPr>
      <w:del w:id="929" w:author="Geography" w:date="2020-12-10T10:25:00Z">
        <w:r w:rsidRPr="00D56866" w:rsidDel="004D5E43">
          <w:rPr>
            <w:rFonts w:ascii="Times New Roman" w:hAnsi="Times New Roman" w:cs="Times New Roman"/>
          </w:rPr>
          <w:lastRenderedPageBreak/>
          <w:delText>Figure 2 Pictures of sediment traps</w:delText>
        </w:r>
      </w:del>
    </w:p>
    <w:p w14:paraId="1FD867B9" w14:textId="77777777" w:rsidR="002903D1" w:rsidRPr="00D56866" w:rsidRDefault="002903D1" w:rsidP="003B287B">
      <w:pPr>
        <w:keepNext/>
        <w:keepLines/>
        <w:spacing w:after="0"/>
        <w:rPr>
          <w:rFonts w:ascii="Times New Roman" w:hAnsi="Times New Roman" w:cs="Times New Roman"/>
        </w:rPr>
      </w:pPr>
      <w:r w:rsidRPr="00D56866">
        <w:rPr>
          <w:rFonts w:ascii="Times New Roman" w:hAnsi="Times New Roman" w:cs="Times New Roman"/>
          <w:noProof/>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259F256E" w:rsidR="002903D1" w:rsidRPr="00D56866" w:rsidRDefault="002903D1" w:rsidP="003B287B">
      <w:pPr>
        <w:spacing w:after="0"/>
        <w:rPr>
          <w:rFonts w:ascii="Times New Roman" w:hAnsi="Times New Roman" w:cs="Times New Roman"/>
        </w:rPr>
      </w:pPr>
      <w:bookmarkStart w:id="930" w:name="_Ref446590596"/>
      <w:bookmarkStart w:id="931" w:name="_Ref447181952"/>
      <w:proofErr w:type="gramStart"/>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C604D7" w:rsidRPr="00D56866">
        <w:rPr>
          <w:rFonts w:ascii="Times New Roman" w:hAnsi="Times New Roman" w:cs="Times New Roman"/>
          <w:noProof/>
        </w:rPr>
        <w:t>2</w:t>
      </w:r>
      <w:r w:rsidR="006B7B47" w:rsidRPr="00D56866">
        <w:rPr>
          <w:rFonts w:ascii="Times New Roman" w:hAnsi="Times New Roman" w:cs="Times New Roman"/>
          <w:noProof/>
        </w:rPr>
        <w:fldChar w:fldCharType="end"/>
      </w:r>
      <w:bookmarkEnd w:id="930"/>
      <w:r w:rsidRPr="00D56866">
        <w:rPr>
          <w:rFonts w:ascii="Times New Roman" w:hAnsi="Times New Roman" w:cs="Times New Roman"/>
        </w:rPr>
        <w:t>.</w:t>
      </w:r>
      <w:proofErr w:type="gramEnd"/>
      <w:r w:rsidRPr="00D56866">
        <w:rPr>
          <w:rFonts w:ascii="Times New Roman" w:hAnsi="Times New Roman" w:cs="Times New Roman"/>
        </w:rPr>
        <w:t xml:space="preserve"> </w:t>
      </w:r>
      <w:proofErr w:type="gramStart"/>
      <w:r w:rsidRPr="00D56866">
        <w:rPr>
          <w:rFonts w:ascii="Times New Roman" w:hAnsi="Times New Roman" w:cs="Times New Roman"/>
        </w:rPr>
        <w:t xml:space="preserve">Pictures of the sediment traps and </w:t>
      </w:r>
      <w:r w:rsidR="00D365F0" w:rsidRPr="00D56866">
        <w:rPr>
          <w:rFonts w:ascii="Times New Roman" w:hAnsi="Times New Roman" w:cs="Times New Roman"/>
        </w:rPr>
        <w:t>sediment pod</w:t>
      </w:r>
      <w:r w:rsidRPr="00D56866">
        <w:rPr>
          <w:rFonts w:ascii="Times New Roman" w:hAnsi="Times New Roman" w:cs="Times New Roman"/>
        </w:rPr>
        <w:t>s at high tide.</w:t>
      </w:r>
      <w:proofErr w:type="gramEnd"/>
      <w:r w:rsidRPr="00D56866">
        <w:rPr>
          <w:rFonts w:ascii="Times New Roman" w:hAnsi="Times New Roman" w:cs="Times New Roman"/>
        </w:rPr>
        <w:t xml:space="preserve"> </w:t>
      </w:r>
      <w:proofErr w:type="gramStart"/>
      <w:r w:rsidRPr="00D56866">
        <w:rPr>
          <w:rFonts w:ascii="Times New Roman" w:hAnsi="Times New Roman" w:cs="Times New Roman"/>
        </w:rPr>
        <w:t>a</w:t>
      </w:r>
      <w:proofErr w:type="gramEnd"/>
      <w:r w:rsidRPr="00D56866">
        <w:rPr>
          <w:rFonts w:ascii="Times New Roman" w:hAnsi="Times New Roman" w:cs="Times New Roman"/>
        </w:rPr>
        <w:t>-b) At Site 3A in an area of branching coral rubble, approximately 2</w:t>
      </w:r>
      <w:r w:rsidR="00D62E3C" w:rsidRPr="00D56866">
        <w:rPr>
          <w:rFonts w:ascii="Times New Roman" w:hAnsi="Times New Roman" w:cs="Times New Roman"/>
        </w:rPr>
        <w:t xml:space="preserve"> </w:t>
      </w:r>
      <w:r w:rsidRPr="00D56866">
        <w:rPr>
          <w:rFonts w:ascii="Times New Roman" w:hAnsi="Times New Roman" w:cs="Times New Roman"/>
        </w:rPr>
        <w:t>m depth</w:t>
      </w:r>
      <w:r w:rsidR="00D62E3C" w:rsidRPr="00D56866">
        <w:rPr>
          <w:rFonts w:ascii="Times New Roman" w:hAnsi="Times New Roman" w:cs="Times New Roman"/>
        </w:rPr>
        <w:t>.</w:t>
      </w:r>
      <w:r w:rsidRPr="00D56866">
        <w:rPr>
          <w:rFonts w:ascii="Times New Roman" w:hAnsi="Times New Roman" w:cs="Times New Roman"/>
        </w:rPr>
        <w:t xml:space="preserve"> c) Capping the </w:t>
      </w:r>
      <w:r w:rsidR="00D365F0" w:rsidRPr="00D56866">
        <w:rPr>
          <w:rFonts w:ascii="Times New Roman" w:hAnsi="Times New Roman" w:cs="Times New Roman"/>
        </w:rPr>
        <w:t>sediment pod</w:t>
      </w:r>
      <w:r w:rsidRPr="00D56866">
        <w:rPr>
          <w:rFonts w:ascii="Times New Roman" w:hAnsi="Times New Roman" w:cs="Times New Roman"/>
        </w:rPr>
        <w:t xml:space="preserve"> for retrieval at Site 1C, approx</w:t>
      </w:r>
      <w:r w:rsidR="00D62E3C" w:rsidRPr="00D56866">
        <w:rPr>
          <w:rFonts w:ascii="Times New Roman" w:hAnsi="Times New Roman" w:cs="Times New Roman"/>
        </w:rPr>
        <w:t>imately</w:t>
      </w:r>
      <w:r w:rsidRPr="00D56866">
        <w:rPr>
          <w:rFonts w:ascii="Times New Roman" w:hAnsi="Times New Roman" w:cs="Times New Roman"/>
        </w:rPr>
        <w:t xml:space="preserve"> 10</w:t>
      </w:r>
      <w:r w:rsidR="00D62E3C" w:rsidRPr="00D56866">
        <w:rPr>
          <w:rFonts w:ascii="Times New Roman" w:hAnsi="Times New Roman" w:cs="Times New Roman"/>
        </w:rPr>
        <w:t xml:space="preserve"> </w:t>
      </w:r>
      <w:r w:rsidRPr="00D56866">
        <w:rPr>
          <w:rFonts w:ascii="Times New Roman" w:hAnsi="Times New Roman" w:cs="Times New Roman"/>
        </w:rPr>
        <w:t>m depth</w:t>
      </w:r>
      <w:r w:rsidR="00D62E3C" w:rsidRPr="00D56866">
        <w:rPr>
          <w:rFonts w:ascii="Times New Roman" w:hAnsi="Times New Roman" w:cs="Times New Roman"/>
        </w:rPr>
        <w:t>.</w:t>
      </w:r>
      <w:r w:rsidRPr="00D56866">
        <w:rPr>
          <w:rFonts w:ascii="Times New Roman" w:hAnsi="Times New Roman" w:cs="Times New Roman"/>
        </w:rPr>
        <w:t xml:space="preserve"> d) At Site 1B, the surrounding area is mixed </w:t>
      </w:r>
      <w:proofErr w:type="spellStart"/>
      <w:r w:rsidRPr="00D56866">
        <w:rPr>
          <w:rFonts w:ascii="Times New Roman" w:hAnsi="Times New Roman" w:cs="Times New Roman"/>
        </w:rPr>
        <w:t>terrigenous</w:t>
      </w:r>
      <w:proofErr w:type="spellEnd"/>
      <w:r w:rsidRPr="00D56866">
        <w:rPr>
          <w:rFonts w:ascii="Times New Roman" w:hAnsi="Times New Roman" w:cs="Times New Roman"/>
        </w:rPr>
        <w:t xml:space="preserve"> and carbonate benthic sediment.</w:t>
      </w:r>
      <w:bookmarkEnd w:id="931"/>
    </w:p>
    <w:p w14:paraId="0CAA6B8D" w14:textId="77777777" w:rsidR="002903D1" w:rsidRPr="00D56866" w:rsidRDefault="002903D1" w:rsidP="003B287B">
      <w:pPr>
        <w:spacing w:after="0"/>
        <w:rPr>
          <w:rFonts w:ascii="Times New Roman" w:hAnsi="Times New Roman" w:cs="Times New Roman"/>
        </w:rPr>
      </w:pPr>
    </w:p>
    <w:p w14:paraId="67B5465B" w14:textId="77777777" w:rsidR="00A13A1D" w:rsidRPr="00D56866" w:rsidRDefault="00A13A1D" w:rsidP="003B287B">
      <w:pPr>
        <w:spacing w:after="0"/>
        <w:rPr>
          <w:rFonts w:ascii="Times New Roman" w:hAnsi="Times New Roman" w:cs="Times New Roman"/>
        </w:rPr>
      </w:pPr>
    </w:p>
    <w:p w14:paraId="7AFA25CF" w14:textId="77777777" w:rsidR="00A13A1D" w:rsidRPr="00D56866" w:rsidRDefault="00A13A1D" w:rsidP="003B287B">
      <w:pPr>
        <w:spacing w:after="0"/>
        <w:rPr>
          <w:rFonts w:ascii="Times New Roman" w:hAnsi="Times New Roman" w:cs="Times New Roman"/>
        </w:rPr>
      </w:pPr>
    </w:p>
    <w:p w14:paraId="1A6B962A" w14:textId="77777777" w:rsidR="00A13A1D" w:rsidRPr="00D56866" w:rsidRDefault="00A13A1D" w:rsidP="003B287B">
      <w:pPr>
        <w:spacing w:after="0"/>
        <w:rPr>
          <w:rFonts w:ascii="Times New Roman" w:hAnsi="Times New Roman" w:cs="Times New Roman"/>
        </w:rPr>
      </w:pPr>
    </w:p>
    <w:p w14:paraId="06F40183" w14:textId="77777777" w:rsidR="00A13A1D" w:rsidRPr="00D56866" w:rsidRDefault="00A13A1D" w:rsidP="003B287B">
      <w:pPr>
        <w:spacing w:after="0"/>
        <w:rPr>
          <w:rFonts w:ascii="Times New Roman" w:hAnsi="Times New Roman" w:cs="Times New Roman"/>
        </w:rPr>
      </w:pPr>
    </w:p>
    <w:p w14:paraId="3E6451B8" w14:textId="77777777" w:rsidR="00A13A1D" w:rsidRPr="00D56866" w:rsidRDefault="00A13A1D" w:rsidP="003B287B">
      <w:pPr>
        <w:spacing w:after="0"/>
        <w:rPr>
          <w:rFonts w:ascii="Times New Roman" w:hAnsi="Times New Roman" w:cs="Times New Roman"/>
        </w:rPr>
      </w:pPr>
    </w:p>
    <w:p w14:paraId="05018847" w14:textId="77777777" w:rsidR="00A13A1D" w:rsidRPr="00D56866" w:rsidRDefault="00A13A1D" w:rsidP="003B287B">
      <w:pPr>
        <w:spacing w:after="0"/>
        <w:rPr>
          <w:rFonts w:ascii="Times New Roman" w:hAnsi="Times New Roman" w:cs="Times New Roman"/>
        </w:rPr>
      </w:pPr>
    </w:p>
    <w:p w14:paraId="1184A73C" w14:textId="77777777" w:rsidR="00A13A1D" w:rsidRPr="00D56866" w:rsidRDefault="00A13A1D" w:rsidP="003B287B">
      <w:pPr>
        <w:spacing w:after="0"/>
        <w:rPr>
          <w:rFonts w:ascii="Times New Roman" w:hAnsi="Times New Roman" w:cs="Times New Roman"/>
        </w:rPr>
      </w:pPr>
    </w:p>
    <w:p w14:paraId="7DE6AEC6" w14:textId="77777777" w:rsidR="00A13A1D" w:rsidRPr="00D56866" w:rsidRDefault="00A13A1D" w:rsidP="003B287B">
      <w:pPr>
        <w:spacing w:after="0"/>
        <w:rPr>
          <w:rFonts w:ascii="Times New Roman" w:hAnsi="Times New Roman" w:cs="Times New Roman"/>
        </w:rPr>
      </w:pPr>
    </w:p>
    <w:p w14:paraId="3C7B64A7" w14:textId="77777777" w:rsidR="00A13A1D" w:rsidRPr="00D56866" w:rsidRDefault="00A13A1D" w:rsidP="003B287B">
      <w:pPr>
        <w:spacing w:after="0"/>
        <w:rPr>
          <w:rFonts w:ascii="Times New Roman" w:hAnsi="Times New Roman" w:cs="Times New Roman"/>
        </w:rPr>
      </w:pPr>
    </w:p>
    <w:p w14:paraId="73690C69" w14:textId="77777777" w:rsidR="00A13A1D" w:rsidRPr="00D56866" w:rsidRDefault="00A13A1D" w:rsidP="003B287B">
      <w:pPr>
        <w:spacing w:after="0"/>
        <w:rPr>
          <w:rFonts w:ascii="Times New Roman" w:hAnsi="Times New Roman" w:cs="Times New Roman"/>
        </w:rPr>
      </w:pPr>
    </w:p>
    <w:p w14:paraId="5078F7DD" w14:textId="77777777" w:rsidR="00A13A1D" w:rsidRPr="00D56866" w:rsidRDefault="00A13A1D" w:rsidP="003B287B">
      <w:pPr>
        <w:spacing w:after="0"/>
        <w:rPr>
          <w:rFonts w:ascii="Times New Roman" w:hAnsi="Times New Roman" w:cs="Times New Roman"/>
        </w:rPr>
      </w:pPr>
    </w:p>
    <w:p w14:paraId="665D2721" w14:textId="77777777" w:rsidR="00A13A1D" w:rsidRPr="00D56866" w:rsidRDefault="00A13A1D" w:rsidP="003B287B">
      <w:pPr>
        <w:spacing w:after="0"/>
        <w:rPr>
          <w:rFonts w:ascii="Times New Roman" w:hAnsi="Times New Roman" w:cs="Times New Roman"/>
        </w:rPr>
      </w:pPr>
    </w:p>
    <w:p w14:paraId="084CCC9D" w14:textId="5DD82D4C" w:rsidR="00A13A1D" w:rsidRPr="00D56866" w:rsidDel="004D5E43" w:rsidRDefault="00A13A1D" w:rsidP="003B287B">
      <w:pPr>
        <w:pStyle w:val="Heading2"/>
        <w:spacing w:before="0"/>
        <w:rPr>
          <w:del w:id="932" w:author="Geography" w:date="2020-12-10T10:25:00Z"/>
          <w:rFonts w:ascii="Times New Roman" w:hAnsi="Times New Roman" w:cs="Times New Roman"/>
        </w:rPr>
      </w:pPr>
      <w:del w:id="933" w:author="Geography" w:date="2020-12-10T10:25:00Z">
        <w:r w:rsidRPr="00D56866" w:rsidDel="004D5E43">
          <w:rPr>
            <w:rFonts w:ascii="Times New Roman" w:hAnsi="Times New Roman" w:cs="Times New Roman"/>
          </w:rPr>
          <w:lastRenderedPageBreak/>
          <w:delText>Figure 3 SSY and Waves</w:delText>
        </w:r>
      </w:del>
    </w:p>
    <w:p w14:paraId="641CBCCA" w14:textId="77777777" w:rsidR="00491DA3" w:rsidRPr="00D56866" w:rsidRDefault="00491DA3" w:rsidP="003B287B">
      <w:pPr>
        <w:keepNext/>
        <w:keepLines/>
        <w:spacing w:after="0"/>
        <w:rPr>
          <w:rFonts w:ascii="Times New Roman" w:hAnsi="Times New Roman" w:cs="Times New Roman"/>
          <w:sz w:val="22"/>
        </w:rPr>
      </w:pPr>
      <w:r w:rsidRPr="00D56866">
        <w:rPr>
          <w:rFonts w:ascii="Times New Roman" w:hAnsi="Times New Roman" w:cs="Times New Roman"/>
          <w:noProof/>
        </w:rPr>
        <w:drawing>
          <wp:inline distT="0" distB="0" distL="0" distR="0" wp14:anchorId="77D1A310" wp14:editId="66B7B482">
            <wp:extent cx="5830570" cy="348085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0570" cy="3480850"/>
                    </a:xfrm>
                    <a:prstGeom prst="rect">
                      <a:avLst/>
                    </a:prstGeom>
                    <a:noFill/>
                    <a:ln>
                      <a:noFill/>
                    </a:ln>
                  </pic:spPr>
                </pic:pic>
              </a:graphicData>
            </a:graphic>
          </wp:inline>
        </w:drawing>
      </w:r>
    </w:p>
    <w:p w14:paraId="3D83794F" w14:textId="6C4C03AF" w:rsidR="00491DA3" w:rsidRPr="00D56866" w:rsidRDefault="00491DA3" w:rsidP="003B287B">
      <w:pPr>
        <w:spacing w:after="0"/>
        <w:rPr>
          <w:rFonts w:ascii="Times New Roman" w:hAnsi="Times New Roman" w:cs="Times New Roman"/>
        </w:rPr>
      </w:pPr>
      <w:bookmarkStart w:id="934" w:name="_Ref446330860"/>
      <w:bookmarkStart w:id="935" w:name="_Ref447182090"/>
      <w:bookmarkStart w:id="936" w:name="_Ref447182265"/>
      <w:proofErr w:type="gramStart"/>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3854F2" w:rsidRPr="00D56866">
        <w:rPr>
          <w:rFonts w:ascii="Times New Roman" w:hAnsi="Times New Roman" w:cs="Times New Roman"/>
          <w:noProof/>
        </w:rPr>
        <w:t>3</w:t>
      </w:r>
      <w:r w:rsidR="006B7B47" w:rsidRPr="00D56866">
        <w:rPr>
          <w:rFonts w:ascii="Times New Roman" w:hAnsi="Times New Roman" w:cs="Times New Roman"/>
          <w:noProof/>
        </w:rPr>
        <w:fldChar w:fldCharType="end"/>
      </w:r>
      <w:bookmarkEnd w:id="934"/>
      <w:r w:rsidR="00B855F3" w:rsidRPr="00D56866">
        <w:rPr>
          <w:rFonts w:ascii="Times New Roman" w:hAnsi="Times New Roman" w:cs="Times New Roman"/>
          <w:noProof/>
        </w:rPr>
        <w:t>.</w:t>
      </w:r>
      <w:bookmarkEnd w:id="935"/>
      <w:proofErr w:type="gramEnd"/>
      <w:r w:rsidR="00C604D7" w:rsidRPr="00D56866">
        <w:rPr>
          <w:rFonts w:ascii="Times New Roman" w:hAnsi="Times New Roman" w:cs="Times New Roman"/>
          <w:noProof/>
        </w:rPr>
        <w:t xml:space="preserve"> </w:t>
      </w:r>
      <w:r w:rsidR="00FF6F82" w:rsidRPr="00D56866">
        <w:rPr>
          <w:rFonts w:ascii="Times New Roman" w:hAnsi="Times New Roman" w:cs="Times New Roman"/>
          <w:noProof/>
        </w:rPr>
        <w:t xml:space="preserve">Suspended sediment yield from Faga’alu Stream (SSY) and wave conditions at the study site during sediment trap deployments. </w:t>
      </w:r>
      <w:r w:rsidR="00ED31C3" w:rsidRPr="00D56866">
        <w:rPr>
          <w:rFonts w:ascii="Times New Roman" w:hAnsi="Times New Roman" w:cs="Times New Roman"/>
        </w:rPr>
        <w:t>a</w:t>
      </w:r>
      <w:r w:rsidRPr="00D56866">
        <w:rPr>
          <w:rFonts w:ascii="Times New Roman" w:hAnsi="Times New Roman" w:cs="Times New Roman"/>
        </w:rPr>
        <w:t xml:space="preserve">) Mean daily significant wave height (m) exceeding 1.5 m from the NOAA </w:t>
      </w:r>
      <w:proofErr w:type="spellStart"/>
      <w:r w:rsidRPr="00D56866">
        <w:rPr>
          <w:rFonts w:ascii="Times New Roman" w:hAnsi="Times New Roman" w:cs="Times New Roman"/>
        </w:rPr>
        <w:t>WaveWatc</w:t>
      </w:r>
      <w:r w:rsidR="00DD6565" w:rsidRPr="00D56866">
        <w:rPr>
          <w:rFonts w:ascii="Times New Roman" w:hAnsi="Times New Roman" w:cs="Times New Roman"/>
        </w:rPr>
        <w:t>h</w:t>
      </w:r>
      <w:proofErr w:type="spellEnd"/>
      <w:r w:rsidR="00DD6565" w:rsidRPr="00D56866">
        <w:rPr>
          <w:rFonts w:ascii="Times New Roman" w:hAnsi="Times New Roman" w:cs="Times New Roman"/>
        </w:rPr>
        <w:t xml:space="preserve"> III Samoa Regional Model and t</w:t>
      </w:r>
      <w:r w:rsidRPr="00D56866">
        <w:rPr>
          <w:rFonts w:ascii="Times New Roman" w:hAnsi="Times New Roman" w:cs="Times New Roman"/>
        </w:rPr>
        <w:t>otal daily Suspended Sediment Y</w:t>
      </w:r>
      <w:r w:rsidR="00FF6F82" w:rsidRPr="00D56866">
        <w:rPr>
          <w:rFonts w:ascii="Times New Roman" w:hAnsi="Times New Roman" w:cs="Times New Roman"/>
        </w:rPr>
        <w:t>ield (SSY) (tons).</w:t>
      </w:r>
      <w:r w:rsidR="00ED31C3" w:rsidRPr="00D56866">
        <w:rPr>
          <w:rFonts w:ascii="Times New Roman" w:hAnsi="Times New Roman" w:cs="Times New Roman"/>
        </w:rPr>
        <w:t xml:space="preserve"> b</w:t>
      </w:r>
      <w:r w:rsidR="00DD6565" w:rsidRPr="00D56866">
        <w:rPr>
          <w:rFonts w:ascii="Times New Roman" w:hAnsi="Times New Roman" w:cs="Times New Roman"/>
        </w:rPr>
        <w:t>) Mean significant w</w:t>
      </w:r>
      <w:r w:rsidRPr="00D56866">
        <w:rPr>
          <w:rFonts w:ascii="Times New Roman" w:hAnsi="Times New Roman" w:cs="Times New Roman"/>
        </w:rPr>
        <w:t xml:space="preserve">ave </w:t>
      </w:r>
      <w:r w:rsidR="00DD6565" w:rsidRPr="00D56866">
        <w:rPr>
          <w:rFonts w:ascii="Times New Roman" w:hAnsi="Times New Roman" w:cs="Times New Roman"/>
        </w:rPr>
        <w:t>height (m) and t</w:t>
      </w:r>
      <w:r w:rsidRPr="00D56866">
        <w:rPr>
          <w:rFonts w:ascii="Times New Roman" w:hAnsi="Times New Roman" w:cs="Times New Roman"/>
        </w:rPr>
        <w:t xml:space="preserve">otal </w:t>
      </w:r>
      <w:r w:rsidR="00DD6565" w:rsidRPr="00D56866">
        <w:rPr>
          <w:rFonts w:ascii="Times New Roman" w:hAnsi="Times New Roman" w:cs="Times New Roman"/>
        </w:rPr>
        <w:t>SSY</w:t>
      </w:r>
      <w:r w:rsidRPr="00D56866">
        <w:rPr>
          <w:rFonts w:ascii="Times New Roman" w:hAnsi="Times New Roman" w:cs="Times New Roman"/>
        </w:rPr>
        <w:t xml:space="preserve"> during deployment periods (dashed lines indicate sample collection dates).</w:t>
      </w:r>
      <w:bookmarkEnd w:id="936"/>
      <w:r w:rsidRPr="00D56866">
        <w:rPr>
          <w:rFonts w:ascii="Times New Roman" w:hAnsi="Times New Roman" w:cs="Times New Roman"/>
        </w:rPr>
        <w:t xml:space="preserve"> </w:t>
      </w:r>
    </w:p>
    <w:p w14:paraId="19F1FF7F" w14:textId="77777777" w:rsidR="002903D1" w:rsidRPr="00D56866" w:rsidRDefault="002903D1" w:rsidP="003B287B">
      <w:pPr>
        <w:spacing w:after="0"/>
        <w:rPr>
          <w:rFonts w:ascii="Times New Roman" w:hAnsi="Times New Roman" w:cs="Times New Roman"/>
        </w:rPr>
      </w:pPr>
    </w:p>
    <w:p w14:paraId="24CCC37F" w14:textId="77777777" w:rsidR="00A13A1D" w:rsidRPr="00D56866" w:rsidRDefault="00A13A1D" w:rsidP="003B287B">
      <w:pPr>
        <w:spacing w:after="0"/>
        <w:rPr>
          <w:rFonts w:ascii="Times New Roman" w:hAnsi="Times New Roman" w:cs="Times New Roman"/>
        </w:rPr>
      </w:pPr>
    </w:p>
    <w:p w14:paraId="15247665" w14:textId="77777777" w:rsidR="00A13A1D" w:rsidRPr="00D56866" w:rsidRDefault="00A13A1D" w:rsidP="003B287B">
      <w:pPr>
        <w:spacing w:after="0"/>
        <w:rPr>
          <w:rFonts w:ascii="Times New Roman" w:hAnsi="Times New Roman" w:cs="Times New Roman"/>
        </w:rPr>
      </w:pPr>
    </w:p>
    <w:p w14:paraId="73352CF1" w14:textId="77777777" w:rsidR="00A13A1D" w:rsidRPr="00D56866" w:rsidRDefault="00A13A1D" w:rsidP="003B287B">
      <w:pPr>
        <w:spacing w:after="0"/>
        <w:rPr>
          <w:rFonts w:ascii="Times New Roman" w:hAnsi="Times New Roman" w:cs="Times New Roman"/>
        </w:rPr>
      </w:pPr>
    </w:p>
    <w:p w14:paraId="0A1E34E6" w14:textId="77777777" w:rsidR="00A13A1D" w:rsidRPr="00D56866" w:rsidRDefault="00A13A1D" w:rsidP="003B287B">
      <w:pPr>
        <w:spacing w:after="0"/>
        <w:rPr>
          <w:rFonts w:ascii="Times New Roman" w:hAnsi="Times New Roman" w:cs="Times New Roman"/>
        </w:rPr>
      </w:pPr>
    </w:p>
    <w:p w14:paraId="0494469F" w14:textId="77777777" w:rsidR="00A13A1D" w:rsidRPr="00D56866" w:rsidRDefault="00A13A1D" w:rsidP="003B287B">
      <w:pPr>
        <w:spacing w:after="0"/>
        <w:rPr>
          <w:rFonts w:ascii="Times New Roman" w:hAnsi="Times New Roman" w:cs="Times New Roman"/>
        </w:rPr>
      </w:pPr>
    </w:p>
    <w:p w14:paraId="4965AA35" w14:textId="77777777" w:rsidR="00A13A1D" w:rsidRPr="00D56866" w:rsidRDefault="00A13A1D" w:rsidP="003B287B">
      <w:pPr>
        <w:spacing w:after="0"/>
        <w:rPr>
          <w:rFonts w:ascii="Times New Roman" w:hAnsi="Times New Roman" w:cs="Times New Roman"/>
        </w:rPr>
      </w:pPr>
    </w:p>
    <w:p w14:paraId="2882B1A3" w14:textId="77777777" w:rsidR="00A13A1D" w:rsidRPr="00D56866" w:rsidRDefault="00A13A1D" w:rsidP="003B287B">
      <w:pPr>
        <w:spacing w:after="0"/>
        <w:rPr>
          <w:rFonts w:ascii="Times New Roman" w:hAnsi="Times New Roman" w:cs="Times New Roman"/>
        </w:rPr>
      </w:pPr>
    </w:p>
    <w:p w14:paraId="444F03BD" w14:textId="77777777" w:rsidR="00A13A1D" w:rsidRPr="00D56866" w:rsidRDefault="00A13A1D" w:rsidP="003B287B">
      <w:pPr>
        <w:spacing w:after="0"/>
        <w:rPr>
          <w:rFonts w:ascii="Times New Roman" w:hAnsi="Times New Roman" w:cs="Times New Roman"/>
        </w:rPr>
      </w:pPr>
    </w:p>
    <w:p w14:paraId="159D0893" w14:textId="55907E7D" w:rsidR="00A13A1D" w:rsidRPr="00D56866" w:rsidDel="00CB7D03" w:rsidRDefault="00A13A1D" w:rsidP="003B287B">
      <w:pPr>
        <w:pStyle w:val="Heading2"/>
        <w:spacing w:before="0"/>
        <w:rPr>
          <w:del w:id="937" w:author="Geography" w:date="2020-12-10T10:26:00Z"/>
          <w:rFonts w:ascii="Times New Roman" w:hAnsi="Times New Roman" w:cs="Times New Roman"/>
        </w:rPr>
      </w:pPr>
      <w:del w:id="938" w:author="Geography" w:date="2020-12-10T10:26:00Z">
        <w:r w:rsidRPr="00D56866" w:rsidDel="00CB7D03">
          <w:rPr>
            <w:rFonts w:ascii="Times New Roman" w:hAnsi="Times New Roman" w:cs="Times New Roman"/>
          </w:rPr>
          <w:lastRenderedPageBreak/>
          <w:delText>Figure 4 Time lapse of sediment plume</w:delText>
        </w:r>
      </w:del>
    </w:p>
    <w:p w14:paraId="0862315D" w14:textId="77777777" w:rsidR="00F660C4" w:rsidRPr="00D56866" w:rsidRDefault="00F660C4" w:rsidP="003B287B">
      <w:pPr>
        <w:keepNext/>
        <w:keepLines/>
        <w:spacing w:after="0"/>
        <w:rPr>
          <w:rFonts w:ascii="Times New Roman" w:hAnsi="Times New Roman" w:cs="Times New Roman"/>
          <w:sz w:val="22"/>
        </w:rPr>
      </w:pPr>
      <w:r w:rsidRPr="00D56866">
        <w:rPr>
          <w:rFonts w:ascii="Times New Roman" w:hAnsi="Times New Roman" w:cs="Times New Roman"/>
          <w:noProof/>
          <w:sz w:val="22"/>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0E7EAC" w:rsidRPr="004B5AD5" w:rsidRDefault="000E7EAC"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0E7EAC" w:rsidRDefault="000E7EAC" w:rsidP="00F660C4">
                              <w:pPr>
                                <w:spacing w:after="0"/>
                                <w:jc w:val="center"/>
                              </w:pPr>
                              <w:r>
                                <w:t>Camera</w:t>
                              </w:r>
                            </w:p>
                            <w:p w14:paraId="6DF33C9B" w14:textId="250B3913" w:rsidR="000E7EAC" w:rsidRDefault="000E7EAC"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25" o:spid="_x0000_s1026" style="position:absolute;margin-left:238.5pt;margin-top:212.15pt;width:74.25pt;height:42.75pt;z-index:251660288" coordsize="942975,5429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">
                <v:shapetype id="_x0000_t78" coordsize="21600,21600" o:spt="78" adj="14400,5400,18000,8100" path="m0,0l0,21600@0,21600@0@5@2@5@2@4,21600,10800@2@1@2@3@0@3@0,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10;height:459750;rotation:9774745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uqlIxgAA&#10;ANsAAAAPAAAAZHJzL2Rvd25yZXYueG1sRI/NisJAEITvwr7D0AteRCcqqGQdZREV9yT+oB57M20S&#10;NtMTMqNGn95ZEDwW1fVV13ham0JcqXK5ZQXdTgSCOLE651TBfrdoj0A4j6yxsEwK7uRgOvlojDHW&#10;9sYbum59KgKEXYwKMu/LWEqXZGTQdWxJHLyzrQz6IKtU6gpvAW4K2YuigTSYc2jIsKRZRsnf9mLC&#10;G8vhb+undTjM+/Vw/RgNjufT/ahU87P+/gLhqfbv41d6pRX0u/C/JQBATp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uqlIxgAAANsAAAAPAAAAAAAAAAAAAAAAAJcCAABkcnMv&#10;ZG93bnJldi54bWxQSwUGAAAAAAQABAD1AAAAigMAAAAA&#10;" adj="12992,,16081" fillcolor="white [3212]" stroked="f" strokeweight="1pt">
                  <v:textbox>
                    <w:txbxContent>
                      <w:p w14:paraId="0A4B422C" w14:textId="77777777" w:rsidR="000716F9" w:rsidRPr="004B5AD5" w:rsidRDefault="000716F9" w:rsidP="00F660C4"/>
                    </w:txbxContent>
                  </v:textbox>
                </v:shape>
                <v:shapetype id="_x0000_t202" coordsize="21600,21600" o:spt="202" path="m0,0l0,21600,21600,21600,21600,0xe">
                  <v:stroke joinstyle="miter"/>
                  <v:path gradientshapeok="t" o:connecttype="rect"/>
                </v:shapetype>
                <v:shape id="Text Box 1024" o:spid="_x0000_s1028" type="#_x0000_t202" style="position:absolute;left:209550;top:85725;width:733425;height:457200;rotation:2049864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A310xAAA&#10;AN0AAAAPAAAAZHJzL2Rvd25yZXYueG1sRE9Na8JAEL0L/odlCt50U7HVptmIFCo9eFBrocchO02i&#10;2dmYXXX9965Q8DaP9znZPJhGnKlztWUFz6MEBHFhdc2lgt3353AGwnlkjY1lUnAlB/O838sw1fbC&#10;GzpvfSliCLsUFVTet6mUrqjIoBvZljhyf7Yz6CPsSqk7vMRw08hxkrxKgzXHhgpb+qioOGxPRkEz&#10;LV/2O/o5tutFmFH4deu35UqpwVNYvIPwFPxD/O/+0nF+Mp7A/Zt4gsx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AN9dMQAAADdAAAADwAAAAAAAAAAAAAAAACXAgAAZHJzL2Rv&#10;d25yZXYueG1sUEsFBgAAAAAEAAQA9QAAAIgDAAAAAA==&#10;" filled="f" stroked="f" strokeweight=".5pt">
                  <v:textbox>
                    <w:txbxContent>
                      <w:p w14:paraId="33BCD2E4" w14:textId="77777777" w:rsidR="000716F9" w:rsidRDefault="000716F9" w:rsidP="00F660C4">
                        <w:pPr>
                          <w:spacing w:after="0"/>
                          <w:jc w:val="center"/>
                        </w:pPr>
                        <w:r>
                          <w:t>Camera</w:t>
                        </w:r>
                      </w:p>
                      <w:p w14:paraId="6DF33C9B" w14:textId="250B3913" w:rsidR="000716F9" w:rsidRDefault="000716F9" w:rsidP="00F660C4">
                        <w:pPr>
                          <w:spacing w:after="0"/>
                          <w:jc w:val="center"/>
                        </w:pPr>
                        <w:r>
                          <w:t>View</w:t>
                        </w:r>
                      </w:p>
                    </w:txbxContent>
                  </v:textbox>
                </v:shape>
              </v:group>
            </w:pict>
          </mc:Fallback>
        </mc:AlternateContent>
      </w:r>
      <w:r w:rsidRPr="00D56866">
        <w:rPr>
          <w:rFonts w:ascii="Times New Roman" w:hAnsi="Times New Roman" w:cs="Times New Roman"/>
          <w:noProof/>
          <w:sz w:val="22"/>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0E7EAC" w:rsidRPr="00760CB9" w:rsidRDefault="000E7EAC" w:rsidP="00F660C4">
                            <w:pPr>
                              <w:rPr>
                                <w:color w:val="FFFFFF" w:themeColor="background1"/>
                                <w:sz w:val="28"/>
                              </w:rPr>
                            </w:pPr>
                            <w:proofErr w:type="gramStart"/>
                            <w:r w:rsidRPr="00760CB9">
                              <w:rPr>
                                <w:color w:val="FFFFFF" w:themeColor="background1"/>
                                <w:sz w:val="28"/>
                              </w:rPr>
                              <w:t>a</w:t>
                            </w:r>
                            <w:proofErr w:type="gramEnd"/>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 o:spid="_x0000_s1029" type="#_x0000_t202" style="position:absolute;margin-left:0;margin-top:-.05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" filled="f" stroked="f" strokeweight=".5pt">
                <v:textbox>
                  <w:txbxContent>
                    <w:p w14:paraId="033CE091" w14:textId="77777777" w:rsidR="000716F9" w:rsidRPr="00760CB9" w:rsidRDefault="000716F9" w:rsidP="00F660C4">
                      <w:pPr>
                        <w:rPr>
                          <w:color w:val="FFFFFF" w:themeColor="background1"/>
                          <w:sz w:val="28"/>
                        </w:rPr>
                      </w:pPr>
                      <w:proofErr w:type="gramStart"/>
                      <w:r w:rsidRPr="00760CB9">
                        <w:rPr>
                          <w:color w:val="FFFFFF" w:themeColor="background1"/>
                          <w:sz w:val="28"/>
                        </w:rPr>
                        <w:t>a</w:t>
                      </w:r>
                      <w:proofErr w:type="gramEnd"/>
                      <w:r w:rsidRPr="00760CB9">
                        <w:rPr>
                          <w:color w:val="FFFFFF" w:themeColor="background1"/>
                          <w:sz w:val="28"/>
                        </w:rPr>
                        <w:t>)</w:t>
                      </w:r>
                    </w:p>
                  </w:txbxContent>
                </v:textbox>
              </v:shape>
            </w:pict>
          </mc:Fallback>
        </mc:AlternateContent>
      </w:r>
      <w:r w:rsidRPr="00D56866">
        <w:rPr>
          <w:rFonts w:ascii="Times New Roman" w:hAnsi="Times New Roman" w:cs="Times New Roman"/>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166F740B" w:rsidR="00F660C4" w:rsidRPr="00D56866" w:rsidRDefault="003854F2" w:rsidP="003B287B">
      <w:pPr>
        <w:keepNext/>
        <w:keepLines/>
        <w:spacing w:after="0"/>
        <w:rPr>
          <w:rFonts w:ascii="Times New Roman" w:hAnsi="Times New Roman" w:cs="Times New Roman"/>
          <w:sz w:val="22"/>
        </w:rPr>
      </w:pPr>
      <w:r w:rsidRPr="00D56866">
        <w:rPr>
          <w:rFonts w:ascii="Times New Roman" w:hAnsi="Times New Roman" w:cs="Times New Roman"/>
          <w:noProof/>
          <w:sz w:val="22"/>
        </w:rPr>
        <mc:AlternateContent>
          <mc:Choice Requires="wps">
            <w:drawing>
              <wp:anchor distT="0" distB="0" distL="114300" distR="114300" simplePos="0" relativeHeight="251663360" behindDoc="0" locked="0" layoutInCell="1" allowOverlap="1" wp14:anchorId="3CBAB138" wp14:editId="4CC380EB">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0E7EAC" w:rsidRPr="00760CB9" w:rsidRDefault="000E7EAC" w:rsidP="003854F2">
                            <w:pPr>
                              <w:rPr>
                                <w:color w:val="FFFFFF" w:themeColor="background1"/>
                                <w:sz w:val="28"/>
                              </w:rPr>
                            </w:pPr>
                            <w:proofErr w:type="gramStart"/>
                            <w:r>
                              <w:rPr>
                                <w:color w:val="FFFFFF" w:themeColor="background1"/>
                                <w:sz w:val="28"/>
                              </w:rPr>
                              <w:t>b</w:t>
                            </w:r>
                            <w:proofErr w:type="gramEnd"/>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30"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" filled="f" stroked="f" strokeweight=".5pt">
                <v:textbox>
                  <w:txbxContent>
                    <w:p w14:paraId="403876A7" w14:textId="47294260" w:rsidR="000716F9" w:rsidRPr="00760CB9" w:rsidRDefault="000716F9" w:rsidP="003854F2">
                      <w:pPr>
                        <w:rPr>
                          <w:color w:val="FFFFFF" w:themeColor="background1"/>
                          <w:sz w:val="28"/>
                        </w:rPr>
                      </w:pPr>
                      <w:proofErr w:type="gramStart"/>
                      <w:r>
                        <w:rPr>
                          <w:color w:val="FFFFFF" w:themeColor="background1"/>
                          <w:sz w:val="28"/>
                        </w:rPr>
                        <w:t>b</w:t>
                      </w:r>
                      <w:proofErr w:type="gramEnd"/>
                      <w:r w:rsidRPr="00760CB9">
                        <w:rPr>
                          <w:color w:val="FFFFFF" w:themeColor="background1"/>
                          <w:sz w:val="28"/>
                        </w:rPr>
                        <w:t>)</w:t>
                      </w:r>
                    </w:p>
                  </w:txbxContent>
                </v:textbox>
              </v:shape>
            </w:pict>
          </mc:Fallback>
        </mc:AlternateContent>
      </w:r>
      <w:r w:rsidR="00F660C4" w:rsidRPr="00D56866">
        <w:rPr>
          <w:rFonts w:ascii="Times New Roman" w:hAnsi="Times New Roman" w:cs="Times New Roman"/>
          <w:noProof/>
        </w:rPr>
        <w:drawing>
          <wp:inline distT="0" distB="0" distL="0" distR="0" wp14:anchorId="0E632419" wp14:editId="1BAFFD0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0CB10FB1" w14:textId="07E1E640" w:rsidR="00F660C4" w:rsidRPr="00D56866" w:rsidRDefault="00F660C4" w:rsidP="003B287B">
      <w:pPr>
        <w:spacing w:after="0"/>
        <w:rPr>
          <w:rFonts w:ascii="Times New Roman" w:hAnsi="Times New Roman" w:cs="Times New Roman"/>
        </w:rPr>
      </w:pPr>
      <w:bookmarkStart w:id="939" w:name="_Ref447092869"/>
      <w:bookmarkStart w:id="940" w:name="_Ref447182321"/>
      <w:proofErr w:type="gramStart"/>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C604D7" w:rsidRPr="00D56866">
        <w:rPr>
          <w:rFonts w:ascii="Times New Roman" w:hAnsi="Times New Roman" w:cs="Times New Roman"/>
          <w:noProof/>
        </w:rPr>
        <w:t>4</w:t>
      </w:r>
      <w:r w:rsidR="006B7B47" w:rsidRPr="00D56866">
        <w:rPr>
          <w:rFonts w:ascii="Times New Roman" w:hAnsi="Times New Roman" w:cs="Times New Roman"/>
          <w:noProof/>
        </w:rPr>
        <w:fldChar w:fldCharType="end"/>
      </w:r>
      <w:bookmarkEnd w:id="939"/>
      <w:r w:rsidRPr="00D56866">
        <w:rPr>
          <w:rFonts w:ascii="Times New Roman" w:hAnsi="Times New Roman" w:cs="Times New Roman"/>
        </w:rPr>
        <w:t>.</w:t>
      </w:r>
      <w:proofErr w:type="gramEnd"/>
      <w:r w:rsidRPr="00D56866">
        <w:rPr>
          <w:rFonts w:ascii="Times New Roman" w:hAnsi="Times New Roman" w:cs="Times New Roman"/>
        </w:rPr>
        <w:t xml:space="preserve"> </w:t>
      </w:r>
      <w:proofErr w:type="gramStart"/>
      <w:r w:rsidR="001E6DD4" w:rsidRPr="00D56866">
        <w:rPr>
          <w:rFonts w:ascii="Times New Roman" w:hAnsi="Times New Roman" w:cs="Times New Roman"/>
        </w:rPr>
        <w:t xml:space="preserve">Time lapse photography of a sediment plume discharged from </w:t>
      </w:r>
      <w:proofErr w:type="spellStart"/>
      <w:r w:rsidR="001E6DD4" w:rsidRPr="00D56866">
        <w:rPr>
          <w:rFonts w:ascii="Times New Roman" w:hAnsi="Times New Roman" w:cs="Times New Roman"/>
        </w:rPr>
        <w:t>Faga’alu</w:t>
      </w:r>
      <w:proofErr w:type="spellEnd"/>
      <w:r w:rsidR="001E6DD4" w:rsidRPr="00D56866">
        <w:rPr>
          <w:rFonts w:ascii="Times New Roman" w:hAnsi="Times New Roman" w:cs="Times New Roman"/>
        </w:rPr>
        <w:t xml:space="preserve"> Stream following a rain event 2/21/</w:t>
      </w:r>
      <w:ins w:id="941" w:author="Geography" w:date="2020-12-10T10:02:00Z">
        <w:r w:rsidR="00870F91" w:rsidRPr="00D56866">
          <w:rPr>
            <w:rFonts w:ascii="Times New Roman" w:hAnsi="Times New Roman" w:cs="Times New Roman"/>
          </w:rPr>
          <w:t>20</w:t>
        </w:r>
      </w:ins>
      <w:r w:rsidR="001E6DD4" w:rsidRPr="00D56866">
        <w:rPr>
          <w:rFonts w:ascii="Times New Roman" w:hAnsi="Times New Roman" w:cs="Times New Roman"/>
        </w:rPr>
        <w:t>14.</w:t>
      </w:r>
      <w:proofErr w:type="gramEnd"/>
      <w:r w:rsidR="001E6DD4" w:rsidRPr="00D56866">
        <w:rPr>
          <w:rFonts w:ascii="Times New Roman" w:hAnsi="Times New Roman" w:cs="Times New Roman"/>
        </w:rPr>
        <w:t xml:space="preserve"> </w:t>
      </w:r>
      <w:r w:rsidRPr="00D56866">
        <w:rPr>
          <w:rFonts w:ascii="Times New Roman" w:hAnsi="Times New Roman" w:cs="Times New Roman"/>
        </w:rPr>
        <w:t xml:space="preserve">a) Illustration of dominant wind and </w:t>
      </w:r>
      <w:proofErr w:type="gramStart"/>
      <w:r w:rsidRPr="00D56866">
        <w:rPr>
          <w:rFonts w:ascii="Times New Roman" w:hAnsi="Times New Roman" w:cs="Times New Roman"/>
        </w:rPr>
        <w:t>wave-forcing</w:t>
      </w:r>
      <w:proofErr w:type="gramEnd"/>
      <w:r w:rsidRPr="00D56866">
        <w:rPr>
          <w:rFonts w:ascii="Times New Roman" w:hAnsi="Times New Roman" w:cs="Times New Roman"/>
        </w:rPr>
        <w:t>,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sea. Later frames showed the same spatial pattern, and an apparent diminishing of sediment concentrations over the northern reef.</w:t>
      </w:r>
      <w:bookmarkEnd w:id="940"/>
    </w:p>
    <w:p w14:paraId="4E2FC452" w14:textId="2E411668" w:rsidR="00F660C4" w:rsidRPr="00D56866" w:rsidDel="009918E8" w:rsidRDefault="00A13A1D" w:rsidP="003B287B">
      <w:pPr>
        <w:pStyle w:val="Heading2"/>
        <w:spacing w:before="0"/>
        <w:rPr>
          <w:del w:id="942" w:author="Geography" w:date="2020-12-10T10:19:00Z"/>
          <w:rFonts w:ascii="Times New Roman" w:hAnsi="Times New Roman" w:cs="Times New Roman"/>
        </w:rPr>
      </w:pPr>
      <w:del w:id="943" w:author="Geography" w:date="2020-12-10T10:19:00Z">
        <w:r w:rsidRPr="00D56866" w:rsidDel="009918E8">
          <w:rPr>
            <w:rFonts w:ascii="Times New Roman" w:hAnsi="Times New Roman" w:cs="Times New Roman"/>
          </w:rPr>
          <w:lastRenderedPageBreak/>
          <w:delText xml:space="preserve">Figure 5 Mean accumulation and </w:delText>
        </w:r>
        <w:r w:rsidR="00267162" w:rsidRPr="00D56866" w:rsidDel="009918E8">
          <w:rPr>
            <w:rFonts w:ascii="Times New Roman" w:hAnsi="Times New Roman" w:cs="Times New Roman"/>
          </w:rPr>
          <w:delText>benthic</w:delText>
        </w:r>
        <w:r w:rsidRPr="00D56866" w:rsidDel="009918E8">
          <w:rPr>
            <w:rFonts w:ascii="Times New Roman" w:hAnsi="Times New Roman" w:cs="Times New Roman"/>
          </w:rPr>
          <w:delText xml:space="preserve"> composition</w:delText>
        </w:r>
      </w:del>
    </w:p>
    <w:p w14:paraId="27FE6861" w14:textId="1846B4A6" w:rsidR="002722D7" w:rsidRPr="00D56866" w:rsidRDefault="002722D7" w:rsidP="003B287B">
      <w:pPr>
        <w:keepNext/>
        <w:keepLines/>
        <w:spacing w:after="0"/>
        <w:rPr>
          <w:rFonts w:ascii="Times New Roman" w:hAnsi="Times New Roman" w:cs="Times New Roman"/>
        </w:rPr>
      </w:pPr>
      <w:commentRangeStart w:id="944"/>
      <w:r w:rsidRPr="00D56866">
        <w:rPr>
          <w:rFonts w:ascii="Times New Roman" w:hAnsi="Times New Roman" w:cs="Times New Roman"/>
          <w:noProof/>
        </w:rPr>
        <w:drawing>
          <wp:inline distT="0" distB="0" distL="0" distR="0" wp14:anchorId="6B8D1380" wp14:editId="6FA63D87">
            <wp:extent cx="594360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d_composition_Mean_Annua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commentRangeEnd w:id="944"/>
      <w:r w:rsidR="007330E4" w:rsidRPr="006B1631">
        <w:rPr>
          <w:rStyle w:val="CommentReference"/>
          <w:rFonts w:ascii="Times New Roman" w:hAnsi="Times New Roman" w:cs="Times New Roman"/>
          <w:rPrChange w:id="945" w:author="Curt Storlazzi" w:date="2020-12-10T14:51:00Z">
            <w:rPr>
              <w:rStyle w:val="CommentReference"/>
              <w:rFonts w:asciiTheme="minorHAnsi" w:hAnsiTheme="minorHAnsi"/>
            </w:rPr>
          </w:rPrChange>
        </w:rPr>
        <w:commentReference w:id="944"/>
      </w:r>
    </w:p>
    <w:p w14:paraId="284FD161" w14:textId="77777777" w:rsidR="00167B89" w:rsidRPr="00D56866" w:rsidRDefault="00167B89" w:rsidP="003B287B">
      <w:pPr>
        <w:keepNext/>
        <w:keepLines/>
        <w:spacing w:after="0"/>
        <w:rPr>
          <w:rFonts w:ascii="Times New Roman" w:hAnsi="Times New Roman" w:cs="Times New Roman"/>
        </w:rPr>
      </w:pPr>
      <w:r w:rsidRPr="00D56866">
        <w:rPr>
          <w:rFonts w:ascii="Times New Roman" w:hAnsi="Times New Roman" w:cs="Times New Roman"/>
          <w:noProof/>
        </w:rPr>
        <w:drawing>
          <wp:inline distT="0" distB="0" distL="0" distR="0" wp14:anchorId="04B8E2F4" wp14:editId="26A1CFB8">
            <wp:extent cx="3773606" cy="28651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rotWithShape="1">
                    <a:blip r:embed="rId16" cstate="print">
                      <a:extLst>
                        <a:ext uri="{28A0092B-C50C-407E-A947-70E740481C1C}">
                          <a14:useLocalDpi xmlns:a14="http://schemas.microsoft.com/office/drawing/2010/main" val="0"/>
                        </a:ext>
                      </a:extLst>
                    </a:blip>
                    <a:srcRect t="34709"/>
                    <a:stretch/>
                  </pic:blipFill>
                  <pic:spPr bwMode="auto">
                    <a:xfrm>
                      <a:off x="0" y="0"/>
                      <a:ext cx="3802711" cy="2887261"/>
                    </a:xfrm>
                    <a:prstGeom prst="rect">
                      <a:avLst/>
                    </a:prstGeom>
                    <a:ln>
                      <a:noFill/>
                    </a:ln>
                    <a:extLst>
                      <a:ext uri="{53640926-AAD7-44d8-BBD7-CCE9431645EC}">
                        <a14:shadowObscured xmlns:a14="http://schemas.microsoft.com/office/drawing/2010/main"/>
                      </a:ext>
                    </a:extLst>
                  </pic:spPr>
                </pic:pic>
              </a:graphicData>
            </a:graphic>
          </wp:inline>
        </w:drawing>
      </w:r>
    </w:p>
    <w:p w14:paraId="19203C60" w14:textId="3C8822ED" w:rsidR="00167B89" w:rsidRPr="00D56866" w:rsidRDefault="00167B89" w:rsidP="003B287B">
      <w:pPr>
        <w:spacing w:after="0"/>
        <w:rPr>
          <w:rFonts w:ascii="Times New Roman" w:hAnsi="Times New Roman" w:cs="Times New Roman"/>
        </w:rPr>
      </w:pPr>
      <w:bookmarkStart w:id="946" w:name="_Ref446325490"/>
      <w:bookmarkStart w:id="947" w:name="_Ref447182338"/>
      <w:proofErr w:type="gramStart"/>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5</w:t>
      </w:r>
      <w:r w:rsidR="006B7B47" w:rsidRPr="00D56866">
        <w:rPr>
          <w:rFonts w:ascii="Times New Roman" w:hAnsi="Times New Roman" w:cs="Times New Roman"/>
          <w:noProof/>
        </w:rPr>
        <w:fldChar w:fldCharType="end"/>
      </w:r>
      <w:bookmarkEnd w:id="946"/>
      <w:r w:rsidRPr="00D56866">
        <w:rPr>
          <w:rFonts w:ascii="Times New Roman" w:hAnsi="Times New Roman" w:cs="Times New Roman"/>
        </w:rPr>
        <w:t>.</w:t>
      </w:r>
      <w:proofErr w:type="gramEnd"/>
      <w:r w:rsidRPr="00D56866">
        <w:rPr>
          <w:rFonts w:ascii="Times New Roman" w:hAnsi="Times New Roman" w:cs="Times New Roman"/>
        </w:rPr>
        <w:t xml:space="preserve"> Mean</w:t>
      </w:r>
      <w:r w:rsidR="001E6DD4" w:rsidRPr="00D56866">
        <w:rPr>
          <w:rFonts w:ascii="Times New Roman" w:hAnsi="Times New Roman" w:cs="Times New Roman"/>
        </w:rPr>
        <w:t xml:space="preserve"> sediment</w:t>
      </w:r>
      <w:r w:rsidRPr="00D56866">
        <w:rPr>
          <w:rFonts w:ascii="Times New Roman" w:hAnsi="Times New Roman" w:cs="Times New Roman"/>
        </w:rPr>
        <w:t xml:space="preserve"> accumulation rate</w:t>
      </w:r>
      <w:r w:rsidR="001E6DD4" w:rsidRPr="00D56866">
        <w:rPr>
          <w:rFonts w:ascii="Times New Roman" w:hAnsi="Times New Roman" w:cs="Times New Roman"/>
        </w:rPr>
        <w:t>s</w:t>
      </w:r>
      <w:r w:rsidRPr="00D56866">
        <w:rPr>
          <w:rFonts w:ascii="Times New Roman" w:hAnsi="Times New Roman" w:cs="Times New Roman"/>
        </w:rPr>
        <w:t xml:space="preserve"> (</w:t>
      </w:r>
      <w:ins w:id="948" w:author="Geography" w:date="2020-12-10T10:22:00Z">
        <w:r w:rsidR="009A3CED" w:rsidRPr="00D56866">
          <w:rPr>
            <w:rFonts w:ascii="Times New Roman" w:hAnsi="Times New Roman" w:cs="Times New Roman"/>
          </w:rPr>
          <w:t xml:space="preserve">white numbers, </w:t>
        </w:r>
      </w:ins>
      <w:r w:rsidRPr="00D56866">
        <w:rPr>
          <w:rFonts w:ascii="Times New Roman" w:hAnsi="Times New Roman" w:cs="Times New Roman"/>
        </w:rPr>
        <w:t>g m</w:t>
      </w:r>
      <w:r w:rsidRPr="00D56866">
        <w:rPr>
          <w:rFonts w:ascii="Times New Roman" w:hAnsi="Times New Roman" w:cs="Times New Roman"/>
          <w:vertAlign w:val="superscript"/>
        </w:rPr>
        <w:t>-2</w:t>
      </w:r>
      <w:r w:rsidRPr="00D56866">
        <w:rPr>
          <w:rFonts w:ascii="Times New Roman" w:hAnsi="Times New Roman" w:cs="Times New Roman"/>
        </w:rPr>
        <w:t xml:space="preserve"> d</w:t>
      </w:r>
      <w:r w:rsidRPr="00D56866">
        <w:rPr>
          <w:rFonts w:ascii="Times New Roman" w:hAnsi="Times New Roman" w:cs="Times New Roman"/>
          <w:vertAlign w:val="superscript"/>
        </w:rPr>
        <w:t>-1</w:t>
      </w:r>
      <w:r w:rsidRPr="00D56866">
        <w:rPr>
          <w:rFonts w:ascii="Times New Roman" w:hAnsi="Times New Roman" w:cs="Times New Roman"/>
        </w:rPr>
        <w:t xml:space="preserve">) and composition </w:t>
      </w:r>
      <w:r w:rsidR="001E6DD4" w:rsidRPr="00D56866">
        <w:rPr>
          <w:rFonts w:ascii="Times New Roman" w:hAnsi="Times New Roman" w:cs="Times New Roman"/>
        </w:rPr>
        <w:t xml:space="preserve">at </w:t>
      </w:r>
      <w:ins w:id="949" w:author="Geography" w:date="2020-12-10T10:20:00Z">
        <w:r w:rsidR="009918E8" w:rsidRPr="00D56866">
          <w:rPr>
            <w:rFonts w:ascii="Times New Roman" w:hAnsi="Times New Roman" w:cs="Times New Roman"/>
          </w:rPr>
          <w:t xml:space="preserve">a) </w:t>
        </w:r>
      </w:ins>
      <w:r w:rsidR="001E6DD4" w:rsidRPr="00D56866">
        <w:rPr>
          <w:rFonts w:ascii="Times New Roman" w:hAnsi="Times New Roman" w:cs="Times New Roman"/>
        </w:rPr>
        <w:t xml:space="preserve">sediment traps and </w:t>
      </w:r>
      <w:ins w:id="950" w:author="Geography" w:date="2020-12-10T10:20:00Z">
        <w:r w:rsidR="009918E8" w:rsidRPr="00D56866">
          <w:rPr>
            <w:rFonts w:ascii="Times New Roman" w:hAnsi="Times New Roman" w:cs="Times New Roman"/>
          </w:rPr>
          <w:t xml:space="preserve">b) </w:t>
        </w:r>
      </w:ins>
      <w:del w:id="951" w:author="Geography" w:date="2020-12-10T10:19:00Z">
        <w:r w:rsidR="001E6DD4" w:rsidRPr="00D56866" w:rsidDel="009918E8">
          <w:rPr>
            <w:rFonts w:ascii="Times New Roman" w:hAnsi="Times New Roman" w:cs="Times New Roman"/>
          </w:rPr>
          <w:delText xml:space="preserve">sediment </w:delText>
        </w:r>
      </w:del>
      <w:proofErr w:type="spellStart"/>
      <w:ins w:id="952" w:author="Geography" w:date="2020-12-10T10:19:00Z">
        <w:r w:rsidR="009918E8" w:rsidRPr="00D56866">
          <w:rPr>
            <w:rFonts w:ascii="Times New Roman" w:hAnsi="Times New Roman" w:cs="Times New Roman"/>
          </w:rPr>
          <w:t>Sed</w:t>
        </w:r>
      </w:ins>
      <w:r w:rsidR="001E6DD4" w:rsidRPr="00D56866">
        <w:rPr>
          <w:rFonts w:ascii="Times New Roman" w:hAnsi="Times New Roman" w:cs="Times New Roman"/>
        </w:rPr>
        <w:t>pods</w:t>
      </w:r>
      <w:proofErr w:type="spellEnd"/>
      <w:del w:id="953" w:author="Geography" w:date="2020-12-10T10:20:00Z">
        <w:r w:rsidR="001E6DD4" w:rsidRPr="00D56866" w:rsidDel="009918E8">
          <w:rPr>
            <w:rFonts w:ascii="Times New Roman" w:hAnsi="Times New Roman" w:cs="Times New Roman"/>
          </w:rPr>
          <w:delText xml:space="preserve"> in Faga’alu Bay during all deployments</w:delText>
        </w:r>
      </w:del>
      <w:ins w:id="954" w:author="Geography" w:date="2020-12-10T10:24:00Z">
        <w:r w:rsidR="007330E4" w:rsidRPr="00D56866">
          <w:rPr>
            <w:rFonts w:ascii="Times New Roman" w:hAnsi="Times New Roman" w:cs="Times New Roman"/>
          </w:rPr>
          <w:t>,</w:t>
        </w:r>
      </w:ins>
      <w:ins w:id="955" w:author="Geography" w:date="2020-12-10T10:25:00Z">
        <w:r w:rsidR="007330E4" w:rsidRPr="00D56866">
          <w:rPr>
            <w:rFonts w:ascii="Times New Roman" w:hAnsi="Times New Roman" w:cs="Times New Roman"/>
          </w:rPr>
          <w:t xml:space="preserve"> and</w:t>
        </w:r>
      </w:ins>
      <w:ins w:id="956" w:author="Geography" w:date="2020-12-10T10:20:00Z">
        <w:r w:rsidR="009918E8" w:rsidRPr="00D56866">
          <w:rPr>
            <w:rFonts w:ascii="Times New Roman" w:hAnsi="Times New Roman" w:cs="Times New Roman"/>
          </w:rPr>
          <w:t xml:space="preserve"> </w:t>
        </w:r>
      </w:ins>
      <w:del w:id="957" w:author="Geography" w:date="2020-12-10T10:20:00Z">
        <w:r w:rsidR="001E6DD4" w:rsidRPr="00D56866" w:rsidDel="009918E8">
          <w:rPr>
            <w:rFonts w:ascii="Times New Roman" w:hAnsi="Times New Roman" w:cs="Times New Roman"/>
          </w:rPr>
          <w:delText xml:space="preserve">. </w:delText>
        </w:r>
        <w:r w:rsidRPr="00D56866" w:rsidDel="009918E8">
          <w:rPr>
            <w:rFonts w:ascii="Times New Roman" w:hAnsi="Times New Roman" w:cs="Times New Roman"/>
          </w:rPr>
          <w:delText xml:space="preserve">a) </w:delText>
        </w:r>
        <w:r w:rsidR="001E6DD4" w:rsidRPr="00D56866" w:rsidDel="009918E8">
          <w:rPr>
            <w:rFonts w:ascii="Times New Roman" w:hAnsi="Times New Roman" w:cs="Times New Roman"/>
          </w:rPr>
          <w:delText>S</w:delText>
        </w:r>
        <w:r w:rsidR="00D365F0" w:rsidRPr="00D56866" w:rsidDel="009918E8">
          <w:rPr>
            <w:rFonts w:ascii="Times New Roman" w:hAnsi="Times New Roman" w:cs="Times New Roman"/>
          </w:rPr>
          <w:delText>ediment traps</w:delText>
        </w:r>
        <w:r w:rsidR="001E6DD4" w:rsidRPr="00D56866" w:rsidDel="009918E8">
          <w:rPr>
            <w:rFonts w:ascii="Times New Roman" w:hAnsi="Times New Roman" w:cs="Times New Roman"/>
          </w:rPr>
          <w:delText xml:space="preserve">. </w:delText>
        </w:r>
        <w:r w:rsidRPr="00D56866" w:rsidDel="009918E8">
          <w:rPr>
            <w:rFonts w:ascii="Times New Roman" w:hAnsi="Times New Roman" w:cs="Times New Roman"/>
          </w:rPr>
          <w:delText xml:space="preserve">b) </w:delText>
        </w:r>
        <w:r w:rsidR="001E6DD4" w:rsidRPr="00D56866" w:rsidDel="009918E8">
          <w:rPr>
            <w:rFonts w:ascii="Times New Roman" w:hAnsi="Times New Roman" w:cs="Times New Roman"/>
          </w:rPr>
          <w:delText>S</w:delText>
        </w:r>
        <w:r w:rsidR="00D365F0" w:rsidRPr="00D56866" w:rsidDel="009918E8">
          <w:rPr>
            <w:rFonts w:ascii="Times New Roman" w:hAnsi="Times New Roman" w:cs="Times New Roman"/>
          </w:rPr>
          <w:delText>ediment pod</w:delText>
        </w:r>
        <w:r w:rsidRPr="00D56866" w:rsidDel="009918E8">
          <w:rPr>
            <w:rFonts w:ascii="Times New Roman" w:hAnsi="Times New Roman" w:cs="Times New Roman"/>
          </w:rPr>
          <w:delText xml:space="preserve">s. </w:delText>
        </w:r>
      </w:del>
      <w:r w:rsidRPr="00D56866">
        <w:rPr>
          <w:rFonts w:ascii="Times New Roman" w:hAnsi="Times New Roman" w:cs="Times New Roman"/>
        </w:rPr>
        <w:t>c) Benthic sediment composition.</w:t>
      </w:r>
      <w:ins w:id="958" w:author="Geography" w:date="2020-12-10T10:21:00Z">
        <w:r w:rsidR="00547F2C" w:rsidRPr="00D56866">
          <w:rPr>
            <w:rFonts w:ascii="Times New Roman" w:hAnsi="Times New Roman" w:cs="Times New Roman"/>
          </w:rPr>
          <w:t xml:space="preserve">  </w:t>
        </w:r>
      </w:ins>
      <w:ins w:id="959" w:author="Geography" w:date="2020-12-10T10:24:00Z">
        <w:r w:rsidR="007330E4" w:rsidRPr="00D56866">
          <w:rPr>
            <w:rFonts w:ascii="Times New Roman" w:hAnsi="Times New Roman" w:cs="Times New Roman"/>
          </w:rPr>
          <w:t>In a) and b) symbol diameter is scaled to the accumulation rate.</w:t>
        </w:r>
      </w:ins>
      <w:del w:id="960" w:author="Geography" w:date="2020-12-10T10:20:00Z">
        <w:r w:rsidRPr="00D56866" w:rsidDel="009918E8">
          <w:rPr>
            <w:rFonts w:ascii="Times New Roman" w:hAnsi="Times New Roman" w:cs="Times New Roman"/>
          </w:rPr>
          <w:delText xml:space="preserve"> Note: Subplot scales are different for visualization purposes, can’t compare sizes of charts, hence numbers included.</w:delText>
        </w:r>
      </w:del>
      <w:bookmarkEnd w:id="947"/>
    </w:p>
    <w:p w14:paraId="52E6FD64" w14:textId="77777777" w:rsidR="00167B89" w:rsidRPr="00D56866" w:rsidRDefault="00167B89" w:rsidP="003B287B">
      <w:pPr>
        <w:spacing w:after="0"/>
        <w:rPr>
          <w:rFonts w:ascii="Times New Roman" w:hAnsi="Times New Roman" w:cs="Times New Roman"/>
        </w:rPr>
      </w:pPr>
    </w:p>
    <w:p w14:paraId="5FDD1A51" w14:textId="77777777" w:rsidR="00A13A1D" w:rsidRPr="00D56866" w:rsidRDefault="00A13A1D" w:rsidP="003B287B">
      <w:pPr>
        <w:spacing w:after="0"/>
        <w:rPr>
          <w:rFonts w:ascii="Times New Roman" w:hAnsi="Times New Roman" w:cs="Times New Roman"/>
        </w:rPr>
      </w:pPr>
    </w:p>
    <w:p w14:paraId="69A9F9E3" w14:textId="3F82BB82" w:rsidR="00A13A1D" w:rsidRPr="00D56866" w:rsidDel="004D5E43" w:rsidRDefault="00A13A1D" w:rsidP="003B287B">
      <w:pPr>
        <w:pStyle w:val="Heading2"/>
        <w:spacing w:before="0"/>
        <w:rPr>
          <w:del w:id="961" w:author="Geography" w:date="2020-12-10T10:25:00Z"/>
          <w:rFonts w:ascii="Times New Roman" w:hAnsi="Times New Roman" w:cs="Times New Roman"/>
        </w:rPr>
      </w:pPr>
      <w:del w:id="962" w:author="Geography" w:date="2020-12-10T10:25:00Z">
        <w:r w:rsidRPr="00D56866" w:rsidDel="004D5E43">
          <w:rPr>
            <w:rFonts w:ascii="Times New Roman" w:hAnsi="Times New Roman" w:cs="Times New Roman"/>
          </w:rPr>
          <w:lastRenderedPageBreak/>
          <w:delText>Figure 6 Mean accumulation time series-</w:delText>
        </w:r>
        <w:r w:rsidR="00D365F0" w:rsidRPr="00D56866" w:rsidDel="004D5E43">
          <w:rPr>
            <w:rFonts w:ascii="Times New Roman" w:hAnsi="Times New Roman" w:cs="Times New Roman"/>
          </w:rPr>
          <w:delText>sediment pod</w:delText>
        </w:r>
        <w:r w:rsidRPr="00D56866" w:rsidDel="004D5E43">
          <w:rPr>
            <w:rFonts w:ascii="Times New Roman" w:hAnsi="Times New Roman" w:cs="Times New Roman"/>
          </w:rPr>
          <w:delText>s</w:delText>
        </w:r>
      </w:del>
    </w:p>
    <w:p w14:paraId="70A1132F" w14:textId="77777777" w:rsidR="00A13A1D" w:rsidRPr="00D56866" w:rsidRDefault="00A13A1D" w:rsidP="003B287B">
      <w:pPr>
        <w:keepNext/>
        <w:keepLines/>
        <w:spacing w:after="0"/>
        <w:rPr>
          <w:rFonts w:ascii="Times New Roman" w:hAnsi="Times New Roman" w:cs="Times New Roman"/>
        </w:rPr>
      </w:pPr>
      <w:commentRangeStart w:id="963"/>
      <w:r w:rsidRPr="00D56866">
        <w:rPr>
          <w:rFonts w:ascii="Times New Roman" w:hAnsi="Times New Roman" w:cs="Times New Roman"/>
          <w:noProof/>
        </w:rPr>
        <w:drawing>
          <wp:inline distT="0" distB="0" distL="0" distR="0" wp14:anchorId="6DBD6AC9" wp14:editId="6B9E0954">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commentRangeEnd w:id="963"/>
      <w:r w:rsidR="0096329D" w:rsidRPr="000A7C3D">
        <w:rPr>
          <w:rStyle w:val="CommentReference"/>
          <w:rFonts w:ascii="Times New Roman" w:hAnsi="Times New Roman" w:cs="Times New Roman"/>
        </w:rPr>
        <w:commentReference w:id="963"/>
      </w:r>
    </w:p>
    <w:p w14:paraId="6E69D92C" w14:textId="41832635" w:rsidR="00A13A1D" w:rsidRPr="00D56866" w:rsidRDefault="00A13A1D" w:rsidP="003B287B">
      <w:pPr>
        <w:spacing w:after="0"/>
        <w:rPr>
          <w:rFonts w:ascii="Times New Roman" w:hAnsi="Times New Roman" w:cs="Times New Roman"/>
        </w:rPr>
      </w:pPr>
      <w:bookmarkStart w:id="964" w:name="_Ref446470696"/>
      <w:bookmarkStart w:id="965" w:name="_Ref447182342"/>
      <w:proofErr w:type="gramStart"/>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6</w:t>
      </w:r>
      <w:r w:rsidR="006B7B47" w:rsidRPr="00D56866">
        <w:rPr>
          <w:rFonts w:ascii="Times New Roman" w:hAnsi="Times New Roman" w:cs="Times New Roman"/>
          <w:noProof/>
        </w:rPr>
        <w:fldChar w:fldCharType="end"/>
      </w:r>
      <w:bookmarkEnd w:id="964"/>
      <w:r w:rsidRPr="00D56866">
        <w:rPr>
          <w:rFonts w:ascii="Times New Roman" w:hAnsi="Times New Roman" w:cs="Times New Roman"/>
        </w:rPr>
        <w:t>.</w:t>
      </w:r>
      <w:proofErr w:type="gramEnd"/>
      <w:r w:rsidRPr="00D56866">
        <w:rPr>
          <w:rFonts w:ascii="Times New Roman" w:hAnsi="Times New Roman" w:cs="Times New Roman"/>
        </w:rPr>
        <w:t xml:space="preserve"> Mean sediment accumulation</w:t>
      </w:r>
      <w:r w:rsidR="002722D7" w:rsidRPr="00D56866">
        <w:rPr>
          <w:rFonts w:ascii="Times New Roman" w:hAnsi="Times New Roman" w:cs="Times New Roman"/>
        </w:rPr>
        <w:t xml:space="preserve">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w:t>
      </w:r>
      <w:r w:rsidRPr="00D56866">
        <w:rPr>
          <w:rFonts w:ascii="Times New Roman" w:hAnsi="Times New Roman" w:cs="Times New Roman"/>
        </w:rPr>
        <w:t xml:space="preserve"> on</w:t>
      </w:r>
      <w:ins w:id="966" w:author="Geography" w:date="2020-12-10T10:17:00Z">
        <w:r w:rsidR="009F550F" w:rsidRPr="00D56866">
          <w:rPr>
            <w:rFonts w:ascii="Times New Roman" w:hAnsi="Times New Roman" w:cs="Times New Roman"/>
          </w:rPr>
          <w:t xml:space="preserve"> </w:t>
        </w:r>
        <w:proofErr w:type="spellStart"/>
        <w:r w:rsidR="009F550F" w:rsidRPr="00D56866">
          <w:rPr>
            <w:rFonts w:ascii="Times New Roman" w:hAnsi="Times New Roman" w:cs="Times New Roman"/>
          </w:rPr>
          <w:t>Sed</w:t>
        </w:r>
      </w:ins>
      <w:del w:id="967" w:author="Geography" w:date="2020-12-10T10:17:00Z">
        <w:r w:rsidRPr="00D56866" w:rsidDel="009F550F">
          <w:rPr>
            <w:rFonts w:ascii="Times New Roman" w:hAnsi="Times New Roman" w:cs="Times New Roman"/>
          </w:rPr>
          <w:delText xml:space="preserve"> </w:delText>
        </w:r>
        <w:r w:rsidR="00D365F0" w:rsidRPr="00D56866" w:rsidDel="009F550F">
          <w:rPr>
            <w:rFonts w:ascii="Times New Roman" w:hAnsi="Times New Roman" w:cs="Times New Roman"/>
          </w:rPr>
          <w:delText xml:space="preserve">sediment </w:delText>
        </w:r>
      </w:del>
      <w:r w:rsidR="00D365F0" w:rsidRPr="00D56866">
        <w:rPr>
          <w:rFonts w:ascii="Times New Roman" w:hAnsi="Times New Roman" w:cs="Times New Roman"/>
        </w:rPr>
        <w:t>pod</w:t>
      </w:r>
      <w:r w:rsidRPr="00D56866">
        <w:rPr>
          <w:rFonts w:ascii="Times New Roman" w:hAnsi="Times New Roman" w:cs="Times New Roman"/>
        </w:rPr>
        <w:t>s</w:t>
      </w:r>
      <w:proofErr w:type="spellEnd"/>
      <w:r w:rsidRPr="00D56866">
        <w:rPr>
          <w:rFonts w:ascii="Times New Roman" w:hAnsi="Times New Roman" w:cs="Times New Roman"/>
        </w:rPr>
        <w:t xml:space="preserve"> during the study period over the a) north reef including sites 1A, 1B, 1C, 2A, 2C, and b) south reefs including sites 2B, 3A, 3B, </w:t>
      </w:r>
      <w:proofErr w:type="gramStart"/>
      <w:r w:rsidRPr="00D56866">
        <w:rPr>
          <w:rFonts w:ascii="Times New Roman" w:hAnsi="Times New Roman" w:cs="Times New Roman"/>
        </w:rPr>
        <w:t>3C</w:t>
      </w:r>
      <w:proofErr w:type="gramEnd"/>
      <w:r w:rsidRPr="00D56866">
        <w:rPr>
          <w:rFonts w:ascii="Times New Roman" w:hAnsi="Times New Roman" w:cs="Times New Roman"/>
        </w:rPr>
        <w:t>.</w:t>
      </w:r>
      <w:bookmarkEnd w:id="965"/>
    </w:p>
    <w:p w14:paraId="60083023" w14:textId="77777777" w:rsidR="00A13A1D" w:rsidRPr="00D56866" w:rsidRDefault="00A13A1D" w:rsidP="003B287B">
      <w:pPr>
        <w:spacing w:after="0"/>
        <w:rPr>
          <w:rFonts w:ascii="Times New Roman" w:hAnsi="Times New Roman" w:cs="Times New Roman"/>
        </w:rPr>
      </w:pPr>
    </w:p>
    <w:p w14:paraId="3581AE95" w14:textId="18E842C1" w:rsidR="00A13A1D" w:rsidRPr="00D56866" w:rsidDel="004D5E43" w:rsidRDefault="00A13A1D" w:rsidP="003B287B">
      <w:pPr>
        <w:pStyle w:val="Heading2"/>
        <w:spacing w:before="0"/>
        <w:rPr>
          <w:del w:id="968" w:author="Geography" w:date="2020-12-10T10:25:00Z"/>
          <w:rFonts w:ascii="Times New Roman" w:hAnsi="Times New Roman" w:cs="Times New Roman"/>
        </w:rPr>
      </w:pPr>
      <w:del w:id="969" w:author="Geography" w:date="2020-12-10T10:25:00Z">
        <w:r w:rsidRPr="00D56866" w:rsidDel="004D5E43">
          <w:rPr>
            <w:rFonts w:ascii="Times New Roman" w:hAnsi="Times New Roman" w:cs="Times New Roman"/>
          </w:rPr>
          <w:delText>Figure 7 Mean accumulation time series-</w:delText>
        </w:r>
        <w:r w:rsidR="00EE0ABC" w:rsidRPr="00D56866" w:rsidDel="004D5E43">
          <w:rPr>
            <w:rFonts w:ascii="Times New Roman" w:hAnsi="Times New Roman" w:cs="Times New Roman"/>
          </w:rPr>
          <w:delText>sediment traps</w:delText>
        </w:r>
      </w:del>
    </w:p>
    <w:p w14:paraId="097A670A" w14:textId="77777777" w:rsidR="00A13A1D" w:rsidRPr="00D56866" w:rsidRDefault="00A13A1D" w:rsidP="003B287B">
      <w:pPr>
        <w:keepNext/>
        <w:keepLines/>
        <w:spacing w:after="0"/>
        <w:rPr>
          <w:rFonts w:ascii="Times New Roman" w:hAnsi="Times New Roman" w:cs="Times New Roman"/>
        </w:rPr>
      </w:pPr>
      <w:r w:rsidRPr="00D56866">
        <w:rPr>
          <w:rFonts w:ascii="Times New Roman" w:hAnsi="Times New Roman" w:cs="Times New Roman"/>
          <w:noProof/>
        </w:rPr>
        <w:drawing>
          <wp:inline distT="0" distB="0" distL="0" distR="0" wp14:anchorId="32B7EC6E" wp14:editId="6067FC9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8">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35BC6533" w:rsidR="00A13A1D" w:rsidRPr="00D56866" w:rsidRDefault="00A13A1D" w:rsidP="003B287B">
      <w:pPr>
        <w:spacing w:after="0"/>
        <w:rPr>
          <w:rFonts w:ascii="Times New Roman" w:hAnsi="Times New Roman" w:cs="Times New Roman"/>
        </w:rPr>
      </w:pPr>
      <w:bookmarkStart w:id="970" w:name="_Ref447182345"/>
      <w:proofErr w:type="gramStart"/>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7</w:t>
      </w:r>
      <w:r w:rsidR="006B7B47" w:rsidRPr="00D56866">
        <w:rPr>
          <w:rFonts w:ascii="Times New Roman" w:hAnsi="Times New Roman" w:cs="Times New Roman"/>
          <w:noProof/>
        </w:rPr>
        <w:fldChar w:fldCharType="end"/>
      </w:r>
      <w:r w:rsidRPr="00D56866">
        <w:rPr>
          <w:rFonts w:ascii="Times New Roman" w:hAnsi="Times New Roman" w:cs="Times New Roman"/>
        </w:rPr>
        <w:t>.</w:t>
      </w:r>
      <w:proofErr w:type="gramEnd"/>
      <w:r w:rsidRPr="00D56866">
        <w:rPr>
          <w:rFonts w:ascii="Times New Roman" w:hAnsi="Times New Roman" w:cs="Times New Roman"/>
        </w:rPr>
        <w:t xml:space="preserve"> Mean sediment accumulation </w:t>
      </w:r>
      <w:r w:rsidR="002722D7" w:rsidRPr="00D56866">
        <w:rPr>
          <w:rFonts w:ascii="Times New Roman" w:hAnsi="Times New Roman" w:cs="Times New Roman"/>
        </w:rPr>
        <w:t>(g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w:t>
      </w:r>
      <w:r w:rsidRPr="00D56866">
        <w:rPr>
          <w:rFonts w:ascii="Times New Roman" w:hAnsi="Times New Roman" w:cs="Times New Roman"/>
        </w:rPr>
        <w:t xml:space="preserve">in </w:t>
      </w:r>
      <w:r w:rsidR="00EE0ABC" w:rsidRPr="00D56866">
        <w:rPr>
          <w:rFonts w:ascii="Times New Roman" w:hAnsi="Times New Roman" w:cs="Times New Roman"/>
        </w:rPr>
        <w:t>sediment traps</w:t>
      </w:r>
      <w:r w:rsidRPr="00D56866">
        <w:rPr>
          <w:rFonts w:ascii="Times New Roman" w:hAnsi="Times New Roman" w:cs="Times New Roman"/>
        </w:rPr>
        <w:t xml:space="preserve"> during the study period over the a) north reef including sites 1A, 1B, 1C, 2A, 2C, and b) south reefs including sites 2B, 3A, 3B, </w:t>
      </w:r>
      <w:proofErr w:type="gramStart"/>
      <w:r w:rsidRPr="00D56866">
        <w:rPr>
          <w:rFonts w:ascii="Times New Roman" w:hAnsi="Times New Roman" w:cs="Times New Roman"/>
        </w:rPr>
        <w:t>3C</w:t>
      </w:r>
      <w:bookmarkEnd w:id="970"/>
      <w:proofErr w:type="gramEnd"/>
    </w:p>
    <w:p w14:paraId="6B8B2EB2" w14:textId="77777777" w:rsidR="00A13A1D" w:rsidRPr="00D56866" w:rsidRDefault="00A13A1D" w:rsidP="003B287B">
      <w:pPr>
        <w:spacing w:after="0"/>
        <w:rPr>
          <w:rFonts w:ascii="Times New Roman" w:hAnsi="Times New Roman" w:cs="Times New Roman"/>
        </w:rPr>
      </w:pPr>
    </w:p>
    <w:p w14:paraId="32DBF65E" w14:textId="34A194FF" w:rsidR="00A13A1D" w:rsidRPr="00D56866" w:rsidDel="004D5E43" w:rsidRDefault="00A13A1D" w:rsidP="003B287B">
      <w:pPr>
        <w:pStyle w:val="Heading2"/>
        <w:spacing w:before="0"/>
        <w:rPr>
          <w:del w:id="971" w:author="Geography" w:date="2020-12-10T10:25:00Z"/>
          <w:rFonts w:ascii="Times New Roman" w:hAnsi="Times New Roman" w:cs="Times New Roman"/>
        </w:rPr>
      </w:pPr>
      <w:del w:id="972" w:author="Geography" w:date="2020-12-10T10:25:00Z">
        <w:r w:rsidRPr="00D56866" w:rsidDel="004D5E43">
          <w:rPr>
            <w:rFonts w:ascii="Times New Roman" w:hAnsi="Times New Roman" w:cs="Times New Roman"/>
          </w:rPr>
          <w:lastRenderedPageBreak/>
          <w:delText xml:space="preserve">Figure 8 </w:delText>
        </w:r>
        <w:r w:rsidR="009002FB" w:rsidRPr="00D56866" w:rsidDel="004D5E43">
          <w:rPr>
            <w:rFonts w:ascii="Times New Roman" w:hAnsi="Times New Roman" w:cs="Times New Roman"/>
          </w:rPr>
          <w:delText xml:space="preserve">Sediment accumulation time series- </w:delText>
        </w:r>
        <w:r w:rsidR="00D365F0" w:rsidRPr="00D56866" w:rsidDel="004D5E43">
          <w:rPr>
            <w:rFonts w:ascii="Times New Roman" w:hAnsi="Times New Roman" w:cs="Times New Roman"/>
          </w:rPr>
          <w:delText>sediment pod</w:delText>
        </w:r>
        <w:r w:rsidR="009002FB" w:rsidRPr="00D56866" w:rsidDel="004D5E43">
          <w:rPr>
            <w:rFonts w:ascii="Times New Roman" w:hAnsi="Times New Roman" w:cs="Times New Roman"/>
          </w:rPr>
          <w:delText>s</w:delText>
        </w:r>
      </w:del>
    </w:p>
    <w:p w14:paraId="6083E5CA" w14:textId="77777777" w:rsidR="009002FB" w:rsidRPr="00D56866" w:rsidRDefault="009002FB" w:rsidP="003B287B">
      <w:pPr>
        <w:keepNext/>
        <w:keepLines/>
        <w:spacing w:after="0"/>
        <w:rPr>
          <w:rFonts w:ascii="Times New Roman" w:hAnsi="Times New Roman" w:cs="Times New Roman"/>
        </w:rPr>
      </w:pPr>
      <w:r w:rsidRPr="00D56866">
        <w:rPr>
          <w:rFonts w:ascii="Times New Roman" w:hAnsi="Times New Roman" w:cs="Times New Roman"/>
          <w:noProof/>
        </w:rPr>
        <w:drawing>
          <wp:inline distT="0" distB="0" distL="0" distR="0" wp14:anchorId="65B3ECF3" wp14:editId="3062354F">
            <wp:extent cx="5943598" cy="4737048"/>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9">
                      <a:extLst>
                        <a:ext uri="{28A0092B-C50C-407E-A947-70E740481C1C}">
                          <a14:useLocalDpi xmlns:a14="http://schemas.microsoft.com/office/drawing/2010/main" val="0"/>
                        </a:ext>
                      </a:extLst>
                    </a:blip>
                    <a:stretch>
                      <a:fillRect/>
                    </a:stretch>
                  </pic:blipFill>
                  <pic:spPr>
                    <a:xfrm>
                      <a:off x="0" y="0"/>
                      <a:ext cx="5943598" cy="4737048"/>
                    </a:xfrm>
                    <a:prstGeom prst="rect">
                      <a:avLst/>
                    </a:prstGeom>
                  </pic:spPr>
                </pic:pic>
              </a:graphicData>
            </a:graphic>
          </wp:inline>
        </w:drawing>
      </w:r>
    </w:p>
    <w:p w14:paraId="3F13626E" w14:textId="5DA2FA82" w:rsidR="009002FB" w:rsidRPr="00D56866" w:rsidRDefault="009002FB" w:rsidP="003B287B">
      <w:pPr>
        <w:spacing w:after="0"/>
        <w:rPr>
          <w:rFonts w:ascii="Times New Roman" w:hAnsi="Times New Roman" w:cs="Times New Roman"/>
        </w:rPr>
      </w:pPr>
      <w:bookmarkStart w:id="973" w:name="_Ref446483309"/>
      <w:bookmarkStart w:id="974" w:name="_Ref447182347"/>
      <w:proofErr w:type="gramStart"/>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8</w:t>
      </w:r>
      <w:r w:rsidR="006B7B47" w:rsidRPr="00D56866">
        <w:rPr>
          <w:rFonts w:ascii="Times New Roman" w:hAnsi="Times New Roman" w:cs="Times New Roman"/>
          <w:noProof/>
        </w:rPr>
        <w:fldChar w:fldCharType="end"/>
      </w:r>
      <w:bookmarkEnd w:id="973"/>
      <w:r w:rsidRPr="00D56866">
        <w:rPr>
          <w:rFonts w:ascii="Times New Roman" w:hAnsi="Times New Roman" w:cs="Times New Roman"/>
        </w:rPr>
        <w:t>.</w:t>
      </w:r>
      <w:proofErr w:type="gramEnd"/>
      <w:r w:rsidRPr="00D56866">
        <w:rPr>
          <w:rFonts w:ascii="Times New Roman" w:hAnsi="Times New Roman" w:cs="Times New Roman"/>
        </w:rPr>
        <w:t xml:space="preserve"> Time series</w:t>
      </w:r>
      <w:del w:id="975" w:author="Geography" w:date="2020-12-10T10:35:00Z">
        <w:r w:rsidRPr="00D56866" w:rsidDel="00C7068D">
          <w:rPr>
            <w:rFonts w:ascii="Times New Roman" w:hAnsi="Times New Roman" w:cs="Times New Roman"/>
          </w:rPr>
          <w:delText>'</w:delText>
        </w:r>
      </w:del>
      <w:r w:rsidRPr="00D56866">
        <w:rPr>
          <w:rFonts w:ascii="Times New Roman" w:hAnsi="Times New Roman" w:cs="Times New Roman"/>
        </w:rPr>
        <w:t xml:space="preserve"> of sediment accumulation</w:t>
      </w:r>
      <w:r w:rsidR="002722D7" w:rsidRPr="00D56866">
        <w:rPr>
          <w:rFonts w:ascii="Times New Roman" w:hAnsi="Times New Roman" w:cs="Times New Roman"/>
        </w:rPr>
        <w:t xml:space="preserve">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w:t>
      </w:r>
      <w:r w:rsidRPr="00D56866">
        <w:rPr>
          <w:rFonts w:ascii="Times New Roman" w:hAnsi="Times New Roman" w:cs="Times New Roman"/>
        </w:rPr>
        <w:t xml:space="preserve"> and composition on </w:t>
      </w:r>
      <w:r w:rsidR="00D365F0" w:rsidRPr="00D56866">
        <w:rPr>
          <w:rFonts w:ascii="Times New Roman" w:hAnsi="Times New Roman" w:cs="Times New Roman"/>
        </w:rPr>
        <w:t>sediment pod</w:t>
      </w:r>
      <w:r w:rsidRPr="00D56866">
        <w:rPr>
          <w:rFonts w:ascii="Times New Roman" w:hAnsi="Times New Roman" w:cs="Times New Roman"/>
        </w:rPr>
        <w:t xml:space="preserve">s at nine sediment trap locations in </w:t>
      </w:r>
      <w:proofErr w:type="spellStart"/>
      <w:r w:rsidRPr="00D56866">
        <w:rPr>
          <w:rFonts w:ascii="Times New Roman" w:hAnsi="Times New Roman" w:cs="Times New Roman"/>
        </w:rPr>
        <w:t>Fag</w:t>
      </w:r>
      <w:r w:rsidR="00EE0ABC" w:rsidRPr="00D56866">
        <w:rPr>
          <w:rFonts w:ascii="Times New Roman" w:hAnsi="Times New Roman" w:cs="Times New Roman"/>
        </w:rPr>
        <w:t>a'alu</w:t>
      </w:r>
      <w:proofErr w:type="spellEnd"/>
      <w:r w:rsidR="00EE0ABC" w:rsidRPr="00D56866">
        <w:rPr>
          <w:rFonts w:ascii="Times New Roman" w:hAnsi="Times New Roman" w:cs="Times New Roman"/>
        </w:rPr>
        <w:t xml:space="preserve"> Bay, related to suspended-</w:t>
      </w:r>
      <w:r w:rsidRPr="00D56866">
        <w:rPr>
          <w:rFonts w:ascii="Times New Roman" w:hAnsi="Times New Roman" w:cs="Times New Roman"/>
        </w:rPr>
        <w:t xml:space="preserve">sediment yield from the watershed (SSY) and mean </w:t>
      </w:r>
      <w:r w:rsidR="00EE0ABC" w:rsidRPr="00D56866">
        <w:rPr>
          <w:rFonts w:ascii="Times New Roman" w:hAnsi="Times New Roman" w:cs="Times New Roman"/>
        </w:rPr>
        <w:t>significan</w:t>
      </w:r>
      <w:r w:rsidRPr="00D56866">
        <w:rPr>
          <w:rFonts w:ascii="Times New Roman" w:hAnsi="Times New Roman" w:cs="Times New Roman"/>
        </w:rPr>
        <w:t xml:space="preserve">t wave height (m). “P” indicates </w:t>
      </w:r>
      <w:r w:rsidR="00D365F0" w:rsidRPr="00D56866">
        <w:rPr>
          <w:rFonts w:ascii="Times New Roman" w:hAnsi="Times New Roman" w:cs="Times New Roman"/>
        </w:rPr>
        <w:t xml:space="preserve">sediment </w:t>
      </w:r>
      <w:r w:rsidR="00EE0ABC" w:rsidRPr="00D56866">
        <w:rPr>
          <w:rFonts w:ascii="Times New Roman" w:hAnsi="Times New Roman" w:cs="Times New Roman"/>
        </w:rPr>
        <w:t>“</w:t>
      </w:r>
      <w:r w:rsidR="00D365F0" w:rsidRPr="00D56866">
        <w:rPr>
          <w:rFonts w:ascii="Times New Roman" w:hAnsi="Times New Roman" w:cs="Times New Roman"/>
        </w:rPr>
        <w:t>pod</w:t>
      </w:r>
      <w:r w:rsidR="00EE0ABC" w:rsidRPr="00D56866">
        <w:rPr>
          <w:rFonts w:ascii="Times New Roman" w:hAnsi="Times New Roman" w:cs="Times New Roman"/>
        </w:rPr>
        <w:t>”</w:t>
      </w:r>
      <w:r w:rsidRPr="00D56866">
        <w:rPr>
          <w:rFonts w:ascii="Times New Roman" w:hAnsi="Times New Roman" w:cs="Times New Roman"/>
        </w:rPr>
        <w:t xml:space="preserve"> and location ID’s (ex. 2A) correspond to </w:t>
      </w:r>
      <w:r w:rsidR="00EE0ABC" w:rsidRPr="00D56866">
        <w:rPr>
          <w:rFonts w:ascii="Times New Roman" w:hAnsi="Times New Roman" w:cs="Times New Roman"/>
        </w:rPr>
        <w:t>sites</w:t>
      </w:r>
      <w:r w:rsidRPr="00D56866">
        <w:rPr>
          <w:rFonts w:ascii="Times New Roman" w:hAnsi="Times New Roman" w:cs="Times New Roman"/>
        </w:rPr>
        <w:t xml:space="preserve"> in Figure 1.</w:t>
      </w:r>
      <w:bookmarkEnd w:id="974"/>
    </w:p>
    <w:p w14:paraId="3B84F21B" w14:textId="77777777" w:rsidR="00A13A1D" w:rsidRPr="00D56866" w:rsidRDefault="00A13A1D" w:rsidP="003B287B">
      <w:pPr>
        <w:spacing w:after="0"/>
        <w:rPr>
          <w:rFonts w:ascii="Times New Roman" w:hAnsi="Times New Roman" w:cs="Times New Roman"/>
        </w:rPr>
      </w:pPr>
    </w:p>
    <w:p w14:paraId="76DD6A4A" w14:textId="77777777" w:rsidR="009002FB" w:rsidRPr="00D56866" w:rsidRDefault="009002FB" w:rsidP="003B287B">
      <w:pPr>
        <w:spacing w:after="0"/>
        <w:rPr>
          <w:rFonts w:ascii="Times New Roman" w:hAnsi="Times New Roman" w:cs="Times New Roman"/>
        </w:rPr>
      </w:pPr>
    </w:p>
    <w:p w14:paraId="31173A37" w14:textId="77777777" w:rsidR="009002FB" w:rsidRPr="00D56866" w:rsidRDefault="009002FB" w:rsidP="003B287B">
      <w:pPr>
        <w:spacing w:after="0"/>
        <w:rPr>
          <w:rFonts w:ascii="Times New Roman" w:hAnsi="Times New Roman" w:cs="Times New Roman"/>
        </w:rPr>
      </w:pPr>
    </w:p>
    <w:p w14:paraId="02413082" w14:textId="77777777" w:rsidR="009002FB" w:rsidRPr="00D56866" w:rsidRDefault="009002FB" w:rsidP="003B287B">
      <w:pPr>
        <w:spacing w:after="0"/>
        <w:rPr>
          <w:rFonts w:ascii="Times New Roman" w:hAnsi="Times New Roman" w:cs="Times New Roman"/>
        </w:rPr>
      </w:pPr>
    </w:p>
    <w:p w14:paraId="64183B68" w14:textId="77777777" w:rsidR="009002FB" w:rsidRPr="00D56866" w:rsidRDefault="009002FB" w:rsidP="003B287B">
      <w:pPr>
        <w:spacing w:after="0"/>
        <w:rPr>
          <w:rFonts w:ascii="Times New Roman" w:hAnsi="Times New Roman" w:cs="Times New Roman"/>
        </w:rPr>
      </w:pPr>
    </w:p>
    <w:p w14:paraId="7CBA4D0B" w14:textId="77777777" w:rsidR="009002FB" w:rsidRPr="00D56866" w:rsidRDefault="009002FB" w:rsidP="003B287B">
      <w:pPr>
        <w:spacing w:after="0"/>
        <w:rPr>
          <w:rFonts w:ascii="Times New Roman" w:hAnsi="Times New Roman" w:cs="Times New Roman"/>
        </w:rPr>
      </w:pPr>
    </w:p>
    <w:p w14:paraId="549DB069" w14:textId="77777777" w:rsidR="009002FB" w:rsidRPr="00D56866" w:rsidRDefault="009002FB" w:rsidP="003B287B">
      <w:pPr>
        <w:spacing w:after="0"/>
        <w:rPr>
          <w:rFonts w:ascii="Times New Roman" w:hAnsi="Times New Roman" w:cs="Times New Roman"/>
        </w:rPr>
      </w:pPr>
    </w:p>
    <w:p w14:paraId="151693D0" w14:textId="77777777" w:rsidR="009002FB" w:rsidRPr="00D56866" w:rsidRDefault="009002FB" w:rsidP="003B287B">
      <w:pPr>
        <w:spacing w:after="0"/>
        <w:rPr>
          <w:rFonts w:ascii="Times New Roman" w:hAnsi="Times New Roman" w:cs="Times New Roman"/>
        </w:rPr>
      </w:pPr>
    </w:p>
    <w:p w14:paraId="699E4988" w14:textId="77777777" w:rsidR="009002FB" w:rsidRPr="00D56866" w:rsidRDefault="009002FB" w:rsidP="003B287B">
      <w:pPr>
        <w:spacing w:after="0"/>
        <w:rPr>
          <w:rFonts w:ascii="Times New Roman" w:hAnsi="Times New Roman" w:cs="Times New Roman"/>
        </w:rPr>
      </w:pPr>
    </w:p>
    <w:p w14:paraId="2FCE6C34" w14:textId="77777777" w:rsidR="009002FB" w:rsidRPr="00D56866" w:rsidRDefault="009002FB" w:rsidP="003B287B">
      <w:pPr>
        <w:spacing w:after="0"/>
        <w:rPr>
          <w:rFonts w:ascii="Times New Roman" w:hAnsi="Times New Roman" w:cs="Times New Roman"/>
        </w:rPr>
      </w:pPr>
    </w:p>
    <w:p w14:paraId="0AA458FA" w14:textId="77777777" w:rsidR="009002FB" w:rsidRPr="00D56866" w:rsidRDefault="009002FB" w:rsidP="003B287B">
      <w:pPr>
        <w:spacing w:after="0"/>
        <w:rPr>
          <w:rFonts w:ascii="Times New Roman" w:hAnsi="Times New Roman" w:cs="Times New Roman"/>
        </w:rPr>
      </w:pPr>
    </w:p>
    <w:p w14:paraId="1DC88DAD" w14:textId="05B7EA15" w:rsidR="009002FB" w:rsidRPr="00D56866" w:rsidDel="004D5E43" w:rsidRDefault="009002FB" w:rsidP="003B287B">
      <w:pPr>
        <w:pStyle w:val="Heading2"/>
        <w:spacing w:before="0"/>
        <w:rPr>
          <w:del w:id="976" w:author="Geography" w:date="2020-12-10T10:25:00Z"/>
          <w:rFonts w:ascii="Times New Roman" w:hAnsi="Times New Roman" w:cs="Times New Roman"/>
        </w:rPr>
      </w:pPr>
      <w:del w:id="977" w:author="Geography" w:date="2020-12-10T10:25:00Z">
        <w:r w:rsidRPr="00D56866" w:rsidDel="004D5E43">
          <w:rPr>
            <w:rFonts w:ascii="Times New Roman" w:hAnsi="Times New Roman" w:cs="Times New Roman"/>
          </w:rPr>
          <w:lastRenderedPageBreak/>
          <w:delText xml:space="preserve">Figure 9 Sediment accumulation time series- </w:delText>
        </w:r>
        <w:r w:rsidR="00EE0ABC" w:rsidRPr="00D56866" w:rsidDel="004D5E43">
          <w:rPr>
            <w:rFonts w:ascii="Times New Roman" w:hAnsi="Times New Roman" w:cs="Times New Roman"/>
          </w:rPr>
          <w:delText>sediment traps</w:delText>
        </w:r>
      </w:del>
    </w:p>
    <w:p w14:paraId="7994AB0A" w14:textId="77777777" w:rsidR="009002FB" w:rsidRPr="00D56866" w:rsidRDefault="009002FB" w:rsidP="003B287B">
      <w:pPr>
        <w:keepNext/>
        <w:keepLines/>
        <w:spacing w:after="0"/>
        <w:rPr>
          <w:rFonts w:ascii="Times New Roman" w:hAnsi="Times New Roman" w:cs="Times New Roman"/>
        </w:rPr>
      </w:pPr>
      <w:r w:rsidRPr="00D56866">
        <w:rPr>
          <w:rFonts w:ascii="Times New Roman" w:hAnsi="Times New Roman" w:cs="Times New Roman"/>
          <w:noProof/>
        </w:rPr>
        <w:drawing>
          <wp:inline distT="0" distB="0" distL="0" distR="0" wp14:anchorId="5F72F575" wp14:editId="1A574A39">
            <wp:extent cx="5942867" cy="47364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20">
                      <a:extLst>
                        <a:ext uri="{28A0092B-C50C-407E-A947-70E740481C1C}">
                          <a14:useLocalDpi xmlns:a14="http://schemas.microsoft.com/office/drawing/2010/main" val="0"/>
                        </a:ext>
                      </a:extLst>
                    </a:blip>
                    <a:stretch>
                      <a:fillRect/>
                    </a:stretch>
                  </pic:blipFill>
                  <pic:spPr>
                    <a:xfrm>
                      <a:off x="0" y="0"/>
                      <a:ext cx="5942867" cy="4736465"/>
                    </a:xfrm>
                    <a:prstGeom prst="rect">
                      <a:avLst/>
                    </a:prstGeom>
                  </pic:spPr>
                </pic:pic>
              </a:graphicData>
            </a:graphic>
          </wp:inline>
        </w:drawing>
      </w:r>
    </w:p>
    <w:p w14:paraId="5772855C" w14:textId="772F3DFD" w:rsidR="009002FB" w:rsidRPr="00D56866" w:rsidRDefault="009002FB" w:rsidP="003B287B">
      <w:pPr>
        <w:spacing w:after="0"/>
        <w:rPr>
          <w:rFonts w:ascii="Times New Roman" w:hAnsi="Times New Roman" w:cs="Times New Roman"/>
        </w:rPr>
      </w:pPr>
      <w:bookmarkStart w:id="978" w:name="_Ref446490686"/>
      <w:bookmarkStart w:id="979" w:name="_Ref447182348"/>
      <w:proofErr w:type="gramStart"/>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9</w:t>
      </w:r>
      <w:r w:rsidR="006B7B47" w:rsidRPr="00D56866">
        <w:rPr>
          <w:rFonts w:ascii="Times New Roman" w:hAnsi="Times New Roman" w:cs="Times New Roman"/>
          <w:noProof/>
        </w:rPr>
        <w:fldChar w:fldCharType="end"/>
      </w:r>
      <w:bookmarkEnd w:id="978"/>
      <w:r w:rsidRPr="00D56866">
        <w:rPr>
          <w:rFonts w:ascii="Times New Roman" w:hAnsi="Times New Roman" w:cs="Times New Roman"/>
        </w:rPr>
        <w:t>.</w:t>
      </w:r>
      <w:proofErr w:type="gramEnd"/>
      <w:r w:rsidRPr="00D56866">
        <w:rPr>
          <w:rFonts w:ascii="Times New Roman" w:hAnsi="Times New Roman" w:cs="Times New Roman"/>
        </w:rPr>
        <w:t xml:space="preserve"> Time series' of </w:t>
      </w:r>
      <w:r w:rsidR="001B5629" w:rsidRPr="00D56866">
        <w:rPr>
          <w:rFonts w:ascii="Times New Roman" w:hAnsi="Times New Roman" w:cs="Times New Roman"/>
        </w:rPr>
        <w:t xml:space="preserve">sediment accumulation in sediment </w:t>
      </w:r>
      <w:r w:rsidRPr="00D56866">
        <w:rPr>
          <w:rFonts w:ascii="Times New Roman" w:hAnsi="Times New Roman" w:cs="Times New Roman"/>
        </w:rPr>
        <w:t xml:space="preserve">traps and composition at nine sediment trap locations in </w:t>
      </w:r>
      <w:proofErr w:type="spellStart"/>
      <w:r w:rsidRPr="00D56866">
        <w:rPr>
          <w:rFonts w:ascii="Times New Roman" w:hAnsi="Times New Roman" w:cs="Times New Roman"/>
        </w:rPr>
        <w:t>Faga'alu</w:t>
      </w:r>
      <w:proofErr w:type="spellEnd"/>
      <w:r w:rsidRPr="00D56866">
        <w:rPr>
          <w:rFonts w:ascii="Times New Roman" w:hAnsi="Times New Roman" w:cs="Times New Roman"/>
        </w:rPr>
        <w:t xml:space="preserve"> Bay, related to suspended sediment yield from the watershed (SSY) and mean significant wave heig</w:t>
      </w:r>
      <w:r w:rsidR="00EE0ABC" w:rsidRPr="00D56866">
        <w:rPr>
          <w:rFonts w:ascii="Times New Roman" w:hAnsi="Times New Roman" w:cs="Times New Roman"/>
        </w:rPr>
        <w:t>ht (m). “T” indicates sediment “trap”</w:t>
      </w:r>
      <w:r w:rsidRPr="00D56866">
        <w:rPr>
          <w:rFonts w:ascii="Times New Roman" w:hAnsi="Times New Roman" w:cs="Times New Roman"/>
        </w:rPr>
        <w:t xml:space="preserve"> and location ID’s (ex. 2A) correspond to </w:t>
      </w:r>
      <w:r w:rsidR="00EE0ABC" w:rsidRPr="00D56866">
        <w:rPr>
          <w:rFonts w:ascii="Times New Roman" w:hAnsi="Times New Roman" w:cs="Times New Roman"/>
        </w:rPr>
        <w:t>sites</w:t>
      </w:r>
      <w:r w:rsidRPr="00D56866">
        <w:rPr>
          <w:rFonts w:ascii="Times New Roman" w:hAnsi="Times New Roman" w:cs="Times New Roman"/>
        </w:rPr>
        <w:t xml:space="preserve"> in Figure 1. Coral health thresholds related to sediment accumulation in tubes from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2012)","manualFormatting":"Erftemeijer et al. (2012)","plainTextFormattedCitation":"(Erftemeijer et al., 2012)","previouslyFormattedCitation":"(Erftemeijer et al., 2012)"},"properties":{"noteIndex":0},"schema":"https://github.com/citation-style-language/schema/raw/master/csl-citation.json"}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i/>
          <w:noProof/>
        </w:rPr>
        <w:t>Erftemeijer et al. (2012)</w:t>
      </w:r>
      <w:r w:rsidRPr="00D56866">
        <w:rPr>
          <w:rFonts w:ascii="Times New Roman" w:hAnsi="Times New Roman" w:cs="Times New Roman"/>
        </w:rPr>
        <w:fldChar w:fldCharType="end"/>
      </w:r>
      <w:r w:rsidRPr="00D56866">
        <w:rPr>
          <w:rFonts w:ascii="Times New Roman" w:hAnsi="Times New Roman" w:cs="Times New Roman"/>
        </w:rPr>
        <w:t xml:space="preserve"> are </w:t>
      </w:r>
      <w:r w:rsidR="002722D7" w:rsidRPr="00D56866">
        <w:rPr>
          <w:rFonts w:ascii="Times New Roman" w:hAnsi="Times New Roman" w:cs="Times New Roman"/>
        </w:rPr>
        <w:t>shown as dotted horizontal lines: &lt;100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no stress, 100 – 300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stress recruits, 300 – 500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stress colonies, &gt;500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lethal</w:t>
      </w:r>
      <w:r w:rsidRPr="00D56866">
        <w:rPr>
          <w:rFonts w:ascii="Times New Roman" w:hAnsi="Times New Roman" w:cs="Times New Roman"/>
        </w:rPr>
        <w:t>.</w:t>
      </w:r>
      <w:bookmarkEnd w:id="979"/>
      <w:r w:rsidRPr="00D56866">
        <w:rPr>
          <w:rFonts w:ascii="Times New Roman" w:hAnsi="Times New Roman" w:cs="Times New Roman"/>
        </w:rPr>
        <w:t xml:space="preserve"> </w:t>
      </w:r>
    </w:p>
    <w:p w14:paraId="6FAB3452" w14:textId="77777777" w:rsidR="009002FB" w:rsidRPr="00D56866" w:rsidRDefault="009002FB" w:rsidP="003B287B">
      <w:pPr>
        <w:spacing w:after="0"/>
        <w:rPr>
          <w:rFonts w:ascii="Times New Roman" w:hAnsi="Times New Roman" w:cs="Times New Roman"/>
        </w:rPr>
      </w:pPr>
    </w:p>
    <w:p w14:paraId="1944C0D6" w14:textId="77777777" w:rsidR="009002FB" w:rsidRPr="00D56866" w:rsidRDefault="009002FB" w:rsidP="003B287B">
      <w:pPr>
        <w:spacing w:after="0"/>
        <w:rPr>
          <w:rFonts w:ascii="Times New Roman" w:hAnsi="Times New Roman" w:cs="Times New Roman"/>
        </w:rPr>
      </w:pPr>
    </w:p>
    <w:p w14:paraId="72021837" w14:textId="77777777" w:rsidR="009002FB" w:rsidRPr="00D56866" w:rsidRDefault="009002FB" w:rsidP="003B287B">
      <w:pPr>
        <w:spacing w:after="0"/>
        <w:rPr>
          <w:rFonts w:ascii="Times New Roman" w:hAnsi="Times New Roman" w:cs="Times New Roman"/>
        </w:rPr>
      </w:pPr>
    </w:p>
    <w:p w14:paraId="2D6F82CB" w14:textId="77777777" w:rsidR="009002FB" w:rsidRPr="00D56866" w:rsidRDefault="009002FB" w:rsidP="003B287B">
      <w:pPr>
        <w:spacing w:after="0"/>
        <w:rPr>
          <w:rFonts w:ascii="Times New Roman" w:hAnsi="Times New Roman" w:cs="Times New Roman"/>
        </w:rPr>
      </w:pPr>
    </w:p>
    <w:p w14:paraId="70236BB7" w14:textId="77777777" w:rsidR="009002FB" w:rsidRPr="00D56866" w:rsidRDefault="009002FB" w:rsidP="003B287B">
      <w:pPr>
        <w:spacing w:after="0"/>
        <w:rPr>
          <w:rFonts w:ascii="Times New Roman" w:hAnsi="Times New Roman" w:cs="Times New Roman"/>
        </w:rPr>
      </w:pPr>
    </w:p>
    <w:p w14:paraId="6365B8D9" w14:textId="77777777" w:rsidR="009002FB" w:rsidRPr="00D56866" w:rsidRDefault="009002FB" w:rsidP="003B287B">
      <w:pPr>
        <w:spacing w:after="0"/>
        <w:rPr>
          <w:rFonts w:ascii="Times New Roman" w:hAnsi="Times New Roman" w:cs="Times New Roman"/>
        </w:rPr>
      </w:pPr>
    </w:p>
    <w:p w14:paraId="0020DD52" w14:textId="77777777" w:rsidR="009002FB" w:rsidRPr="00D56866" w:rsidRDefault="009002FB" w:rsidP="003B287B">
      <w:pPr>
        <w:spacing w:after="0"/>
        <w:rPr>
          <w:rFonts w:ascii="Times New Roman" w:hAnsi="Times New Roman" w:cs="Times New Roman"/>
        </w:rPr>
      </w:pPr>
    </w:p>
    <w:p w14:paraId="62E8DB11" w14:textId="77777777" w:rsidR="009002FB" w:rsidRPr="00D56866" w:rsidRDefault="009002FB" w:rsidP="003B287B">
      <w:pPr>
        <w:spacing w:after="0"/>
        <w:rPr>
          <w:rFonts w:ascii="Times New Roman" w:hAnsi="Times New Roman" w:cs="Times New Roman"/>
        </w:rPr>
      </w:pPr>
    </w:p>
    <w:p w14:paraId="4BE9669B" w14:textId="77777777" w:rsidR="009002FB" w:rsidRPr="00D56866" w:rsidRDefault="009002FB" w:rsidP="003B287B">
      <w:pPr>
        <w:spacing w:after="0"/>
        <w:rPr>
          <w:rFonts w:ascii="Times New Roman" w:hAnsi="Times New Roman" w:cs="Times New Roman"/>
        </w:rPr>
      </w:pPr>
    </w:p>
    <w:p w14:paraId="37382F0D" w14:textId="77777777" w:rsidR="009002FB" w:rsidRPr="00D56866" w:rsidRDefault="009002FB" w:rsidP="003B287B">
      <w:pPr>
        <w:spacing w:after="0"/>
        <w:rPr>
          <w:rFonts w:ascii="Times New Roman" w:hAnsi="Times New Roman" w:cs="Times New Roman"/>
        </w:rPr>
      </w:pPr>
    </w:p>
    <w:p w14:paraId="320A8500" w14:textId="77777777" w:rsidR="009002FB" w:rsidRPr="00D56866" w:rsidRDefault="009002FB" w:rsidP="003B287B">
      <w:pPr>
        <w:spacing w:after="0"/>
        <w:rPr>
          <w:rFonts w:ascii="Times New Roman" w:hAnsi="Times New Roman" w:cs="Times New Roman"/>
        </w:rPr>
      </w:pPr>
    </w:p>
    <w:p w14:paraId="6A1A064B" w14:textId="1177711E" w:rsidR="009002FB" w:rsidRPr="00D56866" w:rsidDel="004D5E43" w:rsidRDefault="00F761EF" w:rsidP="003B287B">
      <w:pPr>
        <w:pStyle w:val="Heading2"/>
        <w:spacing w:before="0"/>
        <w:rPr>
          <w:del w:id="980" w:author="Geography" w:date="2020-12-10T10:25:00Z"/>
          <w:rFonts w:ascii="Times New Roman" w:hAnsi="Times New Roman" w:cs="Times New Roman"/>
        </w:rPr>
      </w:pPr>
      <w:del w:id="981" w:author="Geography" w:date="2020-12-10T10:25:00Z">
        <w:r w:rsidRPr="00D56866" w:rsidDel="004D5E43">
          <w:rPr>
            <w:rFonts w:ascii="Times New Roman" w:hAnsi="Times New Roman" w:cs="Times New Roman"/>
          </w:rPr>
          <w:lastRenderedPageBreak/>
          <w:delText>Figure 10</w:delText>
        </w:r>
        <w:r w:rsidR="009002FB" w:rsidRPr="00D56866" w:rsidDel="004D5E43">
          <w:rPr>
            <w:rFonts w:ascii="Times New Roman" w:hAnsi="Times New Roman" w:cs="Times New Roman"/>
          </w:rPr>
          <w:delText xml:space="preserve"> Correlations</w:delText>
        </w:r>
      </w:del>
    </w:p>
    <w:p w14:paraId="09AD0556" w14:textId="77777777" w:rsidR="009002FB" w:rsidRPr="00D56866" w:rsidRDefault="009002FB" w:rsidP="003B287B">
      <w:pPr>
        <w:keepNext/>
        <w:keepLines/>
        <w:spacing w:after="0"/>
        <w:rPr>
          <w:rFonts w:ascii="Times New Roman" w:hAnsi="Times New Roman" w:cs="Times New Roman"/>
        </w:rPr>
      </w:pPr>
      <w:r w:rsidRPr="00D56866">
        <w:rPr>
          <w:rFonts w:ascii="Times New Roman" w:hAnsi="Times New Roman" w:cs="Times New Roman"/>
          <w:noProof/>
        </w:rPr>
        <w:drawing>
          <wp:inline distT="0" distB="0" distL="0" distR="0" wp14:anchorId="528F1501" wp14:editId="0133F56A">
            <wp:extent cx="5943600" cy="394754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47540"/>
                    </a:xfrm>
                    <a:prstGeom prst="rect">
                      <a:avLst/>
                    </a:prstGeom>
                  </pic:spPr>
                </pic:pic>
              </a:graphicData>
            </a:graphic>
          </wp:inline>
        </w:drawing>
      </w:r>
    </w:p>
    <w:p w14:paraId="4DB27714" w14:textId="59974F26" w:rsidR="009002FB" w:rsidRPr="00D56866" w:rsidRDefault="009002FB" w:rsidP="003B287B">
      <w:pPr>
        <w:spacing w:after="0"/>
        <w:rPr>
          <w:rFonts w:ascii="Times New Roman" w:hAnsi="Times New Roman" w:cs="Times New Roman"/>
        </w:rPr>
      </w:pPr>
      <w:bookmarkStart w:id="982" w:name="_Ref446605779"/>
      <w:bookmarkStart w:id="983" w:name="_Ref447182350"/>
      <w:proofErr w:type="gramStart"/>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10</w:t>
      </w:r>
      <w:r w:rsidR="006B7B47" w:rsidRPr="00D56866">
        <w:rPr>
          <w:rFonts w:ascii="Times New Roman" w:hAnsi="Times New Roman" w:cs="Times New Roman"/>
          <w:noProof/>
        </w:rPr>
        <w:fldChar w:fldCharType="end"/>
      </w:r>
      <w:bookmarkEnd w:id="982"/>
      <w:r w:rsidRPr="00D56866">
        <w:rPr>
          <w:rFonts w:ascii="Times New Roman" w:hAnsi="Times New Roman" w:cs="Times New Roman"/>
        </w:rPr>
        <w:t>.</w:t>
      </w:r>
      <w:proofErr w:type="gramEnd"/>
      <w:r w:rsidRPr="00D56866">
        <w:rPr>
          <w:rFonts w:ascii="Times New Roman" w:hAnsi="Times New Roman" w:cs="Times New Roman"/>
        </w:rPr>
        <w:t xml:space="preserve"> Correlations between total sediment accumulations in </w:t>
      </w:r>
      <w:r w:rsidR="00F761EF" w:rsidRPr="00D56866">
        <w:rPr>
          <w:rFonts w:ascii="Times New Roman" w:hAnsi="Times New Roman" w:cs="Times New Roman"/>
        </w:rPr>
        <w:t>sediment traps</w:t>
      </w:r>
      <w:r w:rsidRPr="00D56866">
        <w:rPr>
          <w:rFonts w:ascii="Times New Roman" w:hAnsi="Times New Roman" w:cs="Times New Roman"/>
        </w:rPr>
        <w:t xml:space="preserve"> </w:t>
      </w:r>
      <w:proofErr w:type="spellStart"/>
      <w:r w:rsidRPr="00D56866">
        <w:rPr>
          <w:rFonts w:ascii="Times New Roman" w:hAnsi="Times New Roman" w:cs="Times New Roman"/>
        </w:rPr>
        <w:t>vs</w:t>
      </w:r>
      <w:proofErr w:type="spellEnd"/>
      <w:r w:rsidRPr="00D56866">
        <w:rPr>
          <w:rFonts w:ascii="Times New Roman" w:hAnsi="Times New Roman" w:cs="Times New Roman"/>
        </w:rPr>
        <w:t xml:space="preserve"> SSY, </w:t>
      </w:r>
      <w:r w:rsidR="00F761EF" w:rsidRPr="00D56866">
        <w:rPr>
          <w:rFonts w:ascii="Times New Roman" w:hAnsi="Times New Roman" w:cs="Times New Roman"/>
        </w:rPr>
        <w:t>mean wave height</w:t>
      </w:r>
      <w:r w:rsidRPr="00D56866">
        <w:rPr>
          <w:rFonts w:ascii="Times New Roman" w:hAnsi="Times New Roman" w:cs="Times New Roman"/>
          <w:i/>
        </w:rPr>
        <w:t>.  P-</w:t>
      </w:r>
      <w:r w:rsidRPr="00D56866">
        <w:rPr>
          <w:rFonts w:ascii="Times New Roman" w:hAnsi="Times New Roman" w:cs="Times New Roman"/>
        </w:rPr>
        <w:t xml:space="preserve">values are for multiple </w:t>
      </w:r>
      <w:proofErr w:type="gramStart"/>
      <w:r w:rsidRPr="00D56866">
        <w:rPr>
          <w:rFonts w:ascii="Times New Roman" w:hAnsi="Times New Roman" w:cs="Times New Roman"/>
        </w:rPr>
        <w:t>regression</w:t>
      </w:r>
      <w:bookmarkEnd w:id="983"/>
      <w:proofErr w:type="gramEnd"/>
    </w:p>
    <w:p w14:paraId="6019A661" w14:textId="6DE5FC8F" w:rsidR="009002FB" w:rsidRPr="00D56866" w:rsidRDefault="009002FB" w:rsidP="003B287B">
      <w:pPr>
        <w:spacing w:after="0"/>
        <w:rPr>
          <w:rFonts w:ascii="Times New Roman" w:hAnsi="Times New Roman" w:cs="Times New Roman"/>
        </w:rPr>
      </w:pPr>
    </w:p>
    <w:p w14:paraId="5AD97DE9" w14:textId="46840F3E" w:rsidR="00265673" w:rsidRPr="00D56866" w:rsidRDefault="00265673" w:rsidP="003B287B">
      <w:pPr>
        <w:spacing w:after="0"/>
        <w:rPr>
          <w:rFonts w:ascii="Times New Roman" w:hAnsi="Times New Roman" w:cs="Times New Roman"/>
        </w:rPr>
      </w:pPr>
      <w:r w:rsidRPr="00D56866">
        <w:rPr>
          <w:rFonts w:ascii="Times New Roman" w:hAnsi="Times New Roman" w:cs="Times New Roman"/>
        </w:rPr>
        <w:br w:type="page"/>
      </w:r>
    </w:p>
    <w:p w14:paraId="5349A273" w14:textId="1DFC172E" w:rsidR="00265673" w:rsidRPr="00D56866" w:rsidRDefault="00265673" w:rsidP="003B287B">
      <w:pPr>
        <w:pStyle w:val="Heading1"/>
        <w:spacing w:before="0" w:after="0"/>
        <w:jc w:val="center"/>
        <w:rPr>
          <w:rFonts w:ascii="Times New Roman" w:hAnsi="Times New Roman" w:cs="Times New Roman"/>
        </w:rPr>
      </w:pPr>
      <w:r w:rsidRPr="00D56866">
        <w:rPr>
          <w:rFonts w:ascii="Times New Roman" w:hAnsi="Times New Roman" w:cs="Times New Roman"/>
        </w:rPr>
        <w:lastRenderedPageBreak/>
        <w:t>References</w:t>
      </w:r>
    </w:p>
    <w:p w14:paraId="64206C13" w14:textId="2DA0C4F3" w:rsidR="001D5A67" w:rsidRPr="00D56866" w:rsidRDefault="00265673"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rPr>
        <w:fldChar w:fldCharType="begin" w:fldLock="1"/>
      </w:r>
      <w:r w:rsidRPr="000A7C3D">
        <w:rPr>
          <w:rFonts w:ascii="Times New Roman" w:hAnsi="Times New Roman" w:cs="Times New Roman"/>
        </w:rPr>
        <w:instrText xml:space="preserve">ADDIN Mendeley Bibliography CSL_BIBLIOGRAPHY </w:instrText>
      </w:r>
      <w:r w:rsidRPr="00D56866">
        <w:rPr>
          <w:rFonts w:ascii="Times New Roman" w:hAnsi="Times New Roman" w:cs="Times New Roman"/>
        </w:rPr>
        <w:fldChar w:fldCharType="separate"/>
      </w:r>
      <w:r w:rsidR="001D5A67" w:rsidRPr="00D56866">
        <w:rPr>
          <w:rFonts w:ascii="Times New Roman" w:hAnsi="Times New Roman" w:cs="Times New Roman"/>
          <w:noProof/>
          <w:szCs w:val="24"/>
        </w:rPr>
        <w:t xml:space="preserve">Basher, L., Hicks, D., Clapp, B., &amp; Hewitt, T. (2011). Sediment yield response to large storm events and forest harvesting, Motueka River, New Zealand. </w:t>
      </w:r>
      <w:r w:rsidR="001D5A67" w:rsidRPr="00D56866">
        <w:rPr>
          <w:rFonts w:ascii="Times New Roman" w:hAnsi="Times New Roman" w:cs="Times New Roman"/>
          <w:i/>
          <w:iCs/>
          <w:noProof/>
          <w:szCs w:val="24"/>
        </w:rPr>
        <w:t>New Zealand Journal of Marine and Freshwater Research</w:t>
      </w:r>
      <w:r w:rsidR="001D5A67" w:rsidRPr="00D56866">
        <w:rPr>
          <w:rFonts w:ascii="Times New Roman" w:hAnsi="Times New Roman" w:cs="Times New Roman"/>
          <w:noProof/>
          <w:szCs w:val="24"/>
        </w:rPr>
        <w:t xml:space="preserve">, </w:t>
      </w:r>
      <w:r w:rsidR="001D5A67" w:rsidRPr="00D56866">
        <w:rPr>
          <w:rFonts w:ascii="Times New Roman" w:hAnsi="Times New Roman" w:cs="Times New Roman"/>
          <w:i/>
          <w:iCs/>
          <w:noProof/>
          <w:szCs w:val="24"/>
        </w:rPr>
        <w:t>45</w:t>
      </w:r>
      <w:r w:rsidR="001D5A67" w:rsidRPr="00D56866">
        <w:rPr>
          <w:rFonts w:ascii="Times New Roman" w:hAnsi="Times New Roman" w:cs="Times New Roman"/>
          <w:noProof/>
          <w:szCs w:val="24"/>
        </w:rPr>
        <w:t>(3), 333–356. https://doi.org/10.1080/00288330.2011.570350</w:t>
      </w:r>
    </w:p>
    <w:p w14:paraId="4ADEF7BC"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Bégin, C., Brooks, G., Larson, R. a., Dragićević, S., Ramos Scharrón, C. E., &amp; Coté, I. M. (2014). Increased sediment loads over coral reefs in Saint Lucia in relation to land use change in contributing watersheds. </w:t>
      </w:r>
      <w:r w:rsidRPr="00D56866">
        <w:rPr>
          <w:rFonts w:ascii="Times New Roman" w:hAnsi="Times New Roman" w:cs="Times New Roman"/>
          <w:i/>
          <w:iCs/>
          <w:noProof/>
          <w:szCs w:val="24"/>
        </w:rPr>
        <w:t>Ocean and Coastal Management</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95</w:t>
      </w:r>
      <w:r w:rsidRPr="00D56866">
        <w:rPr>
          <w:rFonts w:ascii="Times New Roman" w:hAnsi="Times New Roman" w:cs="Times New Roman"/>
          <w:noProof/>
          <w:szCs w:val="24"/>
        </w:rPr>
        <w:t>, 35–45. https://doi.org/10.1016/j.ocecoaman.2014.03.018</w:t>
      </w:r>
    </w:p>
    <w:p w14:paraId="66D2B12D"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Bellwood, D. R., &amp; Fulton, C. J. (2008). Sediment-mediated suppression of herbivory on coral reefs: Decreasing resilience to rising sea-levels and climate change? </w:t>
      </w:r>
      <w:r w:rsidRPr="00D56866">
        <w:rPr>
          <w:rFonts w:ascii="Times New Roman" w:hAnsi="Times New Roman" w:cs="Times New Roman"/>
          <w:i/>
          <w:iCs/>
          <w:noProof/>
          <w:szCs w:val="24"/>
        </w:rPr>
        <w:t>Limnology and Oceanography</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53</w:t>
      </w:r>
      <w:r w:rsidRPr="00D56866">
        <w:rPr>
          <w:rFonts w:ascii="Times New Roman" w:hAnsi="Times New Roman" w:cs="Times New Roman"/>
          <w:noProof/>
          <w:szCs w:val="24"/>
        </w:rPr>
        <w:t>(6), 2695–2701. https://doi.org/10.4319/lo.2008.53.6.2695</w:t>
      </w:r>
    </w:p>
    <w:p w14:paraId="3BE3E8EF"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Bever, A. J., McNinch, J. E., &amp; Harris, C. K. (2011). Hydrodynamics and sediment-transport in the nearshore of Poverty Bay, New Zealand: Observations of nearshore sediment segregation and oceanic storms. </w:t>
      </w:r>
      <w:r w:rsidRPr="00D56866">
        <w:rPr>
          <w:rFonts w:ascii="Times New Roman" w:hAnsi="Times New Roman" w:cs="Times New Roman"/>
          <w:i/>
          <w:iCs/>
          <w:noProof/>
          <w:szCs w:val="24"/>
        </w:rPr>
        <w:t>Continental Shelf Research</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31</w:t>
      </w:r>
      <w:r w:rsidRPr="00D56866">
        <w:rPr>
          <w:rFonts w:ascii="Times New Roman" w:hAnsi="Times New Roman" w:cs="Times New Roman"/>
          <w:noProof/>
          <w:szCs w:val="24"/>
        </w:rPr>
        <w:t>(6), 507–526. https://doi.org/10.1016/j.csr.2010.12.007</w:t>
      </w:r>
    </w:p>
    <w:p w14:paraId="316BEDA5"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Bothner, M. H., Reynolds, R. L., Casso, M. A., Storlazzi, C. D., &amp; Field, M. E. (2006). Quantity, composition, and source of sediment collected in sediment traps along the fringing coral reef off Molokai, Hawaii. </w:t>
      </w:r>
      <w:r w:rsidRPr="00D56866">
        <w:rPr>
          <w:rFonts w:ascii="Times New Roman" w:hAnsi="Times New Roman" w:cs="Times New Roman"/>
          <w:i/>
          <w:iCs/>
          <w:noProof/>
          <w:szCs w:val="24"/>
        </w:rPr>
        <w:t>Marine Pollution Bulletin</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52</w:t>
      </w:r>
      <w:r w:rsidRPr="00D56866">
        <w:rPr>
          <w:rFonts w:ascii="Times New Roman" w:hAnsi="Times New Roman" w:cs="Times New Roman"/>
          <w:noProof/>
          <w:szCs w:val="24"/>
        </w:rPr>
        <w:t>(9), 1034–1047. https://doi.org/10.1016/j.marpolbul.2006.01.008</w:t>
      </w:r>
    </w:p>
    <w:p w14:paraId="14889E19"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Brooks, G., Devine, B., Larson, R., &amp; Rood, B. (2007). Sedimentary Development of Coral Bay , St . John , USVI : A Shift From Natural to Anthropogenic Influences. </w:t>
      </w:r>
      <w:r w:rsidRPr="00D56866">
        <w:rPr>
          <w:rFonts w:ascii="Times New Roman" w:hAnsi="Times New Roman" w:cs="Times New Roman"/>
          <w:i/>
          <w:iCs/>
          <w:noProof/>
          <w:szCs w:val="24"/>
        </w:rPr>
        <w:t>Caribbean Journal of Science</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43</w:t>
      </w:r>
      <w:r w:rsidRPr="00D56866">
        <w:rPr>
          <w:rFonts w:ascii="Times New Roman" w:hAnsi="Times New Roman" w:cs="Times New Roman"/>
          <w:noProof/>
          <w:szCs w:val="24"/>
        </w:rPr>
        <w:t>(2), 226–243.</w:t>
      </w:r>
    </w:p>
    <w:p w14:paraId="5825DFAD"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Browne, N. K. ., Smithers, S. G. ., Perry, C. T. ., &amp; Ridd, P. V. . (2012). A Field-Based technique for measuring sediment flux on coral reefs: Application to turbid reefs on the great barrier reef. </w:t>
      </w:r>
      <w:r w:rsidRPr="00D56866">
        <w:rPr>
          <w:rFonts w:ascii="Times New Roman" w:hAnsi="Times New Roman" w:cs="Times New Roman"/>
          <w:i/>
          <w:iCs/>
          <w:noProof/>
          <w:szCs w:val="24"/>
        </w:rPr>
        <w:t>Journal of Coastal Research</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28</w:t>
      </w:r>
      <w:r w:rsidRPr="00D56866">
        <w:rPr>
          <w:rFonts w:ascii="Times New Roman" w:hAnsi="Times New Roman" w:cs="Times New Roman"/>
          <w:noProof/>
          <w:szCs w:val="24"/>
        </w:rPr>
        <w:t>(5), 1247–1262. https://doi.org/10.2112/JCOASTRES-D-11-00171.1</w:t>
      </w:r>
    </w:p>
    <w:p w14:paraId="4002CB56"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Cochran, S. A., Gibbs, A. E., D’Antonio, N. L., &amp; Storlazzi, C. D. (2016). </w:t>
      </w:r>
      <w:r w:rsidRPr="00D56866">
        <w:rPr>
          <w:rFonts w:ascii="Times New Roman" w:hAnsi="Times New Roman" w:cs="Times New Roman"/>
          <w:i/>
          <w:iCs/>
          <w:noProof/>
          <w:szCs w:val="24"/>
        </w:rPr>
        <w:t>Benthic habitat map of U.S. Coral Reef Task Force Faga‘alu Bay priority study area, Tutuila, American Samoa: U.S. Geological Survey Open-File Rport 2016-1077</w:t>
      </w:r>
      <w:r w:rsidRPr="00D56866">
        <w:rPr>
          <w:rFonts w:ascii="Times New Roman" w:hAnsi="Times New Roman" w:cs="Times New Roman"/>
          <w:noProof/>
          <w:szCs w:val="24"/>
        </w:rPr>
        <w:t>. https://doi.org/http://dx.doi.org/10.3133/</w:t>
      </w:r>
    </w:p>
    <w:p w14:paraId="463F73C4"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Craig, P. (2009). </w:t>
      </w:r>
      <w:r w:rsidRPr="00D56866">
        <w:rPr>
          <w:rFonts w:ascii="Times New Roman" w:hAnsi="Times New Roman" w:cs="Times New Roman"/>
          <w:i/>
          <w:iCs/>
          <w:noProof/>
          <w:szCs w:val="24"/>
        </w:rPr>
        <w:t>Natural History Guide to American Samoa</w:t>
      </w:r>
      <w:r w:rsidRPr="00D56866">
        <w:rPr>
          <w:rFonts w:ascii="Times New Roman" w:hAnsi="Times New Roman" w:cs="Times New Roman"/>
          <w:noProof/>
          <w:szCs w:val="24"/>
        </w:rPr>
        <w:t>. National Park of American Samoa.</w:t>
      </w:r>
    </w:p>
    <w:p w14:paraId="0B48F1A9"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Dames &amp; Moore. (1981). </w:t>
      </w:r>
      <w:r w:rsidRPr="00D56866">
        <w:rPr>
          <w:rFonts w:ascii="Times New Roman" w:hAnsi="Times New Roman" w:cs="Times New Roman"/>
          <w:i/>
          <w:iCs/>
          <w:noProof/>
          <w:szCs w:val="24"/>
        </w:rPr>
        <w:t>Hydrologic Investigation of Surface Water for Water Supply and Hydropower</w:t>
      </w:r>
      <w:r w:rsidRPr="00D56866">
        <w:rPr>
          <w:rFonts w:ascii="Times New Roman" w:hAnsi="Times New Roman" w:cs="Times New Roman"/>
          <w:noProof/>
          <w:szCs w:val="24"/>
        </w:rPr>
        <w:t xml:space="preserve"> (p. 63). U.S. Army Engineer District, Honolulu.</w:t>
      </w:r>
    </w:p>
    <w:p w14:paraId="086B9081"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DeMartini, E., Jokiel, P., Beets, J., Stender, Y., Storlazzi, C., Minton, D., &amp; Conklin, E. (2013). Terrigenous sediment impact on coral recruitment and growth affects the use of coral habitat by recruit parrotfishes (F. Scaridae). </w:t>
      </w:r>
      <w:r w:rsidRPr="00D56866">
        <w:rPr>
          <w:rFonts w:ascii="Times New Roman" w:hAnsi="Times New Roman" w:cs="Times New Roman"/>
          <w:i/>
          <w:iCs/>
          <w:noProof/>
          <w:szCs w:val="24"/>
        </w:rPr>
        <w:t>Journal of Coastal Conservation</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17</w:t>
      </w:r>
      <w:r w:rsidRPr="00D56866">
        <w:rPr>
          <w:rFonts w:ascii="Times New Roman" w:hAnsi="Times New Roman" w:cs="Times New Roman"/>
          <w:noProof/>
          <w:szCs w:val="24"/>
        </w:rPr>
        <w:t>(3), 417–429. https://doi.org/10.1007/s11852-013-0247-2</w:t>
      </w:r>
    </w:p>
    <w:p w14:paraId="21934981"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Draut, A. E., Bothner, M. H., Field, M. E., Reynolds, R. L., Cochran, S.A.Logan, J. B., Storlazzi, C. D., &amp; Berg, C. J. (2009). Supply and dispersal of flood sediment from a steep, tropical watershed: Hanalei Bay, Kaua’i, Hawai’i, USA. </w:t>
      </w:r>
      <w:r w:rsidRPr="00D56866">
        <w:rPr>
          <w:rFonts w:ascii="Times New Roman" w:hAnsi="Times New Roman" w:cs="Times New Roman"/>
          <w:i/>
          <w:iCs/>
          <w:noProof/>
          <w:szCs w:val="24"/>
        </w:rPr>
        <w:t>Geological Society of America Bulletin</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121</w:t>
      </w:r>
      <w:r w:rsidRPr="00D56866">
        <w:rPr>
          <w:rFonts w:ascii="Times New Roman" w:hAnsi="Times New Roman" w:cs="Times New Roman"/>
          <w:noProof/>
          <w:szCs w:val="24"/>
        </w:rPr>
        <w:t>(3–4), 574–585. https://doi.org/10.1130/B26367.1</w:t>
      </w:r>
    </w:p>
    <w:p w14:paraId="2A77ACE3"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lastRenderedPageBreak/>
        <w:t xml:space="preserve">Duckworth, A., Giofre, N., &amp; Jones, R. (2017). Coral morphology and sedimentation. </w:t>
      </w:r>
      <w:r w:rsidRPr="00D56866">
        <w:rPr>
          <w:rFonts w:ascii="Times New Roman" w:hAnsi="Times New Roman" w:cs="Times New Roman"/>
          <w:i/>
          <w:iCs/>
          <w:noProof/>
          <w:szCs w:val="24"/>
        </w:rPr>
        <w:t>Marine Pollution Bulletin</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125</w:t>
      </w:r>
      <w:r w:rsidRPr="00D56866">
        <w:rPr>
          <w:rFonts w:ascii="Times New Roman" w:hAnsi="Times New Roman" w:cs="Times New Roman"/>
          <w:noProof/>
          <w:szCs w:val="24"/>
        </w:rPr>
        <w:t>(1–2), 289–300. https://doi.org/10.1016/j.marpolbul.2017.08.036</w:t>
      </w:r>
    </w:p>
    <w:p w14:paraId="4C303DD5"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Duvert, C., Nord, G., Gratiot, N., Navratil, O., Nadal-Romero, E., Mathys, N., Némery, J., Regüés, D., García-Ruiz, J. M., Gallart, F., &amp; Esteves, M. (2012). Towards prediction of suspended sediment yield from peak discharge in small erodible mountainous catchments (0.45–22km2) of France, Mexico and Spain. </w:t>
      </w:r>
      <w:r w:rsidRPr="00D56866">
        <w:rPr>
          <w:rFonts w:ascii="Times New Roman" w:hAnsi="Times New Roman" w:cs="Times New Roman"/>
          <w:i/>
          <w:iCs/>
          <w:noProof/>
          <w:szCs w:val="24"/>
        </w:rPr>
        <w:t>Journal of Hydrology</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454</w:t>
      </w:r>
      <w:r w:rsidRPr="00D56866">
        <w:rPr>
          <w:rFonts w:ascii="Times New Roman" w:hAnsi="Times New Roman" w:cs="Times New Roman"/>
          <w:noProof/>
          <w:szCs w:val="24"/>
        </w:rPr>
        <w:t>–</w:t>
      </w:r>
      <w:r w:rsidRPr="00D56866">
        <w:rPr>
          <w:rFonts w:ascii="Times New Roman" w:hAnsi="Times New Roman" w:cs="Times New Roman"/>
          <w:i/>
          <w:iCs/>
          <w:noProof/>
          <w:szCs w:val="24"/>
        </w:rPr>
        <w:t>455</w:t>
      </w:r>
      <w:r w:rsidRPr="00D56866">
        <w:rPr>
          <w:rFonts w:ascii="Times New Roman" w:hAnsi="Times New Roman" w:cs="Times New Roman"/>
          <w:noProof/>
          <w:szCs w:val="24"/>
        </w:rPr>
        <w:t>, 42–55. https://doi.org/10.1016/j.jhydrol.2012.05.048</w:t>
      </w:r>
    </w:p>
    <w:p w14:paraId="71C0E526"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Erftemeijer, P. L. a, Riegl, B., Hoeksema, B. W., &amp; Todd, P. a. (2012). Environmental impacts of dredging and other sediment disturbances on corals: A review. </w:t>
      </w:r>
      <w:r w:rsidRPr="00D56866">
        <w:rPr>
          <w:rFonts w:ascii="Times New Roman" w:hAnsi="Times New Roman" w:cs="Times New Roman"/>
          <w:i/>
          <w:iCs/>
          <w:noProof/>
          <w:szCs w:val="24"/>
        </w:rPr>
        <w:t>Marine Pollution Bulletin</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64</w:t>
      </w:r>
      <w:r w:rsidRPr="00D56866">
        <w:rPr>
          <w:rFonts w:ascii="Times New Roman" w:hAnsi="Times New Roman" w:cs="Times New Roman"/>
          <w:noProof/>
          <w:szCs w:val="24"/>
        </w:rPr>
        <w:t>(9), 1737–1765. https://doi.org/10.1016/j.marpolbul.2012.05.008</w:t>
      </w:r>
    </w:p>
    <w:p w14:paraId="1023DBAB"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Fabricius, K. E. (2005). Effects of terrestrial runoff on the ecology of corals and coral reefs: review and synthesis. </w:t>
      </w:r>
      <w:r w:rsidRPr="00D56866">
        <w:rPr>
          <w:rFonts w:ascii="Times New Roman" w:hAnsi="Times New Roman" w:cs="Times New Roman"/>
          <w:i/>
          <w:iCs/>
          <w:noProof/>
          <w:szCs w:val="24"/>
        </w:rPr>
        <w:t>Marine Pollution Bulletin</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50</w:t>
      </w:r>
      <w:r w:rsidRPr="00D56866">
        <w:rPr>
          <w:rFonts w:ascii="Times New Roman" w:hAnsi="Times New Roman" w:cs="Times New Roman"/>
          <w:noProof/>
          <w:szCs w:val="24"/>
        </w:rPr>
        <w:t>(2), 125–146. https://doi.org/10.1016/j.marpolbul.2004.11.028</w:t>
      </w:r>
    </w:p>
    <w:p w14:paraId="4AAEE226"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Fabricius, K. E., De’ath, G., Humphrey, C., Zagorskis, I., &amp; Schaffelke, B. (2012). Intra-annual variation in turbidity in response to terrestrial runoff on near-shore coral reefs of the Great Barrier Reef. </w:t>
      </w:r>
      <w:r w:rsidRPr="00D56866">
        <w:rPr>
          <w:rFonts w:ascii="Times New Roman" w:hAnsi="Times New Roman" w:cs="Times New Roman"/>
          <w:i/>
          <w:iCs/>
          <w:noProof/>
          <w:szCs w:val="24"/>
        </w:rPr>
        <w:t>Estuarine, Coastal and Shelf Science</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116</w:t>
      </w:r>
      <w:r w:rsidRPr="00D56866">
        <w:rPr>
          <w:rFonts w:ascii="Times New Roman" w:hAnsi="Times New Roman" w:cs="Times New Roman"/>
          <w:noProof/>
          <w:szCs w:val="24"/>
        </w:rPr>
        <w:t>, 57–65. http://www.sciencedirect.com/science/article/pii/S0272771412000832</w:t>
      </w:r>
    </w:p>
    <w:p w14:paraId="32269A08"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Feagaimaalii-Luamanu, J. (2016, January 19). High surf generated by TC Victor washes over roads and property. </w:t>
      </w:r>
      <w:r w:rsidRPr="00D56866">
        <w:rPr>
          <w:rFonts w:ascii="Times New Roman" w:hAnsi="Times New Roman" w:cs="Times New Roman"/>
          <w:i/>
          <w:iCs/>
          <w:noProof/>
          <w:szCs w:val="24"/>
        </w:rPr>
        <w:t>Samoa News</w:t>
      </w:r>
      <w:r w:rsidRPr="00D56866">
        <w:rPr>
          <w:rFonts w:ascii="Times New Roman" w:hAnsi="Times New Roman" w:cs="Times New Roman"/>
          <w:noProof/>
          <w:szCs w:val="24"/>
        </w:rPr>
        <w:t>. http://www.samoanews.com/content/en/high-surf-generated-tc-victor-washes-over-roads-and-property</w:t>
      </w:r>
    </w:p>
    <w:p w14:paraId="0DEFF0AA"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Field, M. E., Chezar, H., &amp; Storlazzi, C. D. (2012). SedPods: a low-cost coral proxy for measuring net sedimentation. </w:t>
      </w:r>
      <w:r w:rsidRPr="00D56866">
        <w:rPr>
          <w:rFonts w:ascii="Times New Roman" w:hAnsi="Times New Roman" w:cs="Times New Roman"/>
          <w:i/>
          <w:iCs/>
          <w:noProof/>
          <w:szCs w:val="24"/>
        </w:rPr>
        <w:t>Coral Reefs</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32</w:t>
      </w:r>
      <w:r w:rsidRPr="00D56866">
        <w:rPr>
          <w:rFonts w:ascii="Times New Roman" w:hAnsi="Times New Roman" w:cs="Times New Roman"/>
          <w:noProof/>
          <w:szCs w:val="24"/>
        </w:rPr>
        <w:t>(1), 155–159. https://doi.org/10.1007/s00338-012-0953-5</w:t>
      </w:r>
    </w:p>
    <w:p w14:paraId="48F04F5F"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Gray, S. C., Sears, W., Kolupski, M. L., Hastings, Z. C., Przyuski, N. W., Fox, M. D., &amp; Degrood, A. (2012). Factors affecting land-based sedimentation in coastal bays, US Virgin Islands. </w:t>
      </w:r>
      <w:r w:rsidRPr="00D56866">
        <w:rPr>
          <w:rFonts w:ascii="Times New Roman" w:hAnsi="Times New Roman" w:cs="Times New Roman"/>
          <w:i/>
          <w:iCs/>
          <w:noProof/>
          <w:szCs w:val="24"/>
        </w:rPr>
        <w:t>12th International Coral Reef Symposium</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July</w:t>
      </w:r>
      <w:r w:rsidRPr="00D56866">
        <w:rPr>
          <w:rFonts w:ascii="Times New Roman" w:hAnsi="Times New Roman" w:cs="Times New Roman"/>
          <w:noProof/>
          <w:szCs w:val="24"/>
        </w:rPr>
        <w:t>, 9–13.</w:t>
      </w:r>
    </w:p>
    <w:p w14:paraId="4621D065"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Heiri, O., Lotter, A. F., &amp; Lemcke, G. (2001). Loss on ignition as a method for estimating organic and carbonate content in sediments : reproducibility and comparability of results. </w:t>
      </w:r>
      <w:r w:rsidRPr="00D56866">
        <w:rPr>
          <w:rFonts w:ascii="Times New Roman" w:hAnsi="Times New Roman" w:cs="Times New Roman"/>
          <w:i/>
          <w:iCs/>
          <w:noProof/>
          <w:szCs w:val="24"/>
        </w:rPr>
        <w:t>Journal of Paleolimnology</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25</w:t>
      </w:r>
      <w:r w:rsidRPr="00D56866">
        <w:rPr>
          <w:rFonts w:ascii="Times New Roman" w:hAnsi="Times New Roman" w:cs="Times New Roman"/>
          <w:noProof/>
          <w:szCs w:val="24"/>
        </w:rPr>
        <w:t>, 101–110.</w:t>
      </w:r>
    </w:p>
    <w:p w14:paraId="1A448737"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Hettler, J., Irion, G., &amp; Lehmann, B. (1997). Environmental impact of mining waste disposal on a tropical lowland river system: a case study on the Ok Tedi Mine, Papua New Guinea. </w:t>
      </w:r>
      <w:r w:rsidRPr="00D56866">
        <w:rPr>
          <w:rFonts w:ascii="Times New Roman" w:hAnsi="Times New Roman" w:cs="Times New Roman"/>
          <w:i/>
          <w:iCs/>
          <w:noProof/>
          <w:szCs w:val="24"/>
        </w:rPr>
        <w:t>Mineralium Deposita</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32</w:t>
      </w:r>
      <w:r w:rsidRPr="00D56866">
        <w:rPr>
          <w:rFonts w:ascii="Times New Roman" w:hAnsi="Times New Roman" w:cs="Times New Roman"/>
          <w:noProof/>
          <w:szCs w:val="24"/>
        </w:rPr>
        <w:t>(3), 280–291. https://doi.org/10.1007/s001260050093</w:t>
      </w:r>
    </w:p>
    <w:p w14:paraId="5203F842"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Hoitink, A. J. F., &amp; Hoekstra, P. (2003). Hydrodynamic control of the supply of reworked terrigenous sediment to coral reefs in the Bay of Banten (NW Java, Indonesia). </w:t>
      </w:r>
      <w:r w:rsidRPr="00D56866">
        <w:rPr>
          <w:rFonts w:ascii="Times New Roman" w:hAnsi="Times New Roman" w:cs="Times New Roman"/>
          <w:i/>
          <w:iCs/>
          <w:noProof/>
          <w:szCs w:val="24"/>
        </w:rPr>
        <w:t>Estuarine, Coastal and Shelf Science</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58</w:t>
      </w:r>
      <w:r w:rsidRPr="00D56866">
        <w:rPr>
          <w:rFonts w:ascii="Times New Roman" w:hAnsi="Times New Roman" w:cs="Times New Roman"/>
          <w:noProof/>
          <w:szCs w:val="24"/>
        </w:rPr>
        <w:t>(4), 743–755.</w:t>
      </w:r>
    </w:p>
    <w:p w14:paraId="7D57ED6A"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Holst-Rice, S., Messina, A., Biggs, T. W., Vargas-Angel, B., &amp; Whitall, D. (2016). </w:t>
      </w:r>
      <w:r w:rsidRPr="00D56866">
        <w:rPr>
          <w:rFonts w:ascii="Times New Roman" w:hAnsi="Times New Roman" w:cs="Times New Roman"/>
          <w:i/>
          <w:iCs/>
          <w:noProof/>
          <w:szCs w:val="24"/>
        </w:rPr>
        <w:t>Baseline Assessment of Fagaʻalu Watershed: A Ridge to Reef Assessment in Support of Sediment Reduction Activities and Future Evaluation of their Success</w:t>
      </w:r>
      <w:r w:rsidRPr="00D56866">
        <w:rPr>
          <w:rFonts w:ascii="Times New Roman" w:hAnsi="Times New Roman" w:cs="Times New Roman"/>
          <w:noProof/>
          <w:szCs w:val="24"/>
        </w:rPr>
        <w:t>. NOAA Coral Reef Conservation Program. https://doi.org/10.7289/V5BK19C3</w:t>
      </w:r>
    </w:p>
    <w:p w14:paraId="313BFBDC"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Jokiel, P. L., Rodgers, K. S., Storlazzi, C. D., Field, M. E., Lager, C. V., &amp; Lager, D. (2014). Response of reef corals on a fringing reef flat to elevated suspended-sediment concentrations: Molokaʻi, Hawaiʻi. </w:t>
      </w:r>
      <w:r w:rsidRPr="00D56866">
        <w:rPr>
          <w:rFonts w:ascii="Times New Roman" w:hAnsi="Times New Roman" w:cs="Times New Roman"/>
          <w:i/>
          <w:iCs/>
          <w:noProof/>
          <w:szCs w:val="24"/>
        </w:rPr>
        <w:t>PeerJ</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2</w:t>
      </w:r>
      <w:r w:rsidRPr="00D56866">
        <w:rPr>
          <w:rFonts w:ascii="Times New Roman" w:hAnsi="Times New Roman" w:cs="Times New Roman"/>
          <w:noProof/>
          <w:szCs w:val="24"/>
        </w:rPr>
        <w:t>(e699). https://doi.org/10.7717/peerj.699</w:t>
      </w:r>
    </w:p>
    <w:p w14:paraId="653A069A"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lastRenderedPageBreak/>
        <w:t xml:space="preserve">Jones, R., Bessell-Browne, P., Fisher, R., Klonowski, W., &amp; Slivkoff, M. (2015). Assessing the impacts of sediments from dredging on corals. </w:t>
      </w:r>
      <w:r w:rsidRPr="00D56866">
        <w:rPr>
          <w:rFonts w:ascii="Times New Roman" w:hAnsi="Times New Roman" w:cs="Times New Roman"/>
          <w:i/>
          <w:iCs/>
          <w:noProof/>
          <w:szCs w:val="24"/>
        </w:rPr>
        <w:t>Marine Pollution Bulletin</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102</w:t>
      </w:r>
      <w:r w:rsidRPr="00D56866">
        <w:rPr>
          <w:rFonts w:ascii="Times New Roman" w:hAnsi="Times New Roman" w:cs="Times New Roman"/>
          <w:noProof/>
          <w:szCs w:val="24"/>
        </w:rPr>
        <w:t>(1), 9–29. https://doi.org/10.1016/j.marpolbul.2015.10.049</w:t>
      </w:r>
    </w:p>
    <w:p w14:paraId="7E1C406C"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Klein, C. J., Jupiter, S. D., Selig, E. R., Watts, M. E., Halpern, B. S., Kamal, M., Roelfsema, C., &amp; Possingham, H. P. (2012). Forest conservation delivers highly variable coral reef conservation outcomes. </w:t>
      </w:r>
      <w:r w:rsidRPr="00D56866">
        <w:rPr>
          <w:rFonts w:ascii="Times New Roman" w:hAnsi="Times New Roman" w:cs="Times New Roman"/>
          <w:i/>
          <w:iCs/>
          <w:noProof/>
          <w:szCs w:val="24"/>
        </w:rPr>
        <w:t>Ecological Applications</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22</w:t>
      </w:r>
      <w:r w:rsidRPr="00D56866">
        <w:rPr>
          <w:rFonts w:ascii="Times New Roman" w:hAnsi="Times New Roman" w:cs="Times New Roman"/>
          <w:noProof/>
          <w:szCs w:val="24"/>
        </w:rPr>
        <w:t>(4), 1246–1256. http://www.ncbi.nlm.nih.gov/pubmed/22827132</w:t>
      </w:r>
    </w:p>
    <w:p w14:paraId="1CE06074"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Meng, P.-J., Lee, H.-J., Wang, J.-T., Chen, C.-C., Lin, H.-J., Tew, K. S., &amp; Hsieh, W.-J. (2008). A long-term survey on anthropogenic impacts to the water quality of coral reefs, southern Taiwan. </w:t>
      </w:r>
      <w:r w:rsidRPr="00D56866">
        <w:rPr>
          <w:rFonts w:ascii="Times New Roman" w:hAnsi="Times New Roman" w:cs="Times New Roman"/>
          <w:i/>
          <w:iCs/>
          <w:noProof/>
          <w:szCs w:val="24"/>
        </w:rPr>
        <w:t>Environmental Pollution</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156</w:t>
      </w:r>
      <w:r w:rsidRPr="00D56866">
        <w:rPr>
          <w:rFonts w:ascii="Times New Roman" w:hAnsi="Times New Roman" w:cs="Times New Roman"/>
          <w:noProof/>
          <w:szCs w:val="24"/>
        </w:rPr>
        <w:t>(1), 67–75. https://doi.org/10.1016/j.envpol.2007.12.039</w:t>
      </w:r>
    </w:p>
    <w:p w14:paraId="66E1074C"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Messina, A. T., &amp; Biggs, T. W. (2016). Contributions of human activities to suspended sediment yield during storm events from a small, steep, tropical watershed. </w:t>
      </w:r>
      <w:r w:rsidRPr="00D56866">
        <w:rPr>
          <w:rFonts w:ascii="Times New Roman" w:hAnsi="Times New Roman" w:cs="Times New Roman"/>
          <w:i/>
          <w:iCs/>
          <w:noProof/>
          <w:szCs w:val="24"/>
        </w:rPr>
        <w:t>Journal of Hydrology</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538</w:t>
      </w:r>
      <w:r w:rsidRPr="00D56866">
        <w:rPr>
          <w:rFonts w:ascii="Times New Roman" w:hAnsi="Times New Roman" w:cs="Times New Roman"/>
          <w:noProof/>
          <w:szCs w:val="24"/>
        </w:rPr>
        <w:t>, 726–742.</w:t>
      </w:r>
    </w:p>
    <w:p w14:paraId="61E1E18C"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Militello, A., Scheffner, N. W., &amp; Thompson, E. F. (2003). </w:t>
      </w:r>
      <w:r w:rsidRPr="00D56866">
        <w:rPr>
          <w:rFonts w:ascii="Times New Roman" w:hAnsi="Times New Roman" w:cs="Times New Roman"/>
          <w:i/>
          <w:iCs/>
          <w:noProof/>
          <w:szCs w:val="24"/>
        </w:rPr>
        <w:t>Hurrican-Induced Stage-Frequency Relationships for the Territory of American Samoa. USACOE Technical Report CHL-98-33</w:t>
      </w:r>
      <w:r w:rsidRPr="00D56866">
        <w:rPr>
          <w:rFonts w:ascii="Times New Roman" w:hAnsi="Times New Roman" w:cs="Times New Roman"/>
          <w:noProof/>
          <w:szCs w:val="24"/>
        </w:rPr>
        <w:t>.</w:t>
      </w:r>
    </w:p>
    <w:p w14:paraId="3196AA20"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Muzuka, A. N. N., Dubi, A. M., Muhando, C. A., &amp; Shaghude, Y. W. (2010). Impact of hydrographic parameters and seasonal variation in sediment fluxes on coral status at Chumbe and Bawe reefs, Zanzibar, Tanzania. </w:t>
      </w:r>
      <w:r w:rsidRPr="00D56866">
        <w:rPr>
          <w:rFonts w:ascii="Times New Roman" w:hAnsi="Times New Roman" w:cs="Times New Roman"/>
          <w:i/>
          <w:iCs/>
          <w:noProof/>
          <w:szCs w:val="24"/>
        </w:rPr>
        <w:t>Estuarine, Coastal and Shelf Science</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89</w:t>
      </w:r>
      <w:r w:rsidRPr="00D56866">
        <w:rPr>
          <w:rFonts w:ascii="Times New Roman" w:hAnsi="Times New Roman" w:cs="Times New Roman"/>
          <w:noProof/>
          <w:szCs w:val="24"/>
        </w:rPr>
        <w:t>(2), 137–144.</w:t>
      </w:r>
    </w:p>
    <w:p w14:paraId="7C096789"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Nakamura, S. (1984). </w:t>
      </w:r>
      <w:r w:rsidRPr="00D56866">
        <w:rPr>
          <w:rFonts w:ascii="Times New Roman" w:hAnsi="Times New Roman" w:cs="Times New Roman"/>
          <w:i/>
          <w:iCs/>
          <w:noProof/>
          <w:szCs w:val="24"/>
        </w:rPr>
        <w:t>Soil Survey of American Samoa</w:t>
      </w:r>
      <w:r w:rsidRPr="00D56866">
        <w:rPr>
          <w:rFonts w:ascii="Times New Roman" w:hAnsi="Times New Roman" w:cs="Times New Roman"/>
          <w:noProof/>
          <w:szCs w:val="24"/>
        </w:rPr>
        <w:t>. US Department of Agriculture Soil Conservation Service. http://books.google.com/books?id=NSCSQgAACAAJ</w:t>
      </w:r>
    </w:p>
    <w:p w14:paraId="0FD5F1C7"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PACIOOS, P. I. O. O. S. (2016). </w:t>
      </w:r>
      <w:r w:rsidRPr="00D56866">
        <w:rPr>
          <w:rFonts w:ascii="Times New Roman" w:hAnsi="Times New Roman" w:cs="Times New Roman"/>
          <w:i/>
          <w:iCs/>
          <w:noProof/>
          <w:szCs w:val="24"/>
        </w:rPr>
        <w:t>WaveWatch III Samoa Regional Model</w:t>
      </w:r>
      <w:r w:rsidRPr="00D56866">
        <w:rPr>
          <w:rFonts w:ascii="Times New Roman" w:hAnsi="Times New Roman" w:cs="Times New Roman"/>
          <w:noProof/>
          <w:szCs w:val="24"/>
        </w:rPr>
        <w:t>. http://oos.soest.hawaii.edu/pacioos/</w:t>
      </w:r>
    </w:p>
    <w:p w14:paraId="1DA90E47"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Perreault, J. (2010). </w:t>
      </w:r>
      <w:r w:rsidRPr="00D56866">
        <w:rPr>
          <w:rFonts w:ascii="Times New Roman" w:hAnsi="Times New Roman" w:cs="Times New Roman"/>
          <w:i/>
          <w:iCs/>
          <w:noProof/>
          <w:szCs w:val="24"/>
        </w:rPr>
        <w:t>Development of a Water Budget in a Tropical Setting Accounting for Mountain Front Recharge: Tutuila, American Samoa</w:t>
      </w:r>
      <w:r w:rsidRPr="00D56866">
        <w:rPr>
          <w:rFonts w:ascii="Times New Roman" w:hAnsi="Times New Roman" w:cs="Times New Roman"/>
          <w:noProof/>
          <w:szCs w:val="24"/>
        </w:rPr>
        <w:t xml:space="preserve"> (Issue August). University of Hawai’i.</w:t>
      </w:r>
    </w:p>
    <w:p w14:paraId="799568FF"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Pomeroy, A. W. M., Lowe, R. J., Ghisalberti, M., Storlazzi, C. D., Cuttler, M., &amp; Symonds, G. (2015). Mechanics of Sediment Suspension and Transport Within a Fringing Reef. </w:t>
      </w:r>
      <w:r w:rsidRPr="00D56866">
        <w:rPr>
          <w:rFonts w:ascii="Times New Roman" w:hAnsi="Times New Roman" w:cs="Times New Roman"/>
          <w:i/>
          <w:iCs/>
          <w:noProof/>
          <w:szCs w:val="24"/>
        </w:rPr>
        <w:t>Coastal Sediments 2015</w:t>
      </w:r>
      <w:r w:rsidRPr="00D56866">
        <w:rPr>
          <w:rFonts w:ascii="Times New Roman" w:hAnsi="Times New Roman" w:cs="Times New Roman"/>
          <w:noProof/>
          <w:szCs w:val="24"/>
        </w:rPr>
        <w:t>, 1–14.</w:t>
      </w:r>
    </w:p>
    <w:p w14:paraId="73E9E91B"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Ramos-Scharrón, C. E., &amp; Macdonald, L. H. (2007). Measurement and prediction of natural and anthropogenic sediment sources, St. John, US Virgin Islands. </w:t>
      </w:r>
      <w:r w:rsidRPr="00D56866">
        <w:rPr>
          <w:rFonts w:ascii="Times New Roman" w:hAnsi="Times New Roman" w:cs="Times New Roman"/>
          <w:i/>
          <w:iCs/>
          <w:noProof/>
          <w:szCs w:val="24"/>
        </w:rPr>
        <w:t>Catena</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71</w:t>
      </w:r>
      <w:r w:rsidRPr="00D56866">
        <w:rPr>
          <w:rFonts w:ascii="Times New Roman" w:hAnsi="Times New Roman" w:cs="Times New Roman"/>
          <w:noProof/>
          <w:szCs w:val="24"/>
        </w:rPr>
        <w:t>(2), 250–266.</w:t>
      </w:r>
    </w:p>
    <w:p w14:paraId="6FA0B55B"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Rangel-Buitrago, N., Anfuso, G., Phillips, M., Thomas, T., Alvarez, O., &amp; Forero, M. (2014). Characterization of wave climate and extreme events into the SW Spanish and Wales coasts as a first step to define their wave energy potential. </w:t>
      </w:r>
      <w:r w:rsidRPr="00D56866">
        <w:rPr>
          <w:rFonts w:ascii="Times New Roman" w:hAnsi="Times New Roman" w:cs="Times New Roman"/>
          <w:i/>
          <w:iCs/>
          <w:noProof/>
          <w:szCs w:val="24"/>
        </w:rPr>
        <w:t>Journal of Coastal Research</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70</w:t>
      </w:r>
      <w:r w:rsidRPr="00D56866">
        <w:rPr>
          <w:rFonts w:ascii="Times New Roman" w:hAnsi="Times New Roman" w:cs="Times New Roman"/>
          <w:noProof/>
          <w:szCs w:val="24"/>
        </w:rPr>
        <w:t>(March 2016), 314–319. https://doi.org/10.2112/SI70-053.1</w:t>
      </w:r>
    </w:p>
    <w:p w14:paraId="035A4A57"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Ryan, K. E., Walsh, J. P., Corbett, D. R., &amp; Winter,  a. (2008). A record of recent change in terrestrial sedimentation in a coral-reef environment, La Parguera, Puerto Rico: a response to coastal development? </w:t>
      </w:r>
      <w:r w:rsidRPr="00D56866">
        <w:rPr>
          <w:rFonts w:ascii="Times New Roman" w:hAnsi="Times New Roman" w:cs="Times New Roman"/>
          <w:i/>
          <w:iCs/>
          <w:noProof/>
          <w:szCs w:val="24"/>
        </w:rPr>
        <w:t>Marine Pollution Bulletin</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56</w:t>
      </w:r>
      <w:r w:rsidRPr="00D56866">
        <w:rPr>
          <w:rFonts w:ascii="Times New Roman" w:hAnsi="Times New Roman" w:cs="Times New Roman"/>
          <w:noProof/>
          <w:szCs w:val="24"/>
        </w:rPr>
        <w:t>(6), 1177–1183. https://doi.org/10.1016/j.marpolbul.2008.02.017</w:t>
      </w:r>
    </w:p>
    <w:p w14:paraId="39E29CD6"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Santisteban, J. I., Mediavilla, R., Lopez-Pamo, E., Dabrio, C. J., Zapata, M. B. R., Garcia, M. J. G., Castano, S., &amp; Martínez-Alfaro, P. E. (2004). Loss on ignition: a qualitative or quantitative method for organic matter and carbonate mineral content in sediments? </w:t>
      </w:r>
      <w:r w:rsidRPr="00D56866">
        <w:rPr>
          <w:rFonts w:ascii="Times New Roman" w:hAnsi="Times New Roman" w:cs="Times New Roman"/>
          <w:i/>
          <w:iCs/>
          <w:noProof/>
          <w:szCs w:val="24"/>
        </w:rPr>
        <w:t xml:space="preserve">Journal </w:t>
      </w:r>
      <w:r w:rsidRPr="00D56866">
        <w:rPr>
          <w:rFonts w:ascii="Times New Roman" w:hAnsi="Times New Roman" w:cs="Times New Roman"/>
          <w:i/>
          <w:iCs/>
          <w:noProof/>
          <w:szCs w:val="24"/>
        </w:rPr>
        <w:lastRenderedPageBreak/>
        <w:t>of Paleolimnology</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32</w:t>
      </w:r>
      <w:r w:rsidRPr="00D56866">
        <w:rPr>
          <w:rFonts w:ascii="Times New Roman" w:hAnsi="Times New Roman" w:cs="Times New Roman"/>
          <w:noProof/>
          <w:szCs w:val="24"/>
        </w:rPr>
        <w:t>(3), 287–299.</w:t>
      </w:r>
    </w:p>
    <w:p w14:paraId="45A77E2E"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Seymour, R. J. (2011). Evidence for Changes to the Northeast Pacific Wave Climate. </w:t>
      </w:r>
      <w:r w:rsidRPr="00D56866">
        <w:rPr>
          <w:rFonts w:ascii="Times New Roman" w:hAnsi="Times New Roman" w:cs="Times New Roman"/>
          <w:i/>
          <w:iCs/>
          <w:noProof/>
          <w:szCs w:val="24"/>
        </w:rPr>
        <w:t>Journal of Coastal Research</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27</w:t>
      </w:r>
      <w:r w:rsidRPr="00D56866">
        <w:rPr>
          <w:rFonts w:ascii="Times New Roman" w:hAnsi="Times New Roman" w:cs="Times New Roman"/>
          <w:noProof/>
          <w:szCs w:val="24"/>
        </w:rPr>
        <w:t>(1), 194–201. https://doi.org/10.2112/JCOASTRES-D-09-00149.1</w:t>
      </w:r>
    </w:p>
    <w:p w14:paraId="45A08CA4"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Storlazzi, C. D., Cheriton, O. M., Messina, A. M., &amp; Biggs, T. W. (2018). Meteorologic, oceanographic, and geomorphic controls on circulation and residence time in a coral reef-lined embayment: Faga’alu Bay, American Samoa. </w:t>
      </w:r>
      <w:r w:rsidRPr="00D56866">
        <w:rPr>
          <w:rFonts w:ascii="Times New Roman" w:hAnsi="Times New Roman" w:cs="Times New Roman"/>
          <w:i/>
          <w:iCs/>
          <w:noProof/>
          <w:szCs w:val="24"/>
        </w:rPr>
        <w:t>Coral Reefs</w:t>
      </w:r>
      <w:r w:rsidRPr="00D56866">
        <w:rPr>
          <w:rFonts w:ascii="Times New Roman" w:hAnsi="Times New Roman" w:cs="Times New Roman"/>
          <w:noProof/>
          <w:szCs w:val="24"/>
        </w:rPr>
        <w:t>. https://doi.org/10.1007/s00338-018-1671-4</w:t>
      </w:r>
    </w:p>
    <w:p w14:paraId="3B4058EE"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Storlazzi, Curt D., Field, M. E., &amp; Bothner, M. H. (2011). The use (and misuse) of sediment traps in coral reef environments: theory, observations, and suggested protocols. </w:t>
      </w:r>
      <w:r w:rsidRPr="00D56866">
        <w:rPr>
          <w:rFonts w:ascii="Times New Roman" w:hAnsi="Times New Roman" w:cs="Times New Roman"/>
          <w:i/>
          <w:iCs/>
          <w:noProof/>
          <w:szCs w:val="24"/>
        </w:rPr>
        <w:t>Coral Reefs</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30</w:t>
      </w:r>
      <w:r w:rsidRPr="00D56866">
        <w:rPr>
          <w:rFonts w:ascii="Times New Roman" w:hAnsi="Times New Roman" w:cs="Times New Roman"/>
          <w:noProof/>
          <w:szCs w:val="24"/>
        </w:rPr>
        <w:t>(1), 23–38.</w:t>
      </w:r>
    </w:p>
    <w:p w14:paraId="2EA064C6"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Storlazzi, Curt D., Field, M. E., Bothner, M. H., Presto, M. K., &amp; Draut, A. E. (2009). Sedimentation processes in a coral reef embayment: Hanalei Bay, Kauai. </w:t>
      </w:r>
      <w:r w:rsidRPr="00D56866">
        <w:rPr>
          <w:rFonts w:ascii="Times New Roman" w:hAnsi="Times New Roman" w:cs="Times New Roman"/>
          <w:i/>
          <w:iCs/>
          <w:noProof/>
          <w:szCs w:val="24"/>
        </w:rPr>
        <w:t>Marine Geology</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264</w:t>
      </w:r>
      <w:r w:rsidRPr="00D56866">
        <w:rPr>
          <w:rFonts w:ascii="Times New Roman" w:hAnsi="Times New Roman" w:cs="Times New Roman"/>
          <w:noProof/>
          <w:szCs w:val="24"/>
        </w:rPr>
        <w:t>(3–4), 140–151. https://doi.org/10.1016/j.margeo.2009.05.002</w:t>
      </w:r>
    </w:p>
    <w:p w14:paraId="5A46D040"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Storlazzi, Curt D., &amp; Jaffe, B. E. (2008). The relative contribution of processes driving variability in flow, shear, and turbidity over a fringing coral reef: West Maui, Hawaii. </w:t>
      </w:r>
      <w:r w:rsidRPr="00D56866">
        <w:rPr>
          <w:rFonts w:ascii="Times New Roman" w:hAnsi="Times New Roman" w:cs="Times New Roman"/>
          <w:i/>
          <w:iCs/>
          <w:noProof/>
          <w:szCs w:val="24"/>
        </w:rPr>
        <w:t>Estuarine, Coastal and Shelf Science</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77</w:t>
      </w:r>
      <w:r w:rsidRPr="00D56866">
        <w:rPr>
          <w:rFonts w:ascii="Times New Roman" w:hAnsi="Times New Roman" w:cs="Times New Roman"/>
          <w:noProof/>
          <w:szCs w:val="24"/>
        </w:rPr>
        <w:t>(4), 549–564.</w:t>
      </w:r>
    </w:p>
    <w:p w14:paraId="69B01CA9"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Storlazzi, Curt D., Norris, B. K., &amp; Rosenberger, K. J. (2015). The influence of grain size, grain color, and suspended-sediment concentration on light attenuation: Why fine-grained terrestrial sediment is bad for coral reef ecosystems. </w:t>
      </w:r>
      <w:r w:rsidRPr="00D56866">
        <w:rPr>
          <w:rFonts w:ascii="Times New Roman" w:hAnsi="Times New Roman" w:cs="Times New Roman"/>
          <w:i/>
          <w:iCs/>
          <w:noProof/>
          <w:szCs w:val="24"/>
        </w:rPr>
        <w:t>Coral Reefs</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34</w:t>
      </w:r>
      <w:r w:rsidRPr="00D56866">
        <w:rPr>
          <w:rFonts w:ascii="Times New Roman" w:hAnsi="Times New Roman" w:cs="Times New Roman"/>
          <w:noProof/>
          <w:szCs w:val="24"/>
        </w:rPr>
        <w:t>(3), 967–975. https://doi.org/10.1007/s00338-015-1268-0</w:t>
      </w:r>
    </w:p>
    <w:p w14:paraId="24487170"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Tebbett, S. B., Goatley, C. H. R., &amp; Bellwood, D. R. (2017). Fine sediments suppress detritivory on coral reefs. </w:t>
      </w:r>
      <w:r w:rsidRPr="00D56866">
        <w:rPr>
          <w:rFonts w:ascii="Times New Roman" w:hAnsi="Times New Roman" w:cs="Times New Roman"/>
          <w:i/>
          <w:iCs/>
          <w:noProof/>
          <w:szCs w:val="24"/>
        </w:rPr>
        <w:t>Marine Pollution Bulletin</w:t>
      </w:r>
      <w:r w:rsidRPr="00D56866">
        <w:rPr>
          <w:rFonts w:ascii="Times New Roman" w:hAnsi="Times New Roman" w:cs="Times New Roman"/>
          <w:noProof/>
          <w:szCs w:val="24"/>
        </w:rPr>
        <w:t>. https://doi.org/10.1016/j.marpolbul.2016.11.016</w:t>
      </w:r>
    </w:p>
    <w:p w14:paraId="0A349AB3"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Teneva, L. T., Mcmanus, M. A., Jerolmon, C., Neuheimer, A. B., Clark, S. J., Walker, G., Kaho, K., Shimabukuro, E., Ostrander, C., &amp; Kittinger, J. N. (2016). Understanding Reef Flat Sediment Regimes and Hydrodynamics can Inform Erosion Mitigation on Land. </w:t>
      </w:r>
      <w:r w:rsidRPr="00D56866">
        <w:rPr>
          <w:rFonts w:ascii="Times New Roman" w:hAnsi="Times New Roman" w:cs="Times New Roman"/>
          <w:i/>
          <w:iCs/>
          <w:noProof/>
          <w:szCs w:val="24"/>
        </w:rPr>
        <w:t>Collabra</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2</w:t>
      </w:r>
      <w:r w:rsidRPr="00D56866">
        <w:rPr>
          <w:rFonts w:ascii="Times New Roman" w:hAnsi="Times New Roman" w:cs="Times New Roman"/>
          <w:noProof/>
          <w:szCs w:val="24"/>
        </w:rPr>
        <w:t>(1), 1–12.</w:t>
      </w:r>
    </w:p>
    <w:p w14:paraId="1F1F83AB"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Thomas, S., &amp; Ridd, P. (2005). Field assessment of innovative sensor for monitoring of sediment accumulation at inshore coral reefs. </w:t>
      </w:r>
      <w:r w:rsidRPr="00D56866">
        <w:rPr>
          <w:rFonts w:ascii="Times New Roman" w:hAnsi="Times New Roman" w:cs="Times New Roman"/>
          <w:i/>
          <w:iCs/>
          <w:noProof/>
          <w:szCs w:val="24"/>
        </w:rPr>
        <w:t>Marine Pollution Bulletin</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51</w:t>
      </w:r>
      <w:r w:rsidRPr="00D56866">
        <w:rPr>
          <w:rFonts w:ascii="Times New Roman" w:hAnsi="Times New Roman" w:cs="Times New Roman"/>
          <w:noProof/>
          <w:szCs w:val="24"/>
        </w:rPr>
        <w:t>(1–4), 470–480. https://doi.org/10.1016/j.marpolbul.2004.10.026</w:t>
      </w:r>
    </w:p>
    <w:p w14:paraId="170B0B45"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Thompson, E. F., &amp; Demirbilek, Z. (2002). </w:t>
      </w:r>
      <w:r w:rsidRPr="00D56866">
        <w:rPr>
          <w:rFonts w:ascii="Times New Roman" w:hAnsi="Times New Roman" w:cs="Times New Roman"/>
          <w:i/>
          <w:iCs/>
          <w:noProof/>
          <w:szCs w:val="24"/>
        </w:rPr>
        <w:t>Wave Response, Pago Pago Harbor, Island of Tutuila, Territory of American Samoa. USACOE Coastal and Hydraulics Laboratory ERDC/CHL TR-02-20</w:t>
      </w:r>
      <w:r w:rsidRPr="00D56866">
        <w:rPr>
          <w:rFonts w:ascii="Times New Roman" w:hAnsi="Times New Roman" w:cs="Times New Roman"/>
          <w:noProof/>
          <w:szCs w:val="24"/>
        </w:rPr>
        <w:t xml:space="preserve"> (Issue September).</w:t>
      </w:r>
    </w:p>
    <w:p w14:paraId="1DBC08DF"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Tonkin &amp; Taylor International Ltd. (1989). </w:t>
      </w:r>
      <w:r w:rsidRPr="00D56866">
        <w:rPr>
          <w:rFonts w:ascii="Times New Roman" w:hAnsi="Times New Roman" w:cs="Times New Roman"/>
          <w:i/>
          <w:iCs/>
          <w:noProof/>
          <w:szCs w:val="24"/>
        </w:rPr>
        <w:t>Hydropower feasibility studies interim report - Phase 1. Ref: 97/10163</w:t>
      </w:r>
      <w:r w:rsidRPr="00D56866">
        <w:rPr>
          <w:rFonts w:ascii="Times New Roman" w:hAnsi="Times New Roman" w:cs="Times New Roman"/>
          <w:noProof/>
          <w:szCs w:val="24"/>
        </w:rPr>
        <w:t>.</w:t>
      </w:r>
    </w:p>
    <w:p w14:paraId="51AD0C55"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Vetter, O. (2013). </w:t>
      </w:r>
      <w:r w:rsidRPr="00D56866">
        <w:rPr>
          <w:rFonts w:ascii="Times New Roman" w:hAnsi="Times New Roman" w:cs="Times New Roman"/>
          <w:i/>
          <w:iCs/>
          <w:noProof/>
          <w:szCs w:val="24"/>
        </w:rPr>
        <w:t>Inter-Disciplinary Study of Flow Dynamics and Sedimentation Effects on Coral Colonies in Faga’alu Bay, American Samoa: Oceanographic Investigation Summary. NOAA CRCP Project #417</w:t>
      </w:r>
      <w:r w:rsidRPr="00D56866">
        <w:rPr>
          <w:rFonts w:ascii="Times New Roman" w:hAnsi="Times New Roman" w:cs="Times New Roman"/>
          <w:noProof/>
          <w:szCs w:val="24"/>
        </w:rPr>
        <w:t>. http://data.nodc.noaa.gov/coris/library/NOAA/CRCP/project/417/Fagaalu_Oceanographic_Document.pdf</w:t>
      </w:r>
    </w:p>
    <w:p w14:paraId="76BEF0FE"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Victor, S., Neth, L., Golbuu, Y., Wolanski, E., &amp; Richmond, R. H. (2006). Sedimentation in mangroves and coral reefs in a wet tropical island, Pohnpei, Micronesia. </w:t>
      </w:r>
      <w:r w:rsidRPr="00D56866">
        <w:rPr>
          <w:rFonts w:ascii="Times New Roman" w:hAnsi="Times New Roman" w:cs="Times New Roman"/>
          <w:i/>
          <w:iCs/>
          <w:noProof/>
          <w:szCs w:val="24"/>
        </w:rPr>
        <w:t>Estuarine, Coastal and Shelf Science</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66</w:t>
      </w:r>
      <w:r w:rsidRPr="00D56866">
        <w:rPr>
          <w:rFonts w:ascii="Times New Roman" w:hAnsi="Times New Roman" w:cs="Times New Roman"/>
          <w:noProof/>
          <w:szCs w:val="24"/>
        </w:rPr>
        <w:t>(3–4), 409–416. https://doi.org/10.1016/j.ecss.2005.07.025</w:t>
      </w:r>
    </w:p>
    <w:p w14:paraId="1630317E"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lastRenderedPageBreak/>
        <w:t xml:space="preserve">Warrick, J. A., Mertes, L. A. K., Washburn, L., &amp; Siegel, D. A. (2004). Dispersal forcing of southern California river plumes, based on field and remote sensing observations. </w:t>
      </w:r>
      <w:r w:rsidRPr="00D56866">
        <w:rPr>
          <w:rFonts w:ascii="Times New Roman" w:hAnsi="Times New Roman" w:cs="Times New Roman"/>
          <w:i/>
          <w:iCs/>
          <w:noProof/>
          <w:szCs w:val="24"/>
        </w:rPr>
        <w:t>Geo-Marine Letters</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24</w:t>
      </w:r>
      <w:r w:rsidRPr="00D56866">
        <w:rPr>
          <w:rFonts w:ascii="Times New Roman" w:hAnsi="Times New Roman" w:cs="Times New Roman"/>
          <w:noProof/>
          <w:szCs w:val="24"/>
        </w:rPr>
        <w:t>(1), 46–52.</w:t>
      </w:r>
    </w:p>
    <w:p w14:paraId="51E773EE"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Weber, M., de Beer, D., Lott, C., Polerecky, L., Kohls, K., Abed, R. M. M., Ferdelman, T. G., &amp; Fabricius, K. E. (2012). Mechanisms of damage to corals exposed to sedimentation. </w:t>
      </w:r>
      <w:r w:rsidRPr="00D56866">
        <w:rPr>
          <w:rFonts w:ascii="Times New Roman" w:hAnsi="Times New Roman" w:cs="Times New Roman"/>
          <w:i/>
          <w:iCs/>
          <w:noProof/>
          <w:szCs w:val="24"/>
        </w:rPr>
        <w:t>Proceedings of the National Academy of Sciences</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109</w:t>
      </w:r>
      <w:r w:rsidRPr="00D56866">
        <w:rPr>
          <w:rFonts w:ascii="Times New Roman" w:hAnsi="Times New Roman" w:cs="Times New Roman"/>
          <w:noProof/>
          <w:szCs w:val="24"/>
        </w:rPr>
        <w:t>(24), E1558–E1567.</w:t>
      </w:r>
    </w:p>
    <w:p w14:paraId="37576467"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Whinney, J., Jones, R., Duckworth, A., &amp; Ridd, P. (2017). Continuous in situ monitoring of sediment deposition in shallow benthic environments. </w:t>
      </w:r>
      <w:r w:rsidRPr="00D56866">
        <w:rPr>
          <w:rFonts w:ascii="Times New Roman" w:hAnsi="Times New Roman" w:cs="Times New Roman"/>
          <w:i/>
          <w:iCs/>
          <w:noProof/>
          <w:szCs w:val="24"/>
        </w:rPr>
        <w:t>Coral Reefs</w:t>
      </w:r>
      <w:r w:rsidRPr="00D56866">
        <w:rPr>
          <w:rFonts w:ascii="Times New Roman" w:hAnsi="Times New Roman" w:cs="Times New Roman"/>
          <w:noProof/>
          <w:szCs w:val="24"/>
        </w:rPr>
        <w:t>. https://doi.org/10.1007/s00338-016-1536-7</w:t>
      </w:r>
    </w:p>
    <w:p w14:paraId="2EB38F52"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Wolanski, E., Fabricius, K. E., Spagnol, S., &amp; Brinkman, R. (2005). Fine sediment budget on an inner-shelf coral-fringed island, Great Barrier Reef of Australia. </w:t>
      </w:r>
      <w:r w:rsidRPr="00D56866">
        <w:rPr>
          <w:rFonts w:ascii="Times New Roman" w:hAnsi="Times New Roman" w:cs="Times New Roman"/>
          <w:i/>
          <w:iCs/>
          <w:noProof/>
          <w:szCs w:val="24"/>
        </w:rPr>
        <w:t>Estuarine, Coastal and Shelf Science</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65</w:t>
      </w:r>
      <w:r w:rsidRPr="00D56866">
        <w:rPr>
          <w:rFonts w:ascii="Times New Roman" w:hAnsi="Times New Roman" w:cs="Times New Roman"/>
          <w:noProof/>
          <w:szCs w:val="24"/>
        </w:rPr>
        <w:t>(1), 153–158.</w:t>
      </w:r>
    </w:p>
    <w:p w14:paraId="398E16B4"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noProof/>
          <w:szCs w:val="24"/>
        </w:rPr>
        <w:t xml:space="preserve">Wolanski, E., Richmond, R. H., Davis, G., &amp; Bonito, V. (2003). Water and fine sediment dynamics in transient river plumes in a small, reef-fringed bay, Guam. </w:t>
      </w:r>
      <w:r w:rsidRPr="00D56866">
        <w:rPr>
          <w:rFonts w:ascii="Times New Roman" w:hAnsi="Times New Roman" w:cs="Times New Roman"/>
          <w:i/>
          <w:iCs/>
          <w:noProof/>
          <w:szCs w:val="24"/>
        </w:rPr>
        <w:t>Estuarine, Coastal and Shelf Science</w:t>
      </w:r>
      <w:r w:rsidRPr="00D56866">
        <w:rPr>
          <w:rFonts w:ascii="Times New Roman" w:hAnsi="Times New Roman" w:cs="Times New Roman"/>
          <w:noProof/>
          <w:szCs w:val="24"/>
        </w:rPr>
        <w:t xml:space="preserve">, </w:t>
      </w:r>
      <w:r w:rsidRPr="00D56866">
        <w:rPr>
          <w:rFonts w:ascii="Times New Roman" w:hAnsi="Times New Roman" w:cs="Times New Roman"/>
          <w:i/>
          <w:iCs/>
          <w:noProof/>
          <w:szCs w:val="24"/>
        </w:rPr>
        <w:t>56</w:t>
      </w:r>
      <w:r w:rsidRPr="00D56866">
        <w:rPr>
          <w:rFonts w:ascii="Times New Roman" w:hAnsi="Times New Roman" w:cs="Times New Roman"/>
          <w:noProof/>
          <w:szCs w:val="24"/>
        </w:rPr>
        <w:t>(5–6), 1029–1040. https://doi.org/10.1016/S0272-7714(02)00321-9</w:t>
      </w:r>
    </w:p>
    <w:p w14:paraId="1B09D009" w14:textId="77777777" w:rsidR="001D5A67" w:rsidRPr="00D56866" w:rsidRDefault="001D5A67" w:rsidP="001D5A67">
      <w:pPr>
        <w:widowControl w:val="0"/>
        <w:autoSpaceDE w:val="0"/>
        <w:autoSpaceDN w:val="0"/>
        <w:adjustRightInd w:val="0"/>
        <w:spacing w:before="100" w:after="100"/>
        <w:ind w:left="480" w:hanging="480"/>
        <w:rPr>
          <w:rFonts w:ascii="Times New Roman" w:hAnsi="Times New Roman" w:cs="Times New Roman"/>
          <w:noProof/>
        </w:rPr>
      </w:pPr>
      <w:r w:rsidRPr="00D56866">
        <w:rPr>
          <w:rFonts w:ascii="Times New Roman" w:hAnsi="Times New Roman" w:cs="Times New Roman"/>
          <w:noProof/>
          <w:szCs w:val="24"/>
        </w:rPr>
        <w:t xml:space="preserve">Wong, M. (1996). </w:t>
      </w:r>
      <w:r w:rsidRPr="00D56866">
        <w:rPr>
          <w:rFonts w:ascii="Times New Roman" w:hAnsi="Times New Roman" w:cs="Times New Roman"/>
          <w:i/>
          <w:iCs/>
          <w:noProof/>
          <w:szCs w:val="24"/>
        </w:rPr>
        <w:t>Analysis of Streamflow Characteristics for Streams on the Island of Tutuila, American Samoa. U.S. Geological Survey Water-Resources Investigations Report 95-4185</w:t>
      </w:r>
      <w:r w:rsidRPr="00D56866">
        <w:rPr>
          <w:rFonts w:ascii="Times New Roman" w:hAnsi="Times New Roman" w:cs="Times New Roman"/>
          <w:noProof/>
          <w:szCs w:val="24"/>
        </w:rPr>
        <w:t>. U.S. Geological Survey.</w:t>
      </w:r>
    </w:p>
    <w:p w14:paraId="1A57E2BC" w14:textId="631A0BB3" w:rsidR="00265673" w:rsidRPr="00D56866" w:rsidRDefault="00265673" w:rsidP="003B287B">
      <w:pPr>
        <w:spacing w:after="0"/>
        <w:rPr>
          <w:rFonts w:ascii="Times New Roman" w:hAnsi="Times New Roman" w:cs="Times New Roman"/>
        </w:rPr>
      </w:pPr>
      <w:r w:rsidRPr="00D56866">
        <w:rPr>
          <w:rFonts w:ascii="Times New Roman" w:hAnsi="Times New Roman" w:cs="Times New Roman"/>
        </w:rPr>
        <w:fldChar w:fldCharType="end"/>
      </w:r>
    </w:p>
    <w:sectPr w:rsidR="00265673" w:rsidRPr="00D56866" w:rsidSect="008340DA">
      <w:headerReference w:type="default"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Geography" w:date="2020-12-10T07:57:00Z" w:initials="DoG">
    <w:p w14:paraId="77AE0418" w14:textId="2F85FF46" w:rsidR="000E7EAC" w:rsidRDefault="000E7EAC">
      <w:pPr>
        <w:pStyle w:val="CommentText"/>
      </w:pPr>
      <w:r>
        <w:rPr>
          <w:rStyle w:val="CommentReference"/>
        </w:rPr>
        <w:annotationRef/>
      </w:r>
      <w:proofErr w:type="gramStart"/>
      <w:r>
        <w:t>could</w:t>
      </w:r>
      <w:proofErr w:type="gramEnd"/>
      <w:r>
        <w:t xml:space="preserve"> cut "spatial and temporal patterns of"</w:t>
      </w:r>
    </w:p>
  </w:comment>
  <w:comment w:id="19" w:author="Curt Storlazzi" w:date="2020-12-10T14:18:00Z" w:initials="CS">
    <w:p w14:paraId="38BEF681" w14:textId="12E34871" w:rsidR="000E7EAC" w:rsidRDefault="000E7EAC">
      <w:pPr>
        <w:pStyle w:val="CommentText"/>
      </w:pPr>
      <w:r>
        <w:rPr>
          <w:rStyle w:val="CommentReference"/>
        </w:rPr>
        <w:annotationRef/>
      </w:r>
      <w:r>
        <w:t>Is Olivia a co-author? If so, we need to add her to the author list</w:t>
      </w:r>
    </w:p>
  </w:comment>
  <w:comment w:id="22" w:author="Curt Storlazzi" w:date="2020-12-10T14:38:00Z" w:initials="CS">
    <w:p w14:paraId="522A4EAE" w14:textId="64457D27" w:rsidR="000E7EAC" w:rsidRDefault="000E7EAC">
      <w:pPr>
        <w:pStyle w:val="CommentText"/>
      </w:pPr>
      <w:r>
        <w:rPr>
          <w:rStyle w:val="CommentReference"/>
        </w:rPr>
        <w:annotationRef/>
      </w:r>
      <w:r>
        <w:t>Is the focus on all trapped sediment, or terrestrial. It’s not clear here….</w:t>
      </w:r>
    </w:p>
  </w:comment>
  <w:comment w:id="98" w:author="Curt Storlazzi" w:date="2020-12-10T14:40:00Z" w:initials="CS">
    <w:p w14:paraId="5BB6D6CA" w14:textId="7D5DBD06" w:rsidR="000E7EAC" w:rsidRDefault="000E7EAC">
      <w:pPr>
        <w:pStyle w:val="CommentText"/>
      </w:pPr>
      <w:r>
        <w:rPr>
          <w:rStyle w:val="CommentReference"/>
        </w:rPr>
        <w:annotationRef/>
      </w:r>
      <w:r>
        <w:t>I would argue pods mimic hard surfaces such as reefs…not so much sedimentary seabed. Not clear what is being addressed here.</w:t>
      </w:r>
    </w:p>
  </w:comment>
  <w:comment w:id="117" w:author="Geography" w:date="2020-12-10T08:06:00Z" w:initials="DoG">
    <w:p w14:paraId="286EE363" w14:textId="64705A38" w:rsidR="000E7EAC" w:rsidRDefault="000E7EAC">
      <w:pPr>
        <w:pStyle w:val="CommentText"/>
      </w:pPr>
      <w:r>
        <w:rPr>
          <w:rStyle w:val="CommentReference"/>
        </w:rPr>
        <w:annotationRef/>
      </w:r>
      <w:proofErr w:type="spellStart"/>
      <w:proofErr w:type="gramStart"/>
      <w:r>
        <w:t>i</w:t>
      </w:r>
      <w:proofErr w:type="gramEnd"/>
      <w:r>
        <w:t>'m</w:t>
      </w:r>
      <w:proofErr w:type="spellEnd"/>
      <w:r>
        <w:t xml:space="preserve"> not sure if the </w:t>
      </w:r>
      <w:proofErr w:type="spellStart"/>
      <w:r>
        <w:t>ava</w:t>
      </w:r>
      <w:proofErr w:type="spellEnd"/>
      <w:r>
        <w:t xml:space="preserve"> is incised in the reef flat, or if the channel was there previously.  Incised implies that the reef flat was there and the channel cut into it.</w:t>
      </w:r>
    </w:p>
  </w:comment>
  <w:comment w:id="130" w:author="Geography" w:date="2020-12-10T08:21:00Z" w:initials="DoG">
    <w:p w14:paraId="1136E9A5" w14:textId="17C92ED6" w:rsidR="000E7EAC" w:rsidRDefault="000E7EAC">
      <w:pPr>
        <w:pStyle w:val="CommentText"/>
      </w:pPr>
      <w:r>
        <w:rPr>
          <w:rStyle w:val="CommentReference"/>
        </w:rPr>
        <w:annotationRef/>
      </w:r>
      <w:proofErr w:type="gramStart"/>
      <w:r>
        <w:t>could</w:t>
      </w:r>
      <w:proofErr w:type="gramEnd"/>
      <w:r>
        <w:t xml:space="preserve"> cut.</w:t>
      </w:r>
    </w:p>
  </w:comment>
  <w:comment w:id="131" w:author="Curt Storlazzi" w:date="2020-12-10T14:42:00Z" w:initials="CS">
    <w:p w14:paraId="3A6F1ADD" w14:textId="5047F891" w:rsidR="000E7EAC" w:rsidRDefault="000E7EAC">
      <w:pPr>
        <w:pStyle w:val="CommentText"/>
      </w:pPr>
      <w:r>
        <w:rPr>
          <w:rStyle w:val="CommentReference"/>
        </w:rPr>
        <w:annotationRef/>
      </w:r>
      <w:r>
        <w:t>This almost suggests the manuscript's focus and thus title should be on tools.</w:t>
      </w:r>
    </w:p>
  </w:comment>
  <w:comment w:id="160" w:author="Curt Storlazzi" w:date="2020-12-10T14:44:00Z" w:initials="CS">
    <w:p w14:paraId="4252893E" w14:textId="08689553" w:rsidR="000E7EAC" w:rsidRDefault="000E7EAC">
      <w:pPr>
        <w:pStyle w:val="CommentText"/>
      </w:pPr>
      <w:r>
        <w:rPr>
          <w:rStyle w:val="CommentReference"/>
        </w:rPr>
        <w:annotationRef/>
      </w:r>
      <w:r>
        <w:t>Coral reef???</w:t>
      </w:r>
    </w:p>
  </w:comment>
  <w:comment w:id="197" w:author="Curt Storlazzi" w:date="2020-12-10T14:47:00Z" w:initials="CS">
    <w:p w14:paraId="05CCB477" w14:textId="6D07B313" w:rsidR="000E7EAC" w:rsidRDefault="000E7EAC">
      <w:pPr>
        <w:pStyle w:val="CommentText"/>
      </w:pPr>
      <w:r>
        <w:rPr>
          <w:rStyle w:val="CommentReference"/>
        </w:rPr>
        <w:annotationRef/>
      </w:r>
      <w:r>
        <w:t>Acronyms not italicized previously</w:t>
      </w:r>
    </w:p>
  </w:comment>
  <w:comment w:id="404" w:author="Curt Storlazzi" w:date="2020-12-12T09:56:00Z" w:initials="CS">
    <w:p w14:paraId="334B33EE" w14:textId="7C0474B1" w:rsidR="000E7EAC" w:rsidRDefault="000E7EAC">
      <w:pPr>
        <w:pStyle w:val="CommentText"/>
      </w:pPr>
      <w:r>
        <w:rPr>
          <w:rStyle w:val="CommentReference"/>
        </w:rPr>
        <w:annotationRef/>
      </w:r>
      <w:r>
        <w:t>If you are talking about a specific stream or river or bay with a name, then it is capitalized.</w:t>
      </w:r>
    </w:p>
  </w:comment>
  <w:comment w:id="473" w:author="Curt Storlazzi" w:date="2020-12-14T13:27:00Z" w:initials="CS">
    <w:p w14:paraId="3CC67B8D" w14:textId="3428ACFE" w:rsidR="000E7EAC" w:rsidRDefault="000E7EAC">
      <w:pPr>
        <w:pStyle w:val="CommentText"/>
      </w:pPr>
      <w:r>
        <w:rPr>
          <w:rStyle w:val="CommentReference"/>
        </w:rPr>
        <w:annotationRef/>
      </w:r>
      <w:r>
        <w:t>We did state this in our 2018 paper</w:t>
      </w:r>
    </w:p>
  </w:comment>
  <w:comment w:id="471" w:author="Geography" w:date="2020-12-10T09:52:00Z" w:initials="DoG">
    <w:p w14:paraId="7A17B49F" w14:textId="5922A0A9" w:rsidR="000E7EAC" w:rsidRDefault="000E7EAC">
      <w:pPr>
        <w:pStyle w:val="CommentText"/>
      </w:pPr>
      <w:r>
        <w:rPr>
          <w:rStyle w:val="CommentReference"/>
        </w:rPr>
        <w:annotationRef/>
      </w:r>
      <w:r>
        <w:t>Cite Storlazzi et al 2018 here?</w:t>
      </w:r>
    </w:p>
  </w:comment>
  <w:comment w:id="516" w:author="Curt Storlazzi" w:date="2020-12-14T13:30:00Z" w:initials="CS">
    <w:p w14:paraId="4403F0A2" w14:textId="1A5DD487" w:rsidR="000E7EAC" w:rsidRDefault="000E7EAC">
      <w:pPr>
        <w:pStyle w:val="CommentText"/>
      </w:pPr>
      <w:r>
        <w:rPr>
          <w:rStyle w:val="CommentReference"/>
        </w:rPr>
        <w:annotationRef/>
      </w:r>
      <w:r>
        <w:t xml:space="preserve">This does not make sense to </w:t>
      </w:r>
      <w:proofErr w:type="gramStart"/>
      <w:r>
        <w:t>me…..</w:t>
      </w:r>
      <w:proofErr w:type="gramEnd"/>
    </w:p>
  </w:comment>
  <w:comment w:id="515" w:author="Geography" w:date="2020-12-10T10:01:00Z" w:initials="DoG">
    <w:p w14:paraId="41CF4F12" w14:textId="5AE32D5B" w:rsidR="000E7EAC" w:rsidRDefault="000E7EAC">
      <w:pPr>
        <w:pStyle w:val="CommentText"/>
      </w:pPr>
      <w:r>
        <w:rPr>
          <w:rStyle w:val="CommentReference"/>
        </w:rPr>
        <w:annotationRef/>
      </w:r>
      <w:r>
        <w:t>?  15 minutes exceeds 60 minutes?</w:t>
      </w:r>
    </w:p>
  </w:comment>
  <w:comment w:id="525" w:author="Geography" w:date="2020-12-10T10:03:00Z" w:initials="DoG">
    <w:p w14:paraId="12A4F0BB" w14:textId="672FDE48" w:rsidR="000E7EAC" w:rsidRDefault="000E7EAC">
      <w:pPr>
        <w:pStyle w:val="CommentText"/>
      </w:pPr>
      <w:r>
        <w:rPr>
          <w:rStyle w:val="CommentReference"/>
        </w:rPr>
        <w:annotationRef/>
      </w:r>
      <w:proofErr w:type="gramStart"/>
      <w:r>
        <w:t>meaning</w:t>
      </w:r>
      <w:proofErr w:type="gramEnd"/>
      <w:r>
        <w:t xml:space="preserve"> what?</w:t>
      </w:r>
    </w:p>
  </w:comment>
  <w:comment w:id="545" w:author="Geography" w:date="2020-12-10T10:06:00Z" w:initials="DoG">
    <w:p w14:paraId="478F057D" w14:textId="4C26A484" w:rsidR="000E7EAC" w:rsidRDefault="000E7EAC">
      <w:pPr>
        <w:pStyle w:val="CommentText"/>
      </w:pPr>
      <w:r>
        <w:rPr>
          <w:rStyle w:val="CommentReference"/>
        </w:rPr>
        <w:annotationRef/>
      </w:r>
      <w:r>
        <w:t xml:space="preserve">Shouldn't this bee 100-8 = 92% to 100-65 = 35%, to match the 8-65% </w:t>
      </w:r>
      <w:proofErr w:type="spellStart"/>
      <w:r>
        <w:t>terrigenous</w:t>
      </w:r>
      <w:proofErr w:type="spellEnd"/>
      <w:r>
        <w:t xml:space="preserve"> fraction in the previous sentence?</w:t>
      </w:r>
    </w:p>
  </w:comment>
  <w:comment w:id="560" w:author="Curt Storlazzi" w:date="2020-12-14T13:33:00Z" w:initials="CS">
    <w:p w14:paraId="1FEEE159" w14:textId="1B86882F" w:rsidR="000E7EAC" w:rsidRDefault="000E7EAC">
      <w:pPr>
        <w:pStyle w:val="CommentText"/>
      </w:pPr>
      <w:r>
        <w:rPr>
          <w:rStyle w:val="CommentReference"/>
        </w:rPr>
        <w:annotationRef/>
      </w:r>
      <w:r>
        <w:t>Fine and coarse need to be define.</w:t>
      </w:r>
    </w:p>
  </w:comment>
  <w:comment w:id="562" w:author="Geography" w:date="2020-12-10T10:11:00Z" w:initials="DoG">
    <w:p w14:paraId="22719A9E" w14:textId="4B37BBE6" w:rsidR="000E7EAC" w:rsidRDefault="000E7EAC">
      <w:pPr>
        <w:pStyle w:val="CommentText"/>
      </w:pPr>
      <w:r>
        <w:rPr>
          <w:rStyle w:val="CommentReference"/>
        </w:rPr>
        <w:annotationRef/>
      </w:r>
      <w:proofErr w:type="gramStart"/>
      <w:r>
        <w:t>true</w:t>
      </w:r>
      <w:proofErr w:type="gramEnd"/>
      <w:r>
        <w:t>?</w:t>
      </w:r>
    </w:p>
  </w:comment>
  <w:comment w:id="578" w:author="Geography" w:date="2020-12-10T10:12:00Z" w:initials="DoG">
    <w:p w14:paraId="65C9EF26" w14:textId="21BDD158" w:rsidR="000E7EAC" w:rsidRDefault="000E7EAC">
      <w:pPr>
        <w:pStyle w:val="CommentText"/>
      </w:pPr>
      <w:r>
        <w:rPr>
          <w:rStyle w:val="CommentReference"/>
        </w:rPr>
        <w:annotationRef/>
      </w:r>
      <w:proofErr w:type="gramStart"/>
      <w:r>
        <w:t>t</w:t>
      </w:r>
      <w:proofErr w:type="gramEnd"/>
      <w:r>
        <w:t>-test for p-value?</w:t>
      </w:r>
    </w:p>
  </w:comment>
  <w:comment w:id="591" w:author="Geography" w:date="2020-12-10T10:13:00Z" w:initials="DoG">
    <w:p w14:paraId="0FB2A67E" w14:textId="15126CBC" w:rsidR="000E7EAC" w:rsidRDefault="000E7EAC">
      <w:pPr>
        <w:pStyle w:val="CommentText"/>
      </w:pPr>
      <w:r>
        <w:rPr>
          <w:rStyle w:val="CommentReference"/>
        </w:rPr>
        <w:annotationRef/>
      </w:r>
      <w:proofErr w:type="gramStart"/>
      <w:r>
        <w:t>p</w:t>
      </w:r>
      <w:proofErr w:type="gramEnd"/>
      <w:r>
        <w:t>-value?</w:t>
      </w:r>
    </w:p>
  </w:comment>
  <w:comment w:id="589" w:author="Curt Storlazzi" w:date="2020-12-14T13:39:00Z" w:initials="CS">
    <w:p w14:paraId="54658156" w14:textId="14D97119" w:rsidR="000E7EAC" w:rsidRDefault="000E7EAC">
      <w:pPr>
        <w:pStyle w:val="CommentText"/>
      </w:pPr>
      <w:r>
        <w:rPr>
          <w:rStyle w:val="CommentReference"/>
        </w:rPr>
        <w:annotationRef/>
      </w:r>
      <w:r>
        <w:t>This sentence makes no sense to me....</w:t>
      </w:r>
    </w:p>
  </w:comment>
  <w:comment w:id="622" w:author="Geography" w:date="2020-12-10T10:38:00Z" w:initials="DoG">
    <w:p w14:paraId="00F13956" w14:textId="659D09AF" w:rsidR="000E7EAC" w:rsidRDefault="000E7EAC">
      <w:pPr>
        <w:pStyle w:val="CommentText"/>
      </w:pPr>
      <w:r>
        <w:rPr>
          <w:rStyle w:val="CommentReference"/>
        </w:rPr>
        <w:annotationRef/>
      </w:r>
      <w:r>
        <w:t xml:space="preserve">But Fig 10 shows significant correlation between traps and </w:t>
      </w:r>
      <w:proofErr w:type="spellStart"/>
      <w:r>
        <w:t>Hmean</w:t>
      </w:r>
      <w:proofErr w:type="spellEnd"/>
      <w:r>
        <w:t xml:space="preserve"> for 3 sites...</w:t>
      </w:r>
    </w:p>
  </w:comment>
  <w:comment w:id="631" w:author="Geography" w:date="2020-12-10T10:38:00Z" w:initials="DoG">
    <w:p w14:paraId="18A1CF79" w14:textId="69D02256" w:rsidR="000E7EAC" w:rsidRDefault="000E7EAC">
      <w:pPr>
        <w:pStyle w:val="CommentText"/>
      </w:pPr>
      <w:r>
        <w:rPr>
          <w:rStyle w:val="CommentReference"/>
        </w:rPr>
        <w:annotationRef/>
      </w:r>
      <w:r>
        <w:t>Tables weren't included in this draft</w:t>
      </w:r>
      <w:proofErr w:type="gramStart"/>
      <w:r>
        <w:t>..</w:t>
      </w:r>
      <w:proofErr w:type="gramEnd"/>
    </w:p>
  </w:comment>
  <w:comment w:id="623" w:author="Geography" w:date="2020-12-10T10:34:00Z" w:initials="DoG">
    <w:p w14:paraId="5C08CEF3" w14:textId="7A52F60B" w:rsidR="000E7EAC" w:rsidRDefault="000E7EAC">
      <w:pPr>
        <w:pStyle w:val="CommentText"/>
      </w:pPr>
      <w:r>
        <w:rPr>
          <w:rStyle w:val="CommentReference"/>
        </w:rPr>
        <w:annotationRef/>
      </w:r>
      <w:proofErr w:type="gramStart"/>
      <w:r>
        <w:t>doesn't</w:t>
      </w:r>
      <w:proofErr w:type="gramEnd"/>
      <w:r>
        <w:t xml:space="preserve"> this also go with Figure </w:t>
      </w:r>
    </w:p>
  </w:comment>
  <w:comment w:id="639" w:author="Geography" w:date="2020-12-10T10:39:00Z" w:initials="DoG">
    <w:p w14:paraId="3D053454" w14:textId="5C4186B9" w:rsidR="000E7EAC" w:rsidRDefault="000E7EAC">
      <w:pPr>
        <w:pStyle w:val="CommentText"/>
      </w:pPr>
      <w:r>
        <w:rPr>
          <w:rStyle w:val="CommentReference"/>
        </w:rPr>
        <w:annotationRef/>
      </w:r>
      <w:r>
        <w:t>Doesn't this contrast with Figure 10?</w:t>
      </w:r>
    </w:p>
  </w:comment>
  <w:comment w:id="644" w:author="Geography" w:date="2020-12-10T10:40:00Z" w:initials="DoG">
    <w:p w14:paraId="74C0093F" w14:textId="3623DD35" w:rsidR="000E7EAC" w:rsidRDefault="000E7EAC">
      <w:pPr>
        <w:pStyle w:val="CommentText"/>
      </w:pPr>
      <w:r>
        <w:rPr>
          <w:rStyle w:val="CommentReference"/>
        </w:rPr>
        <w:annotationRef/>
      </w:r>
      <w:proofErr w:type="gramStart"/>
      <w:r>
        <w:t>contrasts</w:t>
      </w:r>
      <w:proofErr w:type="gramEnd"/>
      <w:r>
        <w:t xml:space="preserve"> with Figure 10?</w:t>
      </w:r>
    </w:p>
  </w:comment>
  <w:comment w:id="651" w:author="Geography" w:date="2020-12-10T12:07:00Z" w:initials="DoG">
    <w:p w14:paraId="3426AA7D" w14:textId="5A362466" w:rsidR="000E7EAC" w:rsidRDefault="000E7EAC">
      <w:pPr>
        <w:pStyle w:val="CommentText"/>
      </w:pPr>
      <w:r>
        <w:rPr>
          <w:rStyle w:val="CommentReference"/>
        </w:rPr>
        <w:annotationRef/>
      </w:r>
      <w:r>
        <w:t>And Table 2?</w:t>
      </w:r>
    </w:p>
  </w:comment>
  <w:comment w:id="656" w:author="Geography" w:date="2020-12-10T10:42:00Z" w:initials="DoG">
    <w:p w14:paraId="58889A04" w14:textId="0A5772EA" w:rsidR="000E7EAC" w:rsidRDefault="000E7EAC">
      <w:pPr>
        <w:pStyle w:val="CommentText"/>
      </w:pPr>
      <w:r>
        <w:rPr>
          <w:rStyle w:val="CommentReference"/>
        </w:rPr>
        <w:annotationRef/>
      </w:r>
      <w:proofErr w:type="gramStart"/>
      <w:r>
        <w:t>p</w:t>
      </w:r>
      <w:proofErr w:type="gramEnd"/>
      <w:r>
        <w:t xml:space="preserve">-value for differences in </w:t>
      </w:r>
      <w:proofErr w:type="spellStart"/>
      <w:r>
        <w:t>terrigenous</w:t>
      </w:r>
      <w:proofErr w:type="spellEnd"/>
      <w:r>
        <w:t xml:space="preserve"> sediment accumulation by month?</w:t>
      </w:r>
    </w:p>
  </w:comment>
  <w:comment w:id="712" w:author="Geography" w:date="2020-12-10T11:34:00Z" w:initials="DoG">
    <w:p w14:paraId="6224AC51" w14:textId="72B2EF87" w:rsidR="000E7EAC" w:rsidRDefault="000E7EAC">
      <w:pPr>
        <w:pStyle w:val="CommentText"/>
      </w:pPr>
      <w:r>
        <w:rPr>
          <w:rStyle w:val="CommentReference"/>
        </w:rPr>
        <w:annotationRef/>
      </w:r>
      <w:r>
        <w:t xml:space="preserve">Most of this section just repeats the results.  Can we remove it </w:t>
      </w:r>
      <w:proofErr w:type="spellStart"/>
      <w:r>
        <w:t>altogehter</w:t>
      </w:r>
      <w:proofErr w:type="spellEnd"/>
      <w:r>
        <w:t>, or move the bit that aren't already in the Results up to Results?</w:t>
      </w:r>
    </w:p>
  </w:comment>
  <w:comment w:id="744" w:author="Geography" w:date="2020-12-10T10:54:00Z" w:initials="DoG">
    <w:p w14:paraId="0E80833D" w14:textId="70500317" w:rsidR="000E7EAC" w:rsidRDefault="000E7EAC">
      <w:pPr>
        <w:pStyle w:val="CommentText"/>
      </w:pPr>
      <w:r>
        <w:rPr>
          <w:rStyle w:val="CommentReference"/>
        </w:rPr>
        <w:annotationRef/>
      </w:r>
      <w:proofErr w:type="gramStart"/>
      <w:r>
        <w:t>contrasts</w:t>
      </w:r>
      <w:proofErr w:type="gramEnd"/>
      <w:r>
        <w:t xml:space="preserve"> with Figure 10?</w:t>
      </w:r>
    </w:p>
  </w:comment>
  <w:comment w:id="753" w:author="Geography" w:date="2020-12-10T10:54:00Z" w:initials="DoG">
    <w:p w14:paraId="4E5614D5" w14:textId="7BAE39DC" w:rsidR="000E7EAC" w:rsidRDefault="000E7EAC">
      <w:pPr>
        <w:pStyle w:val="CommentText"/>
      </w:pPr>
      <w:r>
        <w:rPr>
          <w:rStyle w:val="CommentReference"/>
        </w:rPr>
        <w:annotationRef/>
      </w:r>
      <w:proofErr w:type="gramStart"/>
      <w:r>
        <w:t>with</w:t>
      </w:r>
      <w:proofErr w:type="gramEnd"/>
      <w:r>
        <w:t xml:space="preserve"> highest residence times and lowest velocities?</w:t>
      </w:r>
    </w:p>
  </w:comment>
  <w:comment w:id="782" w:author="Geography" w:date="2020-12-10T11:07:00Z" w:initials="DoG">
    <w:p w14:paraId="2203A1D2" w14:textId="6388A50B" w:rsidR="000E7EAC" w:rsidRDefault="000E7EAC">
      <w:pPr>
        <w:pStyle w:val="CommentText"/>
      </w:pPr>
      <w:r>
        <w:rPr>
          <w:rStyle w:val="CommentReference"/>
        </w:rPr>
        <w:annotationRef/>
      </w:r>
      <w:proofErr w:type="gramStart"/>
      <w:r>
        <w:t>which</w:t>
      </w:r>
      <w:proofErr w:type="gramEnd"/>
      <w:r>
        <w:t xml:space="preserve"> inhibited </w:t>
      </w:r>
      <w:proofErr w:type="spellStart"/>
      <w:r>
        <w:t>resuspension</w:t>
      </w:r>
      <w:proofErr w:type="spellEnd"/>
      <w:r>
        <w:t>?  Accumulation in traps, pods, or both?</w:t>
      </w:r>
    </w:p>
  </w:comment>
  <w:comment w:id="806" w:author="Geography" w:date="2020-12-10T11:29:00Z" w:initials="DoG">
    <w:p w14:paraId="7ED2707E" w14:textId="344BA968" w:rsidR="000E7EAC" w:rsidRDefault="000E7EAC">
      <w:pPr>
        <w:pStyle w:val="CommentText"/>
      </w:pPr>
      <w:r>
        <w:rPr>
          <w:rStyle w:val="CommentReference"/>
        </w:rPr>
        <w:annotationRef/>
      </w:r>
      <w:r>
        <w:t>I think we should cut this part.</w:t>
      </w:r>
    </w:p>
  </w:comment>
  <w:comment w:id="833" w:author="Geography" w:date="2020-12-10T11:20:00Z" w:initials="DoG">
    <w:p w14:paraId="07B1D211" w14:textId="3FE7DFD8" w:rsidR="000E7EAC" w:rsidRDefault="000E7EAC">
      <w:pPr>
        <w:pStyle w:val="CommentText"/>
      </w:pPr>
      <w:r>
        <w:rPr>
          <w:rStyle w:val="CommentReference"/>
        </w:rPr>
        <w:annotationRef/>
      </w:r>
      <w:proofErr w:type="gramStart"/>
      <w:r>
        <w:t>at</w:t>
      </w:r>
      <w:proofErr w:type="gramEnd"/>
      <w:r>
        <w:t xml:space="preserve"> higher speeds?</w:t>
      </w:r>
    </w:p>
  </w:comment>
  <w:comment w:id="857" w:author="Geography" w:date="2020-12-10T11:31:00Z" w:initials="DoG">
    <w:p w14:paraId="7B4B0CDD" w14:textId="0BC55D1E" w:rsidR="000E7EAC" w:rsidRDefault="000E7EAC">
      <w:pPr>
        <w:pStyle w:val="CommentText"/>
      </w:pPr>
      <w:r>
        <w:rPr>
          <w:rStyle w:val="CommentReference"/>
        </w:rPr>
        <w:annotationRef/>
      </w:r>
      <w:proofErr w:type="gramStart"/>
      <w:r>
        <w:t>of</w:t>
      </w:r>
      <w:proofErr w:type="gramEnd"/>
      <w:r>
        <w:t xml:space="preserve"> </w:t>
      </w:r>
      <w:proofErr w:type="spellStart"/>
      <w:r>
        <w:t>terrigenous</w:t>
      </w:r>
      <w:proofErr w:type="spellEnd"/>
      <w:r>
        <w:t xml:space="preserve"> sediment?</w:t>
      </w:r>
    </w:p>
  </w:comment>
  <w:comment w:id="859" w:author="Curt Storlazzi" w:date="2020-12-14T14:18:00Z" w:initials="CS">
    <w:p w14:paraId="2F3E0573" w14:textId="28753B43" w:rsidR="000E7EAC" w:rsidRDefault="000E7EAC">
      <w:pPr>
        <w:pStyle w:val="CommentText"/>
      </w:pPr>
      <w:r>
        <w:rPr>
          <w:rStyle w:val="CommentReference"/>
        </w:rPr>
        <w:annotationRef/>
      </w:r>
      <w:r>
        <w:t>I disagree – traps are useful to evaluate flux of material through a reef in suspension, which causes turbidity and can reduce PAR per Storlazzi et al, 2015.</w:t>
      </w:r>
    </w:p>
  </w:comment>
  <w:comment w:id="861" w:author="Curt Storlazzi" w:date="2020-12-14T14:19:00Z" w:initials="CS">
    <w:p w14:paraId="3B0FB45B" w14:textId="081B82AD" w:rsidR="000E7EAC" w:rsidRDefault="000E7EAC">
      <w:pPr>
        <w:pStyle w:val="CommentText"/>
      </w:pPr>
      <w:r>
        <w:rPr>
          <w:rStyle w:val="CommentReference"/>
        </w:rPr>
        <w:annotationRef/>
      </w:r>
      <w:r>
        <w:t>And thus coral health, no? Just drop the “coral health impacts” and “both” from the previous sentence.</w:t>
      </w:r>
    </w:p>
  </w:comment>
  <w:comment w:id="894" w:author="Curt Storlazzi" w:date="2020-12-14T14:23:00Z" w:initials="CS">
    <w:p w14:paraId="0997D7E1" w14:textId="5FC8E573" w:rsidR="00F90C31" w:rsidRDefault="00F90C31">
      <w:pPr>
        <w:pStyle w:val="CommentText"/>
      </w:pPr>
      <w:ins w:id="897" w:author="Curt Storlazzi" w:date="2020-12-14T14:23:00Z">
        <w:r>
          <w:rPr>
            <w:rStyle w:val="CommentReference"/>
          </w:rPr>
          <w:annotationRef/>
        </w:r>
      </w:ins>
      <w:r>
        <w:t>Velocity implies an orientation</w:t>
      </w:r>
    </w:p>
  </w:comment>
  <w:comment w:id="944" w:author="Geography" w:date="2020-12-10T10:23:00Z" w:initials="DoG">
    <w:p w14:paraId="1BEDC709" w14:textId="49748D1A" w:rsidR="000E7EAC" w:rsidRDefault="000E7EAC">
      <w:pPr>
        <w:pStyle w:val="CommentText"/>
      </w:pPr>
      <w:r>
        <w:rPr>
          <w:rStyle w:val="CommentReference"/>
        </w:rPr>
        <w:annotationRef/>
      </w:r>
      <w:r>
        <w:t xml:space="preserve">Why not scale </w:t>
      </w:r>
      <w:proofErr w:type="spellStart"/>
      <w:r>
        <w:t>sedpod</w:t>
      </w:r>
      <w:proofErr w:type="spellEnd"/>
      <w:r>
        <w:t xml:space="preserve"> symbols to be larger?</w:t>
      </w:r>
    </w:p>
  </w:comment>
  <w:comment w:id="963" w:author="Geography" w:date="2020-12-10T10:18:00Z" w:initials="DoG">
    <w:p w14:paraId="168AB793" w14:textId="67FB0117" w:rsidR="000E7EAC" w:rsidRDefault="000E7EAC">
      <w:pPr>
        <w:pStyle w:val="CommentText"/>
      </w:pPr>
      <w:r>
        <w:rPr>
          <w:rStyle w:val="CommentReference"/>
        </w:rPr>
        <w:annotationRef/>
      </w:r>
      <w:r>
        <w:t>The x-axes don't seem to line up...the SSY is offset.  Possible to align?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7AE0418" w15:done="0"/>
  <w15:commentEx w15:paraId="286EE363" w15:done="0"/>
  <w15:commentEx w15:paraId="1136E9A5" w15:done="0"/>
  <w15:commentEx w15:paraId="7A17B49F" w15:done="0"/>
  <w15:commentEx w15:paraId="41CF4F12" w15:done="0"/>
  <w15:commentEx w15:paraId="12A4F0BB" w15:done="0"/>
  <w15:commentEx w15:paraId="478F057D" w15:done="0"/>
  <w15:commentEx w15:paraId="22719A9E" w15:done="0"/>
  <w15:commentEx w15:paraId="65C9EF26" w15:done="0"/>
  <w15:commentEx w15:paraId="0FB2A67E" w15:done="0"/>
  <w15:commentEx w15:paraId="00F13956" w15:done="0"/>
  <w15:commentEx w15:paraId="18A1CF79" w15:done="0"/>
  <w15:commentEx w15:paraId="5C08CEF3" w15:done="0"/>
  <w15:commentEx w15:paraId="3D053454" w15:done="0"/>
  <w15:commentEx w15:paraId="74C0093F" w15:done="0"/>
  <w15:commentEx w15:paraId="3426AA7D" w15:done="0"/>
  <w15:commentEx w15:paraId="58889A04" w15:done="0"/>
  <w15:commentEx w15:paraId="6224AC51" w15:done="0"/>
  <w15:commentEx w15:paraId="0E80833D" w15:done="0"/>
  <w15:commentEx w15:paraId="4E5614D5" w15:done="0"/>
  <w15:commentEx w15:paraId="2203A1D2" w15:done="0"/>
  <w15:commentEx w15:paraId="7ED2707E" w15:done="0"/>
  <w15:commentEx w15:paraId="07B1D211" w15:done="0"/>
  <w15:commentEx w15:paraId="7B4B0CDD" w15:done="0"/>
  <w15:commentEx w15:paraId="1BEDC709" w15:done="0"/>
  <w15:commentEx w15:paraId="168AB79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E33333" w14:textId="77777777" w:rsidR="000E7EAC" w:rsidRDefault="000E7EAC" w:rsidP="008340DA">
      <w:pPr>
        <w:spacing w:after="0"/>
      </w:pPr>
      <w:r>
        <w:separator/>
      </w:r>
    </w:p>
  </w:endnote>
  <w:endnote w:type="continuationSeparator" w:id="0">
    <w:p w14:paraId="5B10B8E0" w14:textId="77777777" w:rsidR="000E7EAC" w:rsidRDefault="000E7EAC"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w:altName w:val="Times Roman"/>
    <w:panose1 w:val="02000500000000000000"/>
    <w:charset w:val="4D"/>
    <w:family w:val="roman"/>
    <w:notTrueType/>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Segoe UI">
    <w:altName w:val="Calibri"/>
    <w:charset w:val="00"/>
    <w:family w:val="swiss"/>
    <w:pitch w:val="variable"/>
    <w:sig w:usb0="E4002EFF" w:usb1="C000E47F" w:usb2="00000009" w:usb3="00000000" w:csb0="000001FF" w:csb1="00000000"/>
  </w:font>
  <w:font w:name="MS Mincho">
    <w:altName w:val="MS Mincho"/>
    <w:charset w:val="80"/>
    <w:family w:val="modern"/>
    <w:pitch w:val="fixed"/>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8735964"/>
      <w:docPartObj>
        <w:docPartGallery w:val="Page Numbers (Bottom of Page)"/>
        <w:docPartUnique/>
      </w:docPartObj>
    </w:sdtPr>
    <w:sdtEndPr>
      <w:rPr>
        <w:noProof/>
      </w:rPr>
    </w:sdtEndPr>
    <w:sdtContent>
      <w:p w14:paraId="01F3FE01" w14:textId="42244F0E" w:rsidR="000E7EAC" w:rsidRDefault="000E7EAC">
        <w:pPr>
          <w:pStyle w:val="Footer"/>
          <w:jc w:val="center"/>
        </w:pPr>
        <w:r>
          <w:fldChar w:fldCharType="begin"/>
        </w:r>
        <w:r>
          <w:instrText xml:space="preserve"> PAGE   \* MERGEFORMAT </w:instrText>
        </w:r>
        <w:r>
          <w:fldChar w:fldCharType="separate"/>
        </w:r>
        <w:r w:rsidR="00C178AD">
          <w:rPr>
            <w:noProof/>
          </w:rPr>
          <w:t>28</w:t>
        </w:r>
        <w:r>
          <w:rPr>
            <w:noProof/>
          </w:rPr>
          <w:fldChar w:fldCharType="end"/>
        </w:r>
      </w:p>
    </w:sdtContent>
  </w:sdt>
  <w:p w14:paraId="08640E62" w14:textId="77777777" w:rsidR="000E7EAC" w:rsidRDefault="000E7EA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010901" w14:textId="77777777" w:rsidR="000E7EAC" w:rsidRDefault="000E7EAC" w:rsidP="008340DA">
      <w:pPr>
        <w:spacing w:after="0"/>
      </w:pPr>
      <w:r>
        <w:separator/>
      </w:r>
    </w:p>
  </w:footnote>
  <w:footnote w:type="continuationSeparator" w:id="0">
    <w:p w14:paraId="710344E5" w14:textId="77777777" w:rsidR="000E7EAC" w:rsidRDefault="000E7EAC" w:rsidP="008340DA">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3082306"/>
      <w:docPartObj>
        <w:docPartGallery w:val="Page Numbers (Top of Page)"/>
        <w:docPartUnique/>
      </w:docPartObj>
    </w:sdtPr>
    <w:sdtEndPr>
      <w:rPr>
        <w:noProof/>
      </w:rPr>
    </w:sdtEndPr>
    <w:sdtContent>
      <w:p w14:paraId="1C09FBE2" w14:textId="3ED33E54" w:rsidR="000E7EAC" w:rsidRDefault="000E7EAC">
        <w:pPr>
          <w:pStyle w:val="Header"/>
          <w:jc w:val="center"/>
        </w:pPr>
        <w:r>
          <w:fldChar w:fldCharType="begin"/>
        </w:r>
        <w:r>
          <w:instrText xml:space="preserve"> PAGE   \* MERGEFORMAT </w:instrText>
        </w:r>
        <w:r>
          <w:fldChar w:fldCharType="separate"/>
        </w:r>
        <w:r w:rsidR="00C178AD">
          <w:rPr>
            <w:noProof/>
          </w:rPr>
          <w:t>28</w:t>
        </w:r>
        <w:r>
          <w:rPr>
            <w:noProof/>
          </w:rPr>
          <w:fldChar w:fldCharType="end"/>
        </w:r>
      </w:p>
    </w:sdtContent>
  </w:sdt>
  <w:p w14:paraId="4610DE19" w14:textId="77777777" w:rsidR="000E7EAC" w:rsidRDefault="000E7EA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74D30F29"/>
    <w:multiLevelType w:val="hybridMultilevel"/>
    <w:tmpl w:val="68223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40DA"/>
    <w:rsid w:val="00021DF2"/>
    <w:rsid w:val="00022159"/>
    <w:rsid w:val="00030B2D"/>
    <w:rsid w:val="0003387C"/>
    <w:rsid w:val="00045EDC"/>
    <w:rsid w:val="00056B22"/>
    <w:rsid w:val="00057DF1"/>
    <w:rsid w:val="000716F9"/>
    <w:rsid w:val="000844E5"/>
    <w:rsid w:val="00092BBB"/>
    <w:rsid w:val="000A006E"/>
    <w:rsid w:val="000A10B4"/>
    <w:rsid w:val="000A11ED"/>
    <w:rsid w:val="000A3755"/>
    <w:rsid w:val="000A4028"/>
    <w:rsid w:val="000A7C3D"/>
    <w:rsid w:val="000B2540"/>
    <w:rsid w:val="000C389A"/>
    <w:rsid w:val="000C4736"/>
    <w:rsid w:val="000D0D1F"/>
    <w:rsid w:val="000E29D6"/>
    <w:rsid w:val="000E2F00"/>
    <w:rsid w:val="000E7EAC"/>
    <w:rsid w:val="000F1173"/>
    <w:rsid w:val="001027D2"/>
    <w:rsid w:val="00107B56"/>
    <w:rsid w:val="00113C0B"/>
    <w:rsid w:val="00114AFF"/>
    <w:rsid w:val="00120BD7"/>
    <w:rsid w:val="0012520E"/>
    <w:rsid w:val="0012628F"/>
    <w:rsid w:val="00137DE0"/>
    <w:rsid w:val="00141D56"/>
    <w:rsid w:val="00151CCC"/>
    <w:rsid w:val="00167B89"/>
    <w:rsid w:val="0018422C"/>
    <w:rsid w:val="001B5629"/>
    <w:rsid w:val="001B73EA"/>
    <w:rsid w:val="001C1294"/>
    <w:rsid w:val="001D5A67"/>
    <w:rsid w:val="001E1466"/>
    <w:rsid w:val="001E50A3"/>
    <w:rsid w:val="001E6DD4"/>
    <w:rsid w:val="001F7173"/>
    <w:rsid w:val="00200417"/>
    <w:rsid w:val="002116B4"/>
    <w:rsid w:val="00217007"/>
    <w:rsid w:val="00226127"/>
    <w:rsid w:val="00231C01"/>
    <w:rsid w:val="00240A8B"/>
    <w:rsid w:val="00265673"/>
    <w:rsid w:val="00267162"/>
    <w:rsid w:val="00270E8F"/>
    <w:rsid w:val="002722D7"/>
    <w:rsid w:val="002742CF"/>
    <w:rsid w:val="002903D1"/>
    <w:rsid w:val="00292608"/>
    <w:rsid w:val="00293109"/>
    <w:rsid w:val="00294701"/>
    <w:rsid w:val="002A5045"/>
    <w:rsid w:val="002C51CD"/>
    <w:rsid w:val="002C563E"/>
    <w:rsid w:val="002D21F3"/>
    <w:rsid w:val="002D691E"/>
    <w:rsid w:val="002E17F7"/>
    <w:rsid w:val="002E2903"/>
    <w:rsid w:val="002F494F"/>
    <w:rsid w:val="00310D80"/>
    <w:rsid w:val="00324170"/>
    <w:rsid w:val="003242D3"/>
    <w:rsid w:val="0032773F"/>
    <w:rsid w:val="003302A8"/>
    <w:rsid w:val="00351E78"/>
    <w:rsid w:val="003554C6"/>
    <w:rsid w:val="0035759E"/>
    <w:rsid w:val="003806F6"/>
    <w:rsid w:val="003854F2"/>
    <w:rsid w:val="003B287B"/>
    <w:rsid w:val="003B7453"/>
    <w:rsid w:val="003B79C6"/>
    <w:rsid w:val="003F47DF"/>
    <w:rsid w:val="00403F27"/>
    <w:rsid w:val="00414440"/>
    <w:rsid w:val="004152F7"/>
    <w:rsid w:val="00424AB2"/>
    <w:rsid w:val="004321DE"/>
    <w:rsid w:val="0043303D"/>
    <w:rsid w:val="00434115"/>
    <w:rsid w:val="00434E16"/>
    <w:rsid w:val="00436400"/>
    <w:rsid w:val="00464E77"/>
    <w:rsid w:val="00467BF5"/>
    <w:rsid w:val="004735E7"/>
    <w:rsid w:val="00483684"/>
    <w:rsid w:val="00491DA3"/>
    <w:rsid w:val="004B3E23"/>
    <w:rsid w:val="004C313C"/>
    <w:rsid w:val="004C3887"/>
    <w:rsid w:val="004D075D"/>
    <w:rsid w:val="004D30B4"/>
    <w:rsid w:val="004D4EAD"/>
    <w:rsid w:val="004D5E43"/>
    <w:rsid w:val="004F2CE9"/>
    <w:rsid w:val="00500D36"/>
    <w:rsid w:val="005064DD"/>
    <w:rsid w:val="00511969"/>
    <w:rsid w:val="00512B2A"/>
    <w:rsid w:val="00523ED7"/>
    <w:rsid w:val="0052707D"/>
    <w:rsid w:val="00531D4A"/>
    <w:rsid w:val="00532E50"/>
    <w:rsid w:val="00544FF4"/>
    <w:rsid w:val="00547F2C"/>
    <w:rsid w:val="005571C0"/>
    <w:rsid w:val="005603E0"/>
    <w:rsid w:val="00560B45"/>
    <w:rsid w:val="00570B3A"/>
    <w:rsid w:val="00571960"/>
    <w:rsid w:val="00580744"/>
    <w:rsid w:val="005871A3"/>
    <w:rsid w:val="0059092E"/>
    <w:rsid w:val="00593837"/>
    <w:rsid w:val="00597FC5"/>
    <w:rsid w:val="005A0941"/>
    <w:rsid w:val="005A60A7"/>
    <w:rsid w:val="005C1C74"/>
    <w:rsid w:val="005C3C14"/>
    <w:rsid w:val="005D3171"/>
    <w:rsid w:val="005E2E0A"/>
    <w:rsid w:val="005E311A"/>
    <w:rsid w:val="005E5BF6"/>
    <w:rsid w:val="005E7EC7"/>
    <w:rsid w:val="005F0DC1"/>
    <w:rsid w:val="00615A91"/>
    <w:rsid w:val="00625BE2"/>
    <w:rsid w:val="00641CEE"/>
    <w:rsid w:val="006437F2"/>
    <w:rsid w:val="00647015"/>
    <w:rsid w:val="00652A60"/>
    <w:rsid w:val="00667F1D"/>
    <w:rsid w:val="006932A1"/>
    <w:rsid w:val="006A6802"/>
    <w:rsid w:val="006B1631"/>
    <w:rsid w:val="006B3D53"/>
    <w:rsid w:val="006B7697"/>
    <w:rsid w:val="006B7B47"/>
    <w:rsid w:val="006D6695"/>
    <w:rsid w:val="006D74D1"/>
    <w:rsid w:val="006E0918"/>
    <w:rsid w:val="006E4215"/>
    <w:rsid w:val="00702126"/>
    <w:rsid w:val="00702B42"/>
    <w:rsid w:val="00706FFA"/>
    <w:rsid w:val="00710B1E"/>
    <w:rsid w:val="00731376"/>
    <w:rsid w:val="007330E4"/>
    <w:rsid w:val="00736D3D"/>
    <w:rsid w:val="00740450"/>
    <w:rsid w:val="0074336C"/>
    <w:rsid w:val="007679D0"/>
    <w:rsid w:val="0077169E"/>
    <w:rsid w:val="00783D90"/>
    <w:rsid w:val="007853D5"/>
    <w:rsid w:val="00786A50"/>
    <w:rsid w:val="007907F6"/>
    <w:rsid w:val="00790A9C"/>
    <w:rsid w:val="007A6854"/>
    <w:rsid w:val="007B6398"/>
    <w:rsid w:val="007B7938"/>
    <w:rsid w:val="007C4084"/>
    <w:rsid w:val="007D7C9B"/>
    <w:rsid w:val="007E158A"/>
    <w:rsid w:val="007E3E41"/>
    <w:rsid w:val="007F54F5"/>
    <w:rsid w:val="00800AD6"/>
    <w:rsid w:val="00812CDF"/>
    <w:rsid w:val="00820F83"/>
    <w:rsid w:val="00822507"/>
    <w:rsid w:val="00832A69"/>
    <w:rsid w:val="008340DA"/>
    <w:rsid w:val="00847D07"/>
    <w:rsid w:val="00856274"/>
    <w:rsid w:val="00856EED"/>
    <w:rsid w:val="008612C3"/>
    <w:rsid w:val="00870602"/>
    <w:rsid w:val="00870F91"/>
    <w:rsid w:val="00876477"/>
    <w:rsid w:val="00885739"/>
    <w:rsid w:val="00890B2F"/>
    <w:rsid w:val="008B0C67"/>
    <w:rsid w:val="008B2837"/>
    <w:rsid w:val="008D1E84"/>
    <w:rsid w:val="008F0101"/>
    <w:rsid w:val="009002FB"/>
    <w:rsid w:val="00905539"/>
    <w:rsid w:val="00907DFC"/>
    <w:rsid w:val="00925499"/>
    <w:rsid w:val="00933076"/>
    <w:rsid w:val="00946B83"/>
    <w:rsid w:val="0096329D"/>
    <w:rsid w:val="00965E4A"/>
    <w:rsid w:val="00967490"/>
    <w:rsid w:val="00981208"/>
    <w:rsid w:val="00987422"/>
    <w:rsid w:val="009918E8"/>
    <w:rsid w:val="00997BAD"/>
    <w:rsid w:val="009A0B2E"/>
    <w:rsid w:val="009A3CED"/>
    <w:rsid w:val="009A71B4"/>
    <w:rsid w:val="009C03C9"/>
    <w:rsid w:val="009C7F0B"/>
    <w:rsid w:val="009D1296"/>
    <w:rsid w:val="009D1407"/>
    <w:rsid w:val="009D4CD5"/>
    <w:rsid w:val="009D7722"/>
    <w:rsid w:val="009F4D07"/>
    <w:rsid w:val="009F550F"/>
    <w:rsid w:val="00A11978"/>
    <w:rsid w:val="00A13A1D"/>
    <w:rsid w:val="00A17AF3"/>
    <w:rsid w:val="00A20362"/>
    <w:rsid w:val="00A3074D"/>
    <w:rsid w:val="00A32AC6"/>
    <w:rsid w:val="00A42385"/>
    <w:rsid w:val="00A47431"/>
    <w:rsid w:val="00A85B7B"/>
    <w:rsid w:val="00A85E8D"/>
    <w:rsid w:val="00A93F04"/>
    <w:rsid w:val="00A949C6"/>
    <w:rsid w:val="00AA2A2F"/>
    <w:rsid w:val="00AB5159"/>
    <w:rsid w:val="00AD6317"/>
    <w:rsid w:val="00AE13A5"/>
    <w:rsid w:val="00AF012A"/>
    <w:rsid w:val="00AF027F"/>
    <w:rsid w:val="00AF0855"/>
    <w:rsid w:val="00B03D61"/>
    <w:rsid w:val="00B24D98"/>
    <w:rsid w:val="00B2597C"/>
    <w:rsid w:val="00B27E7C"/>
    <w:rsid w:val="00B30433"/>
    <w:rsid w:val="00B44692"/>
    <w:rsid w:val="00B52647"/>
    <w:rsid w:val="00B60B38"/>
    <w:rsid w:val="00B65B8B"/>
    <w:rsid w:val="00B7336D"/>
    <w:rsid w:val="00B848B1"/>
    <w:rsid w:val="00B855F3"/>
    <w:rsid w:val="00B9244F"/>
    <w:rsid w:val="00B978EC"/>
    <w:rsid w:val="00BA58F2"/>
    <w:rsid w:val="00BB7CFF"/>
    <w:rsid w:val="00BC3727"/>
    <w:rsid w:val="00BD5542"/>
    <w:rsid w:val="00C00839"/>
    <w:rsid w:val="00C01AD5"/>
    <w:rsid w:val="00C04F4F"/>
    <w:rsid w:val="00C06B38"/>
    <w:rsid w:val="00C10BE7"/>
    <w:rsid w:val="00C1674F"/>
    <w:rsid w:val="00C178AD"/>
    <w:rsid w:val="00C235E3"/>
    <w:rsid w:val="00C23C19"/>
    <w:rsid w:val="00C55461"/>
    <w:rsid w:val="00C604D7"/>
    <w:rsid w:val="00C61D2F"/>
    <w:rsid w:val="00C67695"/>
    <w:rsid w:val="00C7068D"/>
    <w:rsid w:val="00C810B0"/>
    <w:rsid w:val="00CA6E93"/>
    <w:rsid w:val="00CB2B05"/>
    <w:rsid w:val="00CB7D03"/>
    <w:rsid w:val="00CC4698"/>
    <w:rsid w:val="00CD4D59"/>
    <w:rsid w:val="00CE0924"/>
    <w:rsid w:val="00CE6447"/>
    <w:rsid w:val="00CE7CD3"/>
    <w:rsid w:val="00CF11CC"/>
    <w:rsid w:val="00D00184"/>
    <w:rsid w:val="00D22953"/>
    <w:rsid w:val="00D25830"/>
    <w:rsid w:val="00D3382A"/>
    <w:rsid w:val="00D365F0"/>
    <w:rsid w:val="00D56866"/>
    <w:rsid w:val="00D62E3C"/>
    <w:rsid w:val="00D771C0"/>
    <w:rsid w:val="00D86342"/>
    <w:rsid w:val="00D96F49"/>
    <w:rsid w:val="00DA01B6"/>
    <w:rsid w:val="00DA1E03"/>
    <w:rsid w:val="00DA26E3"/>
    <w:rsid w:val="00DB6795"/>
    <w:rsid w:val="00DC04C0"/>
    <w:rsid w:val="00DC3187"/>
    <w:rsid w:val="00DD1DFF"/>
    <w:rsid w:val="00DD5040"/>
    <w:rsid w:val="00DD6565"/>
    <w:rsid w:val="00DE096A"/>
    <w:rsid w:val="00DE7C2D"/>
    <w:rsid w:val="00DF4708"/>
    <w:rsid w:val="00E344D6"/>
    <w:rsid w:val="00E40F94"/>
    <w:rsid w:val="00E43AFC"/>
    <w:rsid w:val="00E609B8"/>
    <w:rsid w:val="00E83079"/>
    <w:rsid w:val="00E85B45"/>
    <w:rsid w:val="00EA2529"/>
    <w:rsid w:val="00EB420F"/>
    <w:rsid w:val="00EC273D"/>
    <w:rsid w:val="00EC5D97"/>
    <w:rsid w:val="00EC68C7"/>
    <w:rsid w:val="00EC6B3C"/>
    <w:rsid w:val="00ED1B8E"/>
    <w:rsid w:val="00ED31C3"/>
    <w:rsid w:val="00ED4647"/>
    <w:rsid w:val="00EE0ABC"/>
    <w:rsid w:val="00F00397"/>
    <w:rsid w:val="00F01968"/>
    <w:rsid w:val="00F033C8"/>
    <w:rsid w:val="00F04C79"/>
    <w:rsid w:val="00F04C94"/>
    <w:rsid w:val="00F06794"/>
    <w:rsid w:val="00F177DB"/>
    <w:rsid w:val="00F211CA"/>
    <w:rsid w:val="00F2527A"/>
    <w:rsid w:val="00F33313"/>
    <w:rsid w:val="00F44DFA"/>
    <w:rsid w:val="00F473AE"/>
    <w:rsid w:val="00F53999"/>
    <w:rsid w:val="00F660C4"/>
    <w:rsid w:val="00F7231C"/>
    <w:rsid w:val="00F761EF"/>
    <w:rsid w:val="00F876CA"/>
    <w:rsid w:val="00F90C31"/>
    <w:rsid w:val="00F93B04"/>
    <w:rsid w:val="00F9750C"/>
    <w:rsid w:val="00FA39A1"/>
    <w:rsid w:val="00FA3E45"/>
    <w:rsid w:val="00FA57E7"/>
    <w:rsid w:val="00FA6103"/>
    <w:rsid w:val="00FB257D"/>
    <w:rsid w:val="00FB34F5"/>
    <w:rsid w:val="00FB5679"/>
    <w:rsid w:val="00FB6CAC"/>
    <w:rsid w:val="00FB7D5A"/>
    <w:rsid w:val="00FC04E6"/>
    <w:rsid w:val="00FC2DC9"/>
    <w:rsid w:val="00FC396F"/>
    <w:rsid w:val="00FD2845"/>
    <w:rsid w:val="00FE0182"/>
    <w:rsid w:val="00FF6F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D497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Ind w:w="0" w:type="dxa"/>
      <w:tblCellMar>
        <w:top w:w="0" w:type="dxa"/>
        <w:left w:w="108" w:type="dxa"/>
        <w:bottom w:w="0" w:type="dxa"/>
        <w:right w:w="108" w:type="dxa"/>
      </w:tblCellMa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Ind w:w="0" w:type="dxa"/>
      <w:tblCellMar>
        <w:top w:w="0" w:type="dxa"/>
        <w:left w:w="108" w:type="dxa"/>
        <w:bottom w:w="0" w:type="dxa"/>
        <w:right w:w="108" w:type="dxa"/>
      </w:tblCellMa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4443791">
      <w:bodyDiv w:val="1"/>
      <w:marLeft w:val="0"/>
      <w:marRight w:val="0"/>
      <w:marTop w:val="0"/>
      <w:marBottom w:val="0"/>
      <w:divBdr>
        <w:top w:val="none" w:sz="0" w:space="0" w:color="auto"/>
        <w:left w:val="none" w:sz="0" w:space="0" w:color="auto"/>
        <w:bottom w:val="none" w:sz="0" w:space="0" w:color="auto"/>
        <w:right w:val="none" w:sz="0" w:space="0" w:color="auto"/>
      </w:divBdr>
      <w:divsChild>
        <w:div w:id="197544647">
          <w:marLeft w:val="0"/>
          <w:marRight w:val="0"/>
          <w:marTop w:val="0"/>
          <w:marBottom w:val="0"/>
          <w:divBdr>
            <w:top w:val="none" w:sz="0" w:space="0" w:color="auto"/>
            <w:left w:val="none" w:sz="0" w:space="0" w:color="auto"/>
            <w:bottom w:val="none" w:sz="0" w:space="0" w:color="auto"/>
            <w:right w:val="none" w:sz="0" w:space="0" w:color="auto"/>
          </w:divBdr>
        </w:div>
        <w:div w:id="362248422">
          <w:marLeft w:val="0"/>
          <w:marRight w:val="0"/>
          <w:marTop w:val="0"/>
          <w:marBottom w:val="0"/>
          <w:divBdr>
            <w:top w:val="none" w:sz="0" w:space="0" w:color="auto"/>
            <w:left w:val="none" w:sz="0" w:space="0" w:color="auto"/>
            <w:bottom w:val="none" w:sz="0" w:space="0" w:color="auto"/>
            <w:right w:val="none" w:sz="0" w:space="0" w:color="auto"/>
          </w:divBdr>
        </w:div>
        <w:div w:id="486288169">
          <w:marLeft w:val="0"/>
          <w:marRight w:val="0"/>
          <w:marTop w:val="0"/>
          <w:marBottom w:val="0"/>
          <w:divBdr>
            <w:top w:val="none" w:sz="0" w:space="0" w:color="auto"/>
            <w:left w:val="none" w:sz="0" w:space="0" w:color="auto"/>
            <w:bottom w:val="none" w:sz="0" w:space="0" w:color="auto"/>
            <w:right w:val="none" w:sz="0" w:space="0" w:color="auto"/>
          </w:divBdr>
        </w:div>
        <w:div w:id="500778469">
          <w:marLeft w:val="0"/>
          <w:marRight w:val="0"/>
          <w:marTop w:val="0"/>
          <w:marBottom w:val="0"/>
          <w:divBdr>
            <w:top w:val="none" w:sz="0" w:space="0" w:color="auto"/>
            <w:left w:val="none" w:sz="0" w:space="0" w:color="auto"/>
            <w:bottom w:val="none" w:sz="0" w:space="0" w:color="auto"/>
            <w:right w:val="none" w:sz="0" w:space="0" w:color="auto"/>
          </w:divBdr>
        </w:div>
        <w:div w:id="574365776">
          <w:marLeft w:val="0"/>
          <w:marRight w:val="0"/>
          <w:marTop w:val="0"/>
          <w:marBottom w:val="0"/>
          <w:divBdr>
            <w:top w:val="none" w:sz="0" w:space="0" w:color="auto"/>
            <w:left w:val="none" w:sz="0" w:space="0" w:color="auto"/>
            <w:bottom w:val="none" w:sz="0" w:space="0" w:color="auto"/>
            <w:right w:val="none" w:sz="0" w:space="0" w:color="auto"/>
          </w:divBdr>
        </w:div>
        <w:div w:id="732892145">
          <w:marLeft w:val="0"/>
          <w:marRight w:val="0"/>
          <w:marTop w:val="0"/>
          <w:marBottom w:val="0"/>
          <w:divBdr>
            <w:top w:val="none" w:sz="0" w:space="0" w:color="auto"/>
            <w:left w:val="none" w:sz="0" w:space="0" w:color="auto"/>
            <w:bottom w:val="none" w:sz="0" w:space="0" w:color="auto"/>
            <w:right w:val="none" w:sz="0" w:space="0" w:color="auto"/>
          </w:divBdr>
        </w:div>
        <w:div w:id="753362705">
          <w:marLeft w:val="0"/>
          <w:marRight w:val="0"/>
          <w:marTop w:val="0"/>
          <w:marBottom w:val="0"/>
          <w:divBdr>
            <w:top w:val="none" w:sz="0" w:space="0" w:color="auto"/>
            <w:left w:val="none" w:sz="0" w:space="0" w:color="auto"/>
            <w:bottom w:val="none" w:sz="0" w:space="0" w:color="auto"/>
            <w:right w:val="none" w:sz="0" w:space="0" w:color="auto"/>
          </w:divBdr>
        </w:div>
        <w:div w:id="775054810">
          <w:marLeft w:val="0"/>
          <w:marRight w:val="0"/>
          <w:marTop w:val="0"/>
          <w:marBottom w:val="0"/>
          <w:divBdr>
            <w:top w:val="none" w:sz="0" w:space="0" w:color="auto"/>
            <w:left w:val="none" w:sz="0" w:space="0" w:color="auto"/>
            <w:bottom w:val="none" w:sz="0" w:space="0" w:color="auto"/>
            <w:right w:val="none" w:sz="0" w:space="0" w:color="auto"/>
          </w:divBdr>
        </w:div>
        <w:div w:id="1082793236">
          <w:marLeft w:val="0"/>
          <w:marRight w:val="0"/>
          <w:marTop w:val="0"/>
          <w:marBottom w:val="0"/>
          <w:divBdr>
            <w:top w:val="none" w:sz="0" w:space="0" w:color="auto"/>
            <w:left w:val="none" w:sz="0" w:space="0" w:color="auto"/>
            <w:bottom w:val="none" w:sz="0" w:space="0" w:color="auto"/>
            <w:right w:val="none" w:sz="0" w:space="0" w:color="auto"/>
          </w:divBdr>
        </w:div>
        <w:div w:id="1363901959">
          <w:marLeft w:val="0"/>
          <w:marRight w:val="0"/>
          <w:marTop w:val="0"/>
          <w:marBottom w:val="0"/>
          <w:divBdr>
            <w:top w:val="none" w:sz="0" w:space="0" w:color="auto"/>
            <w:left w:val="none" w:sz="0" w:space="0" w:color="auto"/>
            <w:bottom w:val="none" w:sz="0" w:space="0" w:color="auto"/>
            <w:right w:val="none" w:sz="0" w:space="0" w:color="auto"/>
          </w:divBdr>
        </w:div>
        <w:div w:id="1476920588">
          <w:marLeft w:val="0"/>
          <w:marRight w:val="0"/>
          <w:marTop w:val="0"/>
          <w:marBottom w:val="0"/>
          <w:divBdr>
            <w:top w:val="none" w:sz="0" w:space="0" w:color="auto"/>
            <w:left w:val="none" w:sz="0" w:space="0" w:color="auto"/>
            <w:bottom w:val="none" w:sz="0" w:space="0" w:color="auto"/>
            <w:right w:val="none" w:sz="0" w:space="0" w:color="auto"/>
          </w:divBdr>
        </w:div>
        <w:div w:id="1502165070">
          <w:marLeft w:val="0"/>
          <w:marRight w:val="0"/>
          <w:marTop w:val="0"/>
          <w:marBottom w:val="0"/>
          <w:divBdr>
            <w:top w:val="none" w:sz="0" w:space="0" w:color="auto"/>
            <w:left w:val="none" w:sz="0" w:space="0" w:color="auto"/>
            <w:bottom w:val="none" w:sz="0" w:space="0" w:color="auto"/>
            <w:right w:val="none" w:sz="0" w:space="0" w:color="auto"/>
          </w:divBdr>
        </w:div>
        <w:div w:id="1641807926">
          <w:marLeft w:val="0"/>
          <w:marRight w:val="0"/>
          <w:marTop w:val="0"/>
          <w:marBottom w:val="0"/>
          <w:divBdr>
            <w:top w:val="none" w:sz="0" w:space="0" w:color="auto"/>
            <w:left w:val="none" w:sz="0" w:space="0" w:color="auto"/>
            <w:bottom w:val="none" w:sz="0" w:space="0" w:color="auto"/>
            <w:right w:val="none" w:sz="0" w:space="0" w:color="auto"/>
          </w:divBdr>
        </w:div>
        <w:div w:id="1712145138">
          <w:marLeft w:val="0"/>
          <w:marRight w:val="0"/>
          <w:marTop w:val="0"/>
          <w:marBottom w:val="0"/>
          <w:divBdr>
            <w:top w:val="none" w:sz="0" w:space="0" w:color="auto"/>
            <w:left w:val="none" w:sz="0" w:space="0" w:color="auto"/>
            <w:bottom w:val="none" w:sz="0" w:space="0" w:color="auto"/>
            <w:right w:val="none" w:sz="0" w:space="0" w:color="auto"/>
          </w:divBdr>
        </w:div>
        <w:div w:id="1841506806">
          <w:marLeft w:val="0"/>
          <w:marRight w:val="0"/>
          <w:marTop w:val="0"/>
          <w:marBottom w:val="0"/>
          <w:divBdr>
            <w:top w:val="none" w:sz="0" w:space="0" w:color="auto"/>
            <w:left w:val="none" w:sz="0" w:space="0" w:color="auto"/>
            <w:bottom w:val="none" w:sz="0" w:space="0" w:color="auto"/>
            <w:right w:val="none" w:sz="0" w:space="0" w:color="auto"/>
          </w:divBdr>
        </w:div>
      </w:divsChild>
    </w:div>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sChild>
                                        <w:div w:id="2070689053">
                                          <w:marLeft w:val="0"/>
                                          <w:marRight w:val="0"/>
                                          <w:marTop w:val="0"/>
                                          <w:marBottom w:val="0"/>
                                          <w:divBdr>
                                            <w:top w:val="none" w:sz="0" w:space="0" w:color="auto"/>
                                            <w:left w:val="none" w:sz="0" w:space="0" w:color="auto"/>
                                            <w:bottom w:val="none" w:sz="0" w:space="0" w:color="auto"/>
                                            <w:right w:val="none" w:sz="0" w:space="0" w:color="auto"/>
                                          </w:divBdr>
                                          <w:divsChild>
                                            <w:div w:id="90778277">
                                              <w:marLeft w:val="0"/>
                                              <w:marRight w:val="0"/>
                                              <w:marTop w:val="0"/>
                                              <w:marBottom w:val="0"/>
                                              <w:divBdr>
                                                <w:top w:val="none" w:sz="0" w:space="0" w:color="auto"/>
                                                <w:left w:val="none" w:sz="0" w:space="0" w:color="auto"/>
                                                <w:bottom w:val="none" w:sz="0" w:space="0" w:color="auto"/>
                                                <w:right w:val="none" w:sz="0" w:space="0" w:color="auto"/>
                                              </w:divBdr>
                                              <w:divsChild>
                                                <w:div w:id="1852262337">
                                                  <w:marLeft w:val="0"/>
                                                  <w:marRight w:val="0"/>
                                                  <w:marTop w:val="0"/>
                                                  <w:marBottom w:val="0"/>
                                                  <w:divBdr>
                                                    <w:top w:val="none" w:sz="0" w:space="0" w:color="auto"/>
                                                    <w:left w:val="none" w:sz="0" w:space="0" w:color="auto"/>
                                                    <w:bottom w:val="none" w:sz="0" w:space="0" w:color="auto"/>
                                                    <w:right w:val="none" w:sz="0" w:space="0" w:color="auto"/>
                                                  </w:divBdr>
                                                  <w:divsChild>
                                                    <w:div w:id="612371900">
                                                      <w:marLeft w:val="0"/>
                                                      <w:marRight w:val="0"/>
                                                      <w:marTop w:val="0"/>
                                                      <w:marBottom w:val="0"/>
                                                      <w:divBdr>
                                                        <w:top w:val="none" w:sz="0" w:space="0" w:color="auto"/>
                                                        <w:left w:val="none" w:sz="0" w:space="0" w:color="auto"/>
                                                        <w:bottom w:val="none" w:sz="0" w:space="0" w:color="auto"/>
                                                        <w:right w:val="none" w:sz="0" w:space="0" w:color="auto"/>
                                                      </w:divBdr>
                                                      <w:divsChild>
                                                        <w:div w:id="1395005423">
                                                          <w:marLeft w:val="0"/>
                                                          <w:marRight w:val="0"/>
                                                          <w:marTop w:val="0"/>
                                                          <w:marBottom w:val="0"/>
                                                          <w:divBdr>
                                                            <w:top w:val="none" w:sz="0" w:space="0" w:color="auto"/>
                                                            <w:left w:val="none" w:sz="0" w:space="0" w:color="auto"/>
                                                            <w:bottom w:val="none" w:sz="0" w:space="0" w:color="auto"/>
                                                            <w:right w:val="none" w:sz="0" w:space="0" w:color="auto"/>
                                                          </w:divBdr>
                                                          <w:divsChild>
                                                            <w:div w:id="2002389635">
                                                              <w:marLeft w:val="0"/>
                                                              <w:marRight w:val="0"/>
                                                              <w:marTop w:val="0"/>
                                                              <w:marBottom w:val="0"/>
                                                              <w:divBdr>
                                                                <w:top w:val="none" w:sz="0" w:space="0" w:color="auto"/>
                                                                <w:left w:val="none" w:sz="0" w:space="0" w:color="auto"/>
                                                                <w:bottom w:val="none" w:sz="0" w:space="0" w:color="auto"/>
                                                                <w:right w:val="none" w:sz="0" w:space="0" w:color="auto"/>
                                                              </w:divBdr>
                                                              <w:divsChild>
                                                                <w:div w:id="2048989153">
                                                                  <w:marLeft w:val="0"/>
                                                                  <w:marRight w:val="0"/>
                                                                  <w:marTop w:val="0"/>
                                                                  <w:marBottom w:val="0"/>
                                                                  <w:divBdr>
                                                                    <w:top w:val="none" w:sz="0" w:space="0" w:color="auto"/>
                                                                    <w:left w:val="none" w:sz="0" w:space="0" w:color="auto"/>
                                                                    <w:bottom w:val="none" w:sz="0" w:space="0" w:color="auto"/>
                                                                    <w:right w:val="none" w:sz="0" w:space="0" w:color="auto"/>
                                                                  </w:divBdr>
                                                                  <w:divsChild>
                                                                    <w:div w:id="746000404">
                                                                      <w:marLeft w:val="0"/>
                                                                      <w:marRight w:val="0"/>
                                                                      <w:marTop w:val="0"/>
                                                                      <w:marBottom w:val="0"/>
                                                                      <w:divBdr>
                                                                        <w:top w:val="none" w:sz="0" w:space="0" w:color="auto"/>
                                                                        <w:left w:val="none" w:sz="0" w:space="0" w:color="auto"/>
                                                                        <w:bottom w:val="none" w:sz="0" w:space="0" w:color="auto"/>
                                                                        <w:right w:val="none" w:sz="0" w:space="0" w:color="auto"/>
                                                                      </w:divBdr>
                                                                      <w:divsChild>
                                                                        <w:div w:id="603391378">
                                                                          <w:marLeft w:val="0"/>
                                                                          <w:marRight w:val="0"/>
                                                                          <w:marTop w:val="0"/>
                                                                          <w:marBottom w:val="0"/>
                                                                          <w:divBdr>
                                                                            <w:top w:val="none" w:sz="0" w:space="0" w:color="auto"/>
                                                                            <w:left w:val="none" w:sz="0" w:space="0" w:color="auto"/>
                                                                            <w:bottom w:val="none" w:sz="0" w:space="0" w:color="auto"/>
                                                                            <w:right w:val="none" w:sz="0" w:space="0" w:color="auto"/>
                                                                          </w:divBdr>
                                                                          <w:divsChild>
                                                                            <w:div w:id="608465809">
                                                                              <w:marLeft w:val="0"/>
                                                                              <w:marRight w:val="0"/>
                                                                              <w:marTop w:val="0"/>
                                                                              <w:marBottom w:val="0"/>
                                                                              <w:divBdr>
                                                                                <w:top w:val="none" w:sz="0" w:space="0" w:color="auto"/>
                                                                                <w:left w:val="none" w:sz="0" w:space="0" w:color="auto"/>
                                                                                <w:bottom w:val="none" w:sz="0" w:space="0" w:color="auto"/>
                                                                                <w:right w:val="none" w:sz="0" w:space="0" w:color="auto"/>
                                                                              </w:divBdr>
                                                                              <w:divsChild>
                                                                                <w:div w:id="216480294">
                                                                                  <w:marLeft w:val="0"/>
                                                                                  <w:marRight w:val="0"/>
                                                                                  <w:marTop w:val="0"/>
                                                                                  <w:marBottom w:val="0"/>
                                                                                  <w:divBdr>
                                                                                    <w:top w:val="none" w:sz="0" w:space="0" w:color="auto"/>
                                                                                    <w:left w:val="none" w:sz="0" w:space="0" w:color="auto"/>
                                                                                    <w:bottom w:val="none" w:sz="0" w:space="0" w:color="auto"/>
                                                                                    <w:right w:val="none" w:sz="0" w:space="0" w:color="auto"/>
                                                                                  </w:divBdr>
                                                                                  <w:divsChild>
                                                                                    <w:div w:id="1890069355">
                                                                                      <w:marLeft w:val="0"/>
                                                                                      <w:marRight w:val="0"/>
                                                                                      <w:marTop w:val="0"/>
                                                                                      <w:marBottom w:val="0"/>
                                                                                      <w:divBdr>
                                                                                        <w:top w:val="none" w:sz="0" w:space="0" w:color="auto"/>
                                                                                        <w:left w:val="none" w:sz="0" w:space="0" w:color="auto"/>
                                                                                        <w:bottom w:val="none" w:sz="0" w:space="0" w:color="auto"/>
                                                                                        <w:right w:val="none" w:sz="0" w:space="0" w:color="auto"/>
                                                                                      </w:divBdr>
                                                                                      <w:divsChild>
                                                                                        <w:div w:id="795680242">
                                                                                          <w:marLeft w:val="0"/>
                                                                                          <w:marRight w:val="0"/>
                                                                                          <w:marTop w:val="0"/>
                                                                                          <w:marBottom w:val="0"/>
                                                                                          <w:divBdr>
                                                                                            <w:top w:val="none" w:sz="0" w:space="0" w:color="auto"/>
                                                                                            <w:left w:val="none" w:sz="0" w:space="0" w:color="auto"/>
                                                                                            <w:bottom w:val="none" w:sz="0" w:space="0" w:color="auto"/>
                                                                                            <w:right w:val="none" w:sz="0" w:space="0" w:color="auto"/>
                                                                                          </w:divBdr>
                                                                                          <w:divsChild>
                                                                                            <w:div w:id="1922833619">
                                                                                              <w:marLeft w:val="0"/>
                                                                                              <w:marRight w:val="0"/>
                                                                                              <w:marTop w:val="0"/>
                                                                                              <w:marBottom w:val="0"/>
                                                                                              <w:divBdr>
                                                                                                <w:top w:val="none" w:sz="0" w:space="0" w:color="auto"/>
                                                                                                <w:left w:val="none" w:sz="0" w:space="0" w:color="auto"/>
                                                                                                <w:bottom w:val="none" w:sz="0" w:space="0" w:color="auto"/>
                                                                                                <w:right w:val="none" w:sz="0" w:space="0" w:color="auto"/>
                                                                                              </w:divBdr>
                                                                                              <w:divsChild>
                                                                                                <w:div w:id="1848515192">
                                                                                                  <w:marLeft w:val="0"/>
                                                                                                  <w:marRight w:val="0"/>
                                                                                                  <w:marTop w:val="0"/>
                                                                                                  <w:marBottom w:val="0"/>
                                                                                                  <w:divBdr>
                                                                                                    <w:top w:val="none" w:sz="0" w:space="0" w:color="auto"/>
                                                                                                    <w:left w:val="none" w:sz="0" w:space="0" w:color="auto"/>
                                                                                                    <w:bottom w:val="none" w:sz="0" w:space="0" w:color="auto"/>
                                                                                                    <w:right w:val="none" w:sz="0" w:space="0" w:color="auto"/>
                                                                                                  </w:divBdr>
                                                                                                  <w:divsChild>
                                                                                                    <w:div w:id="1566448681">
                                                                                                      <w:marLeft w:val="0"/>
                                                                                                      <w:marRight w:val="0"/>
                                                                                                      <w:marTop w:val="0"/>
                                                                                                      <w:marBottom w:val="0"/>
                                                                                                      <w:divBdr>
                                                                                                        <w:top w:val="none" w:sz="0" w:space="0" w:color="auto"/>
                                                                                                        <w:left w:val="none" w:sz="0" w:space="0" w:color="auto"/>
                                                                                                        <w:bottom w:val="none" w:sz="0" w:space="0" w:color="auto"/>
                                                                                                        <w:right w:val="none" w:sz="0" w:space="0" w:color="auto"/>
                                                                                                      </w:divBdr>
                                                                                                      <w:divsChild>
                                                                                                        <w:div w:id="10247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26" Type="http://schemas.microsoft.com/office/2011/relationships/commentsExtended" Target="commentsExtended.xml"/><Relationship Id="rId27" Type="http://schemas.microsoft.com/office/2011/relationships/people" Target="people.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80AEE-67B0-2C4B-9130-AB39C1E55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30</Pages>
  <Words>48809</Words>
  <Characters>278216</Characters>
  <Application>Microsoft Macintosh Word</Application>
  <DocSecurity>0</DocSecurity>
  <Lines>2318</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Curt Storlazzi</cp:lastModifiedBy>
  <cp:revision>29</cp:revision>
  <dcterms:created xsi:type="dcterms:W3CDTF">2020-12-10T22:44:00Z</dcterms:created>
  <dcterms:modified xsi:type="dcterms:W3CDTF">2020-12-14T22:24:00Z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f203cde2-1ec6-3704-94c3-a6fe967f24a7</vt:lpwstr>
  </property>
</Properties>
</file>