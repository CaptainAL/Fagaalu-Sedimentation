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2E046" w14:textId="277464E1" w:rsidR="008340DA" w:rsidRPr="009C7F0B" w:rsidRDefault="008340DA" w:rsidP="009C7F0B">
      <w:pPr>
        <w:pStyle w:val="Heading10"/>
        <w:spacing w:after="0"/>
        <w:rPr>
          <w:rFonts w:ascii="Times New Roman" w:hAnsi="Times New Roman" w:cs="Times New Roman"/>
        </w:rPr>
      </w:pPr>
      <w:r w:rsidRPr="00DE7C2D">
        <w:rPr>
          <w:rFonts w:ascii="Times New Roman" w:hAnsi="Times New Roman" w:cs="Times New Roman"/>
        </w:rPr>
        <w:t xml:space="preserve">Watershed and oceanic controls on spatial and temporal patterns of sediment </w:t>
      </w:r>
      <w:r w:rsidR="007A6854" w:rsidRPr="009C7F0B">
        <w:rPr>
          <w:rFonts w:ascii="Times New Roman" w:hAnsi="Times New Roman" w:cs="Times New Roman"/>
        </w:rPr>
        <w:t>accumulation</w:t>
      </w:r>
      <w:r w:rsidRPr="009C7F0B">
        <w:rPr>
          <w:rFonts w:ascii="Times New Roman" w:hAnsi="Times New Roman" w:cs="Times New Roman"/>
        </w:rPr>
        <w:t xml:space="preserve"> in a fringing coral reef embayment: Faga'alu Bay, American Samoa</w:t>
      </w:r>
    </w:p>
    <w:p w14:paraId="5292D1A5" w14:textId="77777777" w:rsidR="008340DA" w:rsidRPr="009C7F0B" w:rsidRDefault="008340DA" w:rsidP="006B7B47">
      <w:pPr>
        <w:keepNext/>
        <w:spacing w:after="0"/>
        <w:jc w:val="center"/>
        <w:rPr>
          <w:rFonts w:ascii="Times New Roman" w:hAnsi="Times New Roman" w:cs="Times New Roman"/>
        </w:rPr>
      </w:pPr>
    </w:p>
    <w:p w14:paraId="6581764A" w14:textId="77777777" w:rsidR="008340DA" w:rsidRPr="009C7F0B" w:rsidRDefault="008340DA" w:rsidP="00822507">
      <w:pPr>
        <w:keepNext/>
        <w:spacing w:after="0"/>
        <w:jc w:val="center"/>
        <w:rPr>
          <w:rFonts w:ascii="Times New Roman" w:hAnsi="Times New Roman" w:cs="Times New Roman"/>
        </w:rPr>
      </w:pPr>
      <w:proofErr w:type="gramStart"/>
      <w:r w:rsidRPr="009C7F0B">
        <w:rPr>
          <w:rFonts w:ascii="Times New Roman" w:hAnsi="Times New Roman" w:cs="Times New Roman"/>
        </w:rPr>
        <w:t>by</w:t>
      </w:r>
      <w:proofErr w:type="gramEnd"/>
    </w:p>
    <w:p w14:paraId="32A3DC6F" w14:textId="77777777" w:rsidR="008340DA" w:rsidRPr="009C7F0B" w:rsidRDefault="008340DA" w:rsidP="0043303D">
      <w:pPr>
        <w:keepNext/>
        <w:spacing w:after="0"/>
        <w:rPr>
          <w:rFonts w:ascii="Times New Roman" w:hAnsi="Times New Roman" w:cs="Times New Roman"/>
        </w:rPr>
      </w:pPr>
    </w:p>
    <w:p w14:paraId="534C6936" w14:textId="77777777" w:rsidR="008340DA" w:rsidRPr="009C7F0B" w:rsidRDefault="008340DA" w:rsidP="004C3887">
      <w:pPr>
        <w:keepNext/>
        <w:spacing w:after="0"/>
        <w:jc w:val="center"/>
        <w:rPr>
          <w:rFonts w:ascii="Times New Roman" w:hAnsi="Times New Roman" w:cs="Times New Roman"/>
          <w:vertAlign w:val="superscript"/>
        </w:rPr>
      </w:pPr>
      <w:r w:rsidRPr="009C7F0B">
        <w:rPr>
          <w:rFonts w:ascii="Times New Roman" w:hAnsi="Times New Roman" w:cs="Times New Roman"/>
        </w:rPr>
        <w:t>Messina, A.M.</w:t>
      </w:r>
      <w:r w:rsidRPr="009C7F0B">
        <w:rPr>
          <w:rFonts w:ascii="Times New Roman" w:hAnsi="Times New Roman" w:cs="Times New Roman"/>
          <w:vertAlign w:val="superscript"/>
        </w:rPr>
        <w:t>1*</w:t>
      </w:r>
      <w:r w:rsidRPr="009C7F0B">
        <w:rPr>
          <w:rFonts w:ascii="Times New Roman" w:hAnsi="Times New Roman" w:cs="Times New Roman"/>
        </w:rPr>
        <w:t>, Biggs, T.W.</w:t>
      </w:r>
      <w:r w:rsidRPr="009C7F0B">
        <w:rPr>
          <w:rFonts w:ascii="Times New Roman" w:hAnsi="Times New Roman" w:cs="Times New Roman"/>
          <w:vertAlign w:val="superscript"/>
        </w:rPr>
        <w:t>1</w:t>
      </w:r>
      <w:r w:rsidRPr="009C7F0B">
        <w:rPr>
          <w:rFonts w:ascii="Times New Roman" w:hAnsi="Times New Roman" w:cs="Times New Roman"/>
        </w:rPr>
        <w:t>, Storlazzi, C.D.</w:t>
      </w:r>
      <w:r w:rsidRPr="009C7F0B">
        <w:rPr>
          <w:rFonts w:ascii="Times New Roman" w:hAnsi="Times New Roman" w:cs="Times New Roman"/>
          <w:vertAlign w:val="superscript"/>
        </w:rPr>
        <w:t>2</w:t>
      </w:r>
    </w:p>
    <w:p w14:paraId="356D231F" w14:textId="77777777" w:rsidR="008340DA" w:rsidRPr="009C7F0B" w:rsidRDefault="008340DA" w:rsidP="00BA58F2">
      <w:pPr>
        <w:keepNext/>
        <w:spacing w:after="0"/>
        <w:jc w:val="center"/>
        <w:rPr>
          <w:rFonts w:ascii="Times New Roman" w:hAnsi="Times New Roman" w:cs="Times New Roman"/>
          <w:vertAlign w:val="superscript"/>
        </w:rPr>
      </w:pPr>
    </w:p>
    <w:p w14:paraId="36E92252"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1</w:t>
      </w:r>
      <w:r w:rsidRPr="009C7F0B">
        <w:rPr>
          <w:rFonts w:ascii="Times New Roman" w:eastAsia="MS Mincho" w:hAnsi="Times New Roman" w:cs="Times New Roman"/>
        </w:rPr>
        <w:t xml:space="preserve"> San Diego State University, Department of Geography, San Diego, CA 92182, amessina@rohan.sdsu.edu, +1-619-594-5437, tbiggs@mail.sdsu.edu, +1-619-594-0902</w:t>
      </w:r>
    </w:p>
    <w:p w14:paraId="28D67743" w14:textId="77777777" w:rsidR="008340DA" w:rsidRPr="009C7F0B" w:rsidRDefault="008340DA" w:rsidP="009C7F0B">
      <w:pPr>
        <w:keepNext/>
        <w:spacing w:after="0"/>
        <w:ind w:firstLine="720"/>
        <w:rPr>
          <w:rFonts w:ascii="Times New Roman" w:eastAsia="MS Mincho" w:hAnsi="Times New Roman" w:cs="Times New Roman"/>
        </w:rPr>
      </w:pPr>
    </w:p>
    <w:p w14:paraId="46AA0627" w14:textId="77777777" w:rsidR="008340DA" w:rsidRPr="009C7F0B" w:rsidRDefault="008340DA" w:rsidP="009C7F0B">
      <w:pPr>
        <w:keepNext/>
        <w:spacing w:after="0"/>
        <w:rPr>
          <w:rFonts w:ascii="Times New Roman" w:eastAsia="MS Mincho" w:hAnsi="Times New Roman" w:cs="Times New Roman"/>
        </w:rPr>
      </w:pPr>
      <w:r w:rsidRPr="009C7F0B">
        <w:rPr>
          <w:rFonts w:ascii="Times New Roman" w:eastAsia="MS Mincho" w:hAnsi="Times New Roman" w:cs="Times New Roman"/>
          <w:vertAlign w:val="superscript"/>
        </w:rPr>
        <w:t>2</w:t>
      </w:r>
      <w:r w:rsidRPr="009C7F0B">
        <w:rPr>
          <w:rFonts w:ascii="Times New Roman" w:eastAsia="MS Mincho" w:hAnsi="Times New Roman" w:cs="Times New Roman"/>
        </w:rPr>
        <w:t xml:space="preserve">  US Geological Survey, Pacific Coastal and Marine Science Center, Santa Cruz, CA 95060, cstorlazzi@usgs.gov, +1-831-460-7521, ocheriton@usgs.gov, +1-831-460-7579</w:t>
      </w:r>
    </w:p>
    <w:p w14:paraId="03BAE495" w14:textId="77777777" w:rsidR="008340DA" w:rsidRDefault="008340DA" w:rsidP="009C7F0B">
      <w:pPr>
        <w:spacing w:after="0"/>
        <w:rPr>
          <w:ins w:id="0" w:author="Curt Storlazzi" w:date="2016-04-09T10:30:00Z"/>
          <w:rFonts w:ascii="Times New Roman" w:hAnsi="Times New Roman" w:cs="Times New Roman"/>
        </w:rPr>
      </w:pPr>
      <w:r w:rsidRPr="009C7F0B">
        <w:rPr>
          <w:rFonts w:ascii="Times New Roman" w:hAnsi="Times New Roman" w:cs="Times New Roman"/>
        </w:rPr>
        <w:br w:type="page"/>
      </w:r>
    </w:p>
    <w:p w14:paraId="7640830B" w14:textId="6623572D" w:rsidR="00F876CA" w:rsidRPr="00F876CA" w:rsidRDefault="00F876CA">
      <w:pPr>
        <w:pStyle w:val="ListParagraph"/>
        <w:numPr>
          <w:ilvl w:val="0"/>
          <w:numId w:val="2"/>
        </w:numPr>
        <w:spacing w:after="0"/>
        <w:rPr>
          <w:ins w:id="1" w:author="Curt Storlazzi" w:date="2016-04-09T10:30:00Z"/>
          <w:rFonts w:ascii="Times New Roman" w:hAnsi="Times New Roman" w:cs="Times New Roman"/>
          <w:rPrChange w:id="2" w:author="Curt Storlazzi" w:date="2016-04-09T10:31:00Z">
            <w:rPr>
              <w:ins w:id="3" w:author="Curt Storlazzi" w:date="2016-04-09T10:30:00Z"/>
            </w:rPr>
          </w:rPrChange>
        </w:rPr>
        <w:pPrChange w:id="4" w:author="Curt Storlazzi" w:date="2016-04-09T10:31:00Z">
          <w:pPr>
            <w:spacing w:after="0"/>
          </w:pPr>
        </w:pPrChange>
      </w:pPr>
      <w:ins w:id="5" w:author="Curt Storlazzi" w:date="2016-04-09T10:30:00Z">
        <w:r w:rsidRPr="00F876CA">
          <w:rPr>
            <w:rFonts w:ascii="Times New Roman" w:hAnsi="Times New Roman" w:cs="Times New Roman"/>
            <w:rPrChange w:id="6" w:author="Curt Storlazzi" w:date="2016-04-09T10:31:00Z">
              <w:rPr/>
            </w:rPrChange>
          </w:rPr>
          <w:lastRenderedPageBreak/>
          <w:t>Italicize all variables.</w:t>
        </w:r>
      </w:ins>
    </w:p>
    <w:p w14:paraId="1170CADA" w14:textId="59679550" w:rsidR="00F876CA" w:rsidRDefault="009D1407">
      <w:pPr>
        <w:pStyle w:val="ListParagraph"/>
        <w:numPr>
          <w:ilvl w:val="0"/>
          <w:numId w:val="2"/>
        </w:numPr>
        <w:spacing w:after="0"/>
        <w:rPr>
          <w:ins w:id="7" w:author="Curt Storlazzi" w:date="2016-04-09T11:07:00Z"/>
          <w:rFonts w:ascii="Times New Roman" w:hAnsi="Times New Roman" w:cs="Times New Roman"/>
        </w:rPr>
        <w:pPrChange w:id="8" w:author="Curt Storlazzi" w:date="2016-04-09T10:31:00Z">
          <w:pPr>
            <w:spacing w:after="0"/>
          </w:pPr>
        </w:pPrChange>
      </w:pPr>
      <w:ins w:id="9" w:author="Curt Storlazzi" w:date="2016-04-09T10:36:00Z">
        <w:r>
          <w:rPr>
            <w:rFonts w:ascii="Times New Roman" w:hAnsi="Times New Roman" w:cs="Times New Roman"/>
          </w:rPr>
          <w:t>Don’t describe figures in the text – describe what happened and use figures as tools to explain.</w:t>
        </w:r>
      </w:ins>
    </w:p>
    <w:p w14:paraId="68AAE2B5" w14:textId="4B85484A" w:rsidR="00A3074D" w:rsidRDefault="00A3074D">
      <w:pPr>
        <w:pStyle w:val="ListParagraph"/>
        <w:numPr>
          <w:ilvl w:val="0"/>
          <w:numId w:val="2"/>
        </w:numPr>
        <w:spacing w:after="0"/>
        <w:rPr>
          <w:ins w:id="10" w:author="Curt Storlazzi" w:date="2016-04-09T10:31:00Z"/>
          <w:rFonts w:ascii="Times New Roman" w:hAnsi="Times New Roman" w:cs="Times New Roman"/>
        </w:rPr>
        <w:pPrChange w:id="11" w:author="Curt Storlazzi" w:date="2016-04-09T10:31:00Z">
          <w:pPr>
            <w:spacing w:after="0"/>
          </w:pPr>
        </w:pPrChange>
      </w:pPr>
      <w:ins w:id="12" w:author="Curt Storlazzi" w:date="2016-04-09T11:07:00Z">
        <w:r>
          <w:rPr>
            <w:rFonts w:ascii="Times New Roman" w:hAnsi="Times New Roman" w:cs="Times New Roman"/>
          </w:rPr>
          <w:t>Still really, really long….too long for Coral Reefs. Either shorten significantly or we need to think of a different outlet.</w:t>
        </w:r>
      </w:ins>
    </w:p>
    <w:p w14:paraId="011BE830" w14:textId="537495B9" w:rsidR="00F876CA" w:rsidRPr="00F876CA" w:rsidRDefault="009D1407">
      <w:pPr>
        <w:pStyle w:val="ListParagraph"/>
        <w:numPr>
          <w:ilvl w:val="0"/>
          <w:numId w:val="2"/>
        </w:numPr>
        <w:spacing w:after="0"/>
        <w:rPr>
          <w:rFonts w:ascii="Times New Roman" w:hAnsi="Times New Roman" w:cs="Times New Roman"/>
          <w:rPrChange w:id="13" w:author="Curt Storlazzi" w:date="2016-04-09T10:31:00Z">
            <w:rPr/>
          </w:rPrChange>
        </w:rPr>
        <w:pPrChange w:id="14" w:author="Curt Storlazzi" w:date="2016-04-09T10:31:00Z">
          <w:pPr>
            <w:spacing w:after="0"/>
          </w:pPr>
        </w:pPrChange>
      </w:pPr>
      <w:ins w:id="15" w:author="Curt Storlazzi" w:date="2016-04-09T10:36:00Z">
        <w:r>
          <w:rPr>
            <w:rFonts w:ascii="Times New Roman" w:hAnsi="Times New Roman" w:cs="Times New Roman"/>
          </w:rPr>
          <w:t>Remove all horizontal tick mark lines in plots – distracting and unnecessary</w:t>
        </w:r>
      </w:ins>
    </w:p>
    <w:p w14:paraId="33DFD683" w14:textId="77777777" w:rsidR="008340DA" w:rsidRPr="009C7F0B" w:rsidRDefault="008340DA" w:rsidP="009C7F0B">
      <w:pPr>
        <w:pStyle w:val="Heading1"/>
        <w:keepLines w:val="0"/>
        <w:spacing w:before="0" w:after="0"/>
        <w:jc w:val="center"/>
        <w:rPr>
          <w:rFonts w:ascii="Times New Roman" w:hAnsi="Times New Roman" w:cs="Times New Roman"/>
        </w:rPr>
      </w:pPr>
      <w:r w:rsidRPr="009C7F0B">
        <w:rPr>
          <w:rFonts w:ascii="Times New Roman" w:hAnsi="Times New Roman" w:cs="Times New Roman"/>
        </w:rPr>
        <w:t>Abstract</w:t>
      </w:r>
    </w:p>
    <w:p w14:paraId="2D3523C7" w14:textId="3D46A698" w:rsidR="008340DA" w:rsidRPr="009C7F0B" w:rsidRDefault="00AF012A" w:rsidP="009C7F0B">
      <w:pPr>
        <w:keepNext/>
        <w:spacing w:after="0"/>
        <w:ind w:firstLine="720"/>
        <w:rPr>
          <w:rFonts w:ascii="Times New Roman" w:hAnsi="Times New Roman" w:cs="Times New Roman"/>
        </w:rPr>
      </w:pPr>
      <w:r w:rsidRPr="009C7F0B">
        <w:rPr>
          <w:rFonts w:ascii="Times New Roman" w:hAnsi="Times New Roman" w:cs="Times New Roman"/>
        </w:rPr>
        <w:t xml:space="preserve">Anthropogenic watershed disturbance has increased sediment stress on many coral reefs, and integrated ridge-to-reef understanding of sediment dynamics is needed to support coral conservation. </w:t>
      </w:r>
      <w:r w:rsidR="008340DA" w:rsidRPr="009C7F0B">
        <w:rPr>
          <w:rFonts w:ascii="Times New Roman" w:hAnsi="Times New Roman" w:cs="Times New Roman"/>
        </w:rPr>
        <w:t xml:space="preserve">Sediment accumulation on </w:t>
      </w:r>
      <w:r w:rsidR="00265673" w:rsidRPr="009C7F0B">
        <w:rPr>
          <w:rFonts w:ascii="Times New Roman" w:hAnsi="Times New Roman" w:cs="Times New Roman"/>
        </w:rPr>
        <w:t>flat-surfaced sediment pods</w:t>
      </w:r>
      <w:r w:rsidR="008340DA" w:rsidRPr="009C7F0B">
        <w:rPr>
          <w:rFonts w:ascii="Times New Roman" w:hAnsi="Times New Roman" w:cs="Times New Roman"/>
        </w:rPr>
        <w:t xml:space="preserve"> and in</w:t>
      </w:r>
      <w:r w:rsidR="00265673" w:rsidRPr="009C7F0B">
        <w:rPr>
          <w:rFonts w:ascii="Times New Roman" w:hAnsi="Times New Roman" w:cs="Times New Roman"/>
        </w:rPr>
        <w:t xml:space="preserve"> tubular</w:t>
      </w:r>
      <w:r w:rsidR="008340DA" w:rsidRPr="009C7F0B">
        <w:rPr>
          <w:rFonts w:ascii="Times New Roman" w:hAnsi="Times New Roman" w:cs="Times New Roman"/>
        </w:rPr>
        <w:t xml:space="preserve"> sediment traps was monitored quasi-monthly </w:t>
      </w:r>
      <w:r w:rsidR="006B7B47" w:rsidRPr="009C7F0B">
        <w:rPr>
          <w:rFonts w:ascii="Times New Roman" w:hAnsi="Times New Roman" w:cs="Times New Roman"/>
        </w:rPr>
        <w:t xml:space="preserve">at 9 sites in Faga’alu Bay, American Samoa, </w:t>
      </w:r>
      <w:r w:rsidR="008340DA" w:rsidRPr="009C7F0B">
        <w:rPr>
          <w:rFonts w:ascii="Times New Roman" w:hAnsi="Times New Roman" w:cs="Times New Roman"/>
        </w:rPr>
        <w:t>over a one-year period and related to suspended sediment yield from the adjacent watershed, wave heig</w:t>
      </w:r>
      <w:r w:rsidR="00265673" w:rsidRPr="009C7F0B">
        <w:rPr>
          <w:rFonts w:ascii="Times New Roman" w:hAnsi="Times New Roman" w:cs="Times New Roman"/>
        </w:rPr>
        <w:t>ht</w:t>
      </w:r>
      <w:r w:rsidR="006B7B47" w:rsidRPr="009C7F0B">
        <w:rPr>
          <w:rFonts w:ascii="Times New Roman" w:hAnsi="Times New Roman" w:cs="Times New Roman"/>
        </w:rPr>
        <w:t>s</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benthic sediment composition, </w:t>
      </w:r>
      <w:r w:rsidR="008340DA" w:rsidRPr="009C7F0B">
        <w:rPr>
          <w:rFonts w:ascii="Times New Roman" w:hAnsi="Times New Roman" w:cs="Times New Roman"/>
        </w:rPr>
        <w:t xml:space="preserve">and </w:t>
      </w:r>
      <w:r w:rsidR="00265673" w:rsidRPr="009C7F0B">
        <w:rPr>
          <w:rFonts w:ascii="Times New Roman" w:hAnsi="Times New Roman" w:cs="Times New Roman"/>
        </w:rPr>
        <w:t xml:space="preserve">water </w:t>
      </w:r>
      <w:r w:rsidR="008340DA" w:rsidRPr="009C7F0B">
        <w:rPr>
          <w:rFonts w:ascii="Times New Roman" w:hAnsi="Times New Roman" w:cs="Times New Roman"/>
        </w:rPr>
        <w:t xml:space="preserve">circulation patterns in </w:t>
      </w:r>
      <w:r w:rsidR="006B7B47" w:rsidRPr="009C7F0B">
        <w:rPr>
          <w:rFonts w:ascii="Times New Roman" w:hAnsi="Times New Roman" w:cs="Times New Roman"/>
        </w:rPr>
        <w:t xml:space="preserve">the </w:t>
      </w:r>
      <w:r w:rsidR="008340DA" w:rsidRPr="009C7F0B">
        <w:rPr>
          <w:rFonts w:ascii="Times New Roman" w:hAnsi="Times New Roman" w:cs="Times New Roman"/>
        </w:rPr>
        <w:t>small</w:t>
      </w:r>
      <w:r w:rsidR="006B7B47" w:rsidRPr="009C7F0B">
        <w:rPr>
          <w:rFonts w:ascii="Times New Roman" w:hAnsi="Times New Roman" w:cs="Times New Roman"/>
        </w:rPr>
        <w:t>,</w:t>
      </w:r>
      <w:r w:rsidR="008340DA" w:rsidRPr="009C7F0B">
        <w:rPr>
          <w:rFonts w:ascii="Times New Roman" w:hAnsi="Times New Roman" w:cs="Times New Roman"/>
        </w:rPr>
        <w:t xml:space="preserve"> coral </w:t>
      </w:r>
      <w:r w:rsidR="006B7B47" w:rsidRPr="009C7F0B">
        <w:rPr>
          <w:rFonts w:ascii="Times New Roman" w:hAnsi="Times New Roman" w:cs="Times New Roman"/>
        </w:rPr>
        <w:t>reef-</w:t>
      </w:r>
      <w:r w:rsidR="008340DA" w:rsidRPr="009C7F0B">
        <w:rPr>
          <w:rFonts w:ascii="Times New Roman" w:hAnsi="Times New Roman" w:cs="Times New Roman"/>
        </w:rPr>
        <w:t xml:space="preserve">fringed embayment. Similar to other studies, </w:t>
      </w:r>
      <w:r w:rsidR="00265673" w:rsidRPr="009C7F0B">
        <w:rPr>
          <w:rFonts w:ascii="Times New Roman" w:hAnsi="Times New Roman" w:cs="Times New Roman"/>
        </w:rPr>
        <w:t xml:space="preserve">sediment pods </w:t>
      </w:r>
      <w:r w:rsidR="008340DA" w:rsidRPr="009C7F0B">
        <w:rPr>
          <w:rFonts w:ascii="Times New Roman" w:hAnsi="Times New Roman" w:cs="Times New Roman"/>
        </w:rPr>
        <w:t xml:space="preserve">measured an order of magnitude less sediment accumulation than sediment traps. </w:t>
      </w:r>
      <w:r w:rsidR="00265673" w:rsidRPr="009C7F0B">
        <w:rPr>
          <w:rFonts w:ascii="Times New Roman" w:hAnsi="Times New Roman" w:cs="Times New Roman"/>
        </w:rPr>
        <w:t>Sediment accumulated</w:t>
      </w:r>
      <w:r w:rsidR="008340DA" w:rsidRPr="009C7F0B">
        <w:rPr>
          <w:rFonts w:ascii="Times New Roman" w:hAnsi="Times New Roman" w:cs="Times New Roman"/>
        </w:rPr>
        <w:t xml:space="preserve"> </w:t>
      </w:r>
      <w:r w:rsidR="00265673" w:rsidRPr="009C7F0B">
        <w:rPr>
          <w:rFonts w:ascii="Times New Roman" w:hAnsi="Times New Roman" w:cs="Times New Roman"/>
        </w:rPr>
        <w:t xml:space="preserve">in traps </w:t>
      </w:r>
      <w:r w:rsidR="008340DA" w:rsidRPr="009C7F0B">
        <w:rPr>
          <w:rFonts w:ascii="Times New Roman" w:hAnsi="Times New Roman" w:cs="Times New Roman"/>
        </w:rPr>
        <w:t xml:space="preserve">was predominantly carbonate and </w:t>
      </w:r>
      <w:r w:rsidR="006B7B47" w:rsidRPr="009C7F0B">
        <w:rPr>
          <w:rFonts w:ascii="Times New Roman" w:hAnsi="Times New Roman" w:cs="Times New Roman"/>
        </w:rPr>
        <w:t xml:space="preserve">generally </w:t>
      </w:r>
      <w:r w:rsidR="008340DA" w:rsidRPr="009C7F0B">
        <w:rPr>
          <w:rFonts w:ascii="Times New Roman" w:hAnsi="Times New Roman" w:cs="Times New Roman"/>
        </w:rPr>
        <w:t>reflected the composition of surrounding benthic sediment</w:t>
      </w:r>
      <w:r w:rsidR="00265673" w:rsidRPr="009C7F0B">
        <w:rPr>
          <w:rFonts w:ascii="Times New Roman" w:hAnsi="Times New Roman" w:cs="Times New Roman"/>
        </w:rPr>
        <w:t xml:space="preserve"> at each site</w:t>
      </w:r>
      <w:r w:rsidR="008340DA" w:rsidRPr="009C7F0B">
        <w:rPr>
          <w:rFonts w:ascii="Times New Roman" w:hAnsi="Times New Roman" w:cs="Times New Roman"/>
        </w:rPr>
        <w:t xml:space="preserve">, though </w:t>
      </w:r>
      <w:r w:rsidRPr="009C7F0B">
        <w:rPr>
          <w:rFonts w:ascii="Times New Roman" w:hAnsi="Times New Roman" w:cs="Times New Roman"/>
        </w:rPr>
        <w:t xml:space="preserve">sediment on the north reef </w:t>
      </w:r>
      <w:r w:rsidR="006B7B47" w:rsidRPr="009C7F0B">
        <w:rPr>
          <w:rFonts w:ascii="Times New Roman" w:hAnsi="Times New Roman" w:cs="Times New Roman"/>
        </w:rPr>
        <w:t xml:space="preserve">was characterized by a higher </w:t>
      </w:r>
      <w:r w:rsidR="008340DA" w:rsidRPr="009C7F0B">
        <w:rPr>
          <w:rFonts w:ascii="Times New Roman" w:hAnsi="Times New Roman" w:cs="Times New Roman"/>
        </w:rPr>
        <w:t xml:space="preserve">terrigenous fraction compared to the surrounding </w:t>
      </w:r>
      <w:r w:rsidR="006B7B47" w:rsidRPr="009C7F0B">
        <w:rPr>
          <w:rFonts w:ascii="Times New Roman" w:hAnsi="Times New Roman" w:cs="Times New Roman"/>
        </w:rPr>
        <w:t>seabed</w:t>
      </w:r>
      <w:r w:rsidR="008340DA" w:rsidRPr="009C7F0B">
        <w:rPr>
          <w:rFonts w:ascii="Times New Roman" w:hAnsi="Times New Roman" w:cs="Times New Roman"/>
        </w:rPr>
        <w:t xml:space="preserve">, suggesting enrichment by </w:t>
      </w:r>
      <w:r w:rsidR="005E311A">
        <w:rPr>
          <w:rFonts w:ascii="Times New Roman" w:hAnsi="Times New Roman" w:cs="Times New Roman"/>
        </w:rPr>
        <w:t>terrigenous</w:t>
      </w:r>
      <w:r w:rsidR="006B7B47" w:rsidRPr="009C7F0B">
        <w:rPr>
          <w:rFonts w:ascii="Times New Roman" w:hAnsi="Times New Roman" w:cs="Times New Roman"/>
        </w:rPr>
        <w:t xml:space="preserve"> </w:t>
      </w:r>
      <w:r w:rsidR="008340DA" w:rsidRPr="009C7F0B">
        <w:rPr>
          <w:rFonts w:ascii="Times New Roman" w:hAnsi="Times New Roman" w:cs="Times New Roman"/>
        </w:rPr>
        <w:t>sediment</w:t>
      </w:r>
      <w:r w:rsidR="005E311A">
        <w:rPr>
          <w:rFonts w:ascii="Times New Roman" w:hAnsi="Times New Roman" w:cs="Times New Roman"/>
        </w:rPr>
        <w:t xml:space="preserve"> discharged from the stream during storm events</w:t>
      </w:r>
      <w:r w:rsidR="008340DA" w:rsidRPr="009C7F0B">
        <w:rPr>
          <w:rFonts w:ascii="Times New Roman" w:hAnsi="Times New Roman" w:cs="Times New Roman"/>
        </w:rPr>
        <w:t xml:space="preserve">. </w:t>
      </w:r>
      <w:r w:rsidR="006B7B47" w:rsidRPr="009C7F0B">
        <w:rPr>
          <w:rFonts w:ascii="Times New Roman" w:hAnsi="Times New Roman" w:cs="Times New Roman"/>
        </w:rPr>
        <w:t xml:space="preserve">Terrigenous sediment accumulation in the sediment trap nearest the stream outlet was significantly correlated with suspended sediment yield from the stream, but not at sites on the reef flat, suggesting accumulation was dominated by fluvial processes only near the stream outlet. </w:t>
      </w:r>
      <w:r w:rsidR="008340DA" w:rsidRPr="009C7F0B">
        <w:rPr>
          <w:rFonts w:ascii="Times New Roman" w:hAnsi="Times New Roman" w:cs="Times New Roman"/>
        </w:rPr>
        <w:t xml:space="preserve">Sediment accumulation rates in </w:t>
      </w:r>
      <w:r w:rsidR="00265673" w:rsidRPr="009C7F0B">
        <w:rPr>
          <w:rFonts w:ascii="Times New Roman" w:hAnsi="Times New Roman" w:cs="Times New Roman"/>
        </w:rPr>
        <w:t>sediment traps</w:t>
      </w:r>
      <w:r w:rsidRPr="009C7F0B">
        <w:rPr>
          <w:rFonts w:ascii="Times New Roman" w:hAnsi="Times New Roman" w:cs="Times New Roman"/>
        </w:rPr>
        <w:t xml:space="preserve"> on parts of the reef flat and on the fore</w:t>
      </w:r>
      <w:r w:rsidR="006B7B47" w:rsidRPr="009C7F0B">
        <w:rPr>
          <w:rFonts w:ascii="Times New Roman" w:hAnsi="Times New Roman" w:cs="Times New Roman"/>
        </w:rPr>
        <w:t xml:space="preserve"> </w:t>
      </w:r>
      <w:r w:rsidRPr="009C7F0B">
        <w:rPr>
          <w:rFonts w:ascii="Times New Roman" w:hAnsi="Times New Roman" w:cs="Times New Roman"/>
        </w:rPr>
        <w:t>reef</w:t>
      </w:r>
      <w:r w:rsidR="008340DA" w:rsidRPr="009C7F0B">
        <w:rPr>
          <w:rFonts w:ascii="Times New Roman" w:hAnsi="Times New Roman" w:cs="Times New Roman"/>
        </w:rPr>
        <w:t xml:space="preserve"> were significantly correlated with </w:t>
      </w:r>
      <w:r w:rsidR="00981208" w:rsidRPr="009C7F0B">
        <w:rPr>
          <w:rFonts w:ascii="Times New Roman" w:hAnsi="Times New Roman" w:cs="Times New Roman"/>
        </w:rPr>
        <w:t xml:space="preserve">mean </w:t>
      </w:r>
      <w:r w:rsidR="008340DA" w:rsidRPr="009C7F0B">
        <w:rPr>
          <w:rFonts w:ascii="Times New Roman" w:hAnsi="Times New Roman" w:cs="Times New Roman"/>
        </w:rPr>
        <w:t>wave heights</w:t>
      </w:r>
      <w:r w:rsidR="00981208" w:rsidRPr="009C7F0B">
        <w:rPr>
          <w:rFonts w:ascii="Times New Roman" w:hAnsi="Times New Roman" w:cs="Times New Roman"/>
        </w:rPr>
        <w:t xml:space="preserve"> during deployments</w:t>
      </w:r>
      <w:r w:rsidR="008340DA" w:rsidRPr="009C7F0B">
        <w:rPr>
          <w:rFonts w:ascii="Times New Roman" w:hAnsi="Times New Roman" w:cs="Times New Roman"/>
        </w:rPr>
        <w:t xml:space="preserve">, suggesting wave-driven resuspension of reef-derived sediment </w:t>
      </w:r>
      <w:r w:rsidR="006B7B47" w:rsidRPr="009C7F0B">
        <w:rPr>
          <w:rFonts w:ascii="Times New Roman" w:hAnsi="Times New Roman" w:cs="Times New Roman"/>
        </w:rPr>
        <w:t xml:space="preserve">was </w:t>
      </w:r>
      <w:r w:rsidR="008340DA" w:rsidRPr="009C7F0B">
        <w:rPr>
          <w:rFonts w:ascii="Times New Roman" w:hAnsi="Times New Roman" w:cs="Times New Roman"/>
        </w:rPr>
        <w:t xml:space="preserve">the dominant source of sediment accumulation </w:t>
      </w:r>
      <w:r w:rsidR="005E311A">
        <w:rPr>
          <w:rFonts w:ascii="Times New Roman" w:hAnsi="Times New Roman" w:cs="Times New Roman"/>
        </w:rPr>
        <w:t>in those areas</w:t>
      </w:r>
      <w:r w:rsidR="008340DA" w:rsidRPr="009C7F0B">
        <w:rPr>
          <w:rFonts w:ascii="Times New Roman" w:hAnsi="Times New Roman" w:cs="Times New Roman"/>
        </w:rPr>
        <w:t xml:space="preserve">. Sediment accumulation on </w:t>
      </w:r>
      <w:r w:rsidR="00265673" w:rsidRPr="009C7F0B">
        <w:rPr>
          <w:rFonts w:ascii="Times New Roman" w:hAnsi="Times New Roman" w:cs="Times New Roman"/>
        </w:rPr>
        <w:t>sediment pods</w:t>
      </w:r>
      <w:r w:rsidR="006B7B47" w:rsidRPr="009C7F0B">
        <w:rPr>
          <w:rFonts w:ascii="Times New Roman" w:hAnsi="Times New Roman" w:cs="Times New Roman"/>
        </w:rPr>
        <w:t>, however,</w:t>
      </w:r>
      <w:r w:rsidR="008340DA" w:rsidRPr="009C7F0B">
        <w:rPr>
          <w:rFonts w:ascii="Times New Roman" w:hAnsi="Times New Roman" w:cs="Times New Roman"/>
        </w:rPr>
        <w:t xml:space="preserve"> was negatively correlated with wave heights in a few locations, suggesting </w:t>
      </w:r>
      <w:r w:rsidR="00265673" w:rsidRPr="009C7F0B">
        <w:rPr>
          <w:rFonts w:ascii="Times New Roman" w:hAnsi="Times New Roman" w:cs="Times New Roman"/>
        </w:rPr>
        <w:t>any</w:t>
      </w:r>
      <w:r w:rsidR="008340DA" w:rsidRPr="009C7F0B">
        <w:rPr>
          <w:rFonts w:ascii="Times New Roman" w:hAnsi="Times New Roman" w:cs="Times New Roman"/>
        </w:rPr>
        <w:t xml:space="preserve"> accumulated sediment </w:t>
      </w:r>
      <w:r w:rsidR="00265673" w:rsidRPr="009C7F0B">
        <w:rPr>
          <w:rFonts w:ascii="Times New Roman" w:hAnsi="Times New Roman" w:cs="Times New Roman"/>
        </w:rPr>
        <w:t>from resuspension was removed</w:t>
      </w:r>
      <w:r w:rsidR="006B7B47" w:rsidRPr="009C7F0B">
        <w:rPr>
          <w:rFonts w:ascii="Times New Roman" w:hAnsi="Times New Roman" w:cs="Times New Roman"/>
        </w:rPr>
        <w:t xml:space="preserve"> by advection</w:t>
      </w:r>
      <w:r w:rsidR="005E311A">
        <w:rPr>
          <w:rFonts w:ascii="Times New Roman" w:hAnsi="Times New Roman" w:cs="Times New Roman"/>
        </w:rPr>
        <w:t xml:space="preserve"> and residence time was low</w:t>
      </w:r>
      <w:r w:rsidRPr="009C7F0B">
        <w:rPr>
          <w:rFonts w:ascii="Times New Roman" w:hAnsi="Times New Roman" w:cs="Times New Roman"/>
        </w:rPr>
        <w:t xml:space="preserve">. </w:t>
      </w:r>
      <w:r w:rsidR="006B7B47" w:rsidRPr="009C7F0B">
        <w:rPr>
          <w:rFonts w:ascii="Times New Roman" w:hAnsi="Times New Roman" w:cs="Times New Roman"/>
        </w:rPr>
        <w:t xml:space="preserve">Average sediment accumulation on sediment pods and in sediment traps exceeded literature values for coral health impact thresholds in some collections, near the stream outlet, over the more quiescent northern reef, and in deep areas on the fore reef near the channel incised into the reef flat. </w:t>
      </w:r>
      <w:r w:rsidR="008340DA" w:rsidRPr="009C7F0B">
        <w:rPr>
          <w:rFonts w:ascii="Times New Roman" w:hAnsi="Times New Roman" w:cs="Times New Roman"/>
        </w:rPr>
        <w:t>The understanding of sediment accumulation</w:t>
      </w:r>
      <w:r w:rsidR="005E311A">
        <w:rPr>
          <w:rFonts w:ascii="Times New Roman" w:hAnsi="Times New Roman" w:cs="Times New Roman"/>
        </w:rPr>
        <w:t xml:space="preserve"> patterns developed here</w:t>
      </w:r>
      <w:r w:rsidR="008340DA" w:rsidRPr="009C7F0B">
        <w:rPr>
          <w:rFonts w:ascii="Times New Roman" w:hAnsi="Times New Roman" w:cs="Times New Roman"/>
        </w:rPr>
        <w:t xml:space="preserve"> supports local management actions to reduce sediment yield from the watershed by understanding sediment dynamics impacting coral health, using relatively simple methods that require few technical and personnel resources.</w:t>
      </w:r>
    </w:p>
    <w:p w14:paraId="6AAA4801" w14:textId="77777777" w:rsidR="008340DA" w:rsidRPr="009C7F0B" w:rsidRDefault="008340DA" w:rsidP="009C7F0B">
      <w:pPr>
        <w:keepNext/>
        <w:spacing w:after="0"/>
        <w:rPr>
          <w:rFonts w:ascii="Times New Roman" w:hAnsi="Times New Roman" w:cs="Times New Roman"/>
        </w:rPr>
      </w:pPr>
      <w:r w:rsidRPr="009C7F0B">
        <w:rPr>
          <w:rFonts w:ascii="Times New Roman" w:hAnsi="Times New Roman" w:cs="Times New Roman"/>
        </w:rPr>
        <w:t xml:space="preserve"> </w:t>
      </w:r>
    </w:p>
    <w:p w14:paraId="21994FD7" w14:textId="77777777" w:rsidR="008340DA" w:rsidRPr="009C7F0B" w:rsidRDefault="008340DA" w:rsidP="009C7F0B">
      <w:pPr>
        <w:pStyle w:val="Heading10"/>
        <w:spacing w:after="0"/>
        <w:rPr>
          <w:rFonts w:ascii="Times New Roman" w:hAnsi="Times New Roman" w:cs="Times New Roman"/>
        </w:rPr>
      </w:pPr>
      <w:r w:rsidRPr="009C7F0B">
        <w:rPr>
          <w:rFonts w:ascii="Times New Roman" w:hAnsi="Times New Roman" w:cs="Times New Roman"/>
        </w:rPr>
        <w:t>Keywords:</w:t>
      </w:r>
    </w:p>
    <w:p w14:paraId="1198C027" w14:textId="30FBA566" w:rsidR="008340DA" w:rsidRPr="009C7F0B" w:rsidRDefault="008340DA" w:rsidP="006B7B47">
      <w:pPr>
        <w:keepNext/>
        <w:spacing w:after="0"/>
        <w:rPr>
          <w:rFonts w:ascii="Times New Roman" w:hAnsi="Times New Roman" w:cs="Times New Roman"/>
        </w:rPr>
      </w:pPr>
      <w:proofErr w:type="gramStart"/>
      <w:r w:rsidRPr="009C7F0B">
        <w:rPr>
          <w:rFonts w:ascii="Times New Roman" w:hAnsi="Times New Roman" w:cs="Times New Roman"/>
        </w:rPr>
        <w:t>coral</w:t>
      </w:r>
      <w:proofErr w:type="gramEnd"/>
      <w:r w:rsidRPr="009C7F0B">
        <w:rPr>
          <w:rFonts w:ascii="Times New Roman" w:hAnsi="Times New Roman" w:cs="Times New Roman"/>
        </w:rPr>
        <w:t xml:space="preserve"> reefs, sediment accumulation, </w:t>
      </w:r>
      <w:r w:rsidR="00D365F0" w:rsidRPr="009C7F0B">
        <w:rPr>
          <w:rFonts w:ascii="Times New Roman" w:hAnsi="Times New Roman" w:cs="Times New Roman"/>
        </w:rPr>
        <w:t>sediment pod</w:t>
      </w:r>
      <w:r w:rsidRPr="009C7F0B">
        <w:rPr>
          <w:rFonts w:ascii="Times New Roman" w:hAnsi="Times New Roman" w:cs="Times New Roman"/>
        </w:rPr>
        <w:t>s, sediment traps, American Samoa</w:t>
      </w:r>
    </w:p>
    <w:p w14:paraId="2C1051DD" w14:textId="77777777" w:rsidR="008340DA" w:rsidRPr="009C7F0B" w:rsidRDefault="008340DA" w:rsidP="009C7F0B">
      <w:pPr>
        <w:spacing w:after="0"/>
        <w:rPr>
          <w:rFonts w:ascii="Times New Roman" w:hAnsi="Times New Roman" w:cs="Times New Roman"/>
        </w:rPr>
      </w:pPr>
      <w:r w:rsidRPr="009C7F0B">
        <w:rPr>
          <w:rFonts w:ascii="Times New Roman" w:hAnsi="Times New Roman" w:cs="Times New Roman"/>
        </w:rPr>
        <w:br w:type="page"/>
      </w:r>
    </w:p>
    <w:p w14:paraId="09215FE2" w14:textId="77777777" w:rsidR="00F660C4" w:rsidRPr="009C7F0B" w:rsidRDefault="008340DA"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lastRenderedPageBreak/>
        <w:t>1. Introduction</w:t>
      </w:r>
    </w:p>
    <w:p w14:paraId="14549EA8" w14:textId="0F42B125"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Coral reefs adjacent steep, mountainous watersheds are exposed to both reef-derived carbonate sediment and watershed-derived terrigenous sediment which is increasing from anthropogenic disturbance on many </w:t>
      </w:r>
      <w:r w:rsidR="0074336C">
        <w:rPr>
          <w:rFonts w:ascii="Times New Roman" w:hAnsi="Times New Roman" w:cs="Times New Roman"/>
        </w:rPr>
        <w:t xml:space="preserve">tropical </w:t>
      </w:r>
      <w:r w:rsidRPr="009C7F0B">
        <w:rPr>
          <w:rFonts w:ascii="Times New Roman" w:hAnsi="Times New Roman" w:cs="Times New Roman"/>
        </w:rPr>
        <w:t xml:space="preserve">islands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"id" : "ITEM-3",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"ITEM-3",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"ITEM-4",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"ITEM-4",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"(Hettler et al. 1997; Ramos-Scharr\u00f3n and Macdonald 2007; B\u00e9gin et al. 2014; Messina and Biggs 2016)", "plainTextFormattedCitation" : "(Hettler et al. 1997; Ramos-Scharr\u00f3n and Macdonald 2007; B\u00e9gin et al. 2014; Messina and Biggs 2016)", "previouslyFormattedCitation" : "(Hettler et al. 1997; Ramos-Scharr\u00f3n and Macdonald 2007; B\u00e9gin et al. 2014;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(Hettler et al. 1997; Ramos-Scharrón and Macdonald 2007; Bégin et al. 2014; Messina and Biggs 2016)</w:t>
      </w:r>
      <w:r w:rsidRPr="009C7F0B">
        <w:rPr>
          <w:rFonts w:ascii="Times New Roman" w:hAnsi="Times New Roman" w:cs="Times New Roman"/>
        </w:rPr>
        <w:fldChar w:fldCharType="end"/>
      </w:r>
      <w:r w:rsidRPr="009C7F0B">
        <w:rPr>
          <w:rFonts w:ascii="Times New Roman" w:hAnsi="Times New Roman" w:cs="Times New Roman"/>
        </w:rPr>
        <w:t xml:space="preserv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concentrations (SSC) can reduce coral health by attenuating photosynthetically active radiation (PAR)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and interfering with coral spawning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w:t>
      </w:r>
      <w:r w:rsidRPr="009C7F0B">
        <w:rPr>
          <w:rFonts w:ascii="Times New Roman" w:hAnsi="Times New Roman" w:cs="Times New Roman"/>
        </w:rPr>
        <w:fldChar w:fldCharType="end"/>
      </w:r>
      <w:r w:rsidRPr="009C7F0B">
        <w:rPr>
          <w:rFonts w:ascii="Times New Roman" w:hAnsi="Times New Roman" w:cs="Times New Roman"/>
        </w:rPr>
        <w:t xml:space="preserve">. Increased sediment deposition and accumulation can further impact corals by blocking all light for photosynthesis, causing tissue damage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"mendeley" : { "formattedCitation" : "(Weber et al. 2012)", "plainTextFormattedCitation" : "(Weber et al. 2012)", "previouslyFormattedCitation" :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(Weber et al. 2012)</w:t>
      </w:r>
      <w:r w:rsidRPr="009C7F0B">
        <w:rPr>
          <w:rFonts w:ascii="Times New Roman" w:hAnsi="Times New Roman" w:cs="Times New Roman"/>
        </w:rPr>
        <w:fldChar w:fldCharType="end"/>
      </w:r>
      <w:r w:rsidRPr="009C7F0B">
        <w:rPr>
          <w:rFonts w:ascii="Times New Roman" w:hAnsi="Times New Roman" w:cs="Times New Roman"/>
        </w:rPr>
        <w:t xml:space="preserve">, requiring energy for self-cleaning, and blocking larval recruitment sites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"10.7717/peerj.699", "ISSN" : "2167-8359", "author" : [ { "dropping-particle" : "", "family" : "Jokiel", "given" : "Paul L.", "non-dropping-particle" : "", "parse-names" : false, "suffix" : "" }, { "dropping-particle" : "", "family" : "Rodgers", "given" : "Ku\u02bbulei S.", "non-dropping-particle" : "", "parse-names" : false, "suffix" : "" }, { "dropping-particle" : "", "family" : "Storlazzi", "given" : "Curt D.", "non-dropping-particle" : "", "parse-names" : false, "suffix" : "" }, { "dropping-particle" : "", "family" : "Field", "given" : "Michael E.", "non-dropping-particle" : "", "parse-names" : false, "suffix" : "" }, { "dropping-particle" : "V.", "family" : "Lager", "given" : "Claire", "non-dropping-particle" : "", "parse-names" : false, "suffix" : "" }, { "dropping-particle" : "", "family" : "Lager", "given" : "Dan", "non-dropping-particle" : "", "parse-names" : false, "suffix" : "" } ], "container-title" : "PeerJ", "id" : "ITEM-2", "issued" : { "date-parts" : [ [ "2014" ] ] }, "title" : "Response of reef corals on a fringing reef flat to elevated suspended-sediment concentrations: Moloka\u02bbi, Hawai\u02bbi", "type" : "article-journal", "volume" : "2" }, "uris" : [ "http://www.mendeley.com/documents/?uuid=28ba9ecb-34e8-42d6-a751-8963920591f7" ] } ], "mendeley" : { "formattedCitation" : "(DeMartini et al. 2013; Jokiel et al. 2014)", "plainTextFormattedCitation" : "(DeMartini et al. 2013; Jokiel et al. 2014)", "previouslyFormattedCitation" : "(DeMartini et al. 2013; Jokiel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 Jokiel et al. 2014)</w:t>
      </w:r>
      <w:r w:rsidRPr="009C7F0B">
        <w:rPr>
          <w:rFonts w:ascii="Times New Roman" w:hAnsi="Times New Roman" w:cs="Times New Roman"/>
        </w:rPr>
        <w:fldChar w:fldCharType="end"/>
      </w:r>
      <w:r w:rsidRPr="009C7F0B">
        <w:rPr>
          <w:rFonts w:ascii="Times New Roman" w:hAnsi="Times New Roman" w:cs="Times New Roman"/>
        </w:rPr>
        <w:t xml:space="preserve">. Increased sedimentation also decreases numbers of fish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and </w:t>
      </w:r>
      <w:r w:rsidR="0074336C">
        <w:rPr>
          <w:rFonts w:ascii="Times New Roman" w:hAnsi="Times New Roman" w:cs="Times New Roman"/>
        </w:rPr>
        <w:t xml:space="preserve">thus </w:t>
      </w:r>
      <w:r w:rsidRPr="009C7F0B">
        <w:rPr>
          <w:rFonts w:ascii="Times New Roman" w:hAnsi="Times New Roman" w:cs="Times New Roman"/>
        </w:rPr>
        <w:t xml:space="preserve">herbivory of algal turf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"10.4319/lo.2008.53.6.2695", "ISBN" : "0024-3590", "ISSN" : "00243590", "abstract" : "E describe a mechanistic basis for maintaining an alternative degraded stable state on coral reefs: sedimentladen algal turfs. Using remote underwater video cameras we quantified rates of herbivory by coral reef fishes on epilithic algal turfs with natural and experimentally reduced sediment loads. Removal of sediment increased overall fish feeding rates 3.8-fold, and resulted in a decrease in mean algal turf length of 64% within 4 h. After 4 h, sediment accumulated in the treatment plots, but only returned to 41% of the original depth. A total of 20 species actively fed on the sediment removal plots, compared with 12 species in control plots. Of the five numerically abundant herbivorous fish species, all increased feeding by at least 225% in the absence of sediment. Only juvenile Scarus spp. fed to any extent (28% of bites) on control plots. We suggest that naturally occurring sediment loads in epilithic algal turfs can suppress herbivory and that sediment-laden algal turfs may be an alternative stable state on coral reefs. This may provide a mechanistic basis for the geological evidence of a sediment-induced turn-off of coral reef growth. With projected global sea-level rises due to climate change, reef-based sediment loads may be a critical factor in differentiating the relative resilience of coral reefs and identifying reef ecosystems that are at highest risk to rising sea levels.", "author" : [ { "dropping-particle" : "", "family" : "Bellwood", "given" : "David R", "non-dropping-particle" : "", "parse-names" : false, "suffix" : "" }, { "dropping-particle" : "", "family" : "Fulton", "given" : "Christopher J", "non-dropping-particle" : "", "parse-names" : false, "suffix" : "" } ], "container-title" : "Limnology and Oceanography", "id" : "ITEM-1", "issue" : "6", "issued" : { "date-parts" : [ [ "2008" ] ] }, "page" : "2695-2701", "title" : "Sediment-mediated suppression of herbivory on coral reefs: Decreasing resilience to rising sea-levels and climate change?", "type" : "article-journal", "volume" : "53" }, "uris" : [ "http://www.mendeley.com/documents/?uuid=c989927f-4b1e-4c43-9e4d-b0ed2498bcfe" ] } ], "mendeley" : { "formattedCitation" : "(Bellwood and Fulton 2008)", "plainTextFormattedCitation" : "(Bellwood and Fulton 2008)", "previouslyFormattedCitation" : "(Bellwood and Fulton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(Bellwood and Fulton 2008)</w:t>
      </w:r>
      <w:r w:rsidRPr="009C7F0B">
        <w:rPr>
          <w:rFonts w:ascii="Times New Roman" w:hAnsi="Times New Roman" w:cs="Times New Roman"/>
        </w:rPr>
        <w:fldChar w:fldCharType="end"/>
      </w:r>
      <w:r w:rsidR="0074336C">
        <w:rPr>
          <w:rFonts w:ascii="Times New Roman" w:hAnsi="Times New Roman" w:cs="Times New Roman"/>
        </w:rPr>
        <w:t>;</w:t>
      </w:r>
      <w:r w:rsidRPr="009C7F0B">
        <w:rPr>
          <w:rFonts w:ascii="Times New Roman" w:hAnsi="Times New Roman" w:cs="Times New Roman"/>
        </w:rPr>
        <w:t xml:space="preserve"> increased algal height can further increase sediment trapping. Reduced herbivory of turf algae stabilizes a phase shift to an algae-dominated system and reduces fish biomass, for many fish prefer to graze on algae free of sediment.</w:t>
      </w:r>
    </w:p>
    <w:p w14:paraId="6753C82D" w14:textId="2EC26FD5"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Many researchers and environmental managers are interested in determining the location and severity of terrigenous sediment impacts on coral health, but developing a measure of sediment impact has proven difficult. Some have measured SSC in the water column </w:t>
      </w:r>
      <w:r w:rsidR="00FC2DC9" w:rsidRPr="009C7F0B">
        <w:rPr>
          <w:rFonts w:ascii="Times New Roman" w:hAnsi="Times New Roman" w:cs="Times New Roman"/>
        </w:rPr>
        <w:t xml:space="preserve">to determine sediment stress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"10.1016/S0272-7714(02)00321-9", "ISSN" : "02727714", "author" : [ { "dropping-particle" : "", "family" : "Wolanski", "given" : "Eric", "non-dropping-particle" : "", "parse-names" : false, "suffix" : "" }, { "dropping-particle" : "", "family" : "Richmond", "given" : "Robert H.", "non-dropping-particle" : "", "parse-names" : false, "suffix" : "" }, { "dropping-particle" : "", "family" : "Davis", "given" : "Gerald", "non-dropping-particle" : "", "parse-names" : false, "suffix" : "" }, { "dropping-particle" : "", "family" : "Bonito", "given" : "Victor", "non-dropping-particle" : "", "parse-names" : false, "suffix" : "" } ], "container-title" : "Estuarine, Coastal and Shelf Science", "id" : "ITEM-1", "issue" : "5-6", "issued" : { "date-parts" : [ [ "2003", "4" ] ] }, "page" : "1029-1040", "title" : "Water and fine sediment dynamics in transient river plumes in a small, reef-fringed bay, Guam", "type" : "article-journal", "volume" : "56" }, "uris" : [ "http://www.mendeley.com/documents/?uuid=97031f16-cd14-47e3-8de5-474f08b73cd7" ] }, { "id" : "ITEM-2", "itemData" : { "ISSN" : "0272-7714", "author" : [ { "dropping-particle" : "", "family" : "Fabricius", "given" : "Katharina E", "non-dropping-particle" : "", "parse-names" : false, "suffix" : "" }, { "dropping-particle" : "", "family" : "De\u2019ath", "given" : "Glenn", "non-dropping-particle" : "", "parse-names" : false, "suffix" : "" }, { "dropping-particle" : "", "family" : "Humphrey", "given" : "Craig", "non-dropping-particle" : "", "parse-names" : false, "suffix" : "" }, { "dropping-particle" : "", "family" : "Zagorskis", "given" : "Irena", "non-dropping-particle" : "", "parse-names" : false, "suffix" : "" }, { "dropping-particle" : "", "family" : "Schaffelke", "given" : "Britta", "non-dropping-particle" : "", "parse-names" : false, "suffix" : "" } ], "container-title" : "Estuarine, Coastal and Shelf Science", "id" : "ITEM-2", "issued" : { "date-parts" : [ [ "2012" ] ] }, "page" : "1-9", "title" : "Intra-annual variation in turbidity in response to terrestrial runoff on near-shore coral reefs of the Great Barrier Reef", "type" : "article-journal" }, "uris" : [ "http://www.mendeley.com/documents/?uuid=e32df877-4a65-4333-a49a-aef34c53e194" ] } ], "mendeley" : { "formattedCitation" : "(Wolanski et al. 2003; Fabricius et al. 2012)", "plainTextFormattedCitation" : "(Wolanski et al. 2003; Fabricius et al. 2012)", "previouslyFormattedCitation" : "(Wolanski et al. 2003; Fabricius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2003; Fabricius et al. 2012)</w:t>
      </w:r>
      <w:r w:rsidRPr="009C7F0B">
        <w:rPr>
          <w:rFonts w:ascii="Times New Roman" w:hAnsi="Times New Roman" w:cs="Times New Roman"/>
        </w:rPr>
        <w:fldChar w:fldCharType="end"/>
      </w:r>
      <w:r w:rsidRPr="009C7F0B">
        <w:rPr>
          <w:rFonts w:ascii="Times New Roman" w:hAnsi="Times New Roman" w:cs="Times New Roman"/>
        </w:rPr>
        <w:t xml:space="preserve">, but they do not show if sediment is accumulating on the coral, the residence time, or the composition of the sediment, which are important for overall impact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"0027-8424", "author" : [ { "dropping-particle" : "", "family" : "Weber", "given" : "Miriam", "non-dropping-particle" : "", "parse-names" : false, "suffix" : "" }, { "dropping-particle" : "", "family" : "Beer", "given" : "Dirk", "non-dropping-particle" : "de", "parse-names" : false, "suffix" : "" }, { "dropping-particle" : "", "family" : "Lott", "given" : "Christian", "non-dropping-particle" : "", "parse-names" : false, "suffix" : "" }, { "dropping-particle" : "", "family" : "Polerecky", "given" : "Lubos", "non-dropping-particle" : "", "parse-names" : false, "suffix" : "" }, { "dropping-particle" : "", "family" : "Kohls", "given" : "Katharina", "non-dropping-particle" : "", "parse-names" : false, "suffix" : "" }, { "dropping-particle" : "", "family" : "Abed", "given" : "R M M", "non-dropping-particle" : "", "parse-names" : false, "suffix" : "" }, { "dropping-particle" : "", "family" : "Ferdelman", "given" : "Timothy G", "non-dropping-particle" : "", "parse-names" : false, "suffix" : "" }, { "dropping-particle" : "", "family" : "Fabricius", "given" : "Katharina E", "non-dropping-particle" : "", "parse-names" : false, "suffix" : "" } ], "container-title" : "Proceedings of the National Academy of Sciences", "id" : "ITEM-1", "issue" : "24", "issued" : { "date-parts" : [ [ "2012" ] ] }, "page" : "E1558-E1567", "title" : "Mechanisms of damage to corals exposed to sedimentation", "type" : "article-journal", "volume" : "109" }, "uris" : [ "http://www.mendeley.com/documents/?uuid=941240a5-6d95-4b1b-ae2a-3c0b41b2fb23" ] }, { "id" : "ITEM-2",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"ITEM-2",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Weber et al. 2012)", "plainTextFormattedCitation" : "(Erftemeijer et al. 2012; Weber et al. 2012)", "previouslyFormattedCitation" : "(Erftemeijer et al. 2012; Weber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(Erftemeijer et al. 2012; Weber et al. 2012)</w:t>
      </w:r>
      <w:r w:rsidRPr="009C7F0B">
        <w:rPr>
          <w:rFonts w:ascii="Times New Roman" w:hAnsi="Times New Roman" w:cs="Times New Roman"/>
        </w:rPr>
        <w:fldChar w:fldCharType="end"/>
      </w:r>
      <w:r w:rsidRPr="009C7F0B">
        <w:rPr>
          <w:rFonts w:ascii="Times New Roman" w:hAnsi="Times New Roman" w:cs="Times New Roman"/>
        </w:rPr>
        <w:t xml:space="preserve">. Thus, direct measurements of net sediment accumulation and composition are preferred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00D365F0"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w:t>
      </w:r>
    </w:p>
    <w:p w14:paraId="14335D90" w14:textId="1A4EC8FA"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Tub</w:t>
      </w:r>
      <w:r w:rsidR="00D365F0" w:rsidRPr="009C7F0B">
        <w:rPr>
          <w:rFonts w:ascii="Times New Roman" w:hAnsi="Times New Roman" w:cs="Times New Roman"/>
        </w:rPr>
        <w:t>ular sediment</w:t>
      </w:r>
      <w:r w:rsidRPr="009C7F0B">
        <w:rPr>
          <w:rFonts w:ascii="Times New Roman" w:hAnsi="Times New Roman" w:cs="Times New Roman"/>
        </w:rPr>
        <w:t xml:space="preserve"> traps are the most common method for directly measuring sediment accumulation in shallow coral reef environments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but it is difficult to determine if these are ecologically meaningful indicators of coral stress. </w:t>
      </w:r>
      <w:r w:rsidR="00D365F0" w:rsidRPr="009C7F0B">
        <w:rPr>
          <w:rFonts w:ascii="Times New Roman" w:hAnsi="Times New Roman" w:cs="Times New Roman"/>
        </w:rPr>
        <w:t>Sediment</w:t>
      </w:r>
      <w:r w:rsidRPr="009C7F0B">
        <w:rPr>
          <w:rFonts w:ascii="Times New Roman" w:hAnsi="Times New Roman" w:cs="Times New Roman"/>
        </w:rPr>
        <w:t xml:space="preserve"> traps overestimate deposition and do not allow for sediment resuspension, making it impossible to evaluate the residence time of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"(Storlazzi et al. 2011; Browne et al. 2012)", "plainTextFormattedCitation" : "(Storlazzi et al. 2011; Browne et al. 2012)", "previouslyFormattedCitation" : "(Storlazzi et al. 2011;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 Browne et al. 2012)</w:t>
      </w:r>
      <w:r w:rsidRPr="009C7F0B">
        <w:rPr>
          <w:rFonts w:ascii="Times New Roman" w:hAnsi="Times New Roman" w:cs="Times New Roman"/>
        </w:rPr>
        <w:fldChar w:fldCharType="end"/>
      </w:r>
      <w:r w:rsidRPr="009C7F0B">
        <w:rPr>
          <w:rFonts w:ascii="Times New Roman" w:hAnsi="Times New Roman" w:cs="Times New Roman"/>
        </w:rPr>
        <w:t xml:space="preserve">. To more accurately quantify “net” sediment accumulation, </w:t>
      </w:r>
      <w:r w:rsidRPr="009C7F0B">
        <w:rPr>
          <w:rFonts w:ascii="Times New Roman" w:hAnsi="Times New Roman" w:cs="Times New Roman"/>
        </w:rPr>
        <w:fldChar w:fldCharType="begin" w:fldLock="1"/>
      </w:r>
      <w:r w:rsidR="004D075D"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"manualFormatting"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proposed the use of sediment pods</w:t>
      </w:r>
      <w:r w:rsidR="00FC2DC9" w:rsidRPr="009C7F0B">
        <w:rPr>
          <w:rFonts w:ascii="Times New Roman" w:hAnsi="Times New Roman" w:cs="Times New Roman"/>
        </w:rPr>
        <w:t>,</w:t>
      </w:r>
      <w:r w:rsidRPr="009C7F0B">
        <w:rPr>
          <w:rFonts w:ascii="Times New Roman" w:hAnsi="Times New Roman" w:cs="Times New Roman"/>
        </w:rPr>
        <w:t xml:space="preserve"> or “SedPods</w:t>
      </w:r>
      <w:r w:rsidR="00FC2DC9" w:rsidRPr="009C7F0B">
        <w:rPr>
          <w:rFonts w:ascii="Times New Roman" w:hAnsi="Times New Roman" w:cs="Times New Roman"/>
        </w:rPr>
        <w:t>,</w:t>
      </w:r>
      <w:r w:rsidRPr="009C7F0B">
        <w:rPr>
          <w:rFonts w:ascii="Times New Roman" w:hAnsi="Times New Roman" w:cs="Times New Roman"/>
        </w:rPr>
        <w:t>” where a flat surface allows for resuspension, similar to the surrounding benthic substrate</w:t>
      </w:r>
      <w:r w:rsidR="00FC2DC9" w:rsidRPr="009C7F0B">
        <w:rPr>
          <w:rFonts w:ascii="Times New Roman" w:hAnsi="Times New Roman" w:cs="Times New Roman"/>
        </w:rPr>
        <w:t>,</w:t>
      </w:r>
      <w:r w:rsidRPr="009C7F0B">
        <w:rPr>
          <w:rFonts w:ascii="Times New Roman" w:hAnsi="Times New Roman" w:cs="Times New Roman"/>
        </w:rPr>
        <w:t xml:space="preserve"> but few examples of this approach exist in the literature. Deploying a sediment trap in conjunction with a </w:t>
      </w:r>
      <w:r w:rsidR="00FC2DC9" w:rsidRPr="009C7F0B">
        <w:rPr>
          <w:rFonts w:ascii="Times New Roman" w:hAnsi="Times New Roman" w:cs="Times New Roman"/>
        </w:rPr>
        <w:t>s</w:t>
      </w:r>
      <w:r w:rsidR="00D365F0" w:rsidRPr="009C7F0B">
        <w:rPr>
          <w:rFonts w:ascii="Times New Roman" w:hAnsi="Times New Roman" w:cs="Times New Roman"/>
        </w:rPr>
        <w:t>ediment pod</w:t>
      </w:r>
      <w:r w:rsidRPr="009C7F0B">
        <w:rPr>
          <w:rFonts w:ascii="Times New Roman" w:hAnsi="Times New Roman" w:cs="Times New Roman"/>
        </w:rPr>
        <w:t xml:space="preserve"> allows comparison of gross and net sediment accumulation</w:t>
      </w:r>
      <w:r w:rsidR="00FC2DC9" w:rsidRPr="009C7F0B">
        <w:rPr>
          <w:rFonts w:ascii="Times New Roman" w:hAnsi="Times New Roman" w:cs="Times New Roman"/>
        </w:rPr>
        <w:t xml:space="preserve"> </w:t>
      </w:r>
      <w:r w:rsidRPr="009C7F0B">
        <w:rPr>
          <w:rFonts w:ascii="Times New Roman" w:hAnsi="Times New Roman" w:cs="Times New Roman"/>
        </w:rPr>
        <w:t xml:space="preserve">and </w:t>
      </w:r>
      <w:r w:rsidR="00FC2DC9" w:rsidRPr="009C7F0B">
        <w:rPr>
          <w:rFonts w:ascii="Times New Roman" w:hAnsi="Times New Roman" w:cs="Times New Roman"/>
        </w:rPr>
        <w:t xml:space="preserve">can </w:t>
      </w:r>
      <w:r w:rsidRPr="009C7F0B">
        <w:rPr>
          <w:rFonts w:ascii="Times New Roman" w:hAnsi="Times New Roman" w:cs="Times New Roman"/>
        </w:rPr>
        <w:t>assess the interaction of terrigenous sediment inputs and transport at time scales relevant to coral mortality and management.</w:t>
      </w:r>
    </w:p>
    <w:p w14:paraId="79BDCC05" w14:textId="54A3F997"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The complex interactions of terrigenous sediment inputs and hydrodynamic processes can significantly alter the quantity, composition, and residence time of sediment in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"ITEM-2",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xml:space="preserve">. Some studies correlate increased </w:t>
      </w:r>
      <w:r w:rsidR="00822507" w:rsidRPr="009C7F0B">
        <w:rPr>
          <w:rFonts w:ascii="Times New Roman" w:hAnsi="Times New Roman" w:cs="Times New Roman"/>
        </w:rPr>
        <w:t>suspended-</w:t>
      </w:r>
      <w:r w:rsidRPr="009C7F0B">
        <w:rPr>
          <w:rFonts w:ascii="Times New Roman" w:hAnsi="Times New Roman" w:cs="Times New Roman"/>
        </w:rPr>
        <w:t xml:space="preserve">sediment yield </w:t>
      </w:r>
      <w:r w:rsidR="00822507" w:rsidRPr="009C7F0B">
        <w:rPr>
          <w:rFonts w:ascii="Times New Roman" w:hAnsi="Times New Roman" w:cs="Times New Roman"/>
        </w:rPr>
        <w:t xml:space="preserve">(SSY) </w:t>
      </w:r>
      <w:r w:rsidRPr="009C7F0B">
        <w:rPr>
          <w:rFonts w:ascii="Times New Roman" w:hAnsi="Times New Roman" w:cs="Times New Roman"/>
        </w:rPr>
        <w:t xml:space="preserve">from the watershed with </w:t>
      </w:r>
      <w:r w:rsidR="009A0B2E" w:rsidRPr="009C7F0B">
        <w:rPr>
          <w:rFonts w:ascii="Times New Roman" w:hAnsi="Times New Roman" w:cs="Times New Roman"/>
        </w:rPr>
        <w:t>long term sediment accumulation</w:t>
      </w:r>
      <w:r w:rsidRPr="009C7F0B">
        <w:rPr>
          <w:rFonts w:ascii="Times New Roman" w:hAnsi="Times New Roman" w:cs="Times New Roman"/>
        </w:rPr>
        <w:t xml:space="preserve"> and</w:t>
      </w:r>
      <w:r w:rsidR="009A0B2E" w:rsidRPr="009C7F0B">
        <w:rPr>
          <w:rFonts w:ascii="Times New Roman" w:hAnsi="Times New Roman" w:cs="Times New Roman"/>
        </w:rPr>
        <w:t>,</w:t>
      </w:r>
      <w:r w:rsidRPr="009C7F0B">
        <w:rPr>
          <w:rFonts w:ascii="Times New Roman" w:hAnsi="Times New Roman" w:cs="Times New Roman"/>
        </w:rPr>
        <w:t xml:space="preserve"> by extension</w:t>
      </w:r>
      <w:r w:rsidR="009A0B2E" w:rsidRPr="009C7F0B">
        <w:rPr>
          <w:rFonts w:ascii="Times New Roman" w:hAnsi="Times New Roman" w:cs="Times New Roman"/>
        </w:rPr>
        <w:t>,</w:t>
      </w:r>
      <w:r w:rsidRPr="009C7F0B">
        <w:rPr>
          <w:rFonts w:ascii="Times New Roman" w:hAnsi="Times New Roman" w:cs="Times New Roman"/>
        </w:rPr>
        <w:t xml:space="preserve"> decreased coral health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"10.1016/j.marpolbul.2008.02.017", "ISSN" : "0025-326X", "PMID" : "18359047", "abstract" : "Increased sediment flux to the coastal ocean due to coastal development is considered a major threat to the viability of coral reefs. A change in the nature of sediment supply and storage has been identified in a variety of coastal settings, particularly in response to European colonization, but sedimentation around reefs has received less attention. This research examines the sedimentary record adjacent to a coastal village that has experienced considerable land-use change over the last few decades. Sediment cores were analyzed to characterize composition and sediment accumulation rates. Sedimentation rates decreased seaward across the shelf from 0.85 cm y(-1) in a nearshore bay to 0.19 cm y(-1) in a fore-reef setting. Data reflected a significant (up to 2x) increase over the last approximately 80 years in terrestrial sediment accumulating in the back-reef setting, suggesting greater terrestrial sediment flux to the area. Reef health has declined, and increased turbidity is believed to be an important impact, particularly when combined with additional stressors.", "author" : [ { "dropping-particle" : "", "family" : "Ryan", "given" : "K E", "non-dropping-particle" : "", "parse-names" : false, "suffix" : "" }, { "dropping-particle" : "", "family" : "Walsh", "given" : "J P", "non-dropping-particle" : "", "parse-names" : false, "suffix" : "" }, { "dropping-particle" : "", "family" : "Corbett", "given" : "D R", "non-dropping-particle" : "", "parse-names" : false, "suffix" : "" }, { "dropping-particle" : "", "family" : "Winter", "given" : "a", "non-dropping-particle" : "", "parse-names" : false, "suffix" : "" } ], "container-title" : "Marine pollution bulletin", "id" : "ITEM-1", "issue" : "6", "issued" : { "date-parts" : [ [ "2008", "6" ] ] }, "page" : "1177-83", "title" : "A record of recent change in terrestrial sedimentation in a coral-reef environment, La Parguera, Puerto Rico: a response to coastal development?", "type" : "article-journal", "volume" : "56" }, "uris" : [ "http://www.mendeley.com/documents/?uuid=f4967080-5730-4599-828a-92000bdc2158" ] }, { "id" : "ITEM-2", "itemData" : { "author" : [ { "dropping-particle" : "", "family" : "Brooks", "given" : "Gregg", "non-dropping-particle" : "", "parse-names" : false, "suffix" : "" }, { "dropping-particle" : "", "family" : "Devine", "given" : "Barry", "non-dropping-particle" : "", "parse-names" : false, "suffix" : "" }, { "dropping-particle" : "", "family" : "Larson", "given" : "Rebekka", "non-dropping-particle" : "", "parse-names" : false, "suffix" : "" }, { "dropping-particle" : "", "family" : "Rood", "given" : "Bryan", "non-dropping-particle" : "", "parse-names" : false, "suffix" : "" } ], "container-title" : "Caribbean Journal of Science", "id" : "ITEM-2", "issue" : "2", "issued" : { "date-parts" : [ [ "2007" ] ] }, "page" : "226-243", "title" : "Sedimentary Development of Coral Bay , St . John , USVI : A Shift From Natural to Anthropogenic Influences", "type" : "article-journal", "volume" : "43" }, "uris" : [ "http://www.mendeley.com/documents/?uuid=533d0bbe-312e-41b1-82f8-409094bbb3a7" ] }, { "id" : "ITEM-3",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"ITEM-3",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"(Brooks et al. 2007; Ryan et al. 2008; DeMartini et al. 2013)", "plainTextFormattedCitation" : "(Brooks et al. 2007; Ryan et al. 2008; DeMartini et al. 2013)", "previouslyFormattedCitation" : "(Brooks et al. 2007; Ryan et al. 2008;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(Brooks et al. 2007; Ryan et al. 2008; DeMartini et al. 2013)</w:t>
      </w:r>
      <w:r w:rsidRPr="009C7F0B">
        <w:rPr>
          <w:rFonts w:ascii="Times New Roman" w:hAnsi="Times New Roman" w:cs="Times New Roman"/>
        </w:rPr>
        <w:fldChar w:fldCharType="end"/>
      </w:r>
      <w:r w:rsidRPr="009C7F0B">
        <w:rPr>
          <w:rFonts w:ascii="Times New Roman" w:hAnsi="Times New Roman" w:cs="Times New Roman"/>
        </w:rPr>
        <w:t xml:space="preserve">. Rainfall is often used as a proxy for storm-supplied terrigenous sediment because it is most readily available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"10.1016/j.envpol.2007.12.039", "ISSN" : "1873-6424", "PMID" : "18262698", "abstract" : "Before 2001, the ecological protection area in the Kenting National Park (KTNP), southern Taiwan, was poorly described. In this study, a set of four-year data (2001-2004) of seawater qualities at 19 sampling sites around the Nanwan Bay in the KTNP was used to explore anthropogenic impacts to ecological environment, especially coral reefs. The parameters of water quality were analyzed immediately after collection. The results showed that higher values of nutrients and suspended solids were attributed to the higher run-off around Nanwan Bay. The fluxes of nutrients and suspended solids were consistently correlated to rainfall. Hence, equations were developed to calculate nutrient fluxes and suspended solids by using only rainfall data. Our results show that suspended solids and ammonia were the dominant factors leading to the drop in coral coverage. In summary, the water quality in the intertidal zone of Nanwan Bay has been degraded and required greater attention.", "author" : [ { "dropping-particle" : "", "family" : "Meng", "given" : "Pei-Jie", "non-dropping-particle" : "", "parse-names" : false, "suffix" : "" }, { "dropping-particle" : "", "family" : "Lee", "given" : "Hung-Jen", "non-dropping-particle" : "", "parse-names" : false, "suffix" : "" }, { "dropping-particle" : "", "family" : "Wang", "given" : "Jih-Terng", "non-dropping-particle" : "", "parse-names" : false, "suffix" : "" }, { "dropping-particle" : "", "family" : "Chen", "given" : "Chung-Chi", "non-dropping-particle" : "", "parse-names" : false, "suffix" : "" }, { "dropping-particle" : "", "family" : "Lin", "given" : "Hsing-Juh", "non-dropping-particle" : "", "parse-names" : false, "suffix" : "" }, { "dropping-particle" : "", "family" : "Tew", "given" : "Kwee Siong", "non-dropping-particle" : "", "parse-names" : false, "suffix" : "" }, { "dropping-particle" : "", "family" : "Hsieh", "given" : "Wei-Jiun", "non-dropping-particle" : "", "parse-names" : false, "suffix" : "" } ], "container-title" : "Environmental Pollution", "id" : "ITEM-1", "issue" : "1", "issued" : { "date-parts" : [ [ "2008", "11" ] ] }, "page" : "67-75", "title" : "A long-term survey on anthropogenic impacts to the water quality of coral reefs, southern Taiwan.", "type" : "article-journal", "volume" : "156" }, "uris" : [ "http://www.mendeley.com/documents/?uuid=476f0abc-bde2-4a8b-bba6-3a71bed01b48" ] } ], "mendeley" : { "formattedCitation" : "(Meng et al. 2008)", "plainTextFormattedCitation" : "(Meng et al. 2008)", "previouslyFormattedCitation" : "(Meng et al. 2008)"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(Meng et al. 2008)</w:t>
      </w:r>
      <w:r w:rsidRPr="009C7F0B">
        <w:rPr>
          <w:rFonts w:ascii="Times New Roman" w:hAnsi="Times New Roman" w:cs="Times New Roman"/>
        </w:rPr>
        <w:fldChar w:fldCharType="end"/>
      </w:r>
      <w:r w:rsidRPr="009C7F0B">
        <w:rPr>
          <w:rFonts w:ascii="Times New Roman" w:hAnsi="Times New Roman" w:cs="Times New Roman"/>
        </w:rPr>
        <w:t xml:space="preserve">, but several studies have found weak or no correlation between sediment trap accumulation and rainfall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Victor et al. 2006)", "plainTextFormattedCitation" : "(Bothner et al. 2006; Victor et al. 2006)", "previouslyFormattedCitation" : "(Bothner et al. 2006; Victor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 Victor et al. 2006)</w:t>
      </w:r>
      <w:r w:rsidRPr="009C7F0B">
        <w:rPr>
          <w:rFonts w:ascii="Times New Roman" w:hAnsi="Times New Roman" w:cs="Times New Roman"/>
        </w:rPr>
        <w:fldChar w:fldCharType="end"/>
      </w:r>
      <w:r w:rsidRPr="009C7F0B">
        <w:rPr>
          <w:rFonts w:ascii="Times New Roman" w:hAnsi="Times New Roman" w:cs="Times New Roman"/>
        </w:rPr>
        <w:t xml:space="preserv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small, mountainous watersheds can be poorly correlated with precipitation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"ITEM-2",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"plainTextFormattedCitation" : "(Basher et al. 2011; Duvert et al. 2012)", "previouslyFormattedCitation" : "(Basher et al. 2011; Duvert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(Basher et al. 2011; Duvert et al. 2012)</w:t>
      </w:r>
      <w:r w:rsidRPr="009C7F0B">
        <w:rPr>
          <w:rFonts w:ascii="Times New Roman" w:hAnsi="Times New Roman" w:cs="Times New Roman"/>
        </w:rPr>
        <w:fldChar w:fldCharType="end"/>
      </w:r>
      <w:r w:rsidRPr="009C7F0B">
        <w:rPr>
          <w:rFonts w:ascii="Times New Roman" w:hAnsi="Times New Roman" w:cs="Times New Roman"/>
        </w:rPr>
        <w:t xml:space="preserve">, and hydrodynamic resuspension of previously deposited terrigenous sediment can increase accumulation rates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Where management activities reduce sediment yields from storm events, it is necessary to measure </w:t>
      </w:r>
      <w:r w:rsidR="00822507" w:rsidRPr="009C7F0B">
        <w:rPr>
          <w:rFonts w:ascii="Times New Roman" w:hAnsi="Times New Roman" w:cs="Times New Roman"/>
        </w:rPr>
        <w:t>SSY</w:t>
      </w:r>
      <w:r w:rsidR="00822507" w:rsidRPr="009C7F0B" w:rsidDel="00822507">
        <w:rPr>
          <w:rFonts w:ascii="Times New Roman" w:hAnsi="Times New Roman" w:cs="Times New Roman"/>
        </w:rPr>
        <w:t xml:space="preserve"> </w:t>
      </w:r>
      <w:r w:rsidRPr="009C7F0B">
        <w:rPr>
          <w:rFonts w:ascii="Times New Roman" w:hAnsi="Times New Roman" w:cs="Times New Roman"/>
        </w:rPr>
        <w:t xml:space="preserve">from the watershed. </w:t>
      </w:r>
    </w:p>
    <w:p w14:paraId="0148CE89" w14:textId="6074B26B" w:rsidR="008340DA" w:rsidRPr="009C7F0B" w:rsidRDefault="008340DA" w:rsidP="009C7F0B">
      <w:pPr>
        <w:spacing w:after="0"/>
        <w:ind w:firstLine="720"/>
        <w:rPr>
          <w:rFonts w:ascii="Times New Roman" w:hAnsi="Times New Roman" w:cs="Times New Roman"/>
        </w:rPr>
      </w:pPr>
      <w:r w:rsidRPr="009C7F0B">
        <w:rPr>
          <w:rFonts w:ascii="Times New Roman" w:hAnsi="Times New Roman" w:cs="Times New Roman"/>
        </w:rPr>
        <w:t xml:space="preserve">Sediment stress on corals increases linearly with the severity and duration of exposure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"mendeley" : { "formattedCitation" : "(Fabricius 2005)", "plainTextFormattedCitation" : "(Fabricius 2005)", "previouslyFormattedCitation" : "(Fabricius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(Fabricius 2005)</w:t>
      </w:r>
      <w:r w:rsidRPr="009C7F0B">
        <w:rPr>
          <w:rFonts w:ascii="Times New Roman" w:hAnsi="Times New Roman" w:cs="Times New Roman"/>
        </w:rPr>
        <w:fldChar w:fldCharType="end"/>
      </w:r>
      <w:r w:rsidRPr="009C7F0B">
        <w:rPr>
          <w:rFonts w:ascii="Times New Roman" w:hAnsi="Times New Roman" w:cs="Times New Roman"/>
        </w:rPr>
        <w:t xml:space="preserve">, but hydrodynamics decrease sediment residence time in two ways: 1) flushing </w:t>
      </w:r>
      <w:r w:rsidRPr="009C7F0B">
        <w:rPr>
          <w:rFonts w:ascii="Times New Roman" w:hAnsi="Times New Roman" w:cs="Times New Roman"/>
        </w:rPr>
        <w:lastRenderedPageBreak/>
        <w:t xml:space="preserve">and preventing deposition of suspended sediment, and 2) resuspending and removing deposited sediment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"10.2112/JCOASTRES-D-11-00171.1", "ISBN" : "0749-0208", "ISSN" : "0749-0208", "abstract" : "Inshore turbid reefs on the Great Barrier Reef (GBR) are exposed to high and fluctuating sediment loads normally associated with poor reef growth, but many have high coral cover (&amp;gt;30) and diversity (&amp;gt;50 species). Previous assessments of sediment regimes on these reefs have largely relied on sediment trap data, which overestimate sedimentation rates and may not accurately reflect sedimentary conditions. A new approach, based on paired sediment trays, is described here that allows the sedimentation rate, sediment resuspension, and total mass of mobile sediments transported on to and off of a site per unit time and area (termed the two-way total sediment flux) to be measured or calculated. The sediment trays were deployed on Middle Reef and Paluma Shoals, two inshore turbid reefs on the GBR where the two-way total sediment flux ranged from 34 g/m2/d in protected reef habitats to more than 640 g/m2/d in higher-energy settings. Mean sedimentation rates, calculated using data from four sites across these reefs, of less than 122 g/m2/d are considerably lower than published rates estimated for nearby coral reefs, largely because sediment traps limit sediment resuspension. At each tray installation, sediments were collected every 4 to 6 weeks to measure variations in net sedimentation through the year, and resuspension rates were calculated by comparing 100 g of preanalysed sediments placed on trays at deployment to sediments recovered 2 weeks later. These data demonstrate that despite high sediment delivery rates, net sedimentation may still be relatively low and potentially less of a threat to benthic communities on turbid reefs than previously assumed. Sediment trays provide a comprehensive assessment of sediment regimes that, together with ecological assessments of coral cover, improve our understanding of the sedimentary pressures affecting inshore turbid reefs and their ability to tolerate sedimentation. \u00a9 the Coastal Education &amp;amp; Research Foundation 2012.", "author" : [ { "dropping-particle" : "", "family" : "Browne", "given" : "N.K.a", "non-dropping-particle" : "", "parse-names" : false, "suffix" : "" }, { "dropping-particle" : "", "family" : "Smithers", "given" : "S.G.a", "non-dropping-particle" : "", "parse-names" : false, "suffix" : "" }, { "dropping-particle" : "", "family" : "Perry", "given" : "C.T.b", "non-dropping-particle" : "", "parse-names" : false, "suffix" : "" }, { "dropping-particle" : "", "family" : "Ridd", "given" : "P.V.c", "non-dropping-particle" : "", "parse-names" : false, "suffix" : "" } ], "container-title" : "Journal of Coastal Research", "id" : "ITEM-2", "issue" : "5", "issued" : { "date-parts" : [ [ "2012" ] ] }, "page" : "1247-1262", "title" : "A Field-Based technique for measuring sediment flux on coral reefs: Application to turbid reefs on the great barrier reef", "type" : "article-journal", "volume" : "28" }, "uris" : [ "http://www.mendeley.com/documents/?uuid=79118c70-5fae-4ca0-a0ab-a6b0787ca7d2" ] } ], "mendeley" : { "formattedCitation" : "(Hoitink and Hoekstra 2003; Browne et al. 2012)", "plainTextFormattedCitation" : "(Hoitink and Hoekstra 2003; Browne et al. 2012)", "previouslyFormattedCitation" : "(Hoitink and Hoekstra 2003; Browne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Browne et al. 2012)</w:t>
      </w:r>
      <w:r w:rsidRPr="009C7F0B">
        <w:rPr>
          <w:rFonts w:ascii="Times New Roman" w:hAnsi="Times New Roman" w:cs="Times New Roman"/>
        </w:rPr>
        <w:fldChar w:fldCharType="end"/>
      </w:r>
      <w:r w:rsidRPr="009C7F0B">
        <w:rPr>
          <w:rFonts w:ascii="Times New Roman" w:hAnsi="Times New Roman" w:cs="Times New Roman"/>
        </w:rPr>
        <w:t xml:space="preserve">. In contrast to many temperate coastal regions where fluvial discharge and wave energy commonly coincide during “oceanic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"0276-0460", "author" : [ { "dropping-particle" : "", "family" : "Warrick", "given" : "J A", "non-dropping-particle" : "", "parse-names" : false, "suffix" : "" }, { "dropping-particle" : "", "family" : "Mertes", "given" : "L A K", "non-dropping-particle" : "", "parse-names" : false, "suffix" : "" }, { "dropping-particle" : "", "family" : "Washburn", "given" : "L", "non-dropping-particle" : "", "parse-names" : false, "suffix" : "" }, { "dropping-particle" : "", "family" : "Siegel", "given" : "D A", "non-dropping-particle" : "", "parse-names" : false, "suffix" : "" } ], "container-title" : "Geo-Marine Letters", "id" : "ITEM-1", "issue" : "1", "issued" : { "date-parts" : [ [ "2004" ] ] }, "page" : "46-52", "title" : "Dispersal forcing of southern California river plumes, based on field and remote sensing observations", "type" : "article-journal", "volume" : "24" }, "uris" : [ "http://www.mendeley.com/documents/?uuid=38b1a28d-3545-48a2-b94f-7e05f2c6271b" ] }, { "id" : "ITEM-2", "itemData" : { "DOI" : "10.1016/j.csr.2010.12.007", "ISSN" : "02784343", "author" : [ { "dropping-particle" : "", "family" : "Bever", "given" : "Aaron J.", "non-dropping-particle" : "", "parse-names" : false, "suffix" : "" }, { "dropping-particle" : "", "family" : "McNinch", "given" : "Jesse E.", "non-dropping-particle" : "", "parse-names" : false, "suffix" : "" }, { "dropping-particle" : "", "family" : "Harris", "given" : "Courtney K.", "non-dropping-particle" : "", "parse-names" : false, "suffix" : "" } ], "container-title" : "Continental Shelf Research", "id" : "ITEM-2", "issue" : "6", "issued" : { "date-parts" : [ [ "2011" ] ] }, "page" : "507-526", "publisher" : "Elsevier", "title" : "Hydrodynamics and sediment-transport in the nearshore of Poverty Bay, New Zealand: Observations of nearshore sediment segregation and oceanic storms", "type" : "article-journal", "volume" : "31" }, "uris" : [ "http://www.mendeley.com/documents/?uuid=be654dc6-c282-462b-9717-672939f13700" ] } ], "mendeley" : { "formattedCitation" : "(Warrick et al. 2004; Bever et al. 2011)", "plainTextFormattedCitation" : "(Warrick et al. 2004; Bever et al. 2011)", "previouslyFormattedCitation" : "(Warrick et al. 2004; Bever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(Warrick et al. 2004; Bever et al. 2011)</w:t>
      </w:r>
      <w:r w:rsidRPr="009C7F0B">
        <w:rPr>
          <w:rFonts w:ascii="Times New Roman" w:hAnsi="Times New Roman" w:cs="Times New Roman"/>
        </w:rPr>
        <w:fldChar w:fldCharType="end"/>
      </w:r>
      <w:r w:rsidRPr="009C7F0B">
        <w:rPr>
          <w:rFonts w:ascii="Times New Roman" w:hAnsi="Times New Roman" w:cs="Times New Roman"/>
        </w:rPr>
        <w:t xml:space="preserve">, input, deposition, and reworking of terrigenous sediment are often decoupled on tropical islands, causing high deposition rates and residence times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"(Draut et al. 2009; Storlazzi et al. 2009)", "plainTextFormattedCitation" : "(Draut et al. 2009; Storlazzi et al. 2009)", "previouslyFormattedCitation" : "(Draut et al. 2009;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(Draut et al. 2009; Storlazzi et al. 2009)</w:t>
      </w:r>
      <w:r w:rsidRPr="009C7F0B">
        <w:rPr>
          <w:rFonts w:ascii="Times New Roman" w:hAnsi="Times New Roman" w:cs="Times New Roman"/>
        </w:rPr>
        <w:fldChar w:fldCharType="end"/>
      </w:r>
      <w:r w:rsidRPr="009C7F0B">
        <w:rPr>
          <w:rFonts w:ascii="Times New Roman" w:hAnsi="Times New Roman" w:cs="Times New Roman"/>
        </w:rPr>
        <w:t>. Conversely, seasonal wind and wave patterns in the trade-wind belt can be coupled with terrigenous sediment input from the watershed or resuspension of past deposits to decrease sediment deposition and residence times</w:t>
      </w:r>
      <w:r w:rsidR="00057DF1">
        <w:rPr>
          <w:rFonts w:ascii="Times New Roman" w:hAnsi="Times New Roman" w:cs="Times New Roman"/>
        </w:rPr>
        <w:t xml:space="preserve"> </w:t>
      </w:r>
      <w:r w:rsidR="00057DF1">
        <w:rPr>
          <w:rFonts w:ascii="Times New Roman" w:hAnsi="Times New Roman" w:cs="Times New Roman"/>
        </w:rPr>
        <w:fldChar w:fldCharType="begin" w:fldLock="1"/>
      </w:r>
      <w:r w:rsidR="00EB420F">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"id" : "ITEM-3", "itemData" : { "ISBN" : "0272-7714", "author" : [ { "dropping-particle" : "", "family" : "Storlazzi", "given" : "Curt D.", "non-dropping-particle" : "", "parse-names" : false, "suffix" : "" }, { "dropping-particle" : "", "family" : "Jaffe", "given" : "B E", "non-dropping-particle" : "", "parse-names" : false, "suffix" : "" } ], "container-title" : "Estuarine, Coastal and Shelf Science", "id" : "ITEM-3", "issue" : "4", "issued" : { "date-parts" : [ [ "2008" ] ] }, "page" : "549-564", "title" : "The relative contribution of processes driving variability in flow, shear, and turbidity over a fringing coral reef: West Maui, Hawaii", "type" : "article-journal", "volume" : "77" }, "uris" : [ "http://www.mendeley.com/documents/?uuid=897ca215-6e2c-4402-8314-b0e5496e039e" ] } ], "mendeley" : { "formattedCitation" : "(Hoitink and Hoekstra 2003; Storlazzi and Jaffe 2008; Muzuka et al. 2010)", "plainTextFormattedCitation" : "(Hoitink and Hoekstra 2003; Storlazzi and Jaffe 2008; Muzuka et al. 2010)", "previouslyFormattedCitation" : "(Hoitink and Hoekstra 2003; Storlazzi and Jaffe 2008; Muzuka et al. 2010)" }, "properties" : { "noteIndex" : 0 }, "schema" : "https://github.com/citation-style-language/schema/raw/master/csl-citation.json" }</w:instrText>
      </w:r>
      <w:r w:rsidR="00057DF1">
        <w:rPr>
          <w:rFonts w:ascii="Times New Roman" w:hAnsi="Times New Roman" w:cs="Times New Roman"/>
        </w:rPr>
        <w:fldChar w:fldCharType="separate"/>
      </w:r>
      <w:r w:rsidR="00057DF1" w:rsidRPr="00057DF1">
        <w:rPr>
          <w:rFonts w:ascii="Times New Roman" w:hAnsi="Times New Roman" w:cs="Times New Roman"/>
          <w:noProof/>
        </w:rPr>
        <w:t>(Hoitink and Hoekstra 2003; Storlazzi and Jaffe 2008; Muzuka et al. 2010)</w:t>
      </w:r>
      <w:r w:rsidR="00057DF1">
        <w:rPr>
          <w:rFonts w:ascii="Times New Roman" w:hAnsi="Times New Roman" w:cs="Times New Roman"/>
        </w:rPr>
        <w:fldChar w:fldCharType="end"/>
      </w:r>
      <w:r w:rsidR="00057DF1">
        <w:rPr>
          <w:rFonts w:ascii="Times New Roman" w:hAnsi="Times New Roman" w:cs="Times New Roman"/>
        </w:rPr>
        <w:t xml:space="preserve">. </w:t>
      </w:r>
      <w:r w:rsidRPr="009C7F0B">
        <w:rPr>
          <w:rFonts w:ascii="Times New Roman" w:hAnsi="Times New Roman" w:cs="Times New Roman"/>
        </w:rPr>
        <w:t xml:space="preserve">Determining the fate of terrigenous sediment delivered to the coast during storms requires contextualizing observed watershed-derived sediment yields </w:t>
      </w:r>
      <w:r w:rsidR="000E29D6" w:rsidRPr="009C7F0B">
        <w:rPr>
          <w:rFonts w:ascii="Times New Roman" w:hAnsi="Times New Roman" w:cs="Times New Roman"/>
        </w:rPr>
        <w:t xml:space="preserve">with </w:t>
      </w:r>
      <w:r w:rsidRPr="009C7F0B">
        <w:rPr>
          <w:rFonts w:ascii="Times New Roman" w:hAnsi="Times New Roman" w:cs="Times New Roman"/>
        </w:rPr>
        <w:t>hydrodynamic conditions like wave-driven currents over the reef</w:t>
      </w:r>
    </w:p>
    <w:p w14:paraId="54629FC7" w14:textId="3A56B38C" w:rsidR="008340DA" w:rsidRPr="009C7F0B" w:rsidRDefault="008340DA" w:rsidP="003B287B">
      <w:pPr>
        <w:spacing w:after="0"/>
        <w:ind w:firstLine="720"/>
        <w:rPr>
          <w:rFonts w:ascii="Times New Roman" w:hAnsi="Times New Roman" w:cs="Times New Roman"/>
        </w:rPr>
      </w:pPr>
      <w:r w:rsidRPr="009C7F0B">
        <w:rPr>
          <w:rFonts w:ascii="Times New Roman" w:hAnsi="Times New Roman" w:cs="Times New Roman"/>
        </w:rPr>
        <w:t>Determining the effectiveness of land-based watershed restoration requires a spatial understanding of ter</w:t>
      </w:r>
      <w:r w:rsidR="000E29D6" w:rsidRPr="009C7F0B">
        <w:rPr>
          <w:rFonts w:ascii="Times New Roman" w:hAnsi="Times New Roman" w:cs="Times New Roman"/>
        </w:rPr>
        <w:t xml:space="preserve">rigenous sediment input and hydrodynamics which control sediment transport, </w:t>
      </w:r>
      <w:r w:rsidRPr="009C7F0B">
        <w:rPr>
          <w:rFonts w:ascii="Times New Roman" w:hAnsi="Times New Roman" w:cs="Times New Roman"/>
        </w:rPr>
        <w:t xml:space="preserve">deposition, resuspension, and advection out of coral reefs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2015)</w:t>
      </w:r>
      <w:r w:rsidRPr="009C7F0B">
        <w:rPr>
          <w:rFonts w:ascii="Times New Roman" w:hAnsi="Times New Roman" w:cs="Times New Roman"/>
        </w:rPr>
        <w:fldChar w:fldCharType="end"/>
      </w:r>
      <w:r w:rsidRPr="009C7F0B">
        <w:rPr>
          <w:rFonts w:ascii="Times New Roman" w:hAnsi="Times New Roman" w:cs="Times New Roman"/>
        </w:rPr>
        <w:t xml:space="preserve">. Many conservation planning studies use coarse estimates of pollutant discharge coupled with distance-based plume models that assume symmetry in flow fields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"ISSN" : "1051-0761", "PMID" : "22827132", "abstract" : "Coral reefs are threatened by human activities on both the land (e.g., deforestation) and the sea (e.g., overfishing). Most conservation planning for coral reefs focuses on removing threats in the sea, neglecting management actions on the land. A more integrated approach to coral reef conservation, inclusive of land-sea connections, requires an understanding of how and where terrestrial conservation actions influence reefs. We address this by developing a land-sea planning approach to inform fine-scale spatial management decisions and test it in Fiji. Our aim is to determine where the protection of forest can deliver the greatest return on investment for coral reef ecosystems. To assess the benefits of conservation to coral reefs, we estimate their relative condition as influenced by watershed-based pollution and fishing. We calculate the cost-effectiveness of protecting forest and find that investments deliver rapidly diminishing returns for improvements to relative reef condition. For example, protecting 2% of forest in one area is almost 500 times more beneficial than protecting 2% in another area, making prioritization essential. For the scenarios evaluated, relative coral reef condition could be improved by 8-58% if all remnant forest in Fiji were protected rather than deforested. Finally, we determine the priority of each coral reef for implementing a marine protected area when all remnant forest is protected for conservation. The general results will support decisions made by the Fiji Protected Area Committee as they establish a national protected area network that aims to protect 20% of the land and 30% of the inshore waters by 2020. Although challenges remain, we can inform conservation decisions around the globe by tackling the complex issues relevant to integrated land-sea planning.", "author" : [ { "dropping-particle" : "", "family" : "Klein", "given" : "Carissa J", "non-dropping-particle" : "", "parse-names" : false, "suffix" : "" }, { "dropping-particle" : "", "family" : "Jupiter", "given" : "Stacy D", "non-dropping-particle" : "", "parse-names" : false, "suffix" : "" }, { "dropping-particle" : "", "family" : "Selig", "given" : "Elizabeth R", "non-dropping-particle" : "", "parse-names" : false, "suffix" : "" }, { "dropping-particle" : "", "family" : "Watts", "given" : "Matthew E", "non-dropping-particle" : "", "parse-names" : false, "suffix" : "" }, { "dropping-particle" : "", "family" : "Halpern", "given" : "Benjamin S", "non-dropping-particle" : "", "parse-names" : false, "suffix" : "" }, { "dropping-particle" : "", "family" : "Kamal", "given" : "Muhammad", "non-dropping-particle" : "", "parse-names" : false, "suffix" : "" }, { "dropping-particle" : "", "family" : "Roelfsema", "given" : "Chris", "non-dropping-particle" : "", "parse-names" : false, "suffix" : "" }, { "dropping-particle" : "", "family" : "Possingham", "given" : "Hugh P", "non-dropping-particle" : "", "parse-names" : false, "suffix" : "" } ], "container-title" : "Ecological Applications", "id" : "ITEM-1", "issue" : "4", "issued" : { "date-parts" : [ [ "2012", "6" ] ] }, "page" : "1246-56", "title" : "Forest conservation delivers highly variable coral reef conservation outcomes.", "type" : "article-journal", "volume" : "22" }, "uris" : [ "http://www.mendeley.com/documents/?uuid=89c5eccf-e796-4299-b5b5-b286bce25911" ] }, { "id" : "ITEM-2",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"ITEM-2",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"(Klein et al. 2012; Teneva et al. 2016)", "plainTextFormattedCitation" : "(Klein et al. 2012; Teneva et al. 2016)", "previouslyFormattedCitation" : "(Klein et al. 2012; Teneva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(Klein et al. 2012; Teneva et al. 2016)</w:t>
      </w:r>
      <w:r w:rsidRPr="009C7F0B">
        <w:rPr>
          <w:rFonts w:ascii="Times New Roman" w:hAnsi="Times New Roman" w:cs="Times New Roman"/>
        </w:rPr>
        <w:fldChar w:fldCharType="end"/>
      </w:r>
      <w:r w:rsidRPr="009C7F0B">
        <w:rPr>
          <w:rFonts w:ascii="Times New Roman" w:hAnsi="Times New Roman" w:cs="Times New Roman"/>
        </w:rPr>
        <w:t xml:space="preserve">. Many studies that deploy sediment traps typically deploy them near the stream outlet or haphazardly over the reef, but sediment accumulation can vary with depth </w:t>
      </w:r>
      <w:r w:rsidRPr="009C7F0B">
        <w:rPr>
          <w:rFonts w:ascii="Times New Roman" w:hAnsi="Times New Roman" w:cs="Times New Roman"/>
        </w:rPr>
        <w:fldChar w:fldCharType="begin" w:fldLock="1"/>
      </w:r>
      <w:r w:rsidR="002F494F" w:rsidRPr="009C7F0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"plainTextFormattedCitation" : "(Wolanski et al. 2005)", "previouslyFormattedCitation" : "(Wolanski et al. 2005)"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(Wolanski et al. 2005)</w:t>
      </w:r>
      <w:r w:rsidRPr="009C7F0B">
        <w:rPr>
          <w:rFonts w:ascii="Times New Roman" w:hAnsi="Times New Roman" w:cs="Times New Roman"/>
        </w:rPr>
        <w:fldChar w:fldCharType="end"/>
      </w:r>
      <w:r w:rsidRPr="009C7F0B">
        <w:rPr>
          <w:rFonts w:ascii="Times New Roman" w:hAnsi="Times New Roman" w:cs="Times New Roman"/>
        </w:rPr>
        <w:t xml:space="preserve">, distance from the sediment source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(DeMartini et al. 2013)</w:t>
      </w:r>
      <w:r w:rsidRPr="009C7F0B">
        <w:rPr>
          <w:rFonts w:ascii="Times New Roman" w:hAnsi="Times New Roman" w:cs="Times New Roman"/>
        </w:rPr>
        <w:fldChar w:fldCharType="end"/>
      </w:r>
      <w:r w:rsidRPr="009C7F0B">
        <w:rPr>
          <w:rFonts w:ascii="Times New Roman" w:hAnsi="Times New Roman" w:cs="Times New Roman"/>
        </w:rPr>
        <w:t xml:space="preserve">, or due to water circulation patterns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"0272-7714", "author" : [ { "dropping-particle" : "", "family" : "Hoitink", "given" : "A J F", "non-dropping-particle" : "", "parse-names" : false, "suffix" : "" }, { "dropping-particle" : "", "family" : "Hoekstra", "given" : "P", "non-dropping-particle" : "", "parse-names" : false, "suffix" : "" } ], "container-title" : "Estuarine, Coastal and Shelf Science", "id" : "ITEM-1", "issue" : "4", "issued" : { "date-parts" : [ [ "2003" ] ] }, "page" : "743-755", "title" : "Hydrodynamic control of the supply of reworked terrigenous sediment to coral reefs in the Bay of Banten (NW Java, Indonesia)", "type" : "article-journal", "volume" : "58" }, "uris" : [ "http://www.mendeley.com/documents/?uuid=d2ec7e05-111e-4a93-aaf0-95534011ef04"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"(Hoitink and Hoekstra 2003; Bothner et al. 2006)", "plainTextFormattedCitation" : "(Hoitink and Hoekstra 2003; Bothner et al. 2006)", "previouslyFormattedCitation" : "(Hoitink and Hoekstra 2003;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(Hoitink and Hoekstra 2003; Bothner et al. 2006)</w:t>
      </w:r>
      <w:r w:rsidRPr="009C7F0B">
        <w:rPr>
          <w:rFonts w:ascii="Times New Roman" w:hAnsi="Times New Roman" w:cs="Times New Roman"/>
        </w:rPr>
        <w:fldChar w:fldCharType="end"/>
      </w:r>
      <w:r w:rsidRPr="009C7F0B">
        <w:rPr>
          <w:rFonts w:ascii="Times New Roman" w:hAnsi="Times New Roman" w:cs="Times New Roman"/>
        </w:rPr>
        <w:t xml:space="preserve">, so it is uncertain how those observations relate to the two-dimensional spatial patterns of sediment accumulation over the reef. </w:t>
      </w:r>
    </w:p>
    <w:p w14:paraId="057CC7F4" w14:textId="61C61EF8" w:rsidR="0043303D" w:rsidRPr="009C7F0B" w:rsidRDefault="009C7F0B" w:rsidP="0043303D">
      <w:pPr>
        <w:spacing w:after="0"/>
        <w:ind w:firstLine="720"/>
        <w:rPr>
          <w:rFonts w:ascii="Times New Roman" w:hAnsi="Times New Roman" w:cs="Times New Roman"/>
        </w:rPr>
      </w:pPr>
      <w:r>
        <w:rPr>
          <w:rFonts w:ascii="Times New Roman" w:hAnsi="Times New Roman" w:cs="Times New Roman"/>
        </w:rPr>
        <w:t>H</w:t>
      </w:r>
      <w:r w:rsidR="0043303D" w:rsidRPr="009C7F0B">
        <w:rPr>
          <w:rFonts w:ascii="Times New Roman" w:hAnsi="Times New Roman" w:cs="Times New Roman"/>
        </w:rPr>
        <w:t>ere we</w:t>
      </w:r>
      <w:r w:rsidR="00E609B8" w:rsidRPr="009C7F0B">
        <w:rPr>
          <w:rFonts w:ascii="Times New Roman" w:hAnsi="Times New Roman" w:cs="Times New Roman"/>
        </w:rPr>
        <w:t xml:space="preserve"> interpret spatial and temporal</w:t>
      </w:r>
      <w:r w:rsidR="000E29D6" w:rsidRPr="009C7F0B">
        <w:rPr>
          <w:rFonts w:ascii="Times New Roman" w:hAnsi="Times New Roman" w:cs="Times New Roman"/>
        </w:rPr>
        <w:t xml:space="preserve"> sediment accumulation</w:t>
      </w:r>
      <w:r w:rsidR="00E609B8" w:rsidRPr="009C7F0B">
        <w:rPr>
          <w:rFonts w:ascii="Times New Roman" w:hAnsi="Times New Roman" w:cs="Times New Roman"/>
        </w:rPr>
        <w:t xml:space="preserve"> patterns </w:t>
      </w:r>
      <w:r w:rsidR="0043303D" w:rsidRPr="009C7F0B">
        <w:rPr>
          <w:rFonts w:ascii="Times New Roman" w:hAnsi="Times New Roman" w:cs="Times New Roman"/>
        </w:rPr>
        <w:t>in a coral reef-lined embayment</w:t>
      </w:r>
      <w:r w:rsidR="00E609B8" w:rsidRPr="009C7F0B">
        <w:rPr>
          <w:rFonts w:ascii="Times New Roman" w:hAnsi="Times New Roman" w:cs="Times New Roman"/>
        </w:rPr>
        <w:t xml:space="preserve"> using</w:t>
      </w:r>
      <w:r w:rsidR="008340DA" w:rsidRPr="009C7F0B">
        <w:rPr>
          <w:rFonts w:ascii="Times New Roman" w:hAnsi="Times New Roman" w:cs="Times New Roman"/>
        </w:rPr>
        <w:t xml:space="preserve"> measured and modeled event suspended sediment yield (SSY</w:t>
      </w:r>
      <w:r w:rsidR="008340DA" w:rsidRPr="009C7F0B">
        <w:rPr>
          <w:rFonts w:ascii="Times New Roman" w:hAnsi="Times New Roman" w:cs="Times New Roman"/>
          <w:vertAlign w:val="subscript"/>
        </w:rPr>
        <w:t>EV</w:t>
      </w:r>
      <w:r w:rsidR="008340DA" w:rsidRPr="009C7F0B">
        <w:rPr>
          <w:rFonts w:ascii="Times New Roman" w:hAnsi="Times New Roman" w:cs="Times New Roman"/>
        </w:rPr>
        <w:t>) from the watershed, modeled wave conditions</w:t>
      </w:r>
      <w:ins w:id="16" w:author="Curt Storlazzi" w:date="2016-04-09T10:09:00Z">
        <w:r w:rsidR="0074336C">
          <w:rPr>
            <w:rFonts w:ascii="Times New Roman" w:hAnsi="Times New Roman" w:cs="Times New Roman"/>
          </w:rPr>
          <w:t>,</w:t>
        </w:r>
      </w:ins>
      <w:r w:rsidR="0043303D" w:rsidRPr="009C7F0B">
        <w:rPr>
          <w:rFonts w:ascii="Times New Roman" w:hAnsi="Times New Roman" w:cs="Times New Roman"/>
        </w:rPr>
        <w:t xml:space="preserve"> and the resulting circulation patterns</w:t>
      </w:r>
      <w:r w:rsidR="008340DA" w:rsidRPr="009C7F0B">
        <w:rPr>
          <w:rFonts w:ascii="Times New Roman" w:hAnsi="Times New Roman" w:cs="Times New Roman"/>
        </w:rPr>
        <w:t xml:space="preserve">, and </w:t>
      </w:r>
      <w:r w:rsidR="0043303D" w:rsidRPr="009C7F0B">
        <w:rPr>
          <w:rFonts w:ascii="Times New Roman" w:hAnsi="Times New Roman" w:cs="Times New Roman"/>
        </w:rPr>
        <w:t>spatially-</w:t>
      </w:r>
      <w:r w:rsidR="008340DA" w:rsidRPr="009C7F0B">
        <w:rPr>
          <w:rFonts w:ascii="Times New Roman" w:hAnsi="Times New Roman" w:cs="Times New Roman"/>
        </w:rPr>
        <w:t>distributed measurements of gross and net sediment accumulation</w:t>
      </w:r>
      <w:r w:rsidR="00E609B8" w:rsidRPr="009C7F0B">
        <w:rPr>
          <w:rFonts w:ascii="Times New Roman" w:hAnsi="Times New Roman" w:cs="Times New Roman"/>
        </w:rPr>
        <w:t xml:space="preserve"> and composition</w:t>
      </w:r>
      <w:r w:rsidR="008340DA" w:rsidRPr="009C7F0B">
        <w:rPr>
          <w:rFonts w:ascii="Times New Roman" w:hAnsi="Times New Roman" w:cs="Times New Roman"/>
        </w:rPr>
        <w:t xml:space="preserve">. </w:t>
      </w:r>
      <w:r w:rsidR="0043303D" w:rsidRPr="009C7F0B">
        <w:rPr>
          <w:rFonts w:ascii="Times New Roman" w:hAnsi="Times New Roman" w:cs="Times New Roman"/>
        </w:rPr>
        <w:t>The goal of this effort is to understand the influence of source proximity, circulation patterns, and water depth on terrestrial and carbonate sediment accumulation</w:t>
      </w:r>
      <w:r w:rsidR="004C3887" w:rsidRPr="009C7F0B">
        <w:rPr>
          <w:rFonts w:ascii="Times New Roman" w:hAnsi="Times New Roman" w:cs="Times New Roman"/>
        </w:rPr>
        <w:t xml:space="preserve"> in a reef-lined embayment impacted by excessive terrestrial sediment loading, and its resulting impact on coral health</w:t>
      </w:r>
      <w:r w:rsidR="0043303D" w:rsidRPr="009C7F0B">
        <w:rPr>
          <w:rFonts w:ascii="Times New Roman" w:hAnsi="Times New Roman" w:cs="Times New Roman"/>
        </w:rPr>
        <w:t>.</w:t>
      </w:r>
    </w:p>
    <w:p w14:paraId="1292B5EA" w14:textId="77777777" w:rsidR="000E29D6" w:rsidRPr="009C7F0B" w:rsidRDefault="000E29D6" w:rsidP="009C7F0B">
      <w:pPr>
        <w:spacing w:after="0"/>
        <w:rPr>
          <w:rFonts w:ascii="Times New Roman" w:hAnsi="Times New Roman" w:cs="Times New Roman"/>
        </w:rPr>
      </w:pPr>
    </w:p>
    <w:p w14:paraId="43ADE5B8" w14:textId="23275F88" w:rsidR="005E5BF6" w:rsidRPr="009C7F0B" w:rsidRDefault="005E5BF6" w:rsidP="009C7F0B">
      <w:pPr>
        <w:pStyle w:val="Heading1"/>
        <w:keepNext w:val="0"/>
        <w:keepLines w:val="0"/>
        <w:spacing w:before="0" w:after="0"/>
        <w:rPr>
          <w:rFonts w:ascii="Times New Roman" w:hAnsi="Times New Roman" w:cs="Times New Roman"/>
        </w:rPr>
      </w:pPr>
      <w:r w:rsidRPr="009C7F0B">
        <w:rPr>
          <w:rFonts w:ascii="Times New Roman" w:hAnsi="Times New Roman" w:cs="Times New Roman"/>
        </w:rPr>
        <w:t>2. Materials and Methods</w:t>
      </w:r>
    </w:p>
    <w:p w14:paraId="4952778C" w14:textId="77777777" w:rsidR="002903D1" w:rsidRPr="009C7F0B" w:rsidRDefault="002903D1" w:rsidP="009C7F0B">
      <w:pPr>
        <w:spacing w:after="0"/>
        <w:rPr>
          <w:rFonts w:ascii="Times New Roman" w:hAnsi="Times New Roman" w:cs="Times New Roman"/>
        </w:rPr>
      </w:pPr>
    </w:p>
    <w:p w14:paraId="01528DBA" w14:textId="77777777" w:rsidR="005E5BF6" w:rsidRPr="009C7F0B" w:rsidRDefault="005E5BF6"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2.1 Study Area</w:t>
      </w:r>
    </w:p>
    <w:p w14:paraId="328792D7" w14:textId="77777777" w:rsidR="005E5BF6" w:rsidRPr="009C7F0B" w:rsidRDefault="005E5BF6" w:rsidP="009C7F0B">
      <w:pPr>
        <w:spacing w:after="0"/>
        <w:rPr>
          <w:rFonts w:ascii="Times New Roman" w:hAnsi="Times New Roman" w:cs="Times New Roman"/>
        </w:rPr>
      </w:pPr>
    </w:p>
    <w:p w14:paraId="76B5A3B3" w14:textId="5A742763" w:rsidR="005E5BF6" w:rsidRPr="009C7F0B" w:rsidRDefault="005E5BF6"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 xml:space="preserve">2.1.1 </w:t>
      </w:r>
      <w:r w:rsidR="003B7453">
        <w:rPr>
          <w:rFonts w:ascii="Times New Roman" w:hAnsi="Times New Roman" w:cs="Times New Roman"/>
        </w:rPr>
        <w:t>Geography and Geology</w:t>
      </w:r>
    </w:p>
    <w:p w14:paraId="315605A9" w14:textId="1267DEAC" w:rsidR="005E5BF6" w:rsidRPr="009C7F0B" w:rsidRDefault="00560B45" w:rsidP="006B7B47">
      <w:pPr>
        <w:spacing w:after="0"/>
        <w:ind w:firstLine="720"/>
        <w:rPr>
          <w:rFonts w:ascii="Times New Roman" w:hAnsi="Times New Roman" w:cs="Times New Roman"/>
        </w:rPr>
      </w:pPr>
      <w:r w:rsidRPr="009C7F0B">
        <w:rPr>
          <w:rFonts w:ascii="Times New Roman" w:hAnsi="Times New Roman" w:cs="Times New Roman"/>
        </w:rPr>
        <w:t xml:space="preserve">Faga'alu Bay is a v-shaped, fringing-reef embayment situated on the western side of Pago Pago Bay, on the island of Tutuila, American Samoa (14.290˚ S, 170.677˚ W; Figure 1). </w:t>
      </w:r>
      <w:r w:rsidR="005E5BF6" w:rsidRPr="009C7F0B">
        <w:rPr>
          <w:rFonts w:ascii="Times New Roman" w:hAnsi="Times New Roman" w:cs="Times New Roman"/>
        </w:rPr>
        <w:t>Faga'alu Bay is adjacent to a small (2.48 km</w:t>
      </w:r>
      <w:r w:rsidR="005E5BF6" w:rsidRPr="009C7F0B">
        <w:rPr>
          <w:rFonts w:ascii="Times New Roman" w:hAnsi="Times New Roman" w:cs="Times New Roman"/>
          <w:vertAlign w:val="superscript"/>
        </w:rPr>
        <w:t>2</w:t>
      </w:r>
      <w:r w:rsidR="00946B83">
        <w:rPr>
          <w:rFonts w:ascii="Times New Roman" w:hAnsi="Times New Roman" w:cs="Times New Roman"/>
        </w:rPr>
        <w:t xml:space="preserve">) </w:t>
      </w:r>
      <w:r w:rsidR="005E5BF6" w:rsidRPr="009C7F0B">
        <w:rPr>
          <w:rFonts w:ascii="Times New Roman" w:hAnsi="Times New Roman" w:cs="Times New Roman"/>
        </w:rPr>
        <w:t>watershed</w:t>
      </w:r>
      <w:r w:rsidR="00946B83">
        <w:rPr>
          <w:rFonts w:ascii="Times New Roman" w:hAnsi="Times New Roman" w:cs="Times New Roman"/>
        </w:rPr>
        <w:t xml:space="preserve"> that is covered primarily with undisturbed </w:t>
      </w:r>
      <w:r w:rsidR="00414440">
        <w:rPr>
          <w:rFonts w:ascii="Times New Roman" w:hAnsi="Times New Roman" w:cs="Times New Roman"/>
        </w:rPr>
        <w:t xml:space="preserve">vegetation </w:t>
      </w:r>
      <w:r w:rsidR="00946B83">
        <w:rPr>
          <w:rFonts w:ascii="Times New Roman" w:hAnsi="Times New Roman" w:cs="Times New Roman"/>
        </w:rPr>
        <w:t>on the steep hillslopes</w:t>
      </w:r>
      <w:r w:rsidR="00414440">
        <w:rPr>
          <w:rFonts w:ascii="Times New Roman" w:hAnsi="Times New Roman" w:cs="Times New Roman"/>
        </w:rPr>
        <w:t xml:space="preserve"> (82%)</w:t>
      </w:r>
      <w:r w:rsidR="00946B83">
        <w:rPr>
          <w:rFonts w:ascii="Times New Roman" w:hAnsi="Times New Roman" w:cs="Times New Roman"/>
        </w:rPr>
        <w:t>, with a small urbanized village area on the flatter lowlands</w:t>
      </w:r>
      <w:r w:rsidR="00414440">
        <w:rPr>
          <w:rFonts w:ascii="Times New Roman" w:hAnsi="Times New Roman" w:cs="Times New Roman"/>
        </w:rPr>
        <w:t xml:space="preserve"> (7%) and an aggregate quarry (1%)</w:t>
      </w:r>
      <w:r w:rsidR="00946B83">
        <w:rPr>
          <w:rFonts w:ascii="Times New Roman" w:hAnsi="Times New Roman" w:cs="Times New Roman"/>
        </w:rPr>
        <w:t xml:space="preserve">. Total </w:t>
      </w:r>
      <w:r w:rsidR="00DF4708">
        <w:rPr>
          <w:rFonts w:ascii="Times New Roman" w:hAnsi="Times New Roman" w:cs="Times New Roman"/>
        </w:rPr>
        <w:t xml:space="preserve">relief </w:t>
      </w:r>
      <w:r w:rsidR="00946B83">
        <w:rPr>
          <w:rFonts w:ascii="Times New Roman" w:hAnsi="Times New Roman" w:cs="Times New Roman"/>
        </w:rPr>
        <w:t>of the watershed is</w:t>
      </w:r>
      <w:r w:rsidR="00DF4708">
        <w:rPr>
          <w:rFonts w:ascii="Times New Roman" w:hAnsi="Times New Roman" w:cs="Times New Roman"/>
        </w:rPr>
        <w:t xml:space="preserve"> 653 m, </w:t>
      </w:r>
      <w:r w:rsidR="00946B83">
        <w:rPr>
          <w:rFonts w:ascii="Times New Roman" w:hAnsi="Times New Roman" w:cs="Times New Roman"/>
        </w:rPr>
        <w:t>and mean slope is</w:t>
      </w:r>
      <w:r w:rsidR="00DF4708">
        <w:rPr>
          <w:rFonts w:ascii="Times New Roman" w:hAnsi="Times New Roman" w:cs="Times New Roman"/>
        </w:rPr>
        <w:t xml:space="preserve"> 0.53 m/m</w:t>
      </w:r>
      <w:r w:rsidR="00946B83">
        <w:rPr>
          <w:rFonts w:ascii="Times New Roman" w:hAnsi="Times New Roman" w:cs="Times New Roman"/>
        </w:rPr>
        <w:t xml:space="preserve">. </w:t>
      </w:r>
      <w:r w:rsidR="00414440">
        <w:rPr>
          <w:rFonts w:ascii="Times New Roman" w:hAnsi="Times New Roman" w:cs="Times New Roman"/>
        </w:rPr>
        <w:t xml:space="preserve">The perennial </w:t>
      </w:r>
      <w:r w:rsidR="00946B83">
        <w:rPr>
          <w:rFonts w:ascii="Times New Roman" w:hAnsi="Times New Roman" w:cs="Times New Roman"/>
        </w:rPr>
        <w:t>Faga’</w:t>
      </w:r>
      <w:r w:rsidR="00414440">
        <w:rPr>
          <w:rFonts w:ascii="Times New Roman" w:hAnsi="Times New Roman" w:cs="Times New Roman"/>
        </w:rPr>
        <w:t>alu Stream drains 1.78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of the watershed into the northwest corner of the bay, and the remaining 0.78 km</w:t>
      </w:r>
      <w:r w:rsidR="00414440" w:rsidRPr="00414440">
        <w:rPr>
          <w:rFonts w:ascii="Times New Roman" w:hAnsi="Times New Roman" w:cs="Times New Roman"/>
          <w:vertAlign w:val="superscript"/>
        </w:rPr>
        <w:t>2</w:t>
      </w:r>
      <w:r w:rsidR="00414440">
        <w:rPr>
          <w:rFonts w:ascii="Times New Roman" w:hAnsi="Times New Roman" w:cs="Times New Roman"/>
        </w:rPr>
        <w:t xml:space="preserve"> drains directly to the bay in </w:t>
      </w:r>
      <w:r w:rsidR="00414440" w:rsidRPr="009C7F0B">
        <w:rPr>
          <w:rFonts w:ascii="Times New Roman" w:hAnsi="Times New Roman" w:cs="Times New Roman"/>
        </w:rPr>
        <w:t>several surrounding ephemeral streams</w:t>
      </w:r>
      <w:r w:rsidR="005E5BF6" w:rsidRPr="009C7F0B">
        <w:rPr>
          <w:rFonts w:ascii="Times New Roman" w:hAnsi="Times New Roman" w:cs="Times New Roman"/>
        </w:rPr>
        <w:t xml:space="preserve"> </w:t>
      </w:r>
      <w:r w:rsidR="005E5BF6" w:rsidRPr="009C7F0B">
        <w:rPr>
          <w:rFonts w:ascii="Times New Roman" w:hAnsi="Times New Roman" w:cs="Times New Roman"/>
        </w:rPr>
        <w:fldChar w:fldCharType="begin" w:fldLock="1"/>
      </w:r>
      <w:r w:rsidR="005E5BF6"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5E5BF6" w:rsidRPr="009C7F0B">
        <w:rPr>
          <w:rFonts w:ascii="Times New Roman" w:hAnsi="Times New Roman" w:cs="Times New Roman"/>
        </w:rPr>
        <w:fldChar w:fldCharType="separate"/>
      </w:r>
      <w:r w:rsidR="005E5BF6" w:rsidRPr="009C7F0B">
        <w:rPr>
          <w:rFonts w:ascii="Times New Roman" w:hAnsi="Times New Roman" w:cs="Times New Roman"/>
          <w:noProof/>
        </w:rPr>
        <w:t>(Messina and Biggs, 2016)</w:t>
      </w:r>
      <w:r w:rsidR="005E5BF6" w:rsidRPr="009C7F0B">
        <w:rPr>
          <w:rFonts w:ascii="Times New Roman" w:hAnsi="Times New Roman" w:cs="Times New Roman"/>
        </w:rPr>
        <w:fldChar w:fldCharType="end"/>
      </w:r>
      <w:r w:rsidR="00615A91">
        <w:rPr>
          <w:rFonts w:ascii="Times New Roman" w:hAnsi="Times New Roman" w:cs="Times New Roman"/>
        </w:rPr>
        <w:t>. Faga’alu Stream is channelized so no overbank flooding, and subsequent floodplain deposition, is observed</w:t>
      </w:r>
      <w:r w:rsidR="00B7336D" w:rsidRPr="00AA3FBB">
        <w:rPr>
          <w:rFonts w:cs="Times"/>
        </w:rPr>
        <w:t xml:space="preserve">. Soil types in the steep uplands are rock outcrops (15% of the watershed area) and well-drained Lithic Hapludolls ranging from silty clay to clay loams </w:t>
      </w:r>
      <w:r w:rsidR="00B7336D" w:rsidRPr="00AA3FBB">
        <w:rPr>
          <w:rFonts w:cs="Times"/>
        </w:rPr>
        <w:fldChar w:fldCharType="begin" w:fldLock="1"/>
      </w:r>
      <w:r w:rsidR="006E4215">
        <w:rPr>
          <w:rFonts w:cs="Times"/>
        </w:rPr>
        <w:instrText>ADDIN CSL_CITATION { "citationItems" : [ { "id" : "ITEM-1", "itemData" : { "author" : [ { "dropping-particle" : "", "family" : "Nakamura", "given" : "Sakuichi", "non-dropping-particle" : "", "parse-names" : false, "suffix" : "" } ], "id" : "ITEM-1", "issued" : { "date-parts" : [ [ "1984" ] ] }, "publisher" : "US Department of Agriculture Soil Conservation Service", "publisher-place" : "Pago Pago, American Samoa", "title" : "Soil Survey of American Samoa", "type" : "report" }, "uris" : [ "http://www.mendeley.com/documents/?uuid=a2d394c6-1091-4c58-8cb3-d216758ecf78" ] } ], "mendeley" : { "formattedCitation" : "(Nakamura 1984)", "plainTextFormattedCitation" : "(Nakamura 1984)", "previouslyFormattedCitation" : "(Nakamura 1984)" }, "properties" : { "noteIndex" : 0 }, "schema" : "https://github.com/citation-style-language/schema/raw/master/csl-citation.json" }</w:instrText>
      </w:r>
      <w:r w:rsidR="00B7336D" w:rsidRPr="00AA3FBB">
        <w:rPr>
          <w:rFonts w:cs="Times"/>
        </w:rPr>
        <w:fldChar w:fldCharType="separate"/>
      </w:r>
      <w:r w:rsidR="00B7336D" w:rsidRPr="00B7336D">
        <w:rPr>
          <w:rFonts w:cs="Times"/>
          <w:noProof/>
        </w:rPr>
        <w:t>(Nakamura 1984)</w:t>
      </w:r>
      <w:r w:rsidR="00B7336D" w:rsidRPr="00AA3FBB">
        <w:rPr>
          <w:rFonts w:cs="Times"/>
        </w:rPr>
        <w:fldChar w:fldCharType="end"/>
      </w:r>
      <w:r w:rsidR="0074336C">
        <w:rPr>
          <w:rFonts w:cs="Times"/>
        </w:rPr>
        <w:t>, whereas s</w:t>
      </w:r>
      <w:r w:rsidR="00B7336D" w:rsidRPr="00AA3FBB">
        <w:rPr>
          <w:rFonts w:cs="Times"/>
        </w:rPr>
        <w:t xml:space="preserve">oils in the lowlands </w:t>
      </w:r>
      <w:r w:rsidR="0074336C">
        <w:rPr>
          <w:rFonts w:cs="Times"/>
        </w:rPr>
        <w:t>are</w:t>
      </w:r>
      <w:r w:rsidR="0074336C" w:rsidRPr="00AA3FBB">
        <w:rPr>
          <w:rFonts w:cs="Times"/>
        </w:rPr>
        <w:t xml:space="preserve"> </w:t>
      </w:r>
      <w:r w:rsidR="00B7336D" w:rsidRPr="00AA3FBB">
        <w:rPr>
          <w:rFonts w:cs="Times"/>
        </w:rPr>
        <w:t xml:space="preserve">a mix </w:t>
      </w:r>
      <w:r w:rsidR="00057DF1">
        <w:rPr>
          <w:rFonts w:cs="Times"/>
        </w:rPr>
        <w:lastRenderedPageBreak/>
        <w:t xml:space="preserve">of </w:t>
      </w:r>
      <w:r w:rsidR="00B7336D" w:rsidRPr="00AA3FBB">
        <w:rPr>
          <w:rFonts w:cs="Times"/>
        </w:rPr>
        <w:t>well drained very stony silty clay loams and poorly drained silty clay to fine sandy loam along valley bottoms.</w:t>
      </w:r>
    </w:p>
    <w:p w14:paraId="6BC03358" w14:textId="649CFE02"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The complex bathymetry of Faga’alu Reef is characterized by a shallow reef flat extending from shore to the reef crest, where it descends at an approximately 1:1 slope to the insular shelf at approximately 20 m depth. See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"mendeley" : { "formattedCitation" : "(Cochran et al. 2016)", "manualFormatting" : "Cochran et al. (2016)", "plainTextFormattedCitation" : "(Cochran et al. 2016)", "previouslyFormattedCitation" : "(Cochran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w:t>
      </w:r>
      <w:r w:rsidRPr="009C7F0B">
        <w:rPr>
          <w:rFonts w:ascii="Times New Roman" w:hAnsi="Times New Roman" w:cs="Times New Roman"/>
        </w:rPr>
        <w:fldChar w:fldCharType="end"/>
      </w:r>
      <w:r w:rsidRPr="009C7F0B">
        <w:rPr>
          <w:rFonts w:ascii="Times New Roman" w:hAnsi="Times New Roman" w:cs="Times New Roman"/>
        </w:rPr>
        <w:t xml:space="preserve"> for a detailed description of the bathymetry</w:t>
      </w:r>
      <w:r w:rsidR="004D075D" w:rsidRPr="009C7F0B">
        <w:rPr>
          <w:rFonts w:ascii="Times New Roman" w:hAnsi="Times New Roman" w:cs="Times New Roman"/>
        </w:rPr>
        <w:t xml:space="preserve"> and benthic cover</w:t>
      </w:r>
      <w:r w:rsidRPr="009C7F0B">
        <w:rPr>
          <w:rFonts w:ascii="Times New Roman" w:hAnsi="Times New Roman" w:cs="Times New Roman"/>
        </w:rPr>
        <w:t>. An anthropogenically-altered, vertical-walled, 5-15 m deep paleostream channel (“channel”) (Figure 1c) extends from the outlet of Faga'alu Stream in the northwest corner, eastward to Pago Pago Bay. This channel divides the reef into a larger, more exposed southern section (“southern reef” in Figure 1), and a smaller, more sheltered northern section (“northern reef” in Figure 1). Closer to the shore in the southern back-reef there are areas of deeper (1-5 m) sediment-floored pools with coral bommies (“back-reef pools” in Figure 1).</w:t>
      </w:r>
    </w:p>
    <w:p w14:paraId="006E1C04" w14:textId="2C08E2F1"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Near the reef crest, the reef flat is primarily cemented reef pavement, but within a few 10s of m, transitions into thickets of primarily </w:t>
      </w:r>
      <w:r w:rsidRPr="009C7F0B">
        <w:rPr>
          <w:rFonts w:ascii="Times New Roman" w:hAnsi="Times New Roman" w:cs="Times New Roman"/>
          <w:i/>
        </w:rPr>
        <w:t>Acropora spp.</w:t>
      </w:r>
      <w:r w:rsidRPr="009C7F0B">
        <w:rPr>
          <w:rFonts w:ascii="Times New Roman" w:hAnsi="Times New Roman" w:cs="Times New Roman"/>
        </w:rPr>
        <w:t xml:space="preserve"> Surveys in 2015 found coral coverage varied from less than 10% over the degraded northern area, to more than 50% on the more intact southern area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"http://dx.doi.org/10.3133/", "author" : [ { "dropping-particle" : "", "family" : "Cochran", "given" : "S.A.", "non-dropping-particle" : "", "parse-names" : false, "suffix" : "" }, { "dropping-particle" : "", "family" : "Gibbs", "given" : "A.E.", "non-dropping-particle" : "", "parse-names" : false, "suffix" : "" }, { "dropping-particle" : "", "family" : "D\u2019Antonio", "given" : "N.L.", "non-dropping-particle" : "", "parse-names" : false, "suffix" : "" }, { "dropping-particle" : "", "family" : "Storlazzi", "given" : "C.D.", "non-dropping-particle" : "", "parse-names" : false, "suffix" : "" } ], "id" : "ITEM-1", "issued" : { "date-parts" : [ [ "2016" ] ] }, "number-of-pages" : "pp.", "publisher-place" : "Santa Cruz, California", "title" : "Benthic habitat map of U.S. Coral Reef Task Force Faga\u2018alu Bay priority study area, Tutuila, American Samoa: U.S. Geological Survey Open-File Rport 2016-XXXX, XX", "type" : "report" }, "uris" : [ "http://www.mendeley.com/documents/?uuid=8adfa4e1-df40-4f3d-83b5-44b3d0f5618f" ] }, { "id" : "ITEM-2",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"ITEM-2",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"(Cochran et al. 2016; Holst-Rice et al. 2016)", "plainTextFormattedCitation" : "(Cochran et al. 2016; Holst-Rice et al. 2016)", "previouslyFormattedCitation" : "(Cochran et al. 2016; Holst-Rice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(Cochran et al. 2016; Holst-Rice et al. 2016)</w:t>
      </w:r>
      <w:r w:rsidRPr="009C7F0B">
        <w:rPr>
          <w:rFonts w:ascii="Times New Roman" w:hAnsi="Times New Roman" w:cs="Times New Roman"/>
        </w:rPr>
        <w:fldChar w:fldCharType="end"/>
      </w:r>
      <w:r w:rsidRPr="009C7F0B">
        <w:rPr>
          <w:rFonts w:ascii="Times New Roman" w:hAnsi="Times New Roman" w:cs="Times New Roman"/>
        </w:rPr>
        <w:t xml:space="preserve">. Sediment availability is relatively low on the reef flats near the reef crest, though there are some patches of accumulated carbonate sediment. Near the stream outlet, the benthic surface is primarily sand and fine silt. </w:t>
      </w:r>
    </w:p>
    <w:p w14:paraId="7BDF7D5E" w14:textId="77777777" w:rsidR="00560B45" w:rsidRPr="009C7F0B" w:rsidRDefault="00560B45" w:rsidP="009C7F0B">
      <w:pPr>
        <w:spacing w:after="0"/>
        <w:rPr>
          <w:rFonts w:ascii="Times New Roman" w:hAnsi="Times New Roman" w:cs="Times New Roman"/>
        </w:rPr>
      </w:pPr>
    </w:p>
    <w:p w14:paraId="09CC1E6D" w14:textId="6BDC667C" w:rsidR="00560B45" w:rsidRPr="009C7F0B" w:rsidRDefault="00560B45" w:rsidP="009C7F0B">
      <w:pPr>
        <w:pStyle w:val="Heading3"/>
        <w:keepNext w:val="0"/>
        <w:keepLines w:val="0"/>
        <w:spacing w:before="0"/>
        <w:rPr>
          <w:rFonts w:ascii="Times New Roman" w:hAnsi="Times New Roman" w:cs="Times New Roman"/>
        </w:rPr>
      </w:pPr>
      <w:r w:rsidRPr="009C7F0B">
        <w:rPr>
          <w:rFonts w:ascii="Times New Roman" w:hAnsi="Times New Roman" w:cs="Times New Roman"/>
        </w:rPr>
        <w:t>2.</w:t>
      </w:r>
      <w:r w:rsidR="00946B83">
        <w:rPr>
          <w:rFonts w:ascii="Times New Roman" w:hAnsi="Times New Roman" w:cs="Times New Roman"/>
        </w:rPr>
        <w:t>1.2</w:t>
      </w:r>
      <w:r w:rsidR="003B7453" w:rsidRPr="009C7F0B">
        <w:rPr>
          <w:rFonts w:ascii="Times New Roman" w:hAnsi="Times New Roman" w:cs="Times New Roman"/>
        </w:rPr>
        <w:t xml:space="preserve"> </w:t>
      </w:r>
      <w:r w:rsidR="003B7453">
        <w:rPr>
          <w:rFonts w:ascii="Times New Roman" w:hAnsi="Times New Roman" w:cs="Times New Roman"/>
        </w:rPr>
        <w:t xml:space="preserve">Meteorology, stream flow, </w:t>
      </w:r>
      <w:r w:rsidR="0074336C">
        <w:rPr>
          <w:rFonts w:ascii="Times New Roman" w:hAnsi="Times New Roman" w:cs="Times New Roman"/>
        </w:rPr>
        <w:t xml:space="preserve">and </w:t>
      </w:r>
      <w:r w:rsidR="003B7453">
        <w:rPr>
          <w:rFonts w:ascii="Times New Roman" w:hAnsi="Times New Roman" w:cs="Times New Roman"/>
        </w:rPr>
        <w:t>oceanography</w:t>
      </w:r>
    </w:p>
    <w:p w14:paraId="0301C8BD" w14:textId="618CEE93" w:rsidR="00B7336D" w:rsidRDefault="00B7336D" w:rsidP="00B7336D">
      <w:pPr>
        <w:ind w:firstLine="720"/>
        <w:rPr>
          <w:rFonts w:cs="Times"/>
        </w:rPr>
      </w:pPr>
      <w:r w:rsidRPr="00AA3FBB">
        <w:rPr>
          <w:rFonts w:cs="Times"/>
        </w:rPr>
        <w:t>Annual precipitation (P) in Faga'alu watershed</w:t>
      </w:r>
      <w:r>
        <w:rPr>
          <w:rFonts w:cs="Times"/>
        </w:rPr>
        <w:t xml:space="preserve"> varies with elevation from</w:t>
      </w:r>
      <w:r w:rsidRPr="00AA3FBB">
        <w:rPr>
          <w:rFonts w:cs="Times"/>
        </w:rPr>
        <w:t xml:space="preserve"> 6,350 mm at Matafao Mtn. (653 m </w:t>
      </w:r>
      <w:r w:rsidR="0074336C">
        <w:rPr>
          <w:rFonts w:cs="Times"/>
        </w:rPr>
        <w:t>elevation</w:t>
      </w:r>
      <w:r>
        <w:rPr>
          <w:rFonts w:cs="Times"/>
        </w:rPr>
        <w:t xml:space="preserve">) to </w:t>
      </w:r>
      <w:r w:rsidRPr="00AA3FBB">
        <w:rPr>
          <w:rFonts w:cs="Times"/>
        </w:rPr>
        <w:t xml:space="preserve">3,800 mm on the coastal plain </w:t>
      </w:r>
      <w:r w:rsidRPr="00AA3FBB">
        <w:rPr>
          <w:rFonts w:cs="Times"/>
        </w:rPr>
        <w:fldChar w:fldCharType="begin" w:fldLock="1"/>
      </w:r>
      <w:r w:rsidR="006E4215">
        <w:rPr>
          <w:rFonts w:cs="Times"/>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"(Dames &amp; Moore 1981; Tonkin &amp; Taylor International Ltd. 1989; Wong 1996; Craig 2009; Perreault 2010)", "plainTextFormattedCitation" : "(Dames &amp; Moore 1981; Tonkin &amp; Taylor International Ltd. 1989; Wong 1996; Craig 2009; Perreault 2010)", "previouslyFormattedCitation" : "(Dames &amp; Moore 1981; Tonkin &amp; Taylor International Ltd. 1989; Wong 1996;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(Dames &amp; Moore 1981; Tonkin &amp; Taylor International Ltd. 1989; Wong 1996; Craig 2009; Perreault 2010)</w:t>
      </w:r>
      <w:r w:rsidRPr="00AA3FBB">
        <w:rPr>
          <w:rFonts w:cs="Times"/>
        </w:rPr>
        <w:fldChar w:fldCharType="end"/>
      </w:r>
      <w:r w:rsidRPr="00AA3FBB">
        <w:rPr>
          <w:rFonts w:cs="Times"/>
        </w:rPr>
        <w:t xml:space="preserve">. There are two rainfall seasons: a drier winter from June through September accounts for 25% of annual P, and a wetter summer from October through May accounts for 75% of annual P </w:t>
      </w:r>
      <w:r w:rsidRPr="00AA3FBB">
        <w:rPr>
          <w:rFonts w:cs="Times"/>
        </w:rPr>
        <w:fldChar w:fldCharType="begin" w:fldLock="1"/>
      </w:r>
      <w:r w:rsidR="006E4215">
        <w:rPr>
          <w:rFonts w:cs="Times"/>
        </w:rPr>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"id" : "ITEM-2", "itemData" : { "author" : [ { "dropping-particle" : "", "family" : "Craig", "given" : "Peter", "non-dropping-particle" : "", "parse-names" : false, "suffix" : "" } ], "id" : "ITEM-2",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Perreault 2010)", "plainTextFormattedCitation" : "(Craig 2009; Perreault 2010)", "previouslyFormattedCitation" : "(Craig 2009; Perreault 2010)" }, "properties" : { "noteIndex" : 0 }, "schema" : "https://github.com/citation-style-language/schema/raw/master/csl-citation.json" }</w:instrText>
      </w:r>
      <w:r w:rsidRPr="00AA3FBB">
        <w:rPr>
          <w:rFonts w:cs="Times"/>
        </w:rPr>
        <w:fldChar w:fldCharType="separate"/>
      </w:r>
      <w:r w:rsidRPr="00B7336D">
        <w:rPr>
          <w:rFonts w:cs="Times"/>
          <w:noProof/>
        </w:rPr>
        <w:t>(Craig 2009; Perreault 2010)</w:t>
      </w:r>
      <w:r w:rsidRPr="00AA3FBB">
        <w:rPr>
          <w:rFonts w:cs="Times"/>
        </w:rPr>
        <w:fldChar w:fldCharType="end"/>
      </w:r>
      <w:r w:rsidRPr="00AA3FBB">
        <w:rPr>
          <w:rFonts w:cs="Times"/>
        </w:rPr>
        <w:t xml:space="preserve">. P is lower in the drier season but large storms still occur: at 11 stream gages around the island, 35% of annual peak flows occurred during the drier season (1959-1990) </w:t>
      </w:r>
      <w:r w:rsidRPr="00AA3FBB">
        <w:rPr>
          <w:rFonts w:cs="Times"/>
        </w:rPr>
        <w:fldChar w:fldCharType="begin" w:fldLock="1"/>
      </w:r>
      <w:r w:rsidR="006E4215">
        <w:rPr>
          <w:rFonts w:cs="Times"/>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rsidRPr="00AA3FBB">
        <w:rPr>
          <w:rFonts w:cs="Times"/>
        </w:rPr>
        <w:fldChar w:fldCharType="separate"/>
      </w:r>
      <w:r w:rsidRPr="00B7336D">
        <w:rPr>
          <w:rFonts w:cs="Times"/>
          <w:noProof/>
        </w:rPr>
        <w:t>(Wong 1996)</w:t>
      </w:r>
      <w:r w:rsidRPr="00AA3FBB">
        <w:rPr>
          <w:rFonts w:cs="Times"/>
        </w:rPr>
        <w:fldChar w:fldCharType="end"/>
      </w:r>
      <w:r w:rsidRPr="00AA3FBB">
        <w:rPr>
          <w:rFonts w:cs="Times"/>
        </w:rPr>
        <w:t>.</w:t>
      </w:r>
    </w:p>
    <w:p w14:paraId="214B0928" w14:textId="0BEDF393" w:rsidR="0074336C" w:rsidRPr="00AA3FBB" w:rsidRDefault="0074336C">
      <w:pPr>
        <w:spacing w:after="0"/>
        <w:ind w:firstLine="720"/>
        <w:rPr>
          <w:rFonts w:cs="Times"/>
        </w:rPr>
        <w:pPrChange w:id="17" w:author="Curt Storlazzi" w:date="2016-04-09T10:19:00Z">
          <w:pPr>
            <w:ind w:firstLine="720"/>
          </w:pPr>
        </w:pPrChange>
      </w:pPr>
      <w:r>
        <w:rPr>
          <w:rFonts w:ascii="Times New Roman" w:hAnsi="Times New Roman" w:cs="Times New Roman"/>
        </w:rPr>
        <w:t>Storms</w:t>
      </w:r>
      <w:r w:rsidRPr="009C7F0B">
        <w:rPr>
          <w:rFonts w:ascii="Times New Roman" w:hAnsi="Times New Roman" w:cs="Times New Roman"/>
        </w:rPr>
        <w:t xml:space="preserve"> occur most frequently during the October-April wet season, but large storms can occur throughout the year </w:t>
      </w:r>
      <w:r w:rsidRPr="009C7F0B">
        <w:rPr>
          <w:rFonts w:ascii="Times New Roman" w:hAnsi="Times New Roman" w:cs="Times New Roman"/>
        </w:rPr>
        <w:fldChar w:fldCharType="begin" w:fldLock="1"/>
      </w:r>
      <w:r>
        <w:rPr>
          <w:rFonts w:ascii="Times New Roman" w:hAnsi="Times New Roman" w:cs="Times New Roman"/>
        </w:rPr>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"ITEM-2", "itemData" : { "author" : [ { "dropping-particle" : "", "family" : "Messina", "given" : "Alex T.", "non-dropping-particle" : "", "parse-names" : false, "suffix" : "" }, { "dropping-particle" : "", "family" : "Biggs", "given" : "Trent W.", "non-dropping-particle" : "", "parse-names" : false, "suffix" : "" } ], "container-title" : "Journal of Hydrology", "id" : "ITEM-2",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"(Wong 1996; Messina and Biggs 2016)", "plainTextFormattedCitation" : "(Wong 1996; Messina and Biggs 2016)", "previouslyFormattedCitation" : "(Wong 1996;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B7336D">
        <w:rPr>
          <w:rFonts w:ascii="Times New Roman" w:hAnsi="Times New Roman" w:cs="Times New Roman"/>
          <w:noProof/>
        </w:rPr>
        <w:t>(Wong 1996; Messina and Biggs 2016)</w:t>
      </w:r>
      <w:r w:rsidRPr="009C7F0B">
        <w:rPr>
          <w:rFonts w:ascii="Times New Roman" w:hAnsi="Times New Roman" w:cs="Times New Roman"/>
        </w:rPr>
        <w:fldChar w:fldCharType="end"/>
      </w:r>
      <w:r w:rsidRPr="009C7F0B">
        <w:rPr>
          <w:rFonts w:ascii="Times New Roman" w:hAnsi="Times New Roman" w:cs="Times New Roman"/>
        </w:rPr>
        <w:t>. Storms</w:t>
      </w:r>
      <w:r>
        <w:rPr>
          <w:rFonts w:ascii="Times New Roman" w:hAnsi="Times New Roman" w:cs="Times New Roman"/>
        </w:rPr>
        <w:t xml:space="preserve"> generate an estimated </w:t>
      </w:r>
      <w:r w:rsidRPr="00AA3FBB">
        <w:rPr>
          <w:rFonts w:cs="Times"/>
        </w:rPr>
        <w:t>241-368 tons/km</w:t>
      </w:r>
      <w:r w:rsidRPr="00AA3FBB">
        <w:rPr>
          <w:rFonts w:cs="Times"/>
          <w:vertAlign w:val="superscript"/>
        </w:rPr>
        <w:t>2</w:t>
      </w:r>
      <w:r w:rsidRPr="00AA3FBB">
        <w:rPr>
          <w:rFonts w:cs="Times"/>
        </w:rPr>
        <w:t>/yr</w:t>
      </w:r>
      <w:r>
        <w:rPr>
          <w:rFonts w:ascii="Times New Roman" w:hAnsi="Times New Roman" w:cs="Times New Roman"/>
        </w:rPr>
        <w:t xml:space="preserve"> of suspended sediment yield to the bay from undisturbed, forested areas in the uplands (13% of total SSY), and anthropogenically disturbed </w:t>
      </w:r>
      <w:r w:rsidRPr="009C7F0B">
        <w:rPr>
          <w:rFonts w:ascii="Times New Roman" w:hAnsi="Times New Roman" w:cs="Times New Roman"/>
        </w:rPr>
        <w:t xml:space="preserve">open-pit aggregate </w:t>
      </w:r>
      <w:r>
        <w:rPr>
          <w:rFonts w:ascii="Times New Roman" w:hAnsi="Times New Roman" w:cs="Times New Roman"/>
        </w:rPr>
        <w:t xml:space="preserve">quarry and village areas in the lowlands (87% of total SSY). </w:t>
      </w:r>
      <w:r w:rsidRPr="009C7F0B">
        <w:rPr>
          <w:rFonts w:ascii="Times New Roman" w:hAnsi="Times New Roman" w:cs="Times New Roman"/>
        </w:rPr>
        <w:t>The significant sediment contribution fr</w:t>
      </w:r>
      <w:r>
        <w:rPr>
          <w:rFonts w:ascii="Times New Roman" w:hAnsi="Times New Roman" w:cs="Times New Roman"/>
        </w:rPr>
        <w:t xml:space="preserve">om the </w:t>
      </w:r>
      <w:r w:rsidRPr="009C7F0B">
        <w:rPr>
          <w:rFonts w:ascii="Times New Roman" w:hAnsi="Times New Roman" w:cs="Times New Roman"/>
        </w:rPr>
        <w:t xml:space="preserve">quarry prompted mitigation efforts </w:t>
      </w:r>
      <w:r>
        <w:rPr>
          <w:rFonts w:ascii="Times New Roman" w:hAnsi="Times New Roman" w:cs="Times New Roman"/>
        </w:rPr>
        <w:t xml:space="preserve">including revegetation, covering road surfaces, and groundwater diversion in 2013, and retention ponds in October 2014, which significantly </w:t>
      </w:r>
      <w:r w:rsidRPr="009C7F0B">
        <w:rPr>
          <w:rFonts w:ascii="Times New Roman" w:hAnsi="Times New Roman" w:cs="Times New Roman"/>
        </w:rPr>
        <w:t>reduce</w:t>
      </w:r>
      <w:r>
        <w:rPr>
          <w:rFonts w:ascii="Times New Roman" w:hAnsi="Times New Roman" w:cs="Times New Roman"/>
        </w:rPr>
        <w:t>d</w:t>
      </w:r>
      <w:r w:rsidRPr="009C7F0B">
        <w:rPr>
          <w:rFonts w:ascii="Times New Roman" w:hAnsi="Times New Roman" w:cs="Times New Roman"/>
        </w:rPr>
        <w:t xml:space="preserve"> sediment runoff into Faga'alu Stream</w:t>
      </w:r>
      <w:r>
        <w:rPr>
          <w:rFonts w:ascii="Times New Roman" w:hAnsi="Times New Roman" w:cs="Times New Roman"/>
        </w:rPr>
        <w:t xml:space="preserve"> and SSY</w:t>
      </w:r>
      <w:r w:rsidRPr="009C7F0B">
        <w:rPr>
          <w:rFonts w:ascii="Times New Roman" w:hAnsi="Times New Roman" w:cs="Times New Roman"/>
        </w:rPr>
        <w:t xml:space="preserve"> into the Bay. See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"manualFormatting" : "Holst-Rice et al. (2016)", "plainTextFormattedCitation" : "(Holst-Rice et al. 2016)", "previouslyFormattedCitation" : "(Holst-Rice et al.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Holst-Rice et al. (2016)</w:t>
      </w:r>
      <w:r w:rsidRPr="009C7F0B">
        <w:rPr>
          <w:rFonts w:ascii="Times New Roman" w:hAnsi="Times New Roman" w:cs="Times New Roman"/>
        </w:rPr>
        <w:fldChar w:fldCharType="end"/>
      </w:r>
      <w:r w:rsidRPr="009C7F0B">
        <w:rPr>
          <w:rFonts w:ascii="Times New Roman" w:hAnsi="Times New Roman" w:cs="Times New Roman"/>
        </w:rPr>
        <w:t xml:space="preserve"> for a full description of sed</w:t>
      </w:r>
      <w:r>
        <w:rPr>
          <w:rFonts w:ascii="Times New Roman" w:hAnsi="Times New Roman" w:cs="Times New Roman"/>
        </w:rPr>
        <w:t xml:space="preserve">iment mitigation at the quarry. </w:t>
      </w:r>
    </w:p>
    <w:p w14:paraId="73C74D2C" w14:textId="48A23577" w:rsidR="00560B45" w:rsidRPr="009C7F0B" w:rsidRDefault="00560B45" w:rsidP="009C7F0B">
      <w:pPr>
        <w:spacing w:after="0"/>
        <w:ind w:firstLine="720"/>
        <w:rPr>
          <w:rFonts w:ascii="Times New Roman" w:hAnsi="Times New Roman" w:cs="Times New Roman"/>
        </w:rPr>
      </w:pPr>
      <w:r w:rsidRPr="009C7F0B">
        <w:rPr>
          <w:rFonts w:ascii="Times New Roman" w:hAnsi="Times New Roman" w:cs="Times New Roman"/>
        </w:rPr>
        <w:t xml:space="preserve">Faga'alu Bay is surrounded by high topography that blocks wet-season northerly winds, but is exposed to dry-season southeasterly trade winds and accompanying short-period waves. Trade winds are typically most prevalent and strongest </w:t>
      </w:r>
      <w:r w:rsidR="00B7336D">
        <w:rPr>
          <w:rFonts w:ascii="Times New Roman" w:hAnsi="Times New Roman" w:cs="Times New Roman"/>
        </w:rPr>
        <w:t>during the dry season</w:t>
      </w:r>
      <w:r w:rsidRPr="009C7F0B">
        <w:rPr>
          <w:rFonts w:ascii="Times New Roman" w:hAnsi="Times New Roman" w:cs="Times New Roman"/>
        </w:rPr>
        <w:t xml:space="preserve">, but are common throughout the year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Tropical cyclones typically occur in the South Pacific from November to April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"Militello", "given" : "Adele", "non-dropping-particle" : "", "parse-names" : false, "suffix" : "" }, { "dropping-particle" : "", "family" : "Scheffner", "given" : "Norman W", "non-dropping-particle" : "", "parse-names" : false, "suffix" : "" }, { "dropping-particle" : "", "family" : "Thompson", "given" : "Edward F", "non-dropping-particle" : "", "parse-names" : false, "suffix" : "" } ], "id" : "ITEM-1", "issued" : { "date-parts" : [ [ "2003" ] ] }, "publisher-place" : "Eureka CA", "title" : "Hurrican-Induced Stage-Frequency Relationships for the Territory of American Samoa. USACOE Technical Report CHL-98-33", "type" : "report" }, "uris" : [ "http://www.mendeley.com/documents/?uuid=3ab01ccc-b1cd-4836-bcaf-46969958ef26" ] } ], "mendeley" : { "formattedCitation" : "(Militello et al. 2003)", "plainTextFormattedCitation" : "(Militello et al. 2003)", "previouslyFormattedCitation" : "(Militello et al. 2003)"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(Militello et al. 2003)</w:t>
      </w:r>
      <w:r w:rsidRPr="009C7F0B">
        <w:rPr>
          <w:rFonts w:ascii="Times New Roman" w:hAnsi="Times New Roman" w:cs="Times New Roman"/>
        </w:rPr>
        <w:fldChar w:fldCharType="end"/>
      </w:r>
      <w:r w:rsidRPr="009C7F0B">
        <w:rPr>
          <w:rFonts w:ascii="Times New Roman" w:hAnsi="Times New Roman" w:cs="Times New Roman"/>
        </w:rPr>
        <w:t>, making landfall over American Samoa every 1-13 years since 1981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"manualFormatting" : "Craig 2009)", "plainTextFormattedCitation" : "(Craig 2009)", "previouslyFormattedCitation" : "(Craig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Craig 2009)</w:t>
      </w:r>
      <w:r w:rsidRPr="009C7F0B">
        <w:rPr>
          <w:rFonts w:ascii="Times New Roman" w:hAnsi="Times New Roman" w:cs="Times New Roman"/>
        </w:rPr>
        <w:fldChar w:fldCharType="end"/>
      </w:r>
      <w:r w:rsidRPr="009C7F0B">
        <w:rPr>
          <w:rFonts w:ascii="Times New Roman" w:hAnsi="Times New Roman" w:cs="Times New Roman"/>
        </w:rPr>
        <w:t xml:space="preserve">, though cyclogenic waves impact the reefs more frequently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"Feagaimaalii-Luamanu", "given" : "Joyetter", "non-dropping-particle" : "", "parse-names" : false, "suffix" : "" } ], "container-title" : "Samoa News", "id" : "ITEM-1", "issued" : { "date-parts" : [ [ "2016", "1", "19" ] ] }, "publisher-place" : "Pago Pago, AS", "title" : "High surf generated by TC Victor washes over roads and property", "type" : "article-newspaper" }, "uris" : [ "http://www.mendeley.com/documents/?uuid=f08466ae-ba31-44a8-997f-b8da5e786bfa" ] } ], "mendeley" : { "formattedCitation" : "(Feagaimaalii-Luamanu 2016)", "plainTextFormattedCitation" : "(Feagaimaalii-Luamanu 2016)", "previouslyFormattedCitation" : "(Feagaimaalii-Luamanu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(Feagaimaalii-Luamanu 2016)</w:t>
      </w:r>
      <w:r w:rsidRPr="009C7F0B">
        <w:rPr>
          <w:rFonts w:ascii="Times New Roman" w:hAnsi="Times New Roman" w:cs="Times New Roman"/>
        </w:rPr>
        <w:fldChar w:fldCharType="end"/>
      </w:r>
      <w:r w:rsidRPr="009C7F0B">
        <w:rPr>
          <w:rFonts w:ascii="Times New Roman" w:hAnsi="Times New Roman" w:cs="Times New Roman"/>
        </w:rPr>
        <w:t xml:space="preserve">. Faga'alu Bay is only open to south to southeast swell directions, and the more southerly angled swell must refract to the west, resulting in a reduction of wave energy. Offshore significant wave heights are generally less than 2.5 m and rarely exceed 3.0 m. Peak wave periods are generally about 9 s or less, rarely exceed 13 s, but occasionally reach 25 s </w:t>
      </w:r>
      <w:r w:rsidRPr="009C7F0B">
        <w:rPr>
          <w:rFonts w:ascii="Times New Roman" w:hAnsi="Times New Roman" w:cs="Times New Roman"/>
        </w:rPr>
        <w:lastRenderedPageBreak/>
        <w:t xml:space="preserve">during austral winter storms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"Thompson", "given" : "Edward F", "non-dropping-particle" : "", "parse-names" : false, "suffix" : "" }, { "dropping-particle" : "", "family" : "Demirbilek", "given" : "Zeki", "non-dropping-particle" : "", "parse-names" : false, "suffix" : "" } ], "id" : "ITEM-1", "issue" : "September", "issued" : { "date-parts" : [ [ "2002" ] ] }, "publisher-place" : "Vicksburg, MS", "title" : "Wave Response, Pago Pago Harbor, Island of Tutuila, Territory of American Samoa. USACOE Coastal and Hydraulics Laboratory ERDC/CHL TR-02-20", "type" : "report" }, "uris" : [ "http://www.mendeley.com/documents/?uuid=0b6bb75f-5ede-4446-be51-1cb51209d1c3" ] } ], "mendeley" : { "formattedCitation" : "(Thompson and Demirbilek 2002)", "plainTextFormattedCitation" : "(Thompson and Demirbilek 2002)", "previouslyFormattedCitation" : "(Thompson and Demirbilek 2002)"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(Thompson and Demirbilek 2002)</w:t>
      </w:r>
      <w:r w:rsidRPr="009C7F0B">
        <w:rPr>
          <w:rFonts w:ascii="Times New Roman" w:hAnsi="Times New Roman" w:cs="Times New Roman"/>
        </w:rPr>
        <w:fldChar w:fldCharType="end"/>
      </w:r>
      <w:r w:rsidRPr="009C7F0B">
        <w:rPr>
          <w:rFonts w:ascii="Times New Roman" w:hAnsi="Times New Roman" w:cs="Times New Roman"/>
        </w:rPr>
        <w:t xml:space="preserve">. O.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"Vetter", "given" : "O.", "non-dropping-particle" : "", "parse-names" : false, "suffix" : "" } ], "id" : "ITEM-1", "issued" : { "date-parts" : [ [ "2013" ] ] }, "publisher-place" : "Honolulu, HI", "title" : "Inter-Disciplinary Study of Flow Dynamics and Sedimentation Effects on Coral Colonies in Faga'alu Bay, American Samoa: Oceanographic Investigation Summary. NOAA CRCP Project #417", "type" : "report" }, "uris" : [ "http://www.mendeley.com/documents/?uuid=919945a3-7dbc-4cd0-b2b5-74e602852fcf" ] } ], "mendeley" : { "formattedCitation" : "(Vetter 2013)", "manualFormatting" : "Vetter (unpublished data)", "plainTextFormattedCitation" : "(Vetter 2013)", "previouslyFormattedCitation" : "(Vetter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Vetter (unpublished data)</w:t>
      </w:r>
      <w:r w:rsidRPr="009C7F0B">
        <w:rPr>
          <w:rFonts w:ascii="Times New Roman" w:hAnsi="Times New Roman" w:cs="Times New Roman"/>
        </w:rPr>
        <w:fldChar w:fldCharType="end"/>
      </w:r>
      <w:r w:rsidRPr="009C7F0B">
        <w:rPr>
          <w:rFonts w:ascii="Times New Roman" w:hAnsi="Times New Roman" w:cs="Times New Roman"/>
        </w:rPr>
        <w:t xml:space="preserve"> recorded </w:t>
      </w:r>
      <w:r w:rsidR="0074336C" w:rsidRPr="00057DF1">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 xml:space="preserve">up to 1.7 m on the fore reef in Faga'alu, but </w:t>
      </w:r>
      <w:r w:rsidR="0074336C" w:rsidRPr="008A0406">
        <w:rPr>
          <w:rFonts w:ascii="Times New Roman" w:hAnsi="Times New Roman" w:cs="Times New Roman"/>
        </w:rPr>
        <w:t>significant wave heights</w:t>
      </w:r>
      <w:r w:rsidR="0074336C">
        <w:rPr>
          <w:rFonts w:ascii="Times New Roman" w:hAnsi="Times New Roman" w:cs="Times New Roman"/>
        </w:rPr>
        <w:t xml:space="preserve"> </w:t>
      </w:r>
      <w:r w:rsidRPr="009C7F0B">
        <w:rPr>
          <w:rFonts w:ascii="Times New Roman" w:hAnsi="Times New Roman" w:cs="Times New Roman"/>
        </w:rPr>
        <w:t>greater than 1.0 m were infrequent.</w:t>
      </w:r>
      <w:r w:rsidR="007E3E41" w:rsidRPr="009C7F0B">
        <w:rPr>
          <w:rFonts w:ascii="Times New Roman" w:hAnsi="Times New Roman" w:cs="Times New Roman"/>
        </w:rPr>
        <w:t xml:space="preserve"> A semi-diurnal, microtidal regime exposes parts of the shallow reef crest and reef flat at extreme low tides, and water circulation increases with tidal height </w:t>
      </w:r>
      <w:r w:rsidR="007E3E41"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7E3E41" w:rsidRPr="009C7F0B">
        <w:rPr>
          <w:rFonts w:ascii="Times New Roman" w:hAnsi="Times New Roman" w:cs="Times New Roman"/>
        </w:rPr>
        <w:fldChar w:fldCharType="separate"/>
      </w:r>
      <w:r w:rsidR="007E3E41" w:rsidRPr="009C7F0B">
        <w:rPr>
          <w:rFonts w:ascii="Times New Roman" w:hAnsi="Times New Roman" w:cs="Times New Roman"/>
          <w:noProof/>
        </w:rPr>
        <w:t xml:space="preserve">(Messina et al. </w:t>
      </w:r>
      <w:r w:rsidR="007E3E41" w:rsidRPr="009C7F0B">
        <w:rPr>
          <w:rFonts w:ascii="Times New Roman" w:hAnsi="Times New Roman" w:cs="Times New Roman"/>
          <w:i/>
          <w:noProof/>
        </w:rPr>
        <w:t>in press</w:t>
      </w:r>
      <w:r w:rsidR="007E3E41" w:rsidRPr="009C7F0B">
        <w:rPr>
          <w:rFonts w:ascii="Times New Roman" w:hAnsi="Times New Roman" w:cs="Times New Roman"/>
          <w:noProof/>
        </w:rPr>
        <w:t>)</w:t>
      </w:r>
      <w:r w:rsidR="007E3E41" w:rsidRPr="009C7F0B">
        <w:rPr>
          <w:rFonts w:ascii="Times New Roman" w:hAnsi="Times New Roman" w:cs="Times New Roman"/>
        </w:rPr>
        <w:fldChar w:fldCharType="end"/>
      </w:r>
      <w:r w:rsidR="007E3E41" w:rsidRPr="009C7F0B">
        <w:rPr>
          <w:rFonts w:ascii="Times New Roman" w:hAnsi="Times New Roman" w:cs="Times New Roman"/>
        </w:rPr>
        <w:t>.</w:t>
      </w:r>
    </w:p>
    <w:p w14:paraId="29863BB7" w14:textId="5F254F1B" w:rsidR="006932A1" w:rsidRDefault="007E3E41" w:rsidP="00B7336D">
      <w:pPr>
        <w:spacing w:after="0"/>
        <w:ind w:firstLine="720"/>
        <w:rPr>
          <w:rFonts w:ascii="Times New Roman" w:hAnsi="Times New Roman" w:cs="Times New Roman"/>
        </w:rPr>
      </w:pPr>
      <w:r w:rsidRPr="009C7F0B">
        <w:rPr>
          <w:rFonts w:ascii="Times New Roman" w:hAnsi="Times New Roman" w:cs="Times New Roman"/>
        </w:rPr>
        <w:t>GPS-logging drifter and acoustic current meter deployments in 2014 showed mean flow speeds (residence times) over the reef flat</w:t>
      </w:r>
      <w:r w:rsidR="00615A91" w:rsidRPr="00615A91">
        <w:rPr>
          <w:rFonts w:ascii="Times New Roman" w:hAnsi="Times New Roman" w:cs="Times New Roman"/>
        </w:rPr>
        <w:t xml:space="preserve"> </w:t>
      </w:r>
      <w:r w:rsidR="00615A91" w:rsidRPr="009C7F0B">
        <w:rPr>
          <w:rFonts w:ascii="Times New Roman" w:hAnsi="Times New Roman" w:cs="Times New Roman"/>
        </w:rPr>
        <w:t>varied widely</w:t>
      </w:r>
      <w:r w:rsidRPr="009C7F0B">
        <w:rPr>
          <w:rFonts w:ascii="Times New Roman" w:hAnsi="Times New Roman" w:cs="Times New Roman"/>
        </w:rPr>
        <w:t>, from 1-20 cm s</w:t>
      </w:r>
      <w:r w:rsidRPr="009C7F0B">
        <w:rPr>
          <w:rFonts w:ascii="Times New Roman" w:hAnsi="Times New Roman" w:cs="Times New Roman"/>
          <w:vertAlign w:val="superscript"/>
        </w:rPr>
        <w:t>-1</w:t>
      </w:r>
      <w:r w:rsidRPr="009C7F0B">
        <w:rPr>
          <w:rFonts w:ascii="Times New Roman" w:hAnsi="Times New Roman" w:cs="Times New Roman"/>
        </w:rPr>
        <w:t xml:space="preserve"> (2.8-0.14 h), 1-19 cm s</w:t>
      </w:r>
      <w:r w:rsidRPr="009C7F0B">
        <w:rPr>
          <w:rFonts w:ascii="Times New Roman" w:hAnsi="Times New Roman" w:cs="Times New Roman"/>
          <w:vertAlign w:val="superscript"/>
        </w:rPr>
        <w:t>-1</w:t>
      </w:r>
      <w:r w:rsidRPr="009C7F0B">
        <w:rPr>
          <w:rFonts w:ascii="Times New Roman" w:hAnsi="Times New Roman" w:cs="Times New Roman"/>
        </w:rPr>
        <w:t xml:space="preserve"> (2.8-0.15 h), and 1-36 cm s</w:t>
      </w:r>
      <w:r w:rsidRPr="009C7F0B">
        <w:rPr>
          <w:rFonts w:ascii="Times New Roman" w:hAnsi="Times New Roman" w:cs="Times New Roman"/>
          <w:vertAlign w:val="superscript"/>
        </w:rPr>
        <w:t>-1</w:t>
      </w:r>
      <w:r w:rsidRPr="009C7F0B">
        <w:rPr>
          <w:rFonts w:ascii="Times New Roman" w:hAnsi="Times New Roman" w:cs="Times New Roman"/>
        </w:rPr>
        <w:t xml:space="preserve"> (2.8-0.08 h) under strong wind, tidal, and large wave forcing, respectively </w:t>
      </w: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 xml:space="preserve">(Messina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The highest flow speeds and shortest residence times occurred over the exposed southern reef and near the reef crest. The slowest flow speeds and longest residence times occurred over the sheltered northern reef, near shore, and over the deep channel incised in the reef. Under tidal forcing (i.e., calm conditions), flow directions were the most variable, with some seaward transport from the southern reef flat to the fore reef. Under onshore trade wind forcing, flow directions were mostly into the embayment. Under large wave forcing, flows followed a clockwise spatial pattern: onshore over the exposed southern reef, onto the sheltered northern reef, and out to sea through the channel and over the forereef.</w:t>
      </w:r>
    </w:p>
    <w:p w14:paraId="5C1A7DDC" w14:textId="77777777" w:rsidR="006932A1" w:rsidRPr="009C7F0B" w:rsidRDefault="006932A1" w:rsidP="006B7B47">
      <w:pPr>
        <w:spacing w:after="0"/>
        <w:ind w:firstLine="720"/>
        <w:rPr>
          <w:rFonts w:ascii="Times New Roman" w:hAnsi="Times New Roman" w:cs="Times New Roman"/>
        </w:rPr>
      </w:pPr>
    </w:p>
    <w:p w14:paraId="4F404DDE" w14:textId="4C5375EA" w:rsidR="006932A1" w:rsidRDefault="006932A1" w:rsidP="006932A1">
      <w:pPr>
        <w:pStyle w:val="Heading2"/>
      </w:pPr>
      <w:r>
        <w:t>2.2 Methods</w:t>
      </w:r>
      <w:r w:rsidR="00946B83">
        <w:t xml:space="preserve"> </w:t>
      </w:r>
    </w:p>
    <w:p w14:paraId="7846EFEA" w14:textId="77777777" w:rsidR="00DF4708" w:rsidRDefault="00DF4708" w:rsidP="00DF4708">
      <w:pPr>
        <w:spacing w:after="0"/>
        <w:rPr>
          <w:rFonts w:ascii="Times New Roman" w:hAnsi="Times New Roman" w:cs="Times New Roman"/>
        </w:rPr>
      </w:pPr>
    </w:p>
    <w:p w14:paraId="1A1325DC" w14:textId="4DF88206" w:rsidR="00DF4708" w:rsidRDefault="006932A1" w:rsidP="006932A1">
      <w:pPr>
        <w:pStyle w:val="Heading3"/>
      </w:pPr>
      <w:r>
        <w:t>2.2.1 Terrigenous suspended-sediment yield (SSY)</w:t>
      </w:r>
    </w:p>
    <w:p w14:paraId="7812F15D" w14:textId="266E08D5" w:rsidR="00DF4708" w:rsidRPr="009C7F0B" w:rsidRDefault="005F0DC1" w:rsidP="00DF4708">
      <w:pPr>
        <w:spacing w:after="0"/>
        <w:ind w:firstLine="720"/>
        <w:rPr>
          <w:rFonts w:ascii="Times New Roman" w:hAnsi="Times New Roman" w:cs="Times New Roman"/>
        </w:rPr>
      </w:pP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and Biggs (2016)</w:t>
      </w:r>
      <w:r w:rsidRPr="009C7F0B">
        <w:rPr>
          <w:rFonts w:ascii="Times New Roman" w:hAnsi="Times New Roman" w:cs="Times New Roman"/>
        </w:rPr>
        <w:fldChar w:fldCharType="end"/>
      </w:r>
      <w:r w:rsidRPr="009C7F0B">
        <w:rPr>
          <w:rFonts w:ascii="Times New Roman" w:hAnsi="Times New Roman" w:cs="Times New Roman"/>
        </w:rPr>
        <w:t xml:space="preserve"> developed an empirical model for Faga’alu Stream to predict event-wise suspended sediment yield (SSY</w:t>
      </w:r>
      <w:r w:rsidRPr="009C7F0B">
        <w:rPr>
          <w:rFonts w:ascii="Times New Roman" w:hAnsi="Times New Roman" w:cs="Times New Roman"/>
          <w:vertAlign w:val="subscript"/>
        </w:rPr>
        <w:t>EV</w:t>
      </w:r>
      <w:r w:rsidRPr="009C7F0B">
        <w:rPr>
          <w:rFonts w:ascii="Times New Roman" w:hAnsi="Times New Roman" w:cs="Times New Roman"/>
        </w:rPr>
        <w:t>) from maximum event water discharge (Qmax). A second Qmax-SSY</w:t>
      </w:r>
      <w:r w:rsidRPr="009C7F0B">
        <w:rPr>
          <w:rFonts w:ascii="Times New Roman" w:hAnsi="Times New Roman" w:cs="Times New Roman"/>
          <w:vertAlign w:val="subscript"/>
        </w:rPr>
        <w:t>EV</w:t>
      </w:r>
      <w:r w:rsidRPr="009C7F0B">
        <w:rPr>
          <w:rFonts w:ascii="Times New Roman" w:hAnsi="Times New Roman" w:cs="Times New Roman"/>
        </w:rPr>
        <w:t xml:space="preserve"> model was calibrated for the time period following the sediment mitigation (October 2014-April 2015) to reflect the reduction in SSY</w:t>
      </w:r>
      <w:r w:rsidRPr="009C7F0B">
        <w:rPr>
          <w:rFonts w:ascii="Times New Roman" w:hAnsi="Times New Roman" w:cs="Times New Roman"/>
          <w:vertAlign w:val="subscript"/>
        </w:rPr>
        <w:t>EV</w:t>
      </w:r>
      <w:r w:rsidRPr="009C7F0B">
        <w:rPr>
          <w:rFonts w:ascii="Times New Roman" w:hAnsi="Times New Roman" w:cs="Times New Roman"/>
        </w:rPr>
        <w:t xml:space="preserve"> from the same magnitude Qmax</w:t>
      </w:r>
      <w:r>
        <w:rPr>
          <w:rFonts w:ascii="Times New Roman" w:hAnsi="Times New Roman" w:cs="Times New Roman"/>
        </w:rPr>
        <w:t xml:space="preserve"> (unpublished)</w:t>
      </w:r>
      <w:r w:rsidRPr="009C7F0B">
        <w:rPr>
          <w:rFonts w:ascii="Times New Roman" w:hAnsi="Times New Roman" w:cs="Times New Roman"/>
        </w:rPr>
        <w:t xml:space="preserve">. </w:t>
      </w:r>
      <w:r>
        <w:rPr>
          <w:rFonts w:ascii="Times New Roman" w:hAnsi="Times New Roman" w:cs="Times New Roman"/>
        </w:rPr>
        <w:t>For this study, a</w:t>
      </w:r>
      <w:r w:rsidR="00DF4708" w:rsidRPr="009C7F0B">
        <w:rPr>
          <w:rFonts w:ascii="Times New Roman" w:hAnsi="Times New Roman" w:cs="Times New Roman"/>
        </w:rPr>
        <w:t xml:space="preserve"> time-series of SSY</w:t>
      </w:r>
      <w:r w:rsidR="00DF4708" w:rsidRPr="009C7F0B">
        <w:rPr>
          <w:rFonts w:ascii="Times New Roman" w:hAnsi="Times New Roman" w:cs="Times New Roman"/>
          <w:vertAlign w:val="subscript"/>
        </w:rPr>
        <w:t xml:space="preserve">EV </w:t>
      </w:r>
      <w:r w:rsidR="00DF4708" w:rsidRPr="009C7F0B">
        <w:rPr>
          <w:rFonts w:ascii="Times New Roman" w:hAnsi="Times New Roman" w:cs="Times New Roman"/>
        </w:rPr>
        <w:t>to the Bay during the study period was developed from measured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when both water discharge (Q) and suspended sediment concentration (SSC) data were available; when only Q data were available, </w:t>
      </w:r>
      <w:r w:rsidR="00351E78" w:rsidRPr="009C7F0B">
        <w:rPr>
          <w:rFonts w:ascii="Times New Roman" w:hAnsi="Times New Roman" w:cs="Times New Roman"/>
        </w:rPr>
        <w:t>SSY</w:t>
      </w:r>
      <w:r w:rsidR="00351E78" w:rsidRPr="009C7F0B">
        <w:rPr>
          <w:rFonts w:ascii="Times New Roman" w:hAnsi="Times New Roman" w:cs="Times New Roman"/>
          <w:vertAlign w:val="subscript"/>
        </w:rPr>
        <w:t>EV</w:t>
      </w:r>
      <w:r w:rsidR="00351E78" w:rsidRPr="009C7F0B">
        <w:rPr>
          <w:rFonts w:ascii="Times New Roman" w:hAnsi="Times New Roman" w:cs="Times New Roman"/>
        </w:rPr>
        <w:t xml:space="preserve"> </w:t>
      </w:r>
      <w:r w:rsidR="00351E78">
        <w:rPr>
          <w:rFonts w:ascii="Times New Roman" w:hAnsi="Times New Roman" w:cs="Times New Roman"/>
        </w:rPr>
        <w:t xml:space="preserve">was </w:t>
      </w:r>
      <w:r w:rsidR="00DF4708" w:rsidRPr="009C7F0B">
        <w:rPr>
          <w:rFonts w:ascii="Times New Roman" w:hAnsi="Times New Roman" w:cs="Times New Roman"/>
        </w:rPr>
        <w:t>predicted from the empirical Qmax-SSY</w:t>
      </w:r>
      <w:r w:rsidR="00DF4708" w:rsidRPr="006932A1">
        <w:rPr>
          <w:rFonts w:ascii="Times New Roman" w:hAnsi="Times New Roman" w:cs="Times New Roman"/>
          <w:vertAlign w:val="subscript"/>
        </w:rPr>
        <w:t>EV</w:t>
      </w:r>
      <w:r w:rsidR="00DF4708" w:rsidRPr="009C7F0B">
        <w:rPr>
          <w:rFonts w:ascii="Times New Roman" w:hAnsi="Times New Roman" w:cs="Times New Roman"/>
        </w:rPr>
        <w:t xml:space="preserve"> models</w:t>
      </w:r>
      <w:r w:rsidR="006932A1">
        <w:rPr>
          <w:rFonts w:ascii="Times New Roman" w:hAnsi="Times New Roman" w:cs="Times New Roman"/>
        </w:rPr>
        <w:t xml:space="preserve"> of </w:t>
      </w:r>
      <w:r w:rsidR="00351E78">
        <w:rPr>
          <w:rFonts w:ascii="Times New Roman" w:hAnsi="Times New Roman" w:cs="Times New Roman"/>
        </w:rPr>
        <w:fldChar w:fldCharType="begin" w:fldLock="1"/>
      </w:r>
      <w:r w:rsidR="00351E78">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(2016)", "plainTextFormattedCitation" : "(Messina and Biggs 2016)", "previouslyFormattedCitation" : "(Messina and Biggs 2016)" }, "properties" : { "noteIndex" : 0 }, "schema" : "https://github.com/citation-style-language/schema/raw/master/csl-citation.json" }</w:instrText>
      </w:r>
      <w:r w:rsidR="00351E78">
        <w:rPr>
          <w:rFonts w:ascii="Times New Roman" w:hAnsi="Times New Roman" w:cs="Times New Roman"/>
        </w:rPr>
        <w:fldChar w:fldCharType="separate"/>
      </w:r>
      <w:r w:rsidR="00351E78" w:rsidRPr="00351E78">
        <w:rPr>
          <w:rFonts w:ascii="Times New Roman" w:hAnsi="Times New Roman" w:cs="Times New Roman"/>
          <w:noProof/>
        </w:rPr>
        <w:t>Messina and Biggs (2016)</w:t>
      </w:r>
      <w:r w:rsidR="00351E78">
        <w:rPr>
          <w:rFonts w:ascii="Times New Roman" w:hAnsi="Times New Roman" w:cs="Times New Roman"/>
        </w:rPr>
        <w:fldChar w:fldCharType="end"/>
      </w:r>
      <w:r w:rsidR="00DF4708" w:rsidRPr="009C7F0B">
        <w:rPr>
          <w:rFonts w:ascii="Times New Roman" w:hAnsi="Times New Roman" w:cs="Times New Roman"/>
        </w:rPr>
        <w:t>.</w:t>
      </w:r>
      <w:r>
        <w:rPr>
          <w:rFonts w:ascii="Times New Roman" w:hAnsi="Times New Roman" w:cs="Times New Roman"/>
        </w:rPr>
        <w:t xml:space="preserve"> </w:t>
      </w:r>
      <w:r w:rsidR="00DF4708" w:rsidRPr="009C7F0B">
        <w:rPr>
          <w:rFonts w:ascii="Times New Roman" w:hAnsi="Times New Roman" w:cs="Times New Roman"/>
        </w:rPr>
        <w:t xml:space="preserve"> Additional </w:t>
      </w:r>
      <w:r w:rsidR="00351E78">
        <w:rPr>
          <w:rFonts w:ascii="Times New Roman" w:hAnsi="Times New Roman" w:cs="Times New Roman"/>
        </w:rPr>
        <w:t>terrigenous sediment yield</w:t>
      </w:r>
      <w:r w:rsidR="00DF4708" w:rsidRPr="009C7F0B">
        <w:rPr>
          <w:rFonts w:ascii="Times New Roman" w:hAnsi="Times New Roman" w:cs="Times New Roman"/>
        </w:rPr>
        <w:t xml:space="preserve"> to the </w:t>
      </w:r>
      <w:r w:rsidR="00351E78">
        <w:rPr>
          <w:rFonts w:ascii="Times New Roman" w:hAnsi="Times New Roman" w:cs="Times New Roman"/>
        </w:rPr>
        <w:t>b</w:t>
      </w:r>
      <w:r w:rsidR="00DF4708" w:rsidRPr="009C7F0B">
        <w:rPr>
          <w:rFonts w:ascii="Times New Roman" w:hAnsi="Times New Roman" w:cs="Times New Roman"/>
        </w:rPr>
        <w:t>ay from ephemeral streams was not measured, and assumed to be correlated with SSY</w:t>
      </w:r>
      <w:r w:rsidR="00DF4708" w:rsidRPr="009C7F0B">
        <w:rPr>
          <w:rFonts w:ascii="Times New Roman" w:hAnsi="Times New Roman" w:cs="Times New Roman"/>
          <w:vertAlign w:val="subscript"/>
        </w:rPr>
        <w:t>EV</w:t>
      </w:r>
      <w:r w:rsidR="00DF4708" w:rsidRPr="009C7F0B">
        <w:rPr>
          <w:rFonts w:ascii="Times New Roman" w:hAnsi="Times New Roman" w:cs="Times New Roman"/>
        </w:rPr>
        <w:t xml:space="preserve"> from Faga’alu Stream.</w:t>
      </w:r>
    </w:p>
    <w:p w14:paraId="0448B03C" w14:textId="77777777" w:rsidR="003B7453" w:rsidRDefault="003B7453" w:rsidP="00DF4708">
      <w:pPr>
        <w:spacing w:after="0"/>
        <w:rPr>
          <w:rFonts w:ascii="Times New Roman" w:hAnsi="Times New Roman" w:cs="Times New Roman"/>
        </w:rPr>
      </w:pPr>
    </w:p>
    <w:p w14:paraId="28D072F2" w14:textId="3027C39F" w:rsidR="00DF4708" w:rsidRDefault="00DF4708" w:rsidP="006932A1">
      <w:pPr>
        <w:pStyle w:val="Heading3"/>
      </w:pPr>
      <w:r w:rsidRPr="009C7F0B">
        <w:t>2.</w:t>
      </w:r>
      <w:r w:rsidR="006932A1">
        <w:t>2.2</w:t>
      </w:r>
      <w:r w:rsidRPr="009C7F0B">
        <w:t xml:space="preserve"> </w:t>
      </w:r>
      <w:r w:rsidR="006932A1">
        <w:t>Marine s</w:t>
      </w:r>
      <w:r w:rsidRPr="009C7F0B">
        <w:t>ediment collection and composition</w:t>
      </w:r>
    </w:p>
    <w:p w14:paraId="50F04D4F" w14:textId="7E974A6A" w:rsidR="00DF4708" w:rsidRPr="009C7F0B" w:rsidRDefault="00DF4708" w:rsidP="00B7336D">
      <w:pPr>
        <w:spacing w:after="0"/>
        <w:ind w:firstLine="720"/>
        <w:rPr>
          <w:rFonts w:ascii="Times New Roman" w:hAnsi="Times New Roman" w:cs="Times New Roman"/>
        </w:rPr>
      </w:pPr>
      <w:r w:rsidRPr="009C7F0B">
        <w:rPr>
          <w:rFonts w:ascii="Times New Roman" w:hAnsi="Times New Roman" w:cs="Times New Roman"/>
        </w:rPr>
        <w:t xml:space="preserve">Two types of sediment accumulation sampling devices were used: flat-surfaced sediment pods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xml:space="preserve"> and tubular sediment traps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2011)", "plainTextFormattedCitation" : "(Storlazzi et al. 2009, 2011)", "previouslyFormattedCitation" : "(Storlazzi et al. 2009,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 2011)</w:t>
      </w:r>
      <w:r w:rsidRPr="009C7F0B">
        <w:rPr>
          <w:rFonts w:ascii="Times New Roman" w:hAnsi="Times New Roman" w:cs="Times New Roman"/>
        </w:rPr>
        <w:fldChar w:fldCharType="end"/>
      </w:r>
      <w:r w:rsidRPr="009C7F0B">
        <w:rPr>
          <w:rFonts w:ascii="Times New Roman" w:hAnsi="Times New Roman" w:cs="Times New Roman"/>
        </w:rPr>
        <w:t xml:space="preserve">. Sediment traps and pods were located to sample sediment accumulation across gradients in distance from the stream outlet, hydrodynamic forcing, and depth. At each of 9 sites in Faga'alu Bay a sediment pod was attached </w:t>
      </w:r>
      <w:r w:rsidR="005F0DC1">
        <w:rPr>
          <w:rFonts w:ascii="Times New Roman" w:hAnsi="Times New Roman" w:cs="Times New Roman"/>
        </w:rPr>
        <w:t>to the</w:t>
      </w:r>
      <w:r w:rsidRPr="009C7F0B">
        <w:rPr>
          <w:rFonts w:ascii="Times New Roman" w:hAnsi="Times New Roman" w:cs="Times New Roman"/>
        </w:rPr>
        <w:t xml:space="preserve"> top of a cement block and a sediment trap was attached to the side of the same block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Six sites were on the reef flat (water depth 1-2 m) and three sites were on the fore</w:t>
      </w:r>
      <w:r w:rsidR="00294701">
        <w:rPr>
          <w:rFonts w:ascii="Times New Roman" w:hAnsi="Times New Roman" w:cs="Times New Roman"/>
        </w:rPr>
        <w:t xml:space="preserve"> </w:t>
      </w:r>
      <w:r w:rsidRPr="009C7F0B">
        <w:rPr>
          <w:rFonts w:ascii="Times New Roman" w:hAnsi="Times New Roman" w:cs="Times New Roman"/>
        </w:rPr>
        <w:t xml:space="preserve">reef (10-15 m) (Figure 1, Table 1). </w:t>
      </w:r>
      <w:r w:rsidR="00B7336D" w:rsidRPr="009C7F0B">
        <w:rPr>
          <w:rFonts w:ascii="Times New Roman" w:hAnsi="Times New Roman" w:cs="Times New Roman"/>
        </w:rPr>
        <w:t>Where possible, benthic sediment samples were collected at several sites on the reef flat and channel to characterize surface sediment near the sediment traps. Surface sediment (top 2</w:t>
      </w:r>
      <w:r w:rsidR="00294701">
        <w:rPr>
          <w:rFonts w:ascii="Times New Roman" w:hAnsi="Times New Roman" w:cs="Times New Roman"/>
        </w:rPr>
        <w:t xml:space="preserve"> </w:t>
      </w:r>
      <w:r w:rsidR="00B7336D" w:rsidRPr="009C7F0B">
        <w:rPr>
          <w:rFonts w:ascii="Times New Roman" w:hAnsi="Times New Roman" w:cs="Times New Roman"/>
        </w:rPr>
        <w:t xml:space="preserve">cm) was scooped with 50 mL HDPE centrifuge tubes and analyzed for </w:t>
      </w:r>
      <w:r w:rsidR="00B7336D">
        <w:rPr>
          <w:rFonts w:ascii="Times New Roman" w:hAnsi="Times New Roman" w:cs="Times New Roman"/>
        </w:rPr>
        <w:t>grain size and composition.</w:t>
      </w:r>
    </w:p>
    <w:p w14:paraId="2DD2B0CF" w14:textId="59DF8AEC"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A monthly time interval for </w:t>
      </w:r>
      <w:r w:rsidR="00B7336D">
        <w:rPr>
          <w:rFonts w:ascii="Times New Roman" w:hAnsi="Times New Roman" w:cs="Times New Roman"/>
        </w:rPr>
        <w:t xml:space="preserve">collecting </w:t>
      </w:r>
      <w:r w:rsidRPr="009C7F0B">
        <w:rPr>
          <w:rFonts w:ascii="Times New Roman" w:hAnsi="Times New Roman" w:cs="Times New Roman"/>
        </w:rPr>
        <w:t xml:space="preserve">sediment </w:t>
      </w:r>
      <w:r w:rsidR="00B7336D">
        <w:rPr>
          <w:rFonts w:ascii="Times New Roman" w:hAnsi="Times New Roman" w:cs="Times New Roman"/>
        </w:rPr>
        <w:t>accumulation</w:t>
      </w:r>
      <w:r w:rsidRPr="009C7F0B">
        <w:rPr>
          <w:rFonts w:ascii="Times New Roman" w:hAnsi="Times New Roman" w:cs="Times New Roman"/>
        </w:rPr>
        <w:t xml:space="preserve"> was chosen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"ITEM-1", "issue" : "3-4", "issued" : { "date-parts" : [ [ "2006", "2" ] ] }, "page" : "409-416", "title" : "Sedimentation in mangroves and coral reefs in a wet tropical island, Pohnpei, Micronesia", "type" : "article-journal", "volume" : "66" }, "uris" : [ "http://www.mendeley.com/documents/?uuid=93599880-52b5-45d7-8f48-d3b271c58085" ] }, { "id" : "ITEM-2", "itemData" : { "ISBN" : "0272-7714", "author" : [ { "dropping-particle" : "", "family" : "Muzuka", "given" : "A N N", "non-dropping-particle" : "", "parse-names" : false, "suffix" : "" }, { "dropping-particle" : "", "family" : "Dubi", "given" : "A M", "non-dropping-particle" : "", "parse-names" : false, "suffix" : "" }, { "dropping-particle" : "", "family" : "Muhando", "given" : "C A", "non-dropping-particle" : "", "parse-names" : false, "suffix" : "" }, { "dropping-particle" : "", "family" : "Shaghude", "given" : "Y W", "non-dropping-particle" : "", "parse-names" : false, "suffix" : "" } ], "container-title" : "Estuarine, Coastal and Shelf Science", "id" : "ITEM-2", "issue" : "2", "issued" : { "date-parts" : [ [ "2010" ] ] }, "page" : "137-144", "title" : "Impact of hydrographic parameters and seasonal variation in sediment fluxes on coral status at Chumbe and Bawe reefs, Zanzibar, Tanzania", "type" : "article-journal", "volume" : "89" }, "uris" : [ "http://www.mendeley.com/documents/?uuid=b81e7aa2-7692-41a2-a16b-d70cd1811399" ] } ], "mendeley" : { "formattedCitation" : "(Victor et al. 2006; Muzuka et al. 2010)", "plainTextFormattedCitation" : "(Victor et al. 2006; Muzuka et al. 2010)", "previouslyFormattedCitation" : "(Victor et al. 2006; Muzuka et al. 2010)"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(Victor et al. 2006; Muzuka et al. 2010)</w:t>
      </w:r>
      <w:r w:rsidRPr="009C7F0B">
        <w:rPr>
          <w:rFonts w:ascii="Times New Roman" w:hAnsi="Times New Roman" w:cs="Times New Roman"/>
        </w:rPr>
        <w:fldChar w:fldCharType="end"/>
      </w:r>
      <w:r w:rsidRPr="009C7F0B">
        <w:rPr>
          <w:rFonts w:ascii="Times New Roman" w:hAnsi="Times New Roman" w:cs="Times New Roman"/>
        </w:rPr>
        <w:t xml:space="preserve"> to collect enough sediment for laboratory analysis and for </w:t>
      </w:r>
      <w:r w:rsidR="00294701">
        <w:rPr>
          <w:rFonts w:ascii="Times New Roman" w:hAnsi="Times New Roman" w:cs="Times New Roman"/>
        </w:rPr>
        <w:t xml:space="preserve">field </w:t>
      </w:r>
      <w:r w:rsidRPr="009C7F0B">
        <w:rPr>
          <w:rFonts w:ascii="Times New Roman" w:hAnsi="Times New Roman" w:cs="Times New Roman"/>
        </w:rPr>
        <w:t xml:space="preserve">logistical reasons. Collection dates varied due to </w:t>
      </w:r>
      <w:r w:rsidR="00294701">
        <w:rPr>
          <w:rFonts w:ascii="Times New Roman" w:hAnsi="Times New Roman" w:cs="Times New Roman"/>
        </w:rPr>
        <w:t xml:space="preserve">operational </w:t>
      </w:r>
      <w:r w:rsidRPr="009C7F0B">
        <w:rPr>
          <w:rFonts w:ascii="Times New Roman" w:hAnsi="Times New Roman" w:cs="Times New Roman"/>
        </w:rPr>
        <w:t>safety concerns on the fore</w:t>
      </w:r>
      <w:r w:rsidR="00294701">
        <w:rPr>
          <w:rFonts w:ascii="Times New Roman" w:hAnsi="Times New Roman" w:cs="Times New Roman"/>
        </w:rPr>
        <w:t xml:space="preserve"> </w:t>
      </w:r>
      <w:r w:rsidRPr="009C7F0B">
        <w:rPr>
          <w:rFonts w:ascii="Times New Roman" w:hAnsi="Times New Roman" w:cs="Times New Roman"/>
        </w:rPr>
        <w:t xml:space="preserve">reef; </w:t>
      </w:r>
      <w:r w:rsidRPr="009C7F0B">
        <w:rPr>
          <w:rFonts w:ascii="Times New Roman" w:hAnsi="Times New Roman" w:cs="Times New Roman"/>
        </w:rPr>
        <w:lastRenderedPageBreak/>
        <w:t>deployments varied from 24 d to 53 d, with a mean deployment of 36 days (</w:t>
      </w:r>
      <w:r w:rsidRPr="009C7F0B">
        <w:rPr>
          <w:rFonts w:ascii="Times New Roman" w:hAnsi="Times New Roman" w:cs="Times New Roman"/>
        </w:rPr>
        <w:fldChar w:fldCharType="begin"/>
      </w:r>
      <w:r w:rsidRPr="009C7F0B">
        <w:rPr>
          <w:rFonts w:ascii="Times New Roman" w:hAnsi="Times New Roman" w:cs="Times New Roman"/>
        </w:rPr>
        <w:instrText xml:space="preserve"> REF _Ref446330860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3</w:t>
      </w:r>
      <w:r w:rsidRPr="009C7F0B">
        <w:rPr>
          <w:rFonts w:ascii="Times New Roman" w:hAnsi="Times New Roman" w:cs="Times New Roman"/>
        </w:rPr>
        <w:fldChar w:fldCharType="end"/>
      </w:r>
      <w:r w:rsidRPr="009C7F0B">
        <w:rPr>
          <w:rFonts w:ascii="Times New Roman" w:hAnsi="Times New Roman" w:cs="Times New Roman"/>
        </w:rPr>
        <w:t xml:space="preserve">c, dotted lines), covering a </w:t>
      </w:r>
      <w:r w:rsidR="00294701" w:rsidRPr="009C7F0B">
        <w:rPr>
          <w:rFonts w:ascii="Times New Roman" w:hAnsi="Times New Roman" w:cs="Times New Roman"/>
        </w:rPr>
        <w:t>12</w:t>
      </w:r>
      <w:r w:rsidR="00294701">
        <w:rPr>
          <w:rFonts w:ascii="Times New Roman" w:hAnsi="Times New Roman" w:cs="Times New Roman"/>
        </w:rPr>
        <w:t>-</w:t>
      </w:r>
      <w:r w:rsidRPr="009C7F0B">
        <w:rPr>
          <w:rFonts w:ascii="Times New Roman" w:hAnsi="Times New Roman" w:cs="Times New Roman"/>
        </w:rPr>
        <w:t>month period from March 2014 to April 2015.</w:t>
      </w:r>
    </w:p>
    <w:p w14:paraId="06D5B844" w14:textId="221E9018" w:rsidR="00DF4708" w:rsidRPr="009C7F0B" w:rsidRDefault="00DF4708" w:rsidP="00DF4708">
      <w:pPr>
        <w:spacing w:after="0"/>
        <w:ind w:firstLine="720"/>
        <w:rPr>
          <w:rFonts w:ascii="Times New Roman" w:hAnsi="Times New Roman" w:cs="Times New Roman"/>
        </w:rPr>
      </w:pPr>
      <w:r w:rsidRPr="009C7F0B">
        <w:rPr>
          <w:rFonts w:ascii="Times New Roman" w:hAnsi="Times New Roman" w:cs="Times New Roman"/>
        </w:rPr>
        <w:t xml:space="preserve">Sediment traps were made from 5 cm internal diameter PVC pipe, approximately 30 cm tall, and capped at the bottom.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 xml:space="preserve"> recommends a height-to-diameter ratio of at least 5, preferably more than 7; the </w:t>
      </w:r>
      <w:r w:rsidR="005F0DC1" w:rsidRPr="009C7F0B">
        <w:rPr>
          <w:rFonts w:ascii="Times New Roman" w:hAnsi="Times New Roman" w:cs="Times New Roman"/>
        </w:rPr>
        <w:t xml:space="preserve">height-to-diameter </w:t>
      </w:r>
      <w:r w:rsidRPr="009C7F0B">
        <w:rPr>
          <w:rFonts w:ascii="Times New Roman" w:hAnsi="Times New Roman" w:cs="Times New Roman"/>
        </w:rPr>
        <w:t xml:space="preserve">ratio </w:t>
      </w:r>
      <w:r w:rsidR="005F0DC1">
        <w:rPr>
          <w:rFonts w:ascii="Times New Roman" w:hAnsi="Times New Roman" w:cs="Times New Roman"/>
        </w:rPr>
        <w:t xml:space="preserve">of sediment traps </w:t>
      </w:r>
      <w:r w:rsidRPr="009C7F0B">
        <w:rPr>
          <w:rFonts w:ascii="Times New Roman" w:hAnsi="Times New Roman" w:cs="Times New Roman"/>
        </w:rPr>
        <w:t xml:space="preserve">in this study was 6. To collect sediment from the sediment trap, a PVC cap was slipped over the open end, and then the sediment </w:t>
      </w:r>
      <w:r w:rsidR="005F0DC1">
        <w:rPr>
          <w:rFonts w:ascii="Times New Roman" w:hAnsi="Times New Roman" w:cs="Times New Roman"/>
        </w:rPr>
        <w:t>trap was removed from the block</w:t>
      </w:r>
      <w:r w:rsidRPr="009C7F0B">
        <w:rPr>
          <w:rFonts w:ascii="Times New Roman" w:hAnsi="Times New Roman" w:cs="Times New Roman"/>
        </w:rPr>
        <w:t xml:space="preserve"> and replaced with an empty sediment trap for the next deployment. In the lab, the accumulated sediment was rinsed from the inside of the sediment trap and analyzed for weight, grain size, and composition. Some studies deploy multiple sediment traps at each site to determine an average accumulation rate, and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"ITEM-1",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"manualFormatting" : "Bothner et al. (2006)", "plainTextFormattedCitation" : "(Bothner et al. 2006)", "previouslyFormattedCitation" : "(Bothner et al. 2006)"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Bothner et al. (2006)</w:t>
      </w:r>
      <w:r w:rsidRPr="009C7F0B">
        <w:rPr>
          <w:rFonts w:ascii="Times New Roman" w:hAnsi="Times New Roman" w:cs="Times New Roman"/>
        </w:rPr>
        <w:fldChar w:fldCharType="end"/>
      </w:r>
      <w:r w:rsidRPr="009C7F0B">
        <w:rPr>
          <w:rFonts w:ascii="Times New Roman" w:hAnsi="Times New Roman" w:cs="Times New Roman"/>
        </w:rPr>
        <w:t xml:space="preserve"> found that sediment accumulation rates at co-located sediment traps differed by 11% on average. This study deployed a single sediment trap to minimize hydrodynamic interference per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"ISBN" : "0722-4028",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"container-title" : "Coral Reefs", "id" : "ITEM-1", "issue" : "1", "issued" : { "date-parts" : [ [ "2011" ] ] }, "page" : "23-38", "title" : "The use (and misuse) of sediment traps in coral reef environments: theory, observations, and suggested protocols", "type" : "article-journal", "volume" : "30" }, "uris" : [ "http://www.mendeley.com/documents/?uuid=fe4f66ed-f9f0-4a0d-9df5-7a197f215643" ] } ], "mendeley" : { "formattedCitation" : "(Storlazzi et al. 2011)", "manualFormatting" : "Storlazzi et al. (2011)", "plainTextFormattedCitation" : "(Storlazzi et al. 2011)", "previouslyFormattedCitation" : "(Storlazzi et al. 2011)"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(2011)</w:t>
      </w:r>
      <w:r w:rsidRPr="009C7F0B">
        <w:rPr>
          <w:rFonts w:ascii="Times New Roman" w:hAnsi="Times New Roman" w:cs="Times New Roman"/>
        </w:rPr>
        <w:fldChar w:fldCharType="end"/>
      </w:r>
      <w:r w:rsidRPr="009C7F0B">
        <w:rPr>
          <w:rFonts w:ascii="Times New Roman" w:hAnsi="Times New Roman" w:cs="Times New Roman"/>
        </w:rPr>
        <w:t>.</w:t>
      </w:r>
    </w:p>
    <w:p w14:paraId="500AAB9E" w14:textId="3B95709D" w:rsidR="00DF4708" w:rsidRDefault="00DF4708" w:rsidP="00DF4708">
      <w:pPr>
        <w:spacing w:after="0"/>
        <w:ind w:firstLine="720"/>
        <w:rPr>
          <w:rFonts w:ascii="Times New Roman" w:hAnsi="Times New Roman" w:cs="Times New Roman"/>
        </w:rPr>
      </w:pPr>
      <w:r w:rsidRPr="009C7F0B">
        <w:rPr>
          <w:rFonts w:ascii="Times New Roman" w:hAnsi="Times New Roman" w:cs="Times New Roman"/>
        </w:rPr>
        <w:t>Sediment pods were made from 15.25 cm diameter PVC pipe, approximately 12 cm tall, and filled with cement with three eye-bolts to act as rebar and attachment points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 xml:space="preserve">). The cement was poured on a rough piece of plywood to give it a slight texture approximating </w:t>
      </w:r>
      <w:r w:rsidR="00294701">
        <w:rPr>
          <w:rFonts w:ascii="Times New Roman" w:hAnsi="Times New Roman" w:cs="Times New Roman"/>
        </w:rPr>
        <w:t xml:space="preserve">a coral surface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"ITEM-1", "issued" : { "date-parts" : [ [ "2012", "9", "12" ] ] }, "page" : "1-5", "title" : "SedPods: a low-cost coral proxy for measuring net sedimentation", "type" : "article-journal" }, "uris" : [ "http://www.mendeley.com/documents/?uuid=fd6c49a4-40ca-4ea5-990c-4af6d60ac226" ] } ], "mendeley" : { "formattedCitation" : "(Field et al. 2012)", "plainTextFormattedCitation" : "(Field et al. 2012)", "previouslyFormattedCitation" : "(Field et al. 2012)"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(Field et al. 2012)</w:t>
      </w:r>
      <w:r w:rsidRPr="009C7F0B">
        <w:rPr>
          <w:rFonts w:ascii="Times New Roman" w:hAnsi="Times New Roman" w:cs="Times New Roman"/>
        </w:rPr>
        <w:fldChar w:fldCharType="end"/>
      </w:r>
      <w:r w:rsidRPr="009C7F0B">
        <w:rPr>
          <w:rFonts w:ascii="Times New Roman" w:hAnsi="Times New Roman" w:cs="Times New Roman"/>
        </w:rPr>
        <w:t>. To collect sediment from sediment pods, a rubber cap was carefully slipped over the sediment pod, taking care not to disturb the sediment, and the stainless steel hose clamp was tightened to prevent sediment from escaping during transport to the lab (</w:t>
      </w:r>
      <w:r w:rsidRPr="009C7F0B">
        <w:rPr>
          <w:rFonts w:ascii="Times New Roman" w:hAnsi="Times New Roman" w:cs="Times New Roman"/>
        </w:rPr>
        <w:fldChar w:fldCharType="begin"/>
      </w:r>
      <w:r w:rsidRPr="009C7F0B">
        <w:rPr>
          <w:rFonts w:ascii="Times New Roman" w:hAnsi="Times New Roman" w:cs="Times New Roman"/>
        </w:rPr>
        <w:instrText xml:space="preserve"> REF _Ref446590596 \h </w:instrText>
      </w:r>
      <w:r w:rsidRPr="009C7F0B">
        <w:rPr>
          <w:rFonts w:ascii="Times New Roman" w:hAnsi="Times New Roman" w:cs="Times New Roman"/>
        </w:rPr>
      </w:r>
      <w:r w:rsidRPr="009C7F0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2</w:t>
      </w:r>
      <w:r w:rsidRPr="009C7F0B">
        <w:rPr>
          <w:rFonts w:ascii="Times New Roman" w:hAnsi="Times New Roman" w:cs="Times New Roman"/>
        </w:rPr>
        <w:fldChar w:fldCharType="end"/>
      </w:r>
      <w:r w:rsidRPr="009C7F0B">
        <w:rPr>
          <w:rFonts w:ascii="Times New Roman" w:hAnsi="Times New Roman" w:cs="Times New Roman"/>
        </w:rPr>
        <w:t>c). In the lab, the rubber cap was removed and the sediment on the surface of the sediment pod was rinsed off and analyzed for weight, grain size, and composition. In many instances there was significant algal growth on the sediment pod surface, so sediment was manually scrubbed from this algae layer and included in the analysis.</w:t>
      </w:r>
    </w:p>
    <w:p w14:paraId="77691FA8" w14:textId="6B0312FE" w:rsidR="00DF4708" w:rsidRDefault="00DF4708" w:rsidP="00414440">
      <w:pPr>
        <w:spacing w:after="0"/>
        <w:ind w:firstLine="720"/>
        <w:rPr>
          <w:rFonts w:ascii="Times New Roman" w:hAnsi="Times New Roman" w:cs="Times New Roman"/>
        </w:rPr>
      </w:pPr>
      <w:r w:rsidRPr="009C7F0B">
        <w:rPr>
          <w:rFonts w:ascii="Times New Roman" w:hAnsi="Times New Roman" w:cs="Times New Roman"/>
        </w:rPr>
        <w:t>Sediment</w:t>
      </w:r>
      <w:r w:rsidR="00414440">
        <w:rPr>
          <w:rFonts w:ascii="Times New Roman" w:hAnsi="Times New Roman" w:cs="Times New Roman"/>
        </w:rPr>
        <w:t xml:space="preserve"> </w:t>
      </w:r>
      <w:r w:rsidR="009F4D07">
        <w:rPr>
          <w:rFonts w:ascii="Times New Roman" w:hAnsi="Times New Roman" w:cs="Times New Roman"/>
        </w:rPr>
        <w:t xml:space="preserve">weight and </w:t>
      </w:r>
      <w:r w:rsidR="00414440">
        <w:rPr>
          <w:rFonts w:ascii="Times New Roman" w:hAnsi="Times New Roman" w:cs="Times New Roman"/>
        </w:rPr>
        <w:t xml:space="preserve">grain size </w:t>
      </w:r>
      <w:r w:rsidRPr="009C7F0B">
        <w:rPr>
          <w:rFonts w:ascii="Times New Roman" w:hAnsi="Times New Roman" w:cs="Times New Roman"/>
        </w:rPr>
        <w:t>w</w:t>
      </w:r>
      <w:r w:rsidR="00414440">
        <w:rPr>
          <w:rFonts w:ascii="Times New Roman" w:hAnsi="Times New Roman" w:cs="Times New Roman"/>
        </w:rPr>
        <w:t>ere analyzed by</w:t>
      </w:r>
      <w:r w:rsidRPr="009C7F0B">
        <w:rPr>
          <w:rFonts w:ascii="Times New Roman" w:hAnsi="Times New Roman" w:cs="Times New Roman"/>
        </w:rPr>
        <w:t xml:space="preserve"> wet siev</w:t>
      </w:r>
      <w:r w:rsidR="00414440">
        <w:rPr>
          <w:rFonts w:ascii="Times New Roman" w:hAnsi="Times New Roman" w:cs="Times New Roman"/>
        </w:rPr>
        <w:t>ing</w:t>
      </w:r>
      <w:r w:rsidR="009F4D07">
        <w:rPr>
          <w:rFonts w:ascii="Times New Roman" w:hAnsi="Times New Roman" w:cs="Times New Roman"/>
        </w:rPr>
        <w:t>,</w:t>
      </w:r>
      <w:r w:rsidR="00414440">
        <w:rPr>
          <w:rFonts w:ascii="Times New Roman" w:hAnsi="Times New Roman" w:cs="Times New Roman"/>
        </w:rPr>
        <w:t xml:space="preserve"> and</w:t>
      </w:r>
      <w:r w:rsidR="009F4D07">
        <w:rPr>
          <w:rFonts w:ascii="Times New Roman" w:hAnsi="Times New Roman" w:cs="Times New Roman"/>
        </w:rPr>
        <w:t xml:space="preserve"> composition was determined by</w:t>
      </w:r>
      <w:r w:rsidR="00414440">
        <w:rPr>
          <w:rFonts w:ascii="Times New Roman" w:hAnsi="Times New Roman" w:cs="Times New Roman"/>
        </w:rPr>
        <w:t xml:space="preserve"> the </w:t>
      </w:r>
      <w:r w:rsidR="009F4D07">
        <w:rPr>
          <w:rFonts w:ascii="Times New Roman" w:hAnsi="Times New Roman" w:cs="Times New Roman"/>
        </w:rPr>
        <w:t>Loss on Ignition (LOI) method.</w:t>
      </w:r>
      <w:r w:rsidR="00414440">
        <w:rPr>
          <w:rFonts w:ascii="Times New Roman" w:hAnsi="Times New Roman" w:cs="Times New Roman"/>
        </w:rPr>
        <w:t xml:space="preserve"> G</w:t>
      </w:r>
      <w:r w:rsidRPr="009C7F0B">
        <w:rPr>
          <w:rFonts w:ascii="Times New Roman" w:hAnsi="Times New Roman" w:cs="Times New Roman"/>
        </w:rPr>
        <w:t xml:space="preserve">ravel-size shells and organisms (&gt;2 mm) </w:t>
      </w:r>
      <w:r w:rsidR="00414440">
        <w:rPr>
          <w:rFonts w:ascii="Times New Roman" w:hAnsi="Times New Roman" w:cs="Times New Roman"/>
        </w:rPr>
        <w:t xml:space="preserve">were sieved and removed </w:t>
      </w:r>
      <w:r w:rsidRPr="009C7F0B">
        <w:rPr>
          <w:rFonts w:ascii="Times New Roman" w:hAnsi="Times New Roman" w:cs="Times New Roman"/>
        </w:rPr>
        <w:t xml:space="preserve">from analysis, </w:t>
      </w:r>
      <w:r w:rsidR="00414440">
        <w:rPr>
          <w:rFonts w:ascii="Times New Roman" w:hAnsi="Times New Roman" w:cs="Times New Roman"/>
        </w:rPr>
        <w:t>then</w:t>
      </w:r>
      <w:r w:rsidRPr="009C7F0B">
        <w:rPr>
          <w:rFonts w:ascii="Times New Roman" w:hAnsi="Times New Roman" w:cs="Times New Roman"/>
        </w:rPr>
        <w:t xml:space="preserve"> the coarse (2 mm – 63 </w:t>
      </w:r>
      <w:r w:rsidRPr="009C7F0B">
        <w:rPr>
          <w:rFonts w:ascii="Times New Roman" w:hAnsi="Times New Roman" w:cs="Times New Roman" w:hint="eastAsia"/>
        </w:rPr>
        <w:t>μ</w:t>
      </w:r>
      <w:r w:rsidRPr="009C7F0B">
        <w:rPr>
          <w:rFonts w:ascii="Times New Roman" w:hAnsi="Times New Roman" w:cs="Times New Roman"/>
        </w:rPr>
        <w:t xml:space="preserve">m) and fine fractions (63 </w:t>
      </w:r>
      <w:r w:rsidRPr="009C7F0B">
        <w:rPr>
          <w:rFonts w:ascii="Times New Roman" w:hAnsi="Times New Roman" w:cs="Times New Roman" w:hint="eastAsia"/>
        </w:rPr>
        <w:t>μ</w:t>
      </w:r>
      <w:r w:rsidRPr="009C7F0B">
        <w:rPr>
          <w:rFonts w:ascii="Times New Roman" w:hAnsi="Times New Roman" w:cs="Times New Roman"/>
        </w:rPr>
        <w:t xml:space="preserve">m - 2 </w:t>
      </w:r>
      <w:r w:rsidRPr="009C7F0B">
        <w:rPr>
          <w:rFonts w:ascii="Times New Roman" w:hAnsi="Times New Roman" w:cs="Times New Roman" w:hint="eastAsia"/>
        </w:rPr>
        <w:t>μ</w:t>
      </w:r>
      <w:r w:rsidRPr="009C7F0B">
        <w:rPr>
          <w:rFonts w:ascii="Times New Roman" w:hAnsi="Times New Roman" w:cs="Times New Roman"/>
        </w:rPr>
        <w:t>m)</w:t>
      </w:r>
      <w:r w:rsidR="00414440">
        <w:rPr>
          <w:rFonts w:ascii="Times New Roman" w:hAnsi="Times New Roman" w:cs="Times New Roman"/>
        </w:rPr>
        <w:t xml:space="preserve"> were separated by wet sieving</w:t>
      </w:r>
      <w:r w:rsidRPr="009C7F0B">
        <w:rPr>
          <w:rFonts w:ascii="Times New Roman" w:hAnsi="Times New Roman" w:cs="Times New Roman"/>
        </w:rPr>
        <w:t>. The fine fraction was collected on pre-weighed 15-cm diameter, 2-</w:t>
      </w:r>
      <w:r w:rsidRPr="009C7F0B">
        <w:rPr>
          <w:rFonts w:ascii="Times New Roman" w:hAnsi="Times New Roman" w:cs="Times New Roman" w:hint="eastAsia"/>
        </w:rPr>
        <w:t>μ</w:t>
      </w:r>
      <w:r w:rsidRPr="009C7F0B">
        <w:rPr>
          <w:rFonts w:ascii="Times New Roman" w:hAnsi="Times New Roman" w:cs="Times New Roman"/>
        </w:rPr>
        <w:t xml:space="preserve">m nominal pore size glass fiber filters. To remove salts, the coarse fraction was rinsed in the sieve with distilled water, </w:t>
      </w:r>
      <w:r w:rsidR="00294701" w:rsidRPr="009C7F0B">
        <w:rPr>
          <w:rFonts w:ascii="Times New Roman" w:hAnsi="Times New Roman" w:cs="Times New Roman"/>
        </w:rPr>
        <w:t>wh</w:t>
      </w:r>
      <w:r w:rsidR="00294701">
        <w:rPr>
          <w:rFonts w:ascii="Times New Roman" w:hAnsi="Times New Roman" w:cs="Times New Roman"/>
        </w:rPr>
        <w:t>ereas</w:t>
      </w:r>
      <w:r w:rsidR="00294701" w:rsidRPr="009C7F0B">
        <w:rPr>
          <w:rFonts w:ascii="Times New Roman" w:hAnsi="Times New Roman" w:cs="Times New Roman"/>
        </w:rPr>
        <w:t xml:space="preserve"> </w:t>
      </w:r>
      <w:r w:rsidRPr="009C7F0B">
        <w:rPr>
          <w:rFonts w:ascii="Times New Roman" w:hAnsi="Times New Roman" w:cs="Times New Roman"/>
        </w:rPr>
        <w:t xml:space="preserve">the fine fraction was gravity filtered with distilled water at least three times. Coarse and fine fractions were dried at 100 C for 2 hr, cooled, and weighed to determine the bulk sediment </w:t>
      </w:r>
      <w:r w:rsidR="00294701">
        <w:rPr>
          <w:rFonts w:ascii="Times New Roman" w:hAnsi="Times New Roman" w:cs="Times New Roman"/>
        </w:rPr>
        <w:t>mass</w:t>
      </w:r>
      <w:r w:rsidRPr="009C7F0B">
        <w:rPr>
          <w:rFonts w:ascii="Times New Roman" w:hAnsi="Times New Roman" w:cs="Times New Roman"/>
        </w:rPr>
        <w:t>. The sediment samples were then analyzed for geochemical comp</w:t>
      </w:r>
      <w:r w:rsidR="00414440">
        <w:rPr>
          <w:rFonts w:ascii="Times New Roman" w:hAnsi="Times New Roman" w:cs="Times New Roman"/>
        </w:rPr>
        <w:t xml:space="preserve">osition using the </w:t>
      </w:r>
      <w:r w:rsidRPr="009C7F0B">
        <w:rPr>
          <w:rFonts w:ascii="Times New Roman" w:hAnsi="Times New Roman" w:cs="Times New Roman"/>
        </w:rPr>
        <w:t xml:space="preserve">LOI method </w:t>
      </w:r>
      <w:r w:rsidR="00294701">
        <w:rPr>
          <w:rFonts w:ascii="Times New Roman" w:hAnsi="Times New Roman" w:cs="Times New Roman"/>
        </w:rPr>
        <w:t xml:space="preserve">of </w:t>
      </w:r>
      <w:r w:rsidRPr="009C7F0B">
        <w:rPr>
          <w:rFonts w:ascii="Times New Roman" w:hAnsi="Times New Roman" w:cs="Times New Roman"/>
        </w:rPr>
        <w:t>combusting 3 hr at 550 C for % organic</w:t>
      </w:r>
      <w:r w:rsidR="00294701">
        <w:rPr>
          <w:rFonts w:ascii="Times New Roman" w:hAnsi="Times New Roman" w:cs="Times New Roman"/>
        </w:rPr>
        <w:t xml:space="preserve"> and</w:t>
      </w:r>
      <w:r w:rsidR="00294701" w:rsidRPr="009C7F0B">
        <w:rPr>
          <w:rFonts w:ascii="Times New Roman" w:hAnsi="Times New Roman" w:cs="Times New Roman"/>
        </w:rPr>
        <w:t xml:space="preserve"> </w:t>
      </w:r>
      <w:r w:rsidRPr="009C7F0B">
        <w:rPr>
          <w:rFonts w:ascii="Times New Roman" w:hAnsi="Times New Roman" w:cs="Times New Roman"/>
        </w:rPr>
        <w:t>950 C for 3 hr for % carbonate</w:t>
      </w:r>
      <w:r w:rsidR="00294701">
        <w:rPr>
          <w:rFonts w:ascii="Times New Roman" w:hAnsi="Times New Roman" w:cs="Times New Roman"/>
        </w:rPr>
        <w:t>, respectively, by mass</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"Heiri", "given" : "Oliver", "non-dropping-particle" : "", "parse-names" : false, "suffix" : "" }, { "dropping-particle" : "", "family" : "Lotter", "given" : "Andr\u00e9 F", "non-dropping-particle" : "", "parse-names" : false, "suffix" : "" }, { "dropping-particle" : "", "family" : "Lemcke", "given" : "Gerry", "non-dropping-particle" : "", "parse-names" : false, "suffix" : "" } ], "container-title" : "Journal of Paleolimnology", "id" : "ITEM-1", "issued" : { "date-parts" : [ [ "2001" ] ] }, "page" : "101-110", "title" : "Loss on ignition as a method for estimating organic and carbonate content in sediments : reproducibility and comparability of results", "type" : "article-journal", "volume" : "25" }, "uris" : [ "http://www.mendeley.com/documents/?uuid=3cc85ea9-e22b-4184-9317-446c4e83fcc4" ] }, { "id" : "ITEM-2", "itemData" : { "ISBN" : "0921-2728", "author" : [ { "dropping-particle" : "", "family" : "Santisteban", "given" : "J I", "non-dropping-particle" : "", "parse-names" : false, "suffix" : "" }, { "dropping-particle" : "", "family" : "Mediavilla", "given" : "R", "non-dropping-particle" : "", "parse-names" : false, "suffix" : "" }, { "dropping-particle" : "", "family" : "Lopez-Pamo", "given" : "E", "non-dropping-particle" : "", "parse-names" : false, "suffix" : "" }, { "dropping-particle" : "", "family" : "Dabrio", "given" : "C J", "non-dropping-particle" : "", "parse-names" : false, "suffix" : "" }, { "dropping-particle" : "", "family" : "Zapata", "given" : "M B R", "non-dropping-particle" : "", "parse-names" : false, "suffix" : "" }, { "dropping-particle" : "", "family" : "Garcia", "given" : "M J G", "non-dropping-particle" : "", "parse-names" : false, "suffix" : "" }, { "dropping-particle" : "", "family" : "Castano", "given" : "S", "non-dropping-particle" : "", "parse-names" : false, "suffix" : "" }, { "dropping-particle" : "", "family" : "Mart\u00ednez-Alfaro", "given" : "P E", "non-dropping-particle" : "", "parse-names" : false, "suffix" : "" } ], "container-title" : "Journal of Paleolimnology", "id" : "ITEM-2", "issue" : "3", "issued" : { "date-parts" : [ [ "2004" ] ] }, "page" : "287-299", "title" : "Loss on ignition: a qualitative or quantitative method for organic matter and carbonate mineral content in sediments?", "type" : "article-journal", "volume" : "32" }, "uris" : [ "http://www.mendeley.com/documents/?uuid=f93293b5-0df9-4e83-9df1-b9198abc35a7" ] } ], "mendeley" : { "formattedCitation" : "(Heiri et al. 2001; Santisteban et al. 2004)", "plainTextFormattedCitation" : "(Heiri et al. 2001; Santisteban et al. 2004)", "previouslyFormattedCitation" : "(Heiri et al. 2001; Santisteban et al. 2004)"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(Heiri et al. 2001; Santisteban et al. 2004)</w:t>
      </w:r>
      <w:r w:rsidRPr="009C7F0B">
        <w:rPr>
          <w:rFonts w:ascii="Times New Roman" w:hAnsi="Times New Roman" w:cs="Times New Roman"/>
        </w:rPr>
        <w:fldChar w:fldCharType="end"/>
      </w:r>
      <w:r w:rsidRPr="009C7F0B">
        <w:rPr>
          <w:rFonts w:ascii="Times New Roman" w:hAnsi="Times New Roman" w:cs="Times New Roman"/>
        </w:rPr>
        <w:t xml:space="preserve">. The proportion (%) of terrigenous sediment was then determined by subtraction from the % organic and % carbonate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"ITEM-2",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"(Gray et al. 2012; DeMartini et al. 2013)", "plainTextFormattedCitation" : "(Gray et al. 2012; DeMartini et al. 2013)", "previouslyFormattedCitation" : "(Gray et al. 2012; DeMartini et al. 2013)"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(Gray et al. 2012; DeMartini et al. 2013)</w:t>
      </w:r>
      <w:r w:rsidRPr="009C7F0B">
        <w:rPr>
          <w:rFonts w:ascii="Times New Roman" w:hAnsi="Times New Roman" w:cs="Times New Roman"/>
        </w:rPr>
        <w:fldChar w:fldCharType="end"/>
      </w:r>
      <w:r w:rsidRPr="009C7F0B">
        <w:rPr>
          <w:rFonts w:ascii="Times New Roman" w:hAnsi="Times New Roman" w:cs="Times New Roman"/>
        </w:rPr>
        <w:t>. Wet sieving conducted by different lab analysts showed an unacceptable difference in coarse and fine fraction separation, so only combined fine and coarse fraction (total) sediment accumulation data were used in further analyses. Sediment accumulation results were normalized for trap diameter and deployment time (g m</w:t>
      </w:r>
      <w:r w:rsidRPr="009C7F0B">
        <w:rPr>
          <w:rFonts w:ascii="Times New Roman" w:hAnsi="Times New Roman" w:cs="Times New Roman"/>
          <w:vertAlign w:val="superscript"/>
        </w:rPr>
        <w:t xml:space="preserve">-2 </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(Storlazzi et al. 2009)</w:t>
      </w:r>
      <w:r w:rsidRPr="009C7F0B">
        <w:rPr>
          <w:rFonts w:ascii="Times New Roman" w:hAnsi="Times New Roman" w:cs="Times New Roman"/>
        </w:rPr>
        <w:fldChar w:fldCharType="end"/>
      </w:r>
      <w:r w:rsidRPr="009C7F0B">
        <w:rPr>
          <w:rFonts w:ascii="Times New Roman" w:hAnsi="Times New Roman" w:cs="Times New Roman"/>
        </w:rPr>
        <w:t xml:space="preserve"> to compare sediment pods and sediment traps and variable deployment times.</w:t>
      </w:r>
    </w:p>
    <w:p w14:paraId="5B6447EC" w14:textId="77777777" w:rsidR="00DF4708" w:rsidRDefault="00DF4708" w:rsidP="00DF4708">
      <w:pPr>
        <w:spacing w:after="0"/>
        <w:rPr>
          <w:rFonts w:ascii="Times New Roman" w:hAnsi="Times New Roman" w:cs="Times New Roman"/>
        </w:rPr>
      </w:pPr>
    </w:p>
    <w:p w14:paraId="3139B54C" w14:textId="0DD88F4F" w:rsidR="00DF4708" w:rsidRPr="009C7F0B" w:rsidRDefault="00DF4708" w:rsidP="00351E78">
      <w:pPr>
        <w:pStyle w:val="Heading3"/>
      </w:pPr>
      <w:r w:rsidRPr="009C7F0B">
        <w:t>2.2</w:t>
      </w:r>
      <w:r w:rsidR="00351E78">
        <w:t>.3</w:t>
      </w:r>
      <w:r w:rsidRPr="009C7F0B">
        <w:t xml:space="preserve"> Time-lapse photography of </w:t>
      </w:r>
      <w:r w:rsidR="00351E78">
        <w:t xml:space="preserve">terrigenous </w:t>
      </w:r>
      <w:r w:rsidRPr="009C7F0B">
        <w:t>sediment plumes</w:t>
      </w:r>
    </w:p>
    <w:p w14:paraId="2ABF4749" w14:textId="6B92A365" w:rsidR="00DF4708" w:rsidRDefault="00DF4708" w:rsidP="00946B83">
      <w:pPr>
        <w:spacing w:after="0"/>
        <w:ind w:firstLine="720"/>
        <w:rPr>
          <w:rFonts w:ascii="Times New Roman" w:hAnsi="Times New Roman" w:cs="Times New Roman"/>
        </w:rPr>
      </w:pPr>
      <w:r w:rsidRPr="009C7F0B">
        <w:rPr>
          <w:rFonts w:ascii="Times New Roman" w:hAnsi="Times New Roman" w:cs="Times New Roman"/>
        </w:rPr>
        <w:t xml:space="preserve">A Moultrie GameSpy I-35 trail camera was installed in January and February 2014 to </w:t>
      </w:r>
      <w:r w:rsidR="00294701">
        <w:rPr>
          <w:rFonts w:ascii="Times New Roman" w:hAnsi="Times New Roman" w:cs="Times New Roman"/>
        </w:rPr>
        <w:t>characterize the variability of surface properties in the bay and image</w:t>
      </w:r>
      <w:r w:rsidRPr="009C7F0B">
        <w:rPr>
          <w:rFonts w:ascii="Times New Roman" w:hAnsi="Times New Roman" w:cs="Times New Roman"/>
        </w:rPr>
        <w:t xml:space="preserve"> sediment plumes</w:t>
      </w:r>
      <w:r w:rsidR="00A11978">
        <w:rPr>
          <w:rFonts w:ascii="Times New Roman" w:hAnsi="Times New Roman" w:cs="Times New Roman"/>
        </w:rPr>
        <w:t xml:space="preserve"> discharged from Faga’alu Stream</w:t>
      </w:r>
      <w:r w:rsidRPr="009C7F0B">
        <w:rPr>
          <w:rFonts w:ascii="Times New Roman" w:hAnsi="Times New Roman" w:cs="Times New Roman"/>
        </w:rPr>
        <w:t xml:space="preserve"> following storms. The camera was deployed </w:t>
      </w:r>
      <w:r w:rsidR="00A11978" w:rsidRPr="009C7F0B">
        <w:rPr>
          <w:rFonts w:ascii="Times New Roman" w:hAnsi="Times New Roman" w:cs="Times New Roman"/>
        </w:rPr>
        <w:t>on the south side of Faga'alu Bay (</w:t>
      </w:r>
      <w:r w:rsidR="00A11978" w:rsidRPr="009C7F0B">
        <w:rPr>
          <w:rFonts w:ascii="Times New Roman" w:hAnsi="Times New Roman" w:cs="Times New Roman"/>
        </w:rPr>
        <w:fldChar w:fldCharType="begin"/>
      </w:r>
      <w:r w:rsidR="00A11978" w:rsidRPr="009C7F0B">
        <w:rPr>
          <w:rFonts w:ascii="Times New Roman" w:hAnsi="Times New Roman" w:cs="Times New Roman"/>
        </w:rPr>
        <w:instrText xml:space="preserve"> REF _Ref447276231 \h </w:instrText>
      </w:r>
      <w:r w:rsidR="00A11978" w:rsidRPr="009C7F0B">
        <w:rPr>
          <w:rFonts w:ascii="Times New Roman" w:hAnsi="Times New Roman" w:cs="Times New Roman"/>
        </w:rPr>
      </w:r>
      <w:r w:rsidR="00A11978" w:rsidRPr="009C7F0B">
        <w:rPr>
          <w:rFonts w:ascii="Times New Roman" w:hAnsi="Times New Roman" w:cs="Times New Roman"/>
        </w:rPr>
        <w:fldChar w:fldCharType="separate"/>
      </w:r>
      <w:r w:rsidR="00A11978" w:rsidRPr="009C7F0B">
        <w:rPr>
          <w:rFonts w:ascii="Times New Roman" w:hAnsi="Times New Roman" w:cs="Times New Roman"/>
        </w:rPr>
        <w:t xml:space="preserve">Figure </w:t>
      </w:r>
      <w:r w:rsidR="00A11978" w:rsidRPr="009C7F0B">
        <w:rPr>
          <w:rFonts w:ascii="Times New Roman" w:hAnsi="Times New Roman" w:cs="Times New Roman"/>
          <w:noProof/>
        </w:rPr>
        <w:t>1</w:t>
      </w:r>
      <w:r w:rsidR="00A11978" w:rsidRPr="009C7F0B">
        <w:rPr>
          <w:rFonts w:ascii="Times New Roman" w:hAnsi="Times New Roman" w:cs="Times New Roman"/>
        </w:rPr>
        <w:fldChar w:fldCharType="end"/>
      </w:r>
      <w:r w:rsidR="00A11978" w:rsidRPr="009C7F0B">
        <w:rPr>
          <w:rFonts w:ascii="Times New Roman" w:hAnsi="Times New Roman" w:cs="Times New Roman"/>
        </w:rPr>
        <w:t xml:space="preserve">) </w:t>
      </w:r>
      <w:r w:rsidRPr="009C7F0B">
        <w:rPr>
          <w:rFonts w:ascii="Times New Roman" w:hAnsi="Times New Roman" w:cs="Times New Roman"/>
        </w:rPr>
        <w:t xml:space="preserve">in time-lapse mode at a 15-min interval. Although </w:t>
      </w:r>
      <w:r w:rsidR="00A11978">
        <w:rPr>
          <w:rFonts w:ascii="Times New Roman" w:hAnsi="Times New Roman" w:cs="Times New Roman"/>
        </w:rPr>
        <w:t>suspended-</w:t>
      </w:r>
      <w:r w:rsidRPr="009C7F0B">
        <w:rPr>
          <w:rFonts w:ascii="Times New Roman" w:hAnsi="Times New Roman" w:cs="Times New Roman"/>
        </w:rPr>
        <w:lastRenderedPageBreak/>
        <w:t>sediment concentrations cannot be inferred from the images, the brown-colored, terrigenous sediment was clearly visible in contrast to the normally clear ocean water, showing the pattern and, using sequential image</w:t>
      </w:r>
      <w:r w:rsidR="00946B83">
        <w:rPr>
          <w:rFonts w:ascii="Times New Roman" w:hAnsi="Times New Roman" w:cs="Times New Roman"/>
        </w:rPr>
        <w:t>s, the trajectory of the plume.</w:t>
      </w:r>
    </w:p>
    <w:p w14:paraId="6D5251CD" w14:textId="77777777" w:rsidR="00DF4708" w:rsidRDefault="00DF4708" w:rsidP="00DF4708">
      <w:pPr>
        <w:spacing w:after="0"/>
        <w:rPr>
          <w:rFonts w:ascii="Times New Roman" w:hAnsi="Times New Roman" w:cs="Times New Roman"/>
        </w:rPr>
      </w:pPr>
    </w:p>
    <w:p w14:paraId="66DA5F6B" w14:textId="0B34BE21" w:rsidR="00DF4708" w:rsidRDefault="00351E78" w:rsidP="00A11978">
      <w:pPr>
        <w:pStyle w:val="Heading3"/>
      </w:pPr>
      <w:r>
        <w:t>2.2.4 Oceanic</w:t>
      </w:r>
      <w:r w:rsidR="00DF4708">
        <w:t xml:space="preserve"> </w:t>
      </w:r>
      <w:r>
        <w:t>f</w:t>
      </w:r>
      <w:r w:rsidR="00DF4708">
        <w:t>orcing</w:t>
      </w:r>
    </w:p>
    <w:p w14:paraId="6E09BF9F" w14:textId="1A3AD912" w:rsidR="007E3E41" w:rsidRPr="009C7F0B" w:rsidRDefault="007E3E41" w:rsidP="009C7F0B">
      <w:pPr>
        <w:spacing w:after="0"/>
        <w:ind w:firstLine="720"/>
        <w:rPr>
          <w:rFonts w:ascii="Times New Roman" w:hAnsi="Times New Roman" w:cs="Times New Roman"/>
        </w:rPr>
      </w:pPr>
      <w:r w:rsidRPr="009C7F0B">
        <w:rPr>
          <w:rFonts w:ascii="Times New Roman" w:hAnsi="Times New Roman" w:cs="Times New Roman"/>
        </w:rPr>
        <w:t xml:space="preserve">In situ wave data was not available at the study site during sediment trap deployments, but data from a wave gauge installed previously in Faga'alu for 2 months </w:t>
      </w:r>
      <w:r w:rsidR="00946B83">
        <w:rPr>
          <w:rFonts w:ascii="Times New Roman" w:hAnsi="Times New Roman" w:cs="Times New Roman"/>
        </w:rPr>
        <w:t xml:space="preserve">compared well </w:t>
      </w:r>
      <w:r w:rsidRPr="009C7F0B">
        <w:rPr>
          <w:rFonts w:ascii="Times New Roman" w:hAnsi="Times New Roman" w:cs="Times New Roman"/>
        </w:rPr>
        <w:t xml:space="preserve">with NOAA WaveWatch III Samoa Regional Wave Model (WW3)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"URL" : "http://oos.soest.hawaii.edu/pacioos/", "accessed" : { "date-parts" : [ [ "2009", "5", "20" ] ] }, "author" : [ { "dropping-particle" : "", "family" : "PACIOOS", "given" : "Pacific Islands Ocean Observing System", "non-dropping-particle" : "", "parse-names" : false, "suffix" : "" } ], "id" : "ITEM-1", "issued" : { "date-parts" : [ [ "2016" ] ] }, "title" : "WaveWatch III Samoa Regional Model", "type" : "webpage" }, "uris" : [ "http://www.mendeley.com/documents/?uuid=7cd04332-fefa-4998-a383-421505d244df" ] } ], "mendeley" : { "formattedCitation" : "(PACIOOS 2016)", "plainTextFormattedCitation" : "(PACIOOS 2016)", "previouslyFormattedCitation" : "(PACIOOS 2016)"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(PACIOOS 2016)</w:t>
      </w:r>
      <w:r w:rsidRPr="009C7F0B">
        <w:rPr>
          <w:rFonts w:ascii="Times New Roman" w:hAnsi="Times New Roman" w:cs="Times New Roman"/>
        </w:rPr>
        <w:fldChar w:fldCharType="end"/>
      </w:r>
      <w:r w:rsidRPr="009C7F0B">
        <w:rPr>
          <w:rFonts w:ascii="Times New Roman" w:hAnsi="Times New Roman" w:cs="Times New Roman"/>
        </w:rPr>
        <w:t>. The</w:t>
      </w:r>
      <w:r w:rsidR="004D075D" w:rsidRPr="009C7F0B">
        <w:rPr>
          <w:rFonts w:ascii="Times New Roman" w:hAnsi="Times New Roman" w:cs="Times New Roman"/>
        </w:rPr>
        <w:t xml:space="preserve"> WW3</w:t>
      </w:r>
      <w:r w:rsidRPr="009C7F0B">
        <w:rPr>
          <w:rFonts w:ascii="Times New Roman" w:hAnsi="Times New Roman" w:cs="Times New Roman"/>
        </w:rPr>
        <w:t xml:space="preserve"> Samoa Regional Model takes into account island bathymetry and shadowing, so only swell directions from the Southwest to Southeast were included in the analysis, since other swell directions do not impact Faga'alu Bay. To characterize wave conditions during sediment trap deployments, mean wave height </w:t>
      </w:r>
      <w:r w:rsidR="00F876CA">
        <w:rPr>
          <w:rFonts w:ascii="Times New Roman" w:hAnsi="Times New Roman" w:cs="Times New Roman"/>
        </w:rPr>
        <w:t xml:space="preserve">between the deployments </w:t>
      </w:r>
      <w:r w:rsidRPr="009C7F0B">
        <w:rPr>
          <w:rFonts w:ascii="Times New Roman" w:hAnsi="Times New Roman" w:cs="Times New Roman"/>
        </w:rPr>
        <w:t>(</w:t>
      </w:r>
      <w:proofErr w:type="spellStart"/>
      <w:r w:rsidR="00F876CA" w:rsidRPr="00057DF1">
        <w:rPr>
          <w:rFonts w:ascii="Times New Roman" w:hAnsi="Times New Roman" w:cs="Times New Roman"/>
          <w:i/>
        </w:rPr>
        <w:t>H</w:t>
      </w:r>
      <w:r w:rsidRPr="00057DF1">
        <w:rPr>
          <w:rFonts w:ascii="Times New Roman" w:hAnsi="Times New Roman" w:cs="Times New Roman"/>
          <w:i/>
        </w:rPr>
        <w:t>m</w:t>
      </w:r>
      <w:r w:rsidR="00F876CA" w:rsidRPr="00057DF1">
        <w:rPr>
          <w:rFonts w:ascii="Times New Roman" w:hAnsi="Times New Roman" w:cs="Times New Roman"/>
          <w:i/>
        </w:rPr>
        <w:t>ean</w:t>
      </w:r>
      <w:proofErr w:type="spellEnd"/>
      <w:r w:rsidR="00FC396F">
        <w:rPr>
          <w:rFonts w:ascii="Times New Roman" w:hAnsi="Times New Roman" w:cs="Times New Roman"/>
        </w:rPr>
        <w:t>, in m</w:t>
      </w:r>
      <w:r w:rsidRPr="009C7F0B">
        <w:rPr>
          <w:rFonts w:ascii="Times New Roman" w:hAnsi="Times New Roman" w:cs="Times New Roman"/>
        </w:rPr>
        <w:t xml:space="preserve">) was calculated from WW3 data on daily mean significant wave height during the period between collections </w:t>
      </w:r>
      <w:r w:rsidRPr="009C7F0B">
        <w:rPr>
          <w:rFonts w:ascii="Times New Roman" w:hAnsi="Times New Roman" w:cs="Times New Roman"/>
        </w:rPr>
        <w:fldChar w:fldCharType="begin" w:fldLock="1"/>
      </w:r>
      <w:r w:rsidRPr="009C7F0B">
        <w:rPr>
          <w:rFonts w:ascii="Times New Roman" w:hAnsi="Times New Roman" w:cs="Times New Roman"/>
        </w:rPr>
        <w:instrText>ADDIN CSL_CITATION { "citationItems" : [ { "id" : "ITEM-1", "itemData" : { "DOI" : "10.2112/JCOASTRES-D-09-00149.1", "ISBN" : "0749-0208", "ISSN" : "0749-0208", "abstract" : "Abstract A large database of deep water wave buoy measurements over a 24-year period is created for four regions comprising the West Coast of the United States. The regional monthly mean significant wave height (MMSWH) is selected as the defining wave climate parameter and averaging multiple data sources within a region is found to significantly reduce data gaps. Two 12-year periods are compared, showing significant temporal variability but high correlation between regions, allowing the further collapse of the data to a northern and a southern region. Correlations between MMSWH records with three global-scale climate indices are investigated and only the North Pacific Index (NPI), a measure of atmospheric pressure in the Gulf of Alaska, shows strong correlation. The Multivariate ENSO Index (MEI) is less correlated and the Pacific Decadal Index (PDO), which is a measure of ocean surface temperature, provides no significant correlation. A method for displaying multiple correlations is developed that shows the mean of all MMSWH records that occur at unique temporal combinations of two climate indices. The graphics depicting the mean wave height as a function of NPI and MEI for the two 12-year periods are shown to be very instructive in establishing why the two periods are so different. On the contrary, the same procedure with PDO substituted for MEI produces uniform distributions with little interpretive value. Century-scale variation in the climate indices is investigated, and significant linear trends are found for NPI and MEI, both consistent with causing increases in mean wave energy in these regions. Causal relationships for the observed correlations are discussed, and conclusions are reached indicating that global warming is a likely contributor to observed increases in wave intensity in the North Pacific.", "author" : [ { "dropping-particle" : "", "family" : "Seymour", "given" : "Richard J.", "non-dropping-particle" : "", "parse-names" : false, "suffix" : "" } ], "container-title" : "Journal of Coastal Research", "id" : "ITEM-1", "issue" : "1", "issued" : { "date-parts" : [ [ "2011" ] ] }, "page" : "194-201", "title" : "Evidence for Changes to the Northeast Pacific Wave Climate", "type" : "article-journal", "volume" : "27" }, "uris" : [ "http://www.mendeley.com/documents/?uuid=36e8a3f8-a652-421b-887e-fcd0220b0e20" ] }, { "id" : "ITEM-2", "itemData" : { "DOI" : "10.2112/SI70-053.1", "ISSN" : "0749-0208", "author" : [ { "dropping-particle" : "", "family" : "Rangel-Buitrago", "given" : "Nelson", "non-dropping-particle" : "", "parse-names" : false, "suffix" : "" }, { "dropping-particle" : "", "family" : "Anfuso", "given" : "Giorgio", "non-dropping-particle" : "", "parse-names" : false, "suffix" : "" }, { "dropping-particle" : "", "family" : "Phillips", "given" : "Mike", "non-dropping-particle" : "", "parse-names" : false, "suffix" : "" }, { "dropping-particle" : "", "family" : "Thomas", "given" : "Tony", "non-dropping-particle" : "", "parse-names" : false, "suffix" : "" }, { "dropping-particle" : "", "family" : "Alvarez", "given" : "Oscar", "non-dropping-particle" : "", "parse-names" : false, "suffix" : "" }, { "dropping-particle" : "", "family" : "Forero", "given" : "Manuel", "non-dropping-particle" : "", "parse-names" : false, "suffix" : "" } ], "container-title" : "Journal of Coastal Research", "id" : "ITEM-2", "issue" : "March 2016", "issued" : { "date-parts" : [ [ "2014" ] ] }, "page" : "314-319", "title" : "Characterization of wave climate and extreme events into the SW Spanish and Wales coasts as a first step to define their wave energy potential", "type" : "article-journal", "volume" : "70" }, "uris" : [ "http://www.mendeley.com/documents/?uuid=c2ddbb03-9661-4403-a19a-a276756ff465" ] } ], "mendeley" : { "formattedCitation" : "(Seymour 2011; Rangel-Buitrago et al. 2014)", "plainTextFormattedCitation" : "(Seymour 2011; Rangel-Buitrago et al. 2014)", "previouslyFormattedCitation" : "(Seymour 2011; Rangel-Buitrago et al. 2014)"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(Seymour 2011; Rangel-Buitrago et al. 2014)</w:t>
      </w:r>
      <w:r w:rsidRPr="009C7F0B">
        <w:rPr>
          <w:rFonts w:ascii="Times New Roman" w:hAnsi="Times New Roman" w:cs="Times New Roman"/>
        </w:rPr>
        <w:fldChar w:fldCharType="end"/>
      </w:r>
      <w:r w:rsidRPr="009C7F0B">
        <w:rPr>
          <w:rFonts w:ascii="Times New Roman" w:hAnsi="Times New Roman" w:cs="Times New Roman"/>
        </w:rPr>
        <w:t>.</w:t>
      </w:r>
    </w:p>
    <w:p w14:paraId="68197CA1" w14:textId="2002DF99" w:rsidR="007E3E41" w:rsidRPr="009C7F0B" w:rsidRDefault="007E3E41" w:rsidP="00946B83">
      <w:pPr>
        <w:spacing w:after="0"/>
        <w:ind w:firstLine="720"/>
        <w:rPr>
          <w:rFonts w:ascii="Times New Roman" w:hAnsi="Times New Roman" w:cs="Times New Roman"/>
        </w:rPr>
      </w:pPr>
      <w:r w:rsidRPr="009C7F0B">
        <w:rPr>
          <w:rFonts w:ascii="Times New Roman" w:hAnsi="Times New Roman" w:cs="Times New Roman"/>
        </w:rPr>
        <w:t>This analysis did not investigate the influence of winds directly, but wind waves generated by trade</w:t>
      </w:r>
      <w:r w:rsidR="004D30B4" w:rsidRPr="009C7F0B">
        <w:rPr>
          <w:rFonts w:ascii="Times New Roman" w:hAnsi="Times New Roman" w:cs="Times New Roman"/>
        </w:rPr>
        <w:t xml:space="preserve"> winds are included in the WW3 model output</w:t>
      </w:r>
      <w:r w:rsidRPr="009C7F0B">
        <w:rPr>
          <w:rFonts w:ascii="Times New Roman" w:hAnsi="Times New Roman" w:cs="Times New Roman"/>
        </w:rPr>
        <w:t>. Strong trade winds are typical in May-September when significant wave height is also high due to trade wind generated waves and Austral winter storms. The co-occurrence of light winds and large groundswell-generated waves is infrequent but most common during the wet season from October to May. This analysis assumes the dominant effects of strong, onshore trade winds from the southeast are adequately captured by the WW3 significant wave height and would be s</w:t>
      </w:r>
      <w:r w:rsidR="004D30B4" w:rsidRPr="009C7F0B">
        <w:rPr>
          <w:rFonts w:ascii="Times New Roman" w:hAnsi="Times New Roman" w:cs="Times New Roman"/>
        </w:rPr>
        <w:t>ignificantly correlated with calculated mean wave height</w:t>
      </w:r>
      <w:r w:rsidR="00946B83">
        <w:rPr>
          <w:rFonts w:ascii="Times New Roman" w:hAnsi="Times New Roman" w:cs="Times New Roman"/>
        </w:rPr>
        <w:t>.</w:t>
      </w:r>
    </w:p>
    <w:p w14:paraId="349AFD1C" w14:textId="77777777" w:rsidR="007E3E41" w:rsidRPr="009C7F0B" w:rsidRDefault="007E3E41" w:rsidP="009C7F0B">
      <w:pPr>
        <w:spacing w:after="0"/>
        <w:rPr>
          <w:rFonts w:ascii="Times New Roman" w:hAnsi="Times New Roman" w:cs="Times New Roman"/>
        </w:rPr>
      </w:pPr>
    </w:p>
    <w:p w14:paraId="4891890B" w14:textId="35DEF6AA" w:rsidR="002F494F" w:rsidRPr="009C7F0B" w:rsidRDefault="00946B83" w:rsidP="00946B83">
      <w:pPr>
        <w:pStyle w:val="Heading3"/>
      </w:pPr>
      <w:r>
        <w:t xml:space="preserve">2.2.5 </w:t>
      </w:r>
      <w:r w:rsidR="00DF4708">
        <w:t>Analytical Methods</w:t>
      </w:r>
    </w:p>
    <w:p w14:paraId="1FDBFF52" w14:textId="1B0DA2DF" w:rsidR="009F4D07" w:rsidRDefault="009F4D07" w:rsidP="009C7F0B">
      <w:pPr>
        <w:spacing w:after="0"/>
        <w:ind w:firstLine="720"/>
        <w:rPr>
          <w:rFonts w:ascii="Times New Roman" w:hAnsi="Times New Roman" w:cs="Times New Roman"/>
        </w:rPr>
      </w:pPr>
      <w:r>
        <w:rPr>
          <w:rFonts w:ascii="Times New Roman" w:hAnsi="Times New Roman" w:cs="Times New Roman"/>
        </w:rPr>
        <w:t>U</w:t>
      </w:r>
      <w:r w:rsidR="002F494F" w:rsidRPr="009C7F0B">
        <w:rPr>
          <w:rFonts w:ascii="Times New Roman" w:hAnsi="Times New Roman" w:cs="Times New Roman"/>
        </w:rPr>
        <w:t>nivariate and multi-variate linear regression models were used to determine how</w:t>
      </w:r>
      <w:r w:rsidR="00647015" w:rsidRPr="009C7F0B">
        <w:rPr>
          <w:rFonts w:ascii="Times New Roman" w:hAnsi="Times New Roman" w:cs="Times New Roman"/>
        </w:rPr>
        <w:t xml:space="preserve"> </w:t>
      </w:r>
      <w:r w:rsidR="00491DA3" w:rsidRPr="009C7F0B">
        <w:rPr>
          <w:rFonts w:ascii="Times New Roman" w:hAnsi="Times New Roman" w:cs="Times New Roman"/>
        </w:rPr>
        <w:t xml:space="preserve">SSY </w:t>
      </w:r>
      <w:r w:rsidR="002F494F" w:rsidRPr="009C7F0B">
        <w:rPr>
          <w:rFonts w:ascii="Times New Roman" w:hAnsi="Times New Roman" w:cs="Times New Roman"/>
        </w:rPr>
        <w:t xml:space="preserve">(tons) and </w:t>
      </w:r>
      <w:proofErr w:type="spellStart"/>
      <w:r w:rsidR="009D1407" w:rsidRPr="008A0406">
        <w:rPr>
          <w:rFonts w:ascii="Times New Roman" w:hAnsi="Times New Roman" w:cs="Times New Roman"/>
          <w:i/>
        </w:rPr>
        <w:t>Hmean</w:t>
      </w:r>
      <w:proofErr w:type="spellEnd"/>
      <w:r w:rsidR="00647015" w:rsidRPr="009C7F0B">
        <w:rPr>
          <w:rFonts w:ascii="Times New Roman" w:hAnsi="Times New Roman" w:cs="Times New Roman"/>
        </w:rPr>
        <w:t xml:space="preserve"> </w:t>
      </w:r>
      <w:r w:rsidR="009D1407">
        <w:rPr>
          <w:rFonts w:ascii="Times New Roman" w:hAnsi="Times New Roman" w:cs="Times New Roman"/>
        </w:rPr>
        <w:t xml:space="preserve">(m) </w:t>
      </w:r>
      <w:r w:rsidR="00647015" w:rsidRPr="009C7F0B">
        <w:rPr>
          <w:rFonts w:ascii="Times New Roman" w:hAnsi="Times New Roman" w:cs="Times New Roman"/>
        </w:rPr>
        <w:t>influence</w:t>
      </w:r>
      <w:r>
        <w:rPr>
          <w:rFonts w:ascii="Times New Roman" w:hAnsi="Times New Roman" w:cs="Times New Roman"/>
        </w:rPr>
        <w:t xml:space="preserve"> temporal patterns of</w:t>
      </w:r>
      <w:r w:rsidR="00647015" w:rsidRPr="009C7F0B">
        <w:rPr>
          <w:rFonts w:ascii="Times New Roman" w:hAnsi="Times New Roman" w:cs="Times New Roman"/>
        </w:rPr>
        <w:t xml:space="preserve"> </w:t>
      </w:r>
      <w:r w:rsidR="002F494F" w:rsidRPr="009C7F0B">
        <w:rPr>
          <w:rFonts w:ascii="Times New Roman" w:hAnsi="Times New Roman" w:cs="Times New Roman"/>
        </w:rPr>
        <w:t xml:space="preserve">sediment accumulation rates in </w:t>
      </w:r>
      <w:r w:rsidR="00D365F0" w:rsidRPr="009C7F0B">
        <w:rPr>
          <w:rFonts w:ascii="Times New Roman" w:hAnsi="Times New Roman" w:cs="Times New Roman"/>
        </w:rPr>
        <w:t>sediment trap</w:t>
      </w:r>
      <w:r w:rsidR="002F494F" w:rsidRPr="009C7F0B">
        <w:rPr>
          <w:rFonts w:ascii="Times New Roman" w:hAnsi="Times New Roman" w:cs="Times New Roman"/>
        </w:rPr>
        <w:t xml:space="preserve">s and </w:t>
      </w:r>
      <w:r w:rsidR="00647015" w:rsidRPr="009C7F0B">
        <w:rPr>
          <w:rFonts w:ascii="Times New Roman" w:hAnsi="Times New Roman" w:cs="Times New Roman"/>
        </w:rPr>
        <w:t xml:space="preserve">on </w:t>
      </w:r>
      <w:r w:rsidR="00D365F0" w:rsidRPr="009C7F0B">
        <w:rPr>
          <w:rFonts w:ascii="Times New Roman" w:hAnsi="Times New Roman" w:cs="Times New Roman"/>
        </w:rPr>
        <w:t>sediment pod</w:t>
      </w:r>
      <w:r w:rsidR="002F494F" w:rsidRPr="009C7F0B">
        <w:rPr>
          <w:rFonts w:ascii="Times New Roman" w:hAnsi="Times New Roman" w:cs="Times New Roman"/>
        </w:rPr>
        <w:t>s</w:t>
      </w:r>
      <w:r>
        <w:rPr>
          <w:rFonts w:ascii="Times New Roman" w:hAnsi="Times New Roman" w:cs="Times New Roman"/>
        </w:rPr>
        <w:t xml:space="preserve"> at</w:t>
      </w:r>
      <w:r w:rsidRPr="009C7F0B">
        <w:rPr>
          <w:rFonts w:ascii="Times New Roman" w:hAnsi="Times New Roman" w:cs="Times New Roman"/>
        </w:rPr>
        <w:t xml:space="preserve"> each of the 9 sediment trap sites</w:t>
      </w:r>
      <w:r>
        <w:rPr>
          <w:rFonts w:ascii="Times New Roman" w:hAnsi="Times New Roman" w:cs="Times New Roman"/>
        </w:rPr>
        <w:t>, as well as the mean accumulation of traps on the northern and southern reef</w:t>
      </w:r>
      <w:r w:rsidR="002F494F" w:rsidRPr="009C7F0B">
        <w:rPr>
          <w:rFonts w:ascii="Times New Roman" w:hAnsi="Times New Roman" w:cs="Times New Roman"/>
        </w:rPr>
        <w:t xml:space="preserve">. </w:t>
      </w:r>
      <w:r w:rsidRPr="003B287B">
        <w:rPr>
          <w:rFonts w:ascii="Times New Roman" w:hAnsi="Times New Roman" w:cs="Times New Roman"/>
          <w:noProof/>
        </w:rPr>
        <w:t xml:space="preserve">Sites 1A, 1B, 1C, 2A, and 2C were classified as the “northern reef” and sites 2B, 3A, 3B, and 3C as the “southern reef” (Table 1). </w:t>
      </w:r>
      <w:r w:rsidR="002F494F" w:rsidRPr="009C7F0B">
        <w:rPr>
          <w:rFonts w:ascii="Times New Roman" w:hAnsi="Times New Roman" w:cs="Times New Roman"/>
        </w:rPr>
        <w:t xml:space="preserve">The significance of the correlation between sediment accumulation and individual driving variables (SSY or </w:t>
      </w:r>
      <w:proofErr w:type="spellStart"/>
      <w:r w:rsidR="009D1407" w:rsidRPr="008A0406">
        <w:rPr>
          <w:rFonts w:ascii="Times New Roman" w:hAnsi="Times New Roman" w:cs="Times New Roman"/>
          <w:i/>
        </w:rPr>
        <w:t>Hmean</w:t>
      </w:r>
      <w:proofErr w:type="spellEnd"/>
      <w:r w:rsidR="002F494F" w:rsidRPr="009C7F0B">
        <w:rPr>
          <w:rFonts w:ascii="Times New Roman" w:hAnsi="Times New Roman" w:cs="Times New Roman"/>
        </w:rPr>
        <w:t>) were tested with the Spearman correlation coefficient</w:t>
      </w:r>
      <w:r>
        <w:rPr>
          <w:rFonts w:ascii="Times New Roman" w:hAnsi="Times New Roman" w:cs="Times New Roman"/>
        </w:rPr>
        <w:t xml:space="preserve"> </w:t>
      </w:r>
      <w:r w:rsidRPr="003B287B">
        <w:rPr>
          <w:rFonts w:ascii="Times New Roman" w:hAnsi="Times New Roman" w:cs="Times New Roman"/>
        </w:rPr>
        <w:t>(</w:t>
      </w:r>
      <w:r w:rsidRPr="009F4D07">
        <w:rPr>
          <w:rFonts w:ascii="Times New Roman" w:hAnsi="Times New Roman" w:cs="Times New Roman"/>
          <w:i/>
        </w:rPr>
        <w:t>p</w:t>
      </w:r>
      <w:r w:rsidRPr="003B287B">
        <w:rPr>
          <w:rFonts w:ascii="Times New Roman" w:hAnsi="Times New Roman" w:cs="Times New Roman"/>
        </w:rPr>
        <w:t>-value &lt;0.10)</w:t>
      </w:r>
      <w:r w:rsidR="002F494F" w:rsidRPr="009C7F0B">
        <w:rPr>
          <w:rFonts w:ascii="Times New Roman" w:hAnsi="Times New Roman" w:cs="Times New Roman"/>
        </w:rPr>
        <w:t xml:space="preserve">. </w:t>
      </w:r>
    </w:p>
    <w:p w14:paraId="259E61F1" w14:textId="79B545D5" w:rsidR="005603E0" w:rsidRDefault="002F494F" w:rsidP="009F4D07">
      <w:pPr>
        <w:spacing w:after="0"/>
        <w:ind w:firstLine="720"/>
        <w:rPr>
          <w:rFonts w:ascii="Times New Roman" w:hAnsi="Times New Roman" w:cs="Times New Roman"/>
        </w:rPr>
      </w:pPr>
      <w:r w:rsidRPr="009C7F0B">
        <w:rPr>
          <w:rFonts w:ascii="Times New Roman" w:hAnsi="Times New Roman" w:cs="Times New Roman"/>
        </w:rPr>
        <w:t xml:space="preserve">A linear regression between SSY and </w:t>
      </w:r>
      <w:proofErr w:type="spellStart"/>
      <w:r w:rsidR="009D1407" w:rsidRPr="008A0406">
        <w:rPr>
          <w:rFonts w:ascii="Times New Roman" w:hAnsi="Times New Roman" w:cs="Times New Roman"/>
          <w:i/>
        </w:rPr>
        <w:t>Hmean</w:t>
      </w:r>
      <w:proofErr w:type="spellEnd"/>
      <w:r w:rsidR="009D1407" w:rsidRPr="009C7F0B" w:rsidDel="009D1407">
        <w:rPr>
          <w:rFonts w:ascii="Times New Roman" w:hAnsi="Times New Roman" w:cs="Times New Roman"/>
        </w:rPr>
        <w:t xml:space="preserve"> </w:t>
      </w:r>
      <w:r w:rsidRPr="009C7F0B">
        <w:rPr>
          <w:rFonts w:ascii="Times New Roman" w:hAnsi="Times New Roman" w:cs="Times New Roman"/>
        </w:rPr>
        <w:t xml:space="preserve">confirmed they were not significantly </w:t>
      </w:r>
      <w:r w:rsidR="0077169E" w:rsidRPr="009C7F0B">
        <w:rPr>
          <w:rFonts w:ascii="Times New Roman" w:hAnsi="Times New Roman" w:cs="Times New Roman"/>
        </w:rPr>
        <w:t>cor</w:t>
      </w:r>
      <w:r w:rsidRPr="009C7F0B">
        <w:rPr>
          <w:rFonts w:ascii="Times New Roman" w:hAnsi="Times New Roman" w:cs="Times New Roman"/>
        </w:rPr>
        <w:t>related and could be treated as independent variables in the multiple regression. A multiple linear regression between sediment accumulation vs. SSY and</w:t>
      </w:r>
      <w:r w:rsidR="009F4D07">
        <w:rPr>
          <w:rFonts w:ascii="Times New Roman" w:hAnsi="Times New Roman" w:cs="Times New Roman"/>
        </w:rPr>
        <w:t xml:space="preserve"> </w:t>
      </w:r>
      <w:proofErr w:type="spellStart"/>
      <w:r w:rsidR="009D1407" w:rsidRPr="008A0406">
        <w:rPr>
          <w:rFonts w:ascii="Times New Roman" w:hAnsi="Times New Roman" w:cs="Times New Roman"/>
          <w:i/>
        </w:rPr>
        <w:t>Hmean</w:t>
      </w:r>
      <w:proofErr w:type="spellEnd"/>
      <w:r w:rsidR="009D1407" w:rsidDel="009D1407">
        <w:rPr>
          <w:rFonts w:ascii="Times New Roman" w:hAnsi="Times New Roman" w:cs="Times New Roman"/>
        </w:rPr>
        <w:t xml:space="preserve"> </w:t>
      </w:r>
      <w:r w:rsidRPr="009C7F0B">
        <w:rPr>
          <w:rFonts w:ascii="Times New Roman" w:hAnsi="Times New Roman" w:cs="Times New Roman"/>
        </w:rPr>
        <w:t>quantifies how well each predictor is correlated with sediment accumulation, while controlling for the influence of the secondary predictor.</w:t>
      </w:r>
      <w:r w:rsidR="009F4D07" w:rsidRPr="009F4D07">
        <w:rPr>
          <w:rFonts w:ascii="Times New Roman" w:hAnsi="Times New Roman" w:cs="Times New Roman"/>
        </w:rPr>
        <w:t xml:space="preserve"> </w:t>
      </w:r>
      <w:r w:rsidR="009F4D07" w:rsidRPr="003B287B">
        <w:rPr>
          <w:rFonts w:ascii="Times New Roman" w:hAnsi="Times New Roman" w:cs="Times New Roman"/>
        </w:rPr>
        <w:t xml:space="preserve">The multiple linear regression model was assessed using the significance of </w:t>
      </w:r>
      <w:r w:rsidR="009F4D07" w:rsidRPr="009F4D07">
        <w:rPr>
          <w:rFonts w:ascii="Times New Roman" w:hAnsi="Times New Roman" w:cs="Times New Roman"/>
          <w:i/>
        </w:rPr>
        <w:t>p</w:t>
      </w:r>
      <w:r w:rsidR="009F4D07" w:rsidRPr="003B287B">
        <w:rPr>
          <w:rFonts w:ascii="Times New Roman" w:hAnsi="Times New Roman" w:cs="Times New Roman"/>
        </w:rPr>
        <w:t>-values for each predictor.</w:t>
      </w:r>
      <w:r w:rsidRPr="009C7F0B">
        <w:rPr>
          <w:rFonts w:ascii="Times New Roman" w:hAnsi="Times New Roman" w:cs="Times New Roman"/>
        </w:rPr>
        <w:t xml:space="preserve"> This approach does not account for the phasing or sequencing of </w:t>
      </w:r>
      <w:r w:rsidR="00491DA3" w:rsidRPr="009C7F0B">
        <w:rPr>
          <w:rFonts w:ascii="Times New Roman" w:hAnsi="Times New Roman" w:cs="Times New Roman"/>
        </w:rPr>
        <w:t>large wave events</w:t>
      </w:r>
      <w:r w:rsidRPr="009C7F0B">
        <w:rPr>
          <w:rFonts w:ascii="Times New Roman" w:hAnsi="Times New Roman" w:cs="Times New Roman"/>
        </w:rPr>
        <w:t xml:space="preserve"> and SSY</w:t>
      </w:r>
      <w:r w:rsidR="00491DA3" w:rsidRPr="009C7F0B">
        <w:rPr>
          <w:rFonts w:ascii="Times New Roman" w:hAnsi="Times New Roman" w:cs="Times New Roman"/>
        </w:rPr>
        <w:t xml:space="preserve"> from storms</w:t>
      </w:r>
      <w:r w:rsidRPr="009C7F0B">
        <w:rPr>
          <w:rFonts w:ascii="Times New Roman" w:hAnsi="Times New Roman" w:cs="Times New Roman"/>
        </w:rPr>
        <w:t xml:space="preserve"> within deployment periods. For instance</w:t>
      </w:r>
      <w:r w:rsidR="007F54F5" w:rsidRPr="009C7F0B">
        <w:rPr>
          <w:rFonts w:ascii="Times New Roman" w:hAnsi="Times New Roman" w:cs="Times New Roman"/>
        </w:rPr>
        <w:t>,</w:t>
      </w:r>
      <w:r w:rsidRPr="009C7F0B">
        <w:rPr>
          <w:rFonts w:ascii="Times New Roman" w:hAnsi="Times New Roman" w:cs="Times New Roman"/>
        </w:rPr>
        <w:t xml:space="preserve"> if a large wave event occurred prior to a large </w:t>
      </w:r>
      <w:r w:rsidR="00491DA3" w:rsidRPr="009C7F0B">
        <w:rPr>
          <w:rFonts w:ascii="Times New Roman" w:hAnsi="Times New Roman" w:cs="Times New Roman"/>
        </w:rPr>
        <w:t>storm</w:t>
      </w:r>
      <w:r w:rsidRPr="009C7F0B">
        <w:rPr>
          <w:rFonts w:ascii="Times New Roman" w:hAnsi="Times New Roman" w:cs="Times New Roman"/>
        </w:rPr>
        <w:t xml:space="preserve"> event, we would not expect the wave event to affect sediment accumulation from that </w:t>
      </w:r>
      <w:r w:rsidR="00491DA3" w:rsidRPr="009C7F0B">
        <w:rPr>
          <w:rFonts w:ascii="Times New Roman" w:hAnsi="Times New Roman" w:cs="Times New Roman"/>
        </w:rPr>
        <w:t>storm-supplied sediment yield</w:t>
      </w:r>
      <w:r w:rsidRPr="009C7F0B">
        <w:rPr>
          <w:rFonts w:ascii="Times New Roman" w:hAnsi="Times New Roman" w:cs="Times New Roman"/>
        </w:rPr>
        <w:t xml:space="preserve">, but our measurement interval cannot resolve the difference in phasing or sequence. </w:t>
      </w:r>
    </w:p>
    <w:p w14:paraId="301D3CD3" w14:textId="77777777" w:rsidR="00491DA3" w:rsidRPr="009C7F0B" w:rsidRDefault="00491DA3" w:rsidP="009C7F0B">
      <w:pPr>
        <w:spacing w:after="0"/>
        <w:rPr>
          <w:rFonts w:ascii="Times New Roman" w:hAnsi="Times New Roman" w:cs="Times New Roman"/>
        </w:rPr>
      </w:pPr>
    </w:p>
    <w:p w14:paraId="2560D96B" w14:textId="77777777" w:rsidR="00491DA3" w:rsidRPr="009C7F0B" w:rsidRDefault="00491DA3" w:rsidP="009C7F0B">
      <w:pPr>
        <w:pStyle w:val="Heading1"/>
        <w:keepNext w:val="0"/>
        <w:keepLines w:val="0"/>
        <w:tabs>
          <w:tab w:val="left" w:pos="2520"/>
        </w:tabs>
        <w:spacing w:before="0" w:after="0"/>
        <w:rPr>
          <w:rFonts w:ascii="Times New Roman" w:hAnsi="Times New Roman" w:cs="Times New Roman"/>
        </w:rPr>
      </w:pPr>
      <w:r w:rsidRPr="009C7F0B">
        <w:rPr>
          <w:rFonts w:ascii="Times New Roman" w:hAnsi="Times New Roman" w:cs="Times New Roman"/>
        </w:rPr>
        <w:t>3. Results</w:t>
      </w:r>
    </w:p>
    <w:p w14:paraId="049ED59C" w14:textId="77777777" w:rsidR="00491DA3" w:rsidRPr="009C7F0B" w:rsidRDefault="00491DA3" w:rsidP="009C7F0B">
      <w:pPr>
        <w:spacing w:after="0"/>
        <w:rPr>
          <w:rFonts w:ascii="Times New Roman" w:hAnsi="Times New Roman" w:cs="Times New Roman"/>
        </w:rPr>
      </w:pPr>
    </w:p>
    <w:p w14:paraId="622302DB" w14:textId="1F1827CA" w:rsidR="00491DA3" w:rsidRPr="009D1407" w:rsidRDefault="00491DA3"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3.1 </w:t>
      </w:r>
      <w:r w:rsidR="007E158A">
        <w:rPr>
          <w:rFonts w:ascii="Times New Roman" w:hAnsi="Times New Roman" w:cs="Times New Roman"/>
        </w:rPr>
        <w:t>S</w:t>
      </w:r>
      <w:r w:rsidRPr="009C7F0B">
        <w:rPr>
          <w:rFonts w:ascii="Times New Roman" w:hAnsi="Times New Roman" w:cs="Times New Roman"/>
        </w:rPr>
        <w:t xml:space="preserve">uspended sediment yield </w:t>
      </w:r>
      <w:r w:rsidR="009D1407">
        <w:rPr>
          <w:rFonts w:ascii="Times New Roman" w:hAnsi="Times New Roman" w:cs="Times New Roman"/>
        </w:rPr>
        <w:t xml:space="preserve">(SSY) </w:t>
      </w:r>
      <w:r w:rsidRPr="009C7F0B">
        <w:rPr>
          <w:rFonts w:ascii="Times New Roman" w:hAnsi="Times New Roman" w:cs="Times New Roman"/>
        </w:rPr>
        <w:t xml:space="preserve">and </w:t>
      </w:r>
      <w:r w:rsidR="0077169E" w:rsidRPr="009C7F0B">
        <w:rPr>
          <w:rFonts w:ascii="Times New Roman" w:hAnsi="Times New Roman" w:cs="Times New Roman"/>
        </w:rPr>
        <w:t xml:space="preserve">mean </w:t>
      </w:r>
      <w:r w:rsidRPr="009C7F0B">
        <w:rPr>
          <w:rFonts w:ascii="Times New Roman" w:hAnsi="Times New Roman" w:cs="Times New Roman"/>
        </w:rPr>
        <w:t>wave heights</w:t>
      </w:r>
      <w:r w:rsidR="009D1407">
        <w:rPr>
          <w:rFonts w:ascii="Times New Roman" w:hAnsi="Times New Roman" w:cs="Times New Roman"/>
        </w:rPr>
        <w:t xml:space="preserve"> (</w:t>
      </w:r>
      <w:proofErr w:type="spellStart"/>
      <w:r w:rsidR="009D1407" w:rsidRPr="008A0406">
        <w:rPr>
          <w:rFonts w:ascii="Times New Roman" w:hAnsi="Times New Roman" w:cs="Times New Roman"/>
          <w:i/>
        </w:rPr>
        <w:t>Hmean</w:t>
      </w:r>
      <w:proofErr w:type="spellEnd"/>
      <w:r w:rsidR="009D1407">
        <w:rPr>
          <w:rFonts w:ascii="Times New Roman" w:hAnsi="Times New Roman" w:cs="Times New Roman"/>
        </w:rPr>
        <w:t>)</w:t>
      </w:r>
    </w:p>
    <w:p w14:paraId="5615CF15" w14:textId="0881F1F6" w:rsidR="00491DA3" w:rsidRPr="009C7F0B" w:rsidRDefault="002903D1" w:rsidP="009F4D07">
      <w:pPr>
        <w:spacing w:after="0"/>
        <w:ind w:firstLine="720"/>
        <w:rPr>
          <w:rFonts w:ascii="Times New Roman" w:hAnsi="Times New Roman" w:cs="Times New Roman"/>
        </w:rPr>
      </w:pPr>
      <w:r w:rsidRPr="009C7F0B">
        <w:rPr>
          <w:rFonts w:ascii="Times New Roman" w:hAnsi="Times New Roman" w:cs="Times New Roman"/>
        </w:rPr>
        <w:lastRenderedPageBreak/>
        <w:t xml:space="preserve"> </w:t>
      </w:r>
      <w:r w:rsidR="00491DA3" w:rsidRPr="009C7F0B">
        <w:rPr>
          <w:rFonts w:ascii="Times New Roman" w:hAnsi="Times New Roman" w:cs="Times New Roman"/>
        </w:rPr>
        <w:t xml:space="preserve">Seasonal patterns of wave conditions and </w:t>
      </w:r>
      <w:r w:rsidR="00A949C6">
        <w:rPr>
          <w:rFonts w:ascii="Times New Roman" w:hAnsi="Times New Roman" w:cs="Times New Roman"/>
        </w:rPr>
        <w:t>SSY</w:t>
      </w:r>
      <w:r w:rsidR="00491DA3" w:rsidRPr="009C7F0B">
        <w:rPr>
          <w:rFonts w:ascii="Times New Roman" w:hAnsi="Times New Roman" w:cs="Times New Roman"/>
        </w:rPr>
        <w:t xml:space="preserve"> were hypothesized to vary such that large </w:t>
      </w:r>
      <w:proofErr w:type="spellStart"/>
      <w:r w:rsidR="009D1407" w:rsidRPr="008A0406">
        <w:rPr>
          <w:rFonts w:ascii="Times New Roman" w:hAnsi="Times New Roman" w:cs="Times New Roman"/>
          <w:i/>
        </w:rPr>
        <w:t>Hmean</w:t>
      </w:r>
      <w:proofErr w:type="spellEnd"/>
      <w:r w:rsidR="00491DA3" w:rsidRPr="009C7F0B">
        <w:rPr>
          <w:rFonts w:ascii="Times New Roman" w:hAnsi="Times New Roman" w:cs="Times New Roman"/>
        </w:rPr>
        <w:t xml:space="preserve"> and low </w:t>
      </w:r>
      <w:r w:rsidR="00A949C6">
        <w:rPr>
          <w:rFonts w:ascii="Times New Roman" w:hAnsi="Times New Roman" w:cs="Times New Roman"/>
        </w:rPr>
        <w:t>SSY</w:t>
      </w:r>
      <w:r w:rsidR="00491DA3" w:rsidRPr="009C7F0B">
        <w:rPr>
          <w:rFonts w:ascii="Times New Roman" w:hAnsi="Times New Roman" w:cs="Times New Roman"/>
        </w:rPr>
        <w:t xml:space="preserve"> coincide during the trade wind dry season (May-September), which would cause low terrigenous sediment accumulation. </w:t>
      </w:r>
      <w:proofErr w:type="spellStart"/>
      <w:r w:rsidR="009D1407" w:rsidRPr="008A0406">
        <w:rPr>
          <w:rFonts w:ascii="Times New Roman" w:hAnsi="Times New Roman" w:cs="Times New Roman"/>
          <w:i/>
        </w:rPr>
        <w:t>Hmean</w:t>
      </w:r>
      <w:proofErr w:type="spellEnd"/>
      <w:r w:rsidR="009D1407" w:rsidRPr="009C7F0B" w:rsidDel="009D1407">
        <w:rPr>
          <w:rFonts w:ascii="Times New Roman" w:hAnsi="Times New Roman" w:cs="Times New Roman"/>
        </w:rPr>
        <w:t xml:space="preserve"> </w:t>
      </w:r>
      <w:r w:rsidR="00491DA3" w:rsidRPr="009C7F0B">
        <w:rPr>
          <w:rFonts w:ascii="Times New Roman" w:hAnsi="Times New Roman" w:cs="Times New Roman"/>
        </w:rPr>
        <w:t xml:space="preserve">mostly followed the conceptual pattern with peak </w:t>
      </w:r>
      <w:proofErr w:type="spellStart"/>
      <w:r w:rsidR="009D1407" w:rsidRPr="008A0406">
        <w:rPr>
          <w:rFonts w:ascii="Times New Roman" w:hAnsi="Times New Roman" w:cs="Times New Roman"/>
          <w:i/>
        </w:rPr>
        <w:t>Hmean</w:t>
      </w:r>
      <w:proofErr w:type="spellEnd"/>
      <w:r w:rsidR="009D1407" w:rsidRPr="009C7F0B" w:rsidDel="009D1407">
        <w:rPr>
          <w:rFonts w:ascii="Times New Roman" w:hAnsi="Times New Roman" w:cs="Times New Roman"/>
        </w:rPr>
        <w:t xml:space="preserve"> </w:t>
      </w:r>
      <w:r w:rsidR="00491DA3" w:rsidRPr="009C7F0B">
        <w:rPr>
          <w:rFonts w:ascii="Times New Roman" w:hAnsi="Times New Roman" w:cs="Times New Roman"/>
        </w:rPr>
        <w:t>occurring around June-August and lowest</w:t>
      </w:r>
      <w:r w:rsidR="00F660C4" w:rsidRPr="009C7F0B">
        <w:rPr>
          <w:rFonts w:ascii="Times New Roman" w:hAnsi="Times New Roman" w:cs="Times New Roman"/>
        </w:rPr>
        <w:t xml:space="preserve"> </w:t>
      </w:r>
      <w:r w:rsidR="00491DA3" w:rsidRPr="009C7F0B">
        <w:rPr>
          <w:rFonts w:ascii="Times New Roman" w:hAnsi="Times New Roman" w:cs="Times New Roman"/>
        </w:rPr>
        <w:t xml:space="preserve">during December-February, with the exception of larger than expected </w:t>
      </w:r>
      <w:proofErr w:type="spellStart"/>
      <w:r w:rsidR="009D1407" w:rsidRPr="008A0406">
        <w:rPr>
          <w:rFonts w:ascii="Times New Roman" w:hAnsi="Times New Roman" w:cs="Times New Roman"/>
          <w:i/>
        </w:rPr>
        <w:t>Hmean</w:t>
      </w:r>
      <w:proofErr w:type="spellEnd"/>
      <w:r w:rsidR="009D1407" w:rsidRPr="009C7F0B" w:rsidDel="009D1407">
        <w:rPr>
          <w:rFonts w:ascii="Times New Roman" w:hAnsi="Times New Roman" w:cs="Times New Roman"/>
        </w:rPr>
        <w:t xml:space="preserve"> </w:t>
      </w:r>
      <w:r w:rsidR="00491DA3" w:rsidRPr="009C7F0B">
        <w:rPr>
          <w:rFonts w:ascii="Times New Roman" w:hAnsi="Times New Roman" w:cs="Times New Roman"/>
        </w:rPr>
        <w:t>in April 2014 and January 2015 (</w:t>
      </w:r>
      <w:r w:rsidR="00491DA3" w:rsidRPr="009C7F0B">
        <w:rPr>
          <w:rFonts w:ascii="Times New Roman" w:hAnsi="Times New Roman" w:cs="Times New Roman"/>
        </w:rPr>
        <w:fldChar w:fldCharType="begin"/>
      </w:r>
      <w:r w:rsidR="00491DA3" w:rsidRPr="009C7F0B">
        <w:rPr>
          <w:rFonts w:ascii="Times New Roman" w:hAnsi="Times New Roman" w:cs="Times New Roman"/>
        </w:rPr>
        <w:instrText xml:space="preserve"> REF _Ref446330860 \h </w:instrText>
      </w:r>
      <w:r w:rsidR="00491DA3" w:rsidRPr="009C7F0B">
        <w:rPr>
          <w:rFonts w:ascii="Times New Roman" w:hAnsi="Times New Roman" w:cs="Times New Roman"/>
        </w:rPr>
      </w:r>
      <w:r w:rsidR="00491DA3"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3</w:t>
      </w:r>
      <w:r w:rsidR="00491DA3" w:rsidRPr="009C7F0B">
        <w:rPr>
          <w:rFonts w:ascii="Times New Roman" w:hAnsi="Times New Roman" w:cs="Times New Roman"/>
        </w:rPr>
        <w:fldChar w:fldCharType="end"/>
      </w:r>
      <w:r w:rsidR="00491DA3" w:rsidRPr="009C7F0B">
        <w:rPr>
          <w:rFonts w:ascii="Times New Roman" w:hAnsi="Times New Roman" w:cs="Times New Roman"/>
        </w:rPr>
        <w:t>c)</w:t>
      </w:r>
      <w:r w:rsidR="00D365F0" w:rsidRPr="009C7F0B">
        <w:rPr>
          <w:rFonts w:ascii="Times New Roman" w:hAnsi="Times New Roman" w:cs="Times New Roman"/>
        </w:rPr>
        <w:t xml:space="preserve">. </w:t>
      </w:r>
      <w:r w:rsidR="009F4D07">
        <w:rPr>
          <w:rFonts w:ascii="Times New Roman" w:hAnsi="Times New Roman" w:cs="Times New Roman"/>
        </w:rPr>
        <w:t>Measured</w:t>
      </w:r>
      <w:r w:rsidR="00491DA3" w:rsidRPr="009C7F0B">
        <w:rPr>
          <w:rFonts w:ascii="Times New Roman" w:hAnsi="Times New Roman" w:cs="Times New Roman"/>
        </w:rPr>
        <w:t xml:space="preserve"> and modeled SSY did not follow the conceptual model. The highest SSY was observed during the July-September 2014 period </w:t>
      </w:r>
      <w:r w:rsidR="00A949C6">
        <w:rPr>
          <w:rFonts w:ascii="Times New Roman" w:hAnsi="Times New Roman" w:cs="Times New Roman"/>
        </w:rPr>
        <w:t>because</w:t>
      </w:r>
      <w:r w:rsidR="00491DA3" w:rsidRPr="009C7F0B">
        <w:rPr>
          <w:rFonts w:ascii="Times New Roman" w:hAnsi="Times New Roman" w:cs="Times New Roman"/>
        </w:rPr>
        <w:t xml:space="preserve"> </w:t>
      </w:r>
      <w:r w:rsidR="00A949C6">
        <w:rPr>
          <w:rFonts w:ascii="Times New Roman" w:hAnsi="Times New Roman" w:cs="Times New Roman"/>
        </w:rPr>
        <w:t>(</w:t>
      </w:r>
      <w:r w:rsidR="00491DA3" w:rsidRPr="009C7F0B">
        <w:rPr>
          <w:rFonts w:ascii="Times New Roman" w:hAnsi="Times New Roman" w:cs="Times New Roman"/>
        </w:rPr>
        <w:t xml:space="preserve">1) the largest single storm recorded in the past four years occurred </w:t>
      </w:r>
      <w:r w:rsidR="00A949C6">
        <w:rPr>
          <w:rFonts w:ascii="Times New Roman" w:hAnsi="Times New Roman" w:cs="Times New Roman"/>
        </w:rPr>
        <w:t xml:space="preserve">25 </w:t>
      </w:r>
      <w:r w:rsidR="00491DA3" w:rsidRPr="009C7F0B">
        <w:rPr>
          <w:rFonts w:ascii="Times New Roman" w:hAnsi="Times New Roman" w:cs="Times New Roman"/>
        </w:rPr>
        <w:t xml:space="preserve">July 2014,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(Messina and Biggs 2016)</w:t>
      </w:r>
      <w:r w:rsidR="00491DA3" w:rsidRPr="009C7F0B">
        <w:rPr>
          <w:rFonts w:ascii="Times New Roman" w:hAnsi="Times New Roman" w:cs="Times New Roman"/>
        </w:rPr>
        <w:fldChar w:fldCharType="end"/>
      </w:r>
      <w:r w:rsidR="00491DA3" w:rsidRPr="009C7F0B">
        <w:rPr>
          <w:rFonts w:ascii="Times New Roman" w:hAnsi="Times New Roman" w:cs="Times New Roman"/>
        </w:rPr>
        <w:t xml:space="preserve">, and </w:t>
      </w:r>
      <w:r w:rsidR="009C7F0B">
        <w:rPr>
          <w:rFonts w:ascii="Times New Roman" w:hAnsi="Times New Roman" w:cs="Times New Roman"/>
        </w:rPr>
        <w:t>(</w:t>
      </w:r>
      <w:r w:rsidR="00491DA3" w:rsidRPr="009C7F0B">
        <w:rPr>
          <w:rFonts w:ascii="Times New Roman" w:hAnsi="Times New Roman" w:cs="Times New Roman"/>
        </w:rPr>
        <w:t xml:space="preserve">2) sediment mitigation at the quarry in October significantly reduced total SSY from the watershed that would have occurred during the 2014-2015 wet season (October-April) </w:t>
      </w:r>
      <w:r w:rsidR="00491DA3" w:rsidRPr="009C7F0B">
        <w:rPr>
          <w:rFonts w:ascii="Times New Roman" w:hAnsi="Times New Roman" w:cs="Times New Roman"/>
        </w:rPr>
        <w:fldChar w:fldCharType="begin" w:fldLock="1"/>
      </w:r>
      <w:r w:rsidR="00491DA3" w:rsidRPr="009C7F0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491DA3" w:rsidRPr="009C7F0B">
        <w:rPr>
          <w:rFonts w:ascii="Times New Roman" w:hAnsi="Times New Roman" w:cs="Times New Roman"/>
        </w:rPr>
        <w:fldChar w:fldCharType="separate"/>
      </w:r>
      <w:r w:rsidR="00491DA3" w:rsidRPr="009C7F0B">
        <w:rPr>
          <w:rFonts w:ascii="Times New Roman" w:hAnsi="Times New Roman" w:cs="Times New Roman"/>
          <w:noProof/>
        </w:rPr>
        <w:t>(Holst-Rice et al. 2016)</w:t>
      </w:r>
      <w:r w:rsidR="00491DA3" w:rsidRPr="009C7F0B">
        <w:rPr>
          <w:rFonts w:ascii="Times New Roman" w:hAnsi="Times New Roman" w:cs="Times New Roman"/>
        </w:rPr>
        <w:fldChar w:fldCharType="end"/>
      </w:r>
      <w:r w:rsidR="00491DA3" w:rsidRPr="009C7F0B">
        <w:rPr>
          <w:rFonts w:ascii="Times New Roman" w:hAnsi="Times New Roman" w:cs="Times New Roman"/>
        </w:rPr>
        <w:t>.</w:t>
      </w:r>
    </w:p>
    <w:p w14:paraId="142AC2DF" w14:textId="77777777" w:rsidR="00F660C4" w:rsidRPr="009C7F0B" w:rsidRDefault="00F660C4" w:rsidP="009C7F0B">
      <w:pPr>
        <w:spacing w:after="0"/>
        <w:rPr>
          <w:rFonts w:ascii="Times New Roman" w:hAnsi="Times New Roman" w:cs="Times New Roman"/>
        </w:rPr>
      </w:pPr>
    </w:p>
    <w:p w14:paraId="2F888042" w14:textId="1D888384" w:rsidR="00F660C4" w:rsidRPr="009C7F0B" w:rsidRDefault="00F660C4"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3.2 Time-lapse photography of sediment plumes</w:t>
      </w:r>
    </w:p>
    <w:p w14:paraId="1FA60496" w14:textId="51F299A3" w:rsidR="0003387C" w:rsidRPr="009C7F0B" w:rsidRDefault="00B855F3" w:rsidP="009C7F0B">
      <w:pPr>
        <w:spacing w:after="0"/>
        <w:ind w:firstLine="720"/>
        <w:rPr>
          <w:rFonts w:ascii="Times New Roman" w:hAnsi="Times New Roman" w:cs="Times New Roman"/>
        </w:rPr>
      </w:pPr>
      <w:r w:rsidRPr="009C7F0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Pr="009C7F0B">
        <w:rPr>
          <w:rFonts w:ascii="Times New Roman" w:hAnsi="Times New Roman" w:cs="Times New Roman"/>
        </w:rPr>
        <w:fldChar w:fldCharType="separate"/>
      </w:r>
      <w:r w:rsidRPr="009C7F0B">
        <w:rPr>
          <w:rFonts w:ascii="Times New Roman" w:hAnsi="Times New Roman" w:cs="Times New Roman"/>
          <w:noProof/>
        </w:rPr>
        <w:t>Messina et al. (</w:t>
      </w:r>
      <w:r w:rsidRPr="009C7F0B">
        <w:rPr>
          <w:rFonts w:ascii="Times New Roman" w:hAnsi="Times New Roman" w:cs="Times New Roman"/>
          <w:i/>
          <w:noProof/>
        </w:rPr>
        <w:t>in press</w:t>
      </w:r>
      <w:r w:rsidRPr="009C7F0B">
        <w:rPr>
          <w:rFonts w:ascii="Times New Roman" w:hAnsi="Times New Roman" w:cs="Times New Roman"/>
          <w:noProof/>
        </w:rPr>
        <w:t>)</w:t>
      </w:r>
      <w:r w:rsidRPr="009C7F0B">
        <w:rPr>
          <w:rFonts w:ascii="Times New Roman" w:hAnsi="Times New Roman" w:cs="Times New Roman"/>
        </w:rPr>
        <w:fldChar w:fldCharType="end"/>
      </w:r>
      <w:r w:rsidRPr="009C7F0B">
        <w:rPr>
          <w:rFonts w:ascii="Times New Roman" w:hAnsi="Times New Roman" w:cs="Times New Roman"/>
        </w:rPr>
        <w:t xml:space="preserve"> showed that the orientation of wind and wave-forcing over the southern reef caused clockwise water cir</w:t>
      </w:r>
      <w:r w:rsidR="0077169E" w:rsidRPr="009C7F0B">
        <w:rPr>
          <w:rFonts w:ascii="Times New Roman" w:hAnsi="Times New Roman" w:cs="Times New Roman"/>
        </w:rPr>
        <w:t xml:space="preserve">culation over the </w:t>
      </w:r>
      <w:r w:rsidR="009D1407">
        <w:rPr>
          <w:rFonts w:ascii="Times New Roman" w:hAnsi="Times New Roman" w:cs="Times New Roman"/>
        </w:rPr>
        <w:t xml:space="preserve">more energetic </w:t>
      </w:r>
      <w:r w:rsidR="0077169E" w:rsidRPr="009C7F0B">
        <w:rPr>
          <w:rFonts w:ascii="Times New Roman" w:hAnsi="Times New Roman" w:cs="Times New Roman"/>
        </w:rPr>
        <w:t>southern reef</w:t>
      </w:r>
      <w:r w:rsidR="006E4215">
        <w:rPr>
          <w:rFonts w:ascii="Times New Roman" w:hAnsi="Times New Roman" w:cs="Times New Roman"/>
        </w:rPr>
        <w:t xml:space="preserve"> and out through the channel</w:t>
      </w:r>
      <w:r w:rsidR="0077169E" w:rsidRPr="009C7F0B">
        <w:rPr>
          <w:rFonts w:ascii="Times New Roman" w:hAnsi="Times New Roman" w:cs="Times New Roman"/>
        </w:rPr>
        <w:t>. The circulation pattern was hypothesized to cause non-uniform sediment plume dispersal over the reef by</w:t>
      </w:r>
      <w:r w:rsidRPr="009C7F0B">
        <w:rPr>
          <w:rFonts w:ascii="Times New Roman" w:hAnsi="Times New Roman" w:cs="Times New Roman"/>
        </w:rPr>
        <w:t xml:space="preserve"> deflecting sediment plumes from Faga’alu Stream over the </w:t>
      </w:r>
      <w:r w:rsidR="009D1407">
        <w:rPr>
          <w:rFonts w:ascii="Times New Roman" w:hAnsi="Times New Roman" w:cs="Times New Roman"/>
        </w:rPr>
        <w:t xml:space="preserve">more quiescent </w:t>
      </w:r>
      <w:r w:rsidRPr="009C7F0B">
        <w:rPr>
          <w:rFonts w:ascii="Times New Roman" w:hAnsi="Times New Roman" w:cs="Times New Roman"/>
        </w:rPr>
        <w:t>northern reef</w:t>
      </w:r>
      <w:r w:rsidR="0077169E" w:rsidRPr="009C7F0B">
        <w:rPr>
          <w:rFonts w:ascii="Times New Roman" w:hAnsi="Times New Roman" w:cs="Times New Roman"/>
        </w:rPr>
        <w:t>, while the southern reef remained un</w:t>
      </w:r>
      <w:r w:rsidR="00A949C6">
        <w:rPr>
          <w:rFonts w:ascii="Times New Roman" w:hAnsi="Times New Roman" w:cs="Times New Roman"/>
        </w:rPr>
        <w:t>-</w:t>
      </w:r>
      <w:r w:rsidR="0077169E" w:rsidRPr="009C7F0B">
        <w:rPr>
          <w:rFonts w:ascii="Times New Roman" w:hAnsi="Times New Roman" w:cs="Times New Roman"/>
        </w:rPr>
        <w:t>impacted</w:t>
      </w:r>
      <w:r w:rsidRPr="009C7F0B">
        <w:rPr>
          <w:rFonts w:ascii="Times New Roman" w:hAnsi="Times New Roman" w:cs="Times New Roman"/>
        </w:rPr>
        <w:t xml:space="preserve"> (</w:t>
      </w:r>
      <w:r w:rsidRPr="009C7F0B">
        <w:rPr>
          <w:rFonts w:ascii="Times New Roman" w:hAnsi="Times New Roman" w:cs="Times New Roman"/>
        </w:rPr>
        <w:fldChar w:fldCharType="begin"/>
      </w:r>
      <w:r w:rsidRPr="009C7F0B">
        <w:rPr>
          <w:rFonts w:ascii="Times New Roman" w:hAnsi="Times New Roman" w:cs="Times New Roman"/>
        </w:rPr>
        <w:instrText xml:space="preserve"> REF _Ref447092869 \h </w:instrText>
      </w:r>
      <w:r w:rsidRPr="009C7F0B">
        <w:rPr>
          <w:rFonts w:ascii="Times New Roman" w:hAnsi="Times New Roman" w:cs="Times New Roman"/>
        </w:rPr>
      </w:r>
      <w:r w:rsidRPr="009C7F0B">
        <w:rPr>
          <w:rFonts w:ascii="Times New Roman" w:hAnsi="Times New Roman" w:cs="Times New Roman"/>
        </w:rPr>
        <w:fldChar w:fldCharType="separate"/>
      </w:r>
      <w:r w:rsidR="00C604D7" w:rsidRPr="009C7F0B">
        <w:rPr>
          <w:rFonts w:ascii="Times New Roman" w:hAnsi="Times New Roman" w:cs="Times New Roman"/>
        </w:rPr>
        <w:t xml:space="preserve">Figure </w:t>
      </w:r>
      <w:r w:rsidR="00C604D7" w:rsidRPr="009C7F0B">
        <w:rPr>
          <w:rFonts w:ascii="Times New Roman" w:hAnsi="Times New Roman" w:cs="Times New Roman"/>
          <w:noProof/>
        </w:rPr>
        <w:t>4</w:t>
      </w:r>
      <w:r w:rsidRPr="009C7F0B">
        <w:rPr>
          <w:rFonts w:ascii="Times New Roman" w:hAnsi="Times New Roman" w:cs="Times New Roman"/>
        </w:rPr>
        <w:fldChar w:fldCharType="end"/>
      </w:r>
      <w:r w:rsidRPr="009C7F0B">
        <w:rPr>
          <w:rFonts w:ascii="Times New Roman" w:hAnsi="Times New Roman" w:cs="Times New Roman"/>
        </w:rPr>
        <w:t xml:space="preserve">a). </w:t>
      </w:r>
      <w:r w:rsidR="003854F2" w:rsidRPr="009C7F0B">
        <w:rPr>
          <w:rFonts w:ascii="Times New Roman" w:hAnsi="Times New Roman" w:cs="Times New Roman"/>
        </w:rPr>
        <w:t>The hypothesized plume deflection was observed using t</w:t>
      </w:r>
      <w:r w:rsidR="00F660C4" w:rsidRPr="009C7F0B">
        <w:rPr>
          <w:rFonts w:ascii="Times New Roman" w:hAnsi="Times New Roman" w:cs="Times New Roman"/>
        </w:rPr>
        <w:t>ime-lapse camera deployment in January-February 2014</w:t>
      </w:r>
      <w:r w:rsidR="00057DF1">
        <w:rPr>
          <w:rFonts w:ascii="Times New Roman" w:hAnsi="Times New Roman" w:cs="Times New Roman"/>
        </w:rPr>
        <w:t xml:space="preserve"> (</w:t>
      </w:r>
      <w:r w:rsidR="00057DF1">
        <w:rPr>
          <w:rFonts w:ascii="Times New Roman" w:hAnsi="Times New Roman" w:cs="Times New Roman"/>
        </w:rPr>
        <w:fldChar w:fldCharType="begin"/>
      </w:r>
      <w:r w:rsidR="00057DF1">
        <w:rPr>
          <w:rFonts w:ascii="Times New Roman" w:hAnsi="Times New Roman" w:cs="Times New Roman"/>
        </w:rPr>
        <w:instrText xml:space="preserve"> REF _Ref447092869 \h </w:instrText>
      </w:r>
      <w:r w:rsidR="00057DF1">
        <w:rPr>
          <w:rFonts w:ascii="Times New Roman" w:hAnsi="Times New Roman" w:cs="Times New Roman"/>
        </w:rPr>
      </w:r>
      <w:r w:rsidR="00057DF1">
        <w:rPr>
          <w:rFonts w:ascii="Times New Roman" w:hAnsi="Times New Roman" w:cs="Times New Roman"/>
        </w:rPr>
        <w:fldChar w:fldCharType="separate"/>
      </w:r>
      <w:r w:rsidR="00057DF1" w:rsidRPr="003B287B">
        <w:rPr>
          <w:rFonts w:ascii="Times New Roman" w:hAnsi="Times New Roman" w:cs="Times New Roman"/>
        </w:rPr>
        <w:t xml:space="preserve">Figure </w:t>
      </w:r>
      <w:r w:rsidR="00057DF1" w:rsidRPr="003B287B">
        <w:rPr>
          <w:rFonts w:ascii="Times New Roman" w:hAnsi="Times New Roman" w:cs="Times New Roman"/>
          <w:noProof/>
        </w:rPr>
        <w:t>4</w:t>
      </w:r>
      <w:r w:rsidR="00057DF1">
        <w:rPr>
          <w:rFonts w:ascii="Times New Roman" w:hAnsi="Times New Roman" w:cs="Times New Roman"/>
        </w:rPr>
        <w:fldChar w:fldCharType="end"/>
      </w:r>
      <w:r w:rsidR="00710B1E">
        <w:rPr>
          <w:rFonts w:ascii="Times New Roman" w:hAnsi="Times New Roman" w:cs="Times New Roman"/>
        </w:rPr>
        <w:t>b). U</w:t>
      </w:r>
      <w:r w:rsidR="002A5045" w:rsidRPr="009C7F0B">
        <w:rPr>
          <w:rFonts w:ascii="Times New Roman" w:hAnsi="Times New Roman" w:cs="Times New Roman"/>
        </w:rPr>
        <w:t>nder calm wave and wind conditions</w:t>
      </w:r>
      <w:r w:rsidR="00710B1E">
        <w:rPr>
          <w:rFonts w:ascii="Times New Roman" w:hAnsi="Times New Roman" w:cs="Times New Roman"/>
        </w:rPr>
        <w:t>,</w:t>
      </w:r>
      <w:r w:rsidR="00F660C4" w:rsidRPr="009C7F0B">
        <w:rPr>
          <w:rFonts w:ascii="Times New Roman" w:hAnsi="Times New Roman" w:cs="Times New Roman"/>
        </w:rPr>
        <w:t xml:space="preserve"> </w:t>
      </w:r>
      <w:r w:rsidR="008B2837">
        <w:rPr>
          <w:rFonts w:ascii="Times New Roman" w:hAnsi="Times New Roman" w:cs="Times New Roman"/>
        </w:rPr>
        <w:t xml:space="preserve">the reef was clear of sediment </w:t>
      </w:r>
      <w:r w:rsidR="00EB420F">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 xml:space="preserve">c) and </w:t>
      </w:r>
      <w:r w:rsidR="008B2837">
        <w:rPr>
          <w:rFonts w:ascii="Times New Roman" w:hAnsi="Times New Roman" w:cs="Times New Roman"/>
        </w:rPr>
        <w:t xml:space="preserve">rainfall reached peak intensity </w:t>
      </w:r>
      <w:r w:rsidR="00710B1E">
        <w:rPr>
          <w:rFonts w:ascii="Times New Roman" w:hAnsi="Times New Roman" w:cs="Times New Roman"/>
        </w:rPr>
        <w:t>30 min later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d). Less than</w:t>
      </w:r>
      <w:r w:rsidR="008B2837">
        <w:rPr>
          <w:rFonts w:ascii="Times New Roman" w:hAnsi="Times New Roman" w:cs="Times New Roman"/>
        </w:rPr>
        <w:t xml:space="preserve"> 15 min </w:t>
      </w:r>
      <w:r w:rsidR="00710B1E">
        <w:rPr>
          <w:rFonts w:ascii="Times New Roman" w:hAnsi="Times New Roman" w:cs="Times New Roman"/>
        </w:rPr>
        <w:t xml:space="preserve">after peak rainfall intensity, </w:t>
      </w:r>
      <w:r w:rsidR="008B2837">
        <w:rPr>
          <w:rFonts w:ascii="Times New Roman" w:hAnsi="Times New Roman" w:cs="Times New Roman"/>
        </w:rPr>
        <w:t>sediment discharge</w:t>
      </w:r>
      <w:r w:rsidR="00710B1E">
        <w:rPr>
          <w:rFonts w:ascii="Times New Roman" w:hAnsi="Times New Roman" w:cs="Times New Roman"/>
        </w:rPr>
        <w:t>d</w:t>
      </w:r>
      <w:r w:rsidR="008B2837">
        <w:rPr>
          <w:rFonts w:ascii="Times New Roman" w:hAnsi="Times New Roman" w:cs="Times New Roman"/>
        </w:rPr>
        <w:t xml:space="preserve"> from the stream outlet </w:t>
      </w:r>
      <w:r w:rsidR="00BB7CFF">
        <w:rPr>
          <w:rFonts w:ascii="Times New Roman" w:hAnsi="Times New Roman" w:cs="Times New Roman"/>
        </w:rPr>
        <w:t xml:space="preserve">into the bay </w:t>
      </w:r>
      <w:r w:rsidR="00710B1E">
        <w:rPr>
          <w:rFonts w:ascii="Times New Roman" w:hAnsi="Times New Roman" w:cs="Times New Roman"/>
        </w:rPr>
        <w:t>(</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e)</w:t>
      </w:r>
      <w:r w:rsidR="008B2837">
        <w:rPr>
          <w:rFonts w:ascii="Times New Roman" w:hAnsi="Times New Roman" w:cs="Times New Roman"/>
        </w:rPr>
        <w:t xml:space="preserve">. </w:t>
      </w:r>
      <w:r w:rsidR="00710B1E">
        <w:rPr>
          <w:rFonts w:ascii="Times New Roman" w:hAnsi="Times New Roman" w:cs="Times New Roman"/>
        </w:rPr>
        <w:t>T</w:t>
      </w:r>
      <w:r w:rsidR="006E4215">
        <w:rPr>
          <w:rFonts w:ascii="Times New Roman" w:hAnsi="Times New Roman" w:cs="Times New Roman"/>
        </w:rPr>
        <w:t xml:space="preserve">he </w:t>
      </w:r>
      <w:r w:rsidR="008B2837">
        <w:rPr>
          <w:rFonts w:ascii="Times New Roman" w:hAnsi="Times New Roman" w:cs="Times New Roman"/>
        </w:rPr>
        <w:t xml:space="preserve">brown, terrigenous sediment </w:t>
      </w:r>
      <w:r w:rsidR="006E4215">
        <w:rPr>
          <w:rFonts w:ascii="Times New Roman" w:hAnsi="Times New Roman" w:cs="Times New Roman"/>
        </w:rPr>
        <w:t>plume propagated from the stream outlet to the northern reef crest in approximately 15 min (</w:t>
      </w:r>
      <w:r w:rsidR="00EB420F">
        <w:rPr>
          <w:rFonts w:ascii="Times New Roman" w:hAnsi="Times New Roman" w:cs="Times New Roman"/>
        </w:rPr>
        <w:fldChar w:fldCharType="begin"/>
      </w:r>
      <w:r w:rsidR="00EB420F">
        <w:rPr>
          <w:rFonts w:ascii="Times New Roman" w:hAnsi="Times New Roman" w:cs="Times New Roman"/>
        </w:rPr>
        <w:instrText xml:space="preserve"> REF _Ref447092869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4</w:t>
      </w:r>
      <w:r w:rsidR="00EB420F">
        <w:rPr>
          <w:rFonts w:ascii="Times New Roman" w:hAnsi="Times New Roman" w:cs="Times New Roman"/>
        </w:rPr>
        <w:fldChar w:fldCharType="end"/>
      </w:r>
      <w:r w:rsidR="00710B1E">
        <w:rPr>
          <w:rFonts w:ascii="Times New Roman" w:hAnsi="Times New Roman" w:cs="Times New Roman"/>
        </w:rPr>
        <w:t>f-g</w:t>
      </w:r>
      <w:r w:rsidR="006E4215">
        <w:rPr>
          <w:rFonts w:ascii="Times New Roman" w:hAnsi="Times New Roman" w:cs="Times New Roman"/>
        </w:rPr>
        <w:t>), exceeding the expected residence times of  &gt;60 min over the northern</w:t>
      </w:r>
      <w:r w:rsidR="008B2837">
        <w:rPr>
          <w:rFonts w:ascii="Times New Roman" w:hAnsi="Times New Roman" w:cs="Times New Roman"/>
        </w:rPr>
        <w:t xml:space="preserve"> reef, expected </w:t>
      </w:r>
      <w:r w:rsidR="006E4215">
        <w:rPr>
          <w:rFonts w:ascii="Times New Roman" w:hAnsi="Times New Roman" w:cs="Times New Roman"/>
        </w:rPr>
        <w:t xml:space="preserve">under calm conditions from </w:t>
      </w:r>
      <w:r w:rsidR="006E4215">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6E4215">
        <w:rPr>
          <w:rFonts w:ascii="Times New Roman" w:hAnsi="Times New Roman" w:cs="Times New Roman"/>
        </w:rPr>
        <w:fldChar w:fldCharType="separate"/>
      </w:r>
      <w:r w:rsidR="006E4215" w:rsidRPr="006E4215">
        <w:rPr>
          <w:rFonts w:ascii="Times New Roman" w:hAnsi="Times New Roman" w:cs="Times New Roman"/>
          <w:noProof/>
        </w:rPr>
        <w:t>Messina et al. (</w:t>
      </w:r>
      <w:r w:rsidR="006E4215">
        <w:rPr>
          <w:rFonts w:ascii="Times New Roman" w:hAnsi="Times New Roman" w:cs="Times New Roman"/>
          <w:i/>
          <w:noProof/>
        </w:rPr>
        <w:t>in press</w:t>
      </w:r>
      <w:r w:rsidR="006E4215" w:rsidRPr="006E4215">
        <w:rPr>
          <w:rFonts w:ascii="Times New Roman" w:hAnsi="Times New Roman" w:cs="Times New Roman"/>
          <w:noProof/>
        </w:rPr>
        <w:t>)</w:t>
      </w:r>
      <w:r w:rsidR="006E4215">
        <w:rPr>
          <w:rFonts w:ascii="Times New Roman" w:hAnsi="Times New Roman" w:cs="Times New Roman"/>
        </w:rPr>
        <w:fldChar w:fldCharType="end"/>
      </w:r>
      <w:r w:rsidR="006E4215">
        <w:rPr>
          <w:rFonts w:ascii="Times New Roman" w:hAnsi="Times New Roman" w:cs="Times New Roman"/>
        </w:rPr>
        <w:t>.</w:t>
      </w:r>
      <w:r w:rsidR="008B2837">
        <w:rPr>
          <w:rFonts w:ascii="Times New Roman" w:hAnsi="Times New Roman" w:cs="Times New Roman"/>
        </w:rPr>
        <w:t xml:space="preserve"> </w:t>
      </w:r>
      <w:r w:rsidR="00710B1E">
        <w:rPr>
          <w:rFonts w:ascii="Times New Roman" w:hAnsi="Times New Roman" w:cs="Times New Roman"/>
        </w:rPr>
        <w:t>The plume appears to have</w:t>
      </w:r>
      <w:r w:rsidR="008B2837">
        <w:rPr>
          <w:rFonts w:ascii="Times New Roman" w:hAnsi="Times New Roman" w:cs="Times New Roman"/>
        </w:rPr>
        <w:t xml:space="preserve"> reached peak concentration only 45 min after the initiation of rainfall and only 30 min after the plume first entered the </w:t>
      </w:r>
      <w:r w:rsidR="00710B1E">
        <w:rPr>
          <w:rFonts w:ascii="Times New Roman" w:hAnsi="Times New Roman" w:cs="Times New Roman"/>
        </w:rPr>
        <w:t>bay</w:t>
      </w:r>
      <w:r w:rsidR="008B2837">
        <w:rPr>
          <w:rFonts w:ascii="Times New Roman" w:hAnsi="Times New Roman" w:cs="Times New Roman"/>
        </w:rPr>
        <w:t>.</w:t>
      </w:r>
      <w:r w:rsidR="006E4215">
        <w:rPr>
          <w:rFonts w:ascii="Times New Roman" w:hAnsi="Times New Roman" w:cs="Times New Roman"/>
        </w:rPr>
        <w:t xml:space="preserve"> During the 14 February 2014 event, </w:t>
      </w:r>
      <w:r w:rsidR="00F660C4" w:rsidRPr="009C7F0B">
        <w:rPr>
          <w:rFonts w:ascii="Times New Roman" w:hAnsi="Times New Roman" w:cs="Times New Roman"/>
        </w:rPr>
        <w:t xml:space="preserve">GPS-logging drifters were deployed at the stream outlet at the onset of plume discharge, and remained near the stream outlet </w:t>
      </w:r>
      <w:r w:rsidR="006E4215" w:rsidRPr="009C7F0B">
        <w:rPr>
          <w:rFonts w:ascii="Times New Roman" w:hAnsi="Times New Roman" w:cs="Times New Roman"/>
        </w:rPr>
        <w:t>(</w:t>
      </w:r>
      <w:r w:rsidR="006E4215">
        <w:rPr>
          <w:rFonts w:ascii="Times New Roman" w:hAnsi="Times New Roman" w:cs="Times New Roman"/>
        </w:rPr>
        <w:t>unpublished</w:t>
      </w:r>
      <w:r w:rsidR="006E4215" w:rsidRPr="009C7F0B">
        <w:rPr>
          <w:rFonts w:ascii="Times New Roman" w:hAnsi="Times New Roman" w:cs="Times New Roman"/>
        </w:rPr>
        <w:t>)</w:t>
      </w:r>
      <w:r w:rsidR="006E4215">
        <w:rPr>
          <w:rFonts w:ascii="Times New Roman" w:hAnsi="Times New Roman" w:cs="Times New Roman"/>
        </w:rPr>
        <w:t xml:space="preserve"> </w:t>
      </w:r>
      <w:r w:rsidR="00F660C4" w:rsidRPr="009C7F0B">
        <w:rPr>
          <w:rFonts w:ascii="Times New Roman" w:hAnsi="Times New Roman" w:cs="Times New Roman"/>
        </w:rPr>
        <w:t xml:space="preserve">while the sediment plume extended out over the </w:t>
      </w:r>
      <w:r w:rsidR="00DA26E3">
        <w:rPr>
          <w:rFonts w:ascii="Times New Roman" w:hAnsi="Times New Roman" w:cs="Times New Roman"/>
        </w:rPr>
        <w:t xml:space="preserve">northern </w:t>
      </w:r>
      <w:r w:rsidR="00F660C4" w:rsidRPr="009C7F0B">
        <w:rPr>
          <w:rFonts w:ascii="Times New Roman" w:hAnsi="Times New Roman" w:cs="Times New Roman"/>
        </w:rPr>
        <w:t>fore</w:t>
      </w:r>
      <w:r w:rsidR="00FC04E6">
        <w:rPr>
          <w:rFonts w:ascii="Times New Roman" w:hAnsi="Times New Roman" w:cs="Times New Roman"/>
        </w:rPr>
        <w:t xml:space="preserve"> </w:t>
      </w:r>
      <w:r w:rsidR="00F660C4" w:rsidRPr="009C7F0B">
        <w:rPr>
          <w:rFonts w:ascii="Times New Roman" w:hAnsi="Times New Roman" w:cs="Times New Roman"/>
        </w:rPr>
        <w:t>reef</w:t>
      </w:r>
      <w:r w:rsidR="0003387C" w:rsidRPr="009C7F0B">
        <w:rPr>
          <w:rFonts w:ascii="Times New Roman" w:hAnsi="Times New Roman" w:cs="Times New Roman"/>
        </w:rPr>
        <w:t xml:space="preserve">. </w:t>
      </w:r>
    </w:p>
    <w:p w14:paraId="7B16F891" w14:textId="77777777" w:rsidR="0003387C" w:rsidRPr="009C7F0B" w:rsidRDefault="0003387C" w:rsidP="009C7F0B">
      <w:pPr>
        <w:spacing w:after="0"/>
        <w:rPr>
          <w:rFonts w:ascii="Times New Roman" w:hAnsi="Times New Roman" w:cs="Times New Roman"/>
        </w:rPr>
      </w:pPr>
    </w:p>
    <w:p w14:paraId="780362FA" w14:textId="059EF0F0" w:rsidR="0003387C" w:rsidRPr="009C7F0B" w:rsidRDefault="0003387C" w:rsidP="009C7F0B">
      <w:pPr>
        <w:pStyle w:val="Heading2"/>
        <w:keepNext w:val="0"/>
        <w:keepLines w:val="0"/>
        <w:spacing w:before="0"/>
        <w:rPr>
          <w:rFonts w:ascii="Times New Roman" w:hAnsi="Times New Roman" w:cs="Times New Roman"/>
        </w:rPr>
      </w:pPr>
      <w:r w:rsidRPr="009C7F0B">
        <w:rPr>
          <w:rFonts w:ascii="Times New Roman" w:hAnsi="Times New Roman" w:cs="Times New Roman"/>
        </w:rPr>
        <w:t xml:space="preserve">3.3 Sediment collection and composition: </w:t>
      </w:r>
      <w:r w:rsidR="007E158A">
        <w:rPr>
          <w:rFonts w:ascii="Times New Roman" w:hAnsi="Times New Roman" w:cs="Times New Roman"/>
        </w:rPr>
        <w:t>S</w:t>
      </w:r>
      <w:r w:rsidR="007E158A" w:rsidRPr="009C7F0B">
        <w:rPr>
          <w:rFonts w:ascii="Times New Roman" w:hAnsi="Times New Roman" w:cs="Times New Roman"/>
        </w:rPr>
        <w:t xml:space="preserve">patial </w:t>
      </w:r>
      <w:r w:rsidRPr="009C7F0B">
        <w:rPr>
          <w:rFonts w:ascii="Times New Roman" w:hAnsi="Times New Roman" w:cs="Times New Roman"/>
        </w:rPr>
        <w:t>patterns</w:t>
      </w:r>
    </w:p>
    <w:p w14:paraId="1B60BF51" w14:textId="63444A3D" w:rsidR="0003387C" w:rsidRPr="009C7F0B" w:rsidRDefault="0003387C" w:rsidP="009C7F0B">
      <w:pPr>
        <w:spacing w:after="0"/>
        <w:ind w:firstLine="720"/>
        <w:rPr>
          <w:rFonts w:ascii="Times New Roman" w:hAnsi="Times New Roman" w:cs="Times New Roman"/>
        </w:rPr>
      </w:pPr>
      <w:r w:rsidRPr="009C7F0B">
        <w:rPr>
          <w:rFonts w:ascii="Times New Roman" w:hAnsi="Times New Roman" w:cs="Times New Roman"/>
        </w:rPr>
        <w:t xml:space="preserve">It </w:t>
      </w:r>
      <w:r w:rsidR="00885739" w:rsidRPr="009C7F0B">
        <w:rPr>
          <w:rFonts w:ascii="Times New Roman" w:hAnsi="Times New Roman" w:cs="Times New Roman"/>
        </w:rPr>
        <w:t xml:space="preserve">can </w:t>
      </w:r>
      <w:r w:rsidRPr="009C7F0B">
        <w:rPr>
          <w:rFonts w:ascii="Times New Roman" w:hAnsi="Times New Roman" w:cs="Times New Roman"/>
        </w:rPr>
        <w:t>be assumed that Faga’alu Stream is the only source of fine terrigenous sediment, but spatial heterogeneity in carbonate/terrigenous fraction showed terrigenous sediment is distributed throughout the reef flat (</w:t>
      </w:r>
      <w:r w:rsidR="006437F2" w:rsidRPr="009C7F0B">
        <w:rPr>
          <w:rFonts w:ascii="Times New Roman" w:hAnsi="Times New Roman" w:cs="Times New Roman"/>
        </w:rPr>
        <w:fldChar w:fldCharType="begin"/>
      </w:r>
      <w:r w:rsidR="006437F2" w:rsidRPr="009C7F0B">
        <w:rPr>
          <w:rFonts w:ascii="Times New Roman" w:hAnsi="Times New Roman" w:cs="Times New Roman"/>
        </w:rPr>
        <w:instrText xml:space="preserve"> REF _Ref446325490 \h </w:instrText>
      </w:r>
      <w:r w:rsidR="006437F2" w:rsidRPr="009C7F0B">
        <w:rPr>
          <w:rFonts w:ascii="Times New Roman" w:hAnsi="Times New Roman" w:cs="Times New Roman"/>
        </w:rPr>
      </w:r>
      <w:r w:rsidR="006437F2" w:rsidRPr="009C7F0B">
        <w:rPr>
          <w:rFonts w:ascii="Times New Roman" w:hAnsi="Times New Roman" w:cs="Times New Roman"/>
        </w:rPr>
        <w:fldChar w:fldCharType="separate"/>
      </w:r>
      <w:r w:rsidR="006437F2" w:rsidRPr="009C7F0B">
        <w:rPr>
          <w:rFonts w:ascii="Times New Roman" w:hAnsi="Times New Roman" w:cs="Times New Roman"/>
        </w:rPr>
        <w:t xml:space="preserve">Figure </w:t>
      </w:r>
      <w:r w:rsidR="006437F2" w:rsidRPr="009C7F0B">
        <w:rPr>
          <w:rFonts w:ascii="Times New Roman" w:hAnsi="Times New Roman" w:cs="Times New Roman"/>
          <w:noProof/>
        </w:rPr>
        <w:t>5</w:t>
      </w:r>
      <w:r w:rsidR="006437F2" w:rsidRPr="009C7F0B">
        <w:rPr>
          <w:rFonts w:ascii="Times New Roman" w:hAnsi="Times New Roman" w:cs="Times New Roman"/>
        </w:rPr>
        <w:fldChar w:fldCharType="end"/>
      </w:r>
      <w:r w:rsidRPr="009C7F0B">
        <w:rPr>
          <w:rFonts w:ascii="Times New Roman" w:hAnsi="Times New Roman" w:cs="Times New Roman"/>
        </w:rPr>
        <w:t>). Fine terrigenous sediment accounted for 1-10% (</w:t>
      </w:r>
      <w:r w:rsidRPr="009C7F0B">
        <w:rPr>
          <w:rFonts w:ascii="Times New Roman" w:hAnsi="Times New Roman" w:cs="Times New Roman" w:hint="eastAsia"/>
        </w:rPr>
        <w:t>μ</w:t>
      </w:r>
      <w:r w:rsidRPr="009C7F0B">
        <w:rPr>
          <w:rFonts w:ascii="Times New Roman" w:hAnsi="Times New Roman" w:cs="Times New Roman"/>
        </w:rPr>
        <w:t>=3%)</w:t>
      </w:r>
      <w:r w:rsidR="00293109" w:rsidRPr="009C7F0B">
        <w:rPr>
          <w:rFonts w:ascii="Times New Roman" w:hAnsi="Times New Roman" w:cs="Times New Roman"/>
        </w:rPr>
        <w:t xml:space="preserve"> of fine benthic sediment</w:t>
      </w:r>
      <w:r w:rsidRPr="009C7F0B">
        <w:rPr>
          <w:rFonts w:ascii="Times New Roman" w:hAnsi="Times New Roman" w:cs="Times New Roman"/>
        </w:rPr>
        <w:t>, though including the coarse fraction increased the total percentage to 8-65%, w</w:t>
      </w:r>
      <w:r w:rsidR="006E4215">
        <w:rPr>
          <w:rFonts w:ascii="Times New Roman" w:hAnsi="Times New Roman" w:cs="Times New Roman"/>
        </w:rPr>
        <w:t xml:space="preserve">ith the highest percentages of fine and coarse </w:t>
      </w:r>
      <w:r w:rsidRPr="009C7F0B">
        <w:rPr>
          <w:rFonts w:ascii="Times New Roman" w:hAnsi="Times New Roman" w:cs="Times New Roman"/>
        </w:rPr>
        <w:t xml:space="preserve">terrigenous sediment near the stream outlet and on the </w:t>
      </w:r>
      <w:r w:rsidR="00740450">
        <w:rPr>
          <w:rFonts w:ascii="Times New Roman" w:hAnsi="Times New Roman" w:cs="Times New Roman"/>
        </w:rPr>
        <w:t xml:space="preserve">more quiescent </w:t>
      </w:r>
      <w:r w:rsidRPr="009C7F0B">
        <w:rPr>
          <w:rFonts w:ascii="Times New Roman" w:hAnsi="Times New Roman" w:cs="Times New Roman"/>
        </w:rPr>
        <w:t>northern reef. Total benthic sediment (fine and coarse) on the northern and southern reef flats was primarily carbonate (82-88%)</w:t>
      </w:r>
      <w:r w:rsidR="00885739" w:rsidRPr="009C7F0B">
        <w:rPr>
          <w:rFonts w:ascii="Times New Roman" w:hAnsi="Times New Roman" w:cs="Times New Roman"/>
        </w:rPr>
        <w:t>,</w:t>
      </w:r>
      <w:r w:rsidRPr="009C7F0B">
        <w:rPr>
          <w:rFonts w:ascii="Times New Roman" w:hAnsi="Times New Roman" w:cs="Times New Roman"/>
        </w:rPr>
        <w:t xml:space="preserve"> with small fractions of terrigenous</w:t>
      </w:r>
      <w:r w:rsidR="00DD1DFF">
        <w:rPr>
          <w:rFonts w:ascii="Times New Roman" w:hAnsi="Times New Roman" w:cs="Times New Roman"/>
        </w:rPr>
        <w:t>,</w:t>
      </w:r>
      <w:r w:rsidRPr="009C7F0B">
        <w:rPr>
          <w:rFonts w:ascii="Times New Roman" w:hAnsi="Times New Roman" w:cs="Times New Roman"/>
        </w:rPr>
        <w:t xml:space="preserve"> and only trace amounts of organics (Table</w:t>
      </w:r>
      <w:r w:rsidR="00293109" w:rsidRPr="009C7F0B">
        <w:rPr>
          <w:rFonts w:ascii="Times New Roman" w:hAnsi="Times New Roman" w:cs="Times New Roman"/>
        </w:rPr>
        <w:t xml:space="preserve"> </w:t>
      </w:r>
      <w:r w:rsidRPr="009C7F0B">
        <w:rPr>
          <w:rFonts w:ascii="Times New Roman" w:hAnsi="Times New Roman" w:cs="Times New Roman"/>
        </w:rPr>
        <w:t>1). The terrigenous</w:t>
      </w:r>
      <w:r w:rsidR="00DD1DFF">
        <w:rPr>
          <w:rFonts w:ascii="Times New Roman" w:hAnsi="Times New Roman" w:cs="Times New Roman"/>
        </w:rPr>
        <w:t xml:space="preserve"> fraction was approximately </w:t>
      </w:r>
      <w:r w:rsidRPr="009C7F0B">
        <w:rPr>
          <w:rFonts w:ascii="Times New Roman" w:hAnsi="Times New Roman" w:cs="Times New Roman"/>
        </w:rPr>
        <w:t xml:space="preserve">2x higher over the northern reef flat (~15%) compared to the </w:t>
      </w:r>
      <w:r w:rsidR="00740450">
        <w:rPr>
          <w:rFonts w:ascii="Times New Roman" w:hAnsi="Times New Roman" w:cs="Times New Roman"/>
        </w:rPr>
        <w:t xml:space="preserve">more energetic </w:t>
      </w:r>
      <w:r w:rsidRPr="009C7F0B">
        <w:rPr>
          <w:rFonts w:ascii="Times New Roman" w:hAnsi="Times New Roman" w:cs="Times New Roman"/>
        </w:rPr>
        <w:t>southern reef flat (8%). Near the stream outlet, benthic sediment was dominated by the terrigenous fraction (65% terrigenous) but showed similar percentages of organics as the reef flats.</w:t>
      </w:r>
    </w:p>
    <w:p w14:paraId="53F1467B" w14:textId="7DB583FC" w:rsidR="006437F2" w:rsidRPr="003B287B" w:rsidRDefault="006437F2" w:rsidP="003B287B">
      <w:pPr>
        <w:spacing w:after="0"/>
        <w:ind w:firstLine="720"/>
        <w:rPr>
          <w:rFonts w:ascii="Times New Roman" w:hAnsi="Times New Roman" w:cs="Times New Roman"/>
        </w:rPr>
      </w:pPr>
      <w:r w:rsidRPr="009C7F0B">
        <w:rPr>
          <w:rFonts w:ascii="Times New Roman" w:hAnsi="Times New Roman" w:cs="Times New Roman"/>
        </w:rPr>
        <w:t>Mean total sediment accumulation (g</w:t>
      </w:r>
      <w:r w:rsidRPr="009C7F0B">
        <w:rPr>
          <w:rFonts w:ascii="Times New Roman" w:hAnsi="Times New Roman" w:cs="Times New Roman"/>
          <w:vertAlign w:val="superscript"/>
        </w:rPr>
        <w:t xml:space="preserve"> </w:t>
      </w:r>
      <w:r w:rsidRPr="009C7F0B">
        <w:rPr>
          <w:rFonts w:ascii="Times New Roman" w:hAnsi="Times New Roman" w:cs="Times New Roman"/>
        </w:rPr>
        <w:t>m</w:t>
      </w:r>
      <w:r w:rsidRPr="009C7F0B">
        <w:rPr>
          <w:rFonts w:ascii="Times New Roman" w:hAnsi="Times New Roman" w:cs="Times New Roman"/>
          <w:vertAlign w:val="superscript"/>
        </w:rPr>
        <w:t>-2</w:t>
      </w:r>
      <w:r w:rsidRPr="009C7F0B">
        <w:rPr>
          <w:rFonts w:ascii="Times New Roman" w:hAnsi="Times New Roman" w:cs="Times New Roman"/>
        </w:rPr>
        <w:t>d</w:t>
      </w:r>
      <w:r w:rsidRPr="009C7F0B">
        <w:rPr>
          <w:rFonts w:ascii="Times New Roman" w:hAnsi="Times New Roman" w:cs="Times New Roman"/>
          <w:vertAlign w:val="superscript"/>
        </w:rPr>
        <w:t>-1</w:t>
      </w:r>
      <w:r w:rsidRPr="009C7F0B">
        <w:rPr>
          <w:rFonts w:ascii="Times New Roman" w:hAnsi="Times New Roman" w:cs="Times New Roman"/>
        </w:rPr>
        <w:t xml:space="preserve">) during the study period was an order of magnitude higher in </w:t>
      </w:r>
      <w:r w:rsidR="00D365F0" w:rsidRPr="009C7F0B">
        <w:rPr>
          <w:rFonts w:ascii="Times New Roman" w:hAnsi="Times New Roman" w:cs="Times New Roman"/>
        </w:rPr>
        <w:t>sediment trap</w:t>
      </w:r>
      <w:r w:rsidRPr="009C7F0B">
        <w:rPr>
          <w:rFonts w:ascii="Times New Roman" w:hAnsi="Times New Roman" w:cs="Times New Roman"/>
        </w:rPr>
        <w:t xml:space="preserve">s than on </w:t>
      </w:r>
      <w:r w:rsidR="00D365F0" w:rsidRPr="009C7F0B">
        <w:rPr>
          <w:rFonts w:ascii="Times New Roman" w:hAnsi="Times New Roman" w:cs="Times New Roman"/>
        </w:rPr>
        <w:t>sediment pod</w:t>
      </w:r>
      <w:r w:rsidRPr="009C7F0B">
        <w:rPr>
          <w:rFonts w:ascii="Times New Roman" w:hAnsi="Times New Roman" w:cs="Times New Roman"/>
        </w:rPr>
        <w:t xml:space="preserve">s at all </w:t>
      </w:r>
      <w:r w:rsidR="00293109" w:rsidRPr="009C7F0B">
        <w:rPr>
          <w:rFonts w:ascii="Times New Roman" w:hAnsi="Times New Roman" w:cs="Times New Roman"/>
        </w:rPr>
        <w:t>sites</w:t>
      </w:r>
      <w:r w:rsidRPr="009C7F0B">
        <w:rPr>
          <w:rFonts w:ascii="Times New Roman" w:hAnsi="Times New Roman" w:cs="Times New Roman"/>
        </w:rPr>
        <w:t xml:space="preserve">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 Sediment accumulation on </w:t>
      </w:r>
      <w:r w:rsidR="00D365F0" w:rsidRPr="009C7F0B">
        <w:rPr>
          <w:rFonts w:ascii="Times New Roman" w:hAnsi="Times New Roman" w:cs="Times New Roman"/>
        </w:rPr>
        <w:t>sediment pod</w:t>
      </w:r>
      <w:r w:rsidRPr="009C7F0B">
        <w:rPr>
          <w:rFonts w:ascii="Times New Roman" w:hAnsi="Times New Roman" w:cs="Times New Roman"/>
        </w:rPr>
        <w:t xml:space="preserve">s was higher in the more quiescent parts of the </w:t>
      </w:r>
      <w:r w:rsidR="00022159" w:rsidRPr="009C7F0B">
        <w:rPr>
          <w:rFonts w:ascii="Times New Roman" w:hAnsi="Times New Roman" w:cs="Times New Roman"/>
        </w:rPr>
        <w:t xml:space="preserve">bay </w:t>
      </w:r>
      <w:r w:rsidRPr="009C7F0B">
        <w:rPr>
          <w:rFonts w:ascii="Times New Roman" w:hAnsi="Times New Roman" w:cs="Times New Roman"/>
        </w:rPr>
        <w:t xml:space="preserve">near the stream </w:t>
      </w:r>
      <w:r w:rsidRPr="009C7F0B">
        <w:rPr>
          <w:rFonts w:ascii="Times New Roman" w:hAnsi="Times New Roman" w:cs="Times New Roman"/>
        </w:rPr>
        <w:lastRenderedPageBreak/>
        <w:t>outlet (</w:t>
      </w:r>
      <w:r w:rsidR="00022159" w:rsidRPr="009C7F0B">
        <w:rPr>
          <w:rFonts w:ascii="Times New Roman" w:hAnsi="Times New Roman" w:cs="Times New Roman"/>
        </w:rPr>
        <w:t xml:space="preserve">site </w:t>
      </w:r>
      <w:r w:rsidRPr="009C7F0B">
        <w:rPr>
          <w:rFonts w:ascii="Times New Roman" w:hAnsi="Times New Roman" w:cs="Times New Roman"/>
        </w:rPr>
        <w:t xml:space="preserve">2A), on the </w:t>
      </w:r>
      <w:r w:rsidR="00022159" w:rsidRPr="009C7F0B">
        <w:rPr>
          <w:rFonts w:ascii="Times New Roman" w:hAnsi="Times New Roman" w:cs="Times New Roman"/>
        </w:rPr>
        <w:t xml:space="preserve">quiescent </w:t>
      </w:r>
      <w:r w:rsidRPr="009C7F0B">
        <w:rPr>
          <w:rFonts w:ascii="Times New Roman" w:hAnsi="Times New Roman" w:cs="Times New Roman"/>
        </w:rPr>
        <w:t>northern reef (</w:t>
      </w:r>
      <w:r w:rsidR="00022159" w:rsidRPr="009C7F0B">
        <w:rPr>
          <w:rFonts w:ascii="Times New Roman" w:hAnsi="Times New Roman" w:cs="Times New Roman"/>
        </w:rPr>
        <w:t xml:space="preserve">site </w:t>
      </w:r>
      <w:r w:rsidRPr="009C7F0B">
        <w:rPr>
          <w:rFonts w:ascii="Times New Roman" w:hAnsi="Times New Roman" w:cs="Times New Roman"/>
        </w:rPr>
        <w:t>1A-C), and near the outlet of the channel (</w:t>
      </w:r>
      <w:r w:rsidR="00022159" w:rsidRPr="009C7F0B">
        <w:rPr>
          <w:rFonts w:ascii="Times New Roman" w:hAnsi="Times New Roman" w:cs="Times New Roman"/>
        </w:rPr>
        <w:t xml:space="preserve">site </w:t>
      </w:r>
      <w:r w:rsidRPr="009C7F0B">
        <w:rPr>
          <w:rFonts w:ascii="Times New Roman" w:hAnsi="Times New Roman" w:cs="Times New Roman"/>
        </w:rPr>
        <w:t>2</w:t>
      </w:r>
      <w:r w:rsidR="00022159" w:rsidRPr="009C7F0B">
        <w:rPr>
          <w:rFonts w:ascii="Times New Roman" w:hAnsi="Times New Roman" w:cs="Times New Roman"/>
        </w:rPr>
        <w:t>C</w:t>
      </w:r>
      <w:r w:rsidRPr="009C7F0B">
        <w:rPr>
          <w:rFonts w:ascii="Times New Roman" w:hAnsi="Times New Roman" w:cs="Times New Roman"/>
        </w:rPr>
        <w:t xml:space="preserve">), </w:t>
      </w:r>
      <w:r w:rsidR="00022159" w:rsidRPr="009C7F0B">
        <w:rPr>
          <w:rFonts w:ascii="Times New Roman" w:hAnsi="Times New Roman" w:cs="Times New Roman"/>
        </w:rPr>
        <w:t xml:space="preserve">whereas </w:t>
      </w:r>
      <w:r w:rsidRPr="009C7F0B">
        <w:rPr>
          <w:rFonts w:ascii="Times New Roman" w:hAnsi="Times New Roman" w:cs="Times New Roman"/>
        </w:rPr>
        <w:t xml:space="preserve">almost no sediment accumulation was observed on </w:t>
      </w:r>
      <w:r w:rsidR="00D365F0" w:rsidRPr="009C7F0B">
        <w:rPr>
          <w:rFonts w:ascii="Times New Roman" w:hAnsi="Times New Roman" w:cs="Times New Roman"/>
        </w:rPr>
        <w:t>sediment pod</w:t>
      </w:r>
      <w:r w:rsidRPr="009C7F0B">
        <w:rPr>
          <w:rFonts w:ascii="Times New Roman" w:hAnsi="Times New Roman" w:cs="Times New Roman"/>
        </w:rPr>
        <w:t xml:space="preserve">s over the </w:t>
      </w:r>
      <w:r w:rsidR="00022159" w:rsidRPr="009C7F0B">
        <w:rPr>
          <w:rFonts w:ascii="Times New Roman" w:hAnsi="Times New Roman" w:cs="Times New Roman"/>
        </w:rPr>
        <w:t xml:space="preserve">more energetic </w:t>
      </w:r>
      <w:r w:rsidRPr="009C7F0B">
        <w:rPr>
          <w:rFonts w:ascii="Times New Roman" w:hAnsi="Times New Roman" w:cs="Times New Roman"/>
        </w:rPr>
        <w:t>southern reef (</w:t>
      </w:r>
      <w:r w:rsidR="00022159" w:rsidRPr="009C7F0B">
        <w:rPr>
          <w:rFonts w:ascii="Times New Roman" w:hAnsi="Times New Roman" w:cs="Times New Roman"/>
        </w:rPr>
        <w:t xml:space="preserve">sites </w:t>
      </w:r>
      <w:r w:rsidRPr="009C7F0B">
        <w:rPr>
          <w:rFonts w:ascii="Times New Roman" w:hAnsi="Times New Roman" w:cs="Times New Roman"/>
        </w:rPr>
        <w:t>2B, 3A, 3B, 3C) (</w:t>
      </w:r>
      <w:r w:rsidRPr="003B287B">
        <w:rPr>
          <w:rFonts w:ascii="Times New Roman" w:hAnsi="Times New Roman" w:cs="Times New Roman"/>
        </w:rPr>
        <w:fldChar w:fldCharType="begin"/>
      </w:r>
      <w:r w:rsidRPr="009C7F0B">
        <w:rPr>
          <w:rFonts w:ascii="Times New Roman" w:hAnsi="Times New Roman" w:cs="Times New Roman"/>
        </w:rPr>
        <w:instrText xml:space="preserve"> REF _Ref446325490 \h </w:instrText>
      </w:r>
      <w:r w:rsidRPr="003B287B">
        <w:rPr>
          <w:rFonts w:ascii="Times New Roman" w:hAnsi="Times New Roman" w:cs="Times New Roman"/>
        </w:rPr>
      </w:r>
      <w:r w:rsidRPr="003B287B">
        <w:rPr>
          <w:rFonts w:ascii="Times New Roman" w:hAnsi="Times New Roman" w:cs="Times New Roman"/>
        </w:rPr>
        <w:fldChar w:fldCharType="separate"/>
      </w:r>
      <w:r w:rsidRPr="009C7F0B">
        <w:rPr>
          <w:rFonts w:ascii="Times New Roman" w:hAnsi="Times New Roman" w:cs="Times New Roman"/>
        </w:rPr>
        <w:t xml:space="preserve">Figure </w:t>
      </w:r>
      <w:r w:rsidRPr="009C7F0B">
        <w:rPr>
          <w:rFonts w:ascii="Times New Roman" w:hAnsi="Times New Roman" w:cs="Times New Roman"/>
          <w:noProof/>
        </w:rPr>
        <w:t>5</w:t>
      </w:r>
      <w:r w:rsidRPr="003B287B">
        <w:rPr>
          <w:rFonts w:ascii="Times New Roman" w:hAnsi="Times New Roman" w:cs="Times New Roman"/>
        </w:rPr>
        <w:fldChar w:fldCharType="end"/>
      </w:r>
      <w:r w:rsidRPr="009C7F0B">
        <w:rPr>
          <w:rFonts w:ascii="Times New Roman" w:hAnsi="Times New Roman" w:cs="Times New Roman"/>
        </w:rPr>
        <w:t xml:space="preserve">b). </w:t>
      </w:r>
      <w:r w:rsidR="003302A8">
        <w:rPr>
          <w:rFonts w:ascii="Times New Roman" w:hAnsi="Times New Roman" w:cs="Times New Roman"/>
        </w:rPr>
        <w:t xml:space="preserve">Although total accumulation was lower on sediment pods compared to tubes, </w:t>
      </w:r>
      <w:r w:rsidRPr="009C7F0B">
        <w:rPr>
          <w:rFonts w:ascii="Times New Roman" w:hAnsi="Times New Roman" w:cs="Times New Roman"/>
        </w:rPr>
        <w:t>the same spatial pattern and relative magnitude</w:t>
      </w:r>
      <w:r w:rsidR="003302A8">
        <w:rPr>
          <w:rFonts w:ascii="Times New Roman" w:hAnsi="Times New Roman" w:cs="Times New Roman"/>
        </w:rPr>
        <w:t xml:space="preserve"> of sediment accumulation rates was observed, wit</w:t>
      </w:r>
      <w:r w:rsidRPr="009C7F0B">
        <w:rPr>
          <w:rFonts w:ascii="Times New Roman" w:hAnsi="Times New Roman" w:cs="Times New Roman"/>
        </w:rPr>
        <w:t xml:space="preserve">h the exception of </w:t>
      </w:r>
      <w:r w:rsidR="00022159" w:rsidRPr="009C7F0B">
        <w:rPr>
          <w:rFonts w:ascii="Times New Roman" w:hAnsi="Times New Roman" w:cs="Times New Roman"/>
        </w:rPr>
        <w:t xml:space="preserve">sites </w:t>
      </w:r>
      <w:r w:rsidRPr="009C7F0B">
        <w:rPr>
          <w:rFonts w:ascii="Times New Roman" w:hAnsi="Times New Roman" w:cs="Times New Roman"/>
        </w:rPr>
        <w:t xml:space="preserve">3A and 3B on the south reef. </w:t>
      </w:r>
      <w:r w:rsidR="003302A8">
        <w:rPr>
          <w:rFonts w:ascii="Times New Roman" w:hAnsi="Times New Roman" w:cs="Times New Roman"/>
        </w:rPr>
        <w:t xml:space="preserve">Sediment accumulation rates in sediment traps on the southern reef flat (sites 3A and 3B) were much higher than corresponding sediment pods. </w:t>
      </w:r>
      <w:r w:rsidRPr="003B287B">
        <w:rPr>
          <w:rFonts w:ascii="Times New Roman" w:hAnsi="Times New Roman" w:cs="Times New Roman"/>
        </w:rPr>
        <w:t xml:space="preserve">Mean carbonate sediment accumulation rates </w:t>
      </w:r>
      <w:r w:rsidR="00022159" w:rsidRPr="003B287B">
        <w:rPr>
          <w:rFonts w:ascii="Times New Roman" w:hAnsi="Times New Roman" w:cs="Times New Roman"/>
        </w:rPr>
        <w:t xml:space="preserve">on the more energetic southern reef  (site </w:t>
      </w:r>
      <w:r w:rsidRPr="003B287B">
        <w:rPr>
          <w:rFonts w:ascii="Times New Roman" w:hAnsi="Times New Roman" w:cs="Times New Roman"/>
        </w:rPr>
        <w:t>3A and 3B</w:t>
      </w:r>
      <w:r w:rsidR="00022159" w:rsidRPr="003B287B">
        <w:rPr>
          <w:rFonts w:ascii="Times New Roman" w:hAnsi="Times New Roman" w:cs="Times New Roman"/>
        </w:rPr>
        <w:t>)</w:t>
      </w:r>
      <w:r w:rsidRPr="003B287B">
        <w:rPr>
          <w:rFonts w:ascii="Times New Roman" w:hAnsi="Times New Roman" w:cs="Times New Roman"/>
        </w:rPr>
        <w:t xml:space="preserve"> were also strongly influenced by one period of high sediment accumulation related to a high wave event that occurred just before the collection date for the period of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 xml:space="preserve">b). Sediment accumulation at </w:t>
      </w:r>
      <w:r w:rsidR="00022159" w:rsidRPr="003B287B">
        <w:rPr>
          <w:rFonts w:ascii="Times New Roman" w:hAnsi="Times New Roman" w:cs="Times New Roman"/>
        </w:rPr>
        <w:t xml:space="preserve">site </w:t>
      </w:r>
      <w:r w:rsidRPr="003B287B">
        <w:rPr>
          <w:rFonts w:ascii="Times New Roman" w:hAnsi="Times New Roman" w:cs="Times New Roman"/>
        </w:rPr>
        <w:t>2B (</w:t>
      </w:r>
      <w:r w:rsidR="00D365F0" w:rsidRPr="003B287B">
        <w:rPr>
          <w:rFonts w:ascii="Times New Roman" w:hAnsi="Times New Roman" w:cs="Times New Roman"/>
        </w:rPr>
        <w:t>sediment trap</w:t>
      </w:r>
      <w:r w:rsidRPr="003B287B">
        <w:rPr>
          <w:rFonts w:ascii="Times New Roman" w:hAnsi="Times New Roman" w:cs="Times New Roman"/>
        </w:rPr>
        <w:t>)</w:t>
      </w:r>
      <w:r w:rsidR="002E17F7">
        <w:rPr>
          <w:rFonts w:ascii="Times New Roman" w:hAnsi="Times New Roman" w:cs="Times New Roman"/>
        </w:rPr>
        <w:t>, located</w:t>
      </w:r>
      <w:r w:rsidRPr="003B287B">
        <w:rPr>
          <w:rFonts w:ascii="Times New Roman" w:hAnsi="Times New Roman" w:cs="Times New Roman"/>
        </w:rPr>
        <w:t xml:space="preserve"> </w:t>
      </w:r>
      <w:r w:rsidR="00022159" w:rsidRPr="003B287B">
        <w:rPr>
          <w:rFonts w:ascii="Times New Roman" w:hAnsi="Times New Roman" w:cs="Times New Roman"/>
        </w:rPr>
        <w:t>on</w:t>
      </w:r>
      <w:r w:rsidR="002E17F7">
        <w:rPr>
          <w:rFonts w:ascii="Times New Roman" w:hAnsi="Times New Roman" w:cs="Times New Roman"/>
        </w:rPr>
        <w:t xml:space="preserve"> coral rubble on</w:t>
      </w:r>
      <w:r w:rsidR="00022159" w:rsidRPr="003B287B">
        <w:rPr>
          <w:rFonts w:ascii="Times New Roman" w:hAnsi="Times New Roman" w:cs="Times New Roman"/>
        </w:rPr>
        <w:t xml:space="preserve"> the southern reef flat</w:t>
      </w:r>
      <w:r w:rsidR="002E17F7">
        <w:rPr>
          <w:rFonts w:ascii="Times New Roman" w:hAnsi="Times New Roman" w:cs="Times New Roman"/>
        </w:rPr>
        <w:t>,</w:t>
      </w:r>
      <w:r w:rsidR="00022159" w:rsidRPr="003B287B">
        <w:rPr>
          <w:rFonts w:ascii="Times New Roman" w:hAnsi="Times New Roman" w:cs="Times New Roman"/>
        </w:rPr>
        <w:t xml:space="preserve"> </w:t>
      </w:r>
      <w:r w:rsidRPr="003B287B">
        <w:rPr>
          <w:rFonts w:ascii="Times New Roman" w:hAnsi="Times New Roman" w:cs="Times New Roman"/>
        </w:rPr>
        <w:t xml:space="preserve">was lower than other </w:t>
      </w:r>
      <w:r w:rsidR="002E17F7">
        <w:rPr>
          <w:rFonts w:ascii="Times New Roman" w:hAnsi="Times New Roman" w:cs="Times New Roman"/>
        </w:rPr>
        <w:t xml:space="preserve">southern reef flat </w:t>
      </w:r>
      <w:r w:rsidRPr="003B287B">
        <w:rPr>
          <w:rFonts w:ascii="Times New Roman" w:hAnsi="Times New Roman" w:cs="Times New Roman"/>
        </w:rPr>
        <w:t>sites (</w:t>
      </w:r>
      <w:r w:rsidR="00022159" w:rsidRPr="003B287B">
        <w:rPr>
          <w:rFonts w:ascii="Times New Roman" w:hAnsi="Times New Roman" w:cs="Times New Roman"/>
        </w:rPr>
        <w:t xml:space="preserve">sites </w:t>
      </w:r>
      <w:r w:rsidRPr="003B287B">
        <w:rPr>
          <w:rFonts w:ascii="Times New Roman" w:hAnsi="Times New Roman" w:cs="Times New Roman"/>
        </w:rPr>
        <w:t>3A, 3B)</w:t>
      </w:r>
      <w:r w:rsidR="002E17F7">
        <w:rPr>
          <w:rFonts w:ascii="Times New Roman" w:hAnsi="Times New Roman" w:cs="Times New Roman"/>
        </w:rPr>
        <w:t xml:space="preserve"> where wave-driven flow is faster and benthic sediment was more available</w:t>
      </w:r>
      <w:r w:rsidR="008F0101">
        <w:rPr>
          <w:rFonts w:ascii="Times New Roman" w:hAnsi="Times New Roman" w:cs="Times New Roman"/>
        </w:rPr>
        <w:t>.</w:t>
      </w:r>
      <w:r w:rsidR="008F0101" w:rsidRPr="003B287B">
        <w:rPr>
          <w:rFonts w:ascii="Times New Roman" w:hAnsi="Times New Roman" w:cs="Times New Roman"/>
        </w:rPr>
        <w:t xml:space="preserve"> </w:t>
      </w:r>
    </w:p>
    <w:p w14:paraId="75CA4EDF" w14:textId="38DE040F" w:rsidR="001E50A3" w:rsidRPr="003B287B" w:rsidRDefault="001E50A3" w:rsidP="003B287B">
      <w:pPr>
        <w:spacing w:after="0"/>
        <w:ind w:firstLine="720"/>
        <w:rPr>
          <w:rFonts w:ascii="Times New Roman" w:hAnsi="Times New Roman" w:cs="Times New Roman"/>
        </w:rPr>
      </w:pPr>
      <w:r w:rsidRPr="003B287B">
        <w:rPr>
          <w:rFonts w:ascii="Times New Roman" w:hAnsi="Times New Roman" w:cs="Times New Roman"/>
        </w:rPr>
        <w:t xml:space="preserve">Though total sediment accumulation was higher in </w:t>
      </w:r>
      <w:r w:rsidR="00D365F0" w:rsidRPr="003B287B">
        <w:rPr>
          <w:rFonts w:ascii="Times New Roman" w:hAnsi="Times New Roman" w:cs="Times New Roman"/>
        </w:rPr>
        <w:t>sediment trap</w:t>
      </w:r>
      <w:r w:rsidRPr="003B287B">
        <w:rPr>
          <w:rFonts w:ascii="Times New Roman" w:hAnsi="Times New Roman" w:cs="Times New Roman"/>
        </w:rPr>
        <w:t xml:space="preserve">s, the average percent contributions of organic, terrigenous, and carbonate sediment were similar for </w:t>
      </w:r>
      <w:r w:rsidR="00D365F0" w:rsidRPr="003B287B">
        <w:rPr>
          <w:rFonts w:ascii="Times New Roman" w:hAnsi="Times New Roman" w:cs="Times New Roman"/>
        </w:rPr>
        <w:t>sediment trap</w:t>
      </w:r>
      <w:r w:rsidRPr="003B287B">
        <w:rPr>
          <w:rFonts w:ascii="Times New Roman" w:hAnsi="Times New Roman" w:cs="Times New Roman"/>
        </w:rPr>
        <w:t xml:space="preserve">s and </w:t>
      </w:r>
      <w:r w:rsidR="00D365F0" w:rsidRPr="003B287B">
        <w:rPr>
          <w:rFonts w:ascii="Times New Roman" w:hAnsi="Times New Roman" w:cs="Times New Roman"/>
        </w:rPr>
        <w:t>sediment pod</w:t>
      </w:r>
      <w:r w:rsidR="00293109" w:rsidRPr="003B287B">
        <w:rPr>
          <w:rFonts w:ascii="Times New Roman" w:hAnsi="Times New Roman" w:cs="Times New Roman"/>
        </w:rPr>
        <w:t>s at each site</w:t>
      </w:r>
      <w:r w:rsidRPr="003B287B">
        <w:rPr>
          <w:rFonts w:ascii="Times New Roman" w:hAnsi="Times New Roman" w:cs="Times New Roman"/>
        </w:rPr>
        <w:t xml:space="preserve">. With the exception of </w:t>
      </w:r>
      <w:r w:rsidR="00022159" w:rsidRPr="003B287B">
        <w:rPr>
          <w:rFonts w:ascii="Times New Roman" w:hAnsi="Times New Roman" w:cs="Times New Roman"/>
        </w:rPr>
        <w:t xml:space="preserve">site </w:t>
      </w:r>
      <w:r w:rsidRPr="003B287B">
        <w:rPr>
          <w:rFonts w:ascii="Times New Roman" w:hAnsi="Times New Roman" w:cs="Times New Roman"/>
        </w:rPr>
        <w:t>2A</w:t>
      </w:r>
      <w:r w:rsidR="00022159" w:rsidRPr="003B287B">
        <w:rPr>
          <w:rFonts w:ascii="Times New Roman" w:hAnsi="Times New Roman" w:cs="Times New Roman"/>
        </w:rPr>
        <w:t xml:space="preserve"> </w:t>
      </w:r>
      <w:r w:rsidR="00F033C8">
        <w:rPr>
          <w:rFonts w:ascii="Times New Roman" w:hAnsi="Times New Roman" w:cs="Times New Roman"/>
        </w:rPr>
        <w:t xml:space="preserve">near </w:t>
      </w:r>
      <w:r w:rsidR="00022159" w:rsidRPr="003B287B">
        <w:rPr>
          <w:rFonts w:ascii="Times New Roman" w:hAnsi="Times New Roman" w:cs="Times New Roman"/>
        </w:rPr>
        <w:t xml:space="preserve">the stream </w:t>
      </w:r>
      <w:r w:rsidR="00F033C8">
        <w:rPr>
          <w:rFonts w:ascii="Times New Roman" w:hAnsi="Times New Roman" w:cs="Times New Roman"/>
        </w:rPr>
        <w:t>outlet</w:t>
      </w:r>
      <w:r w:rsidRPr="003B287B">
        <w:rPr>
          <w:rFonts w:ascii="Times New Roman" w:hAnsi="Times New Roman" w:cs="Times New Roman"/>
        </w:rPr>
        <w:t>, sediment accumulation on both the north and south reefs was dominated by the carbonate fraction</w:t>
      </w:r>
      <w:r w:rsidR="00293109" w:rsidRPr="003B287B">
        <w:rPr>
          <w:rFonts w:ascii="Times New Roman" w:hAnsi="Times New Roman" w:cs="Times New Roman"/>
        </w:rPr>
        <w:t xml:space="preserve">. </w:t>
      </w:r>
      <w:r w:rsidRPr="003B287B">
        <w:rPr>
          <w:rFonts w:ascii="Times New Roman" w:hAnsi="Times New Roman" w:cs="Times New Roman"/>
        </w:rPr>
        <w:t xml:space="preserve">On the </w:t>
      </w:r>
      <w:r w:rsidR="00740450">
        <w:rPr>
          <w:rFonts w:ascii="Times New Roman" w:hAnsi="Times New Roman" w:cs="Times New Roman"/>
        </w:rPr>
        <w:t xml:space="preserve">more energetic </w:t>
      </w:r>
      <w:r w:rsidRPr="003B287B">
        <w:rPr>
          <w:rFonts w:ascii="Times New Roman" w:hAnsi="Times New Roman" w:cs="Times New Roman"/>
        </w:rPr>
        <w:t xml:space="preserve">southern reef, the ratio of terrigenous and carbonate sediment accumulation observed in </w:t>
      </w:r>
      <w:r w:rsidR="00D365F0" w:rsidRPr="003B287B">
        <w:rPr>
          <w:rFonts w:ascii="Times New Roman" w:hAnsi="Times New Roman" w:cs="Times New Roman"/>
        </w:rPr>
        <w:t>sediment trap</w:t>
      </w:r>
      <w:r w:rsidRPr="003B287B">
        <w:rPr>
          <w:rFonts w:ascii="Times New Roman" w:hAnsi="Times New Roman" w:cs="Times New Roman"/>
        </w:rPr>
        <w:t xml:space="preserve">s </w:t>
      </w:r>
      <w:r w:rsidR="00F033C8">
        <w:rPr>
          <w:rFonts w:ascii="Times New Roman" w:hAnsi="Times New Roman" w:cs="Times New Roman"/>
        </w:rPr>
        <w:t xml:space="preserve">(sites </w:t>
      </w:r>
      <w:r w:rsidRPr="003B287B">
        <w:rPr>
          <w:rFonts w:ascii="Times New Roman" w:hAnsi="Times New Roman" w:cs="Times New Roman"/>
        </w:rPr>
        <w:t>2B, 3A, 3B, and 3C</w:t>
      </w:r>
      <w:r w:rsidR="00F033C8">
        <w:rPr>
          <w:rFonts w:ascii="Times New Roman" w:hAnsi="Times New Roman" w:cs="Times New Roman"/>
        </w:rPr>
        <w:t>)</w:t>
      </w:r>
      <w:r w:rsidRPr="003B287B">
        <w:rPr>
          <w:rFonts w:ascii="Times New Roman" w:hAnsi="Times New Roman" w:cs="Times New Roman"/>
        </w:rPr>
        <w:t xml:space="preserve"> mainly reflected the composition of surrounding benthic sediment</w:t>
      </w:r>
      <w:r w:rsidR="00F033C8">
        <w:rPr>
          <w:rFonts w:ascii="Times New Roman" w:hAnsi="Times New Roman" w:cs="Times New Roman"/>
        </w:rPr>
        <w:t>.</w:t>
      </w:r>
      <w:r w:rsidRPr="003B287B">
        <w:rPr>
          <w:rFonts w:ascii="Times New Roman" w:hAnsi="Times New Roman" w:cs="Times New Roman"/>
        </w:rPr>
        <w:t xml:space="preserve"> For the southern reef, 3A and 3B showed the largest relative increase in terrigenous fraction compared to surrounding benthic sediment, likely due to some small storm drains emptying into the </w:t>
      </w:r>
      <w:r w:rsidR="007D7C9B">
        <w:rPr>
          <w:rFonts w:ascii="Times New Roman" w:hAnsi="Times New Roman" w:cs="Times New Roman"/>
        </w:rPr>
        <w:t>b</w:t>
      </w:r>
      <w:r w:rsidR="007D7C9B" w:rsidRPr="003B287B">
        <w:rPr>
          <w:rFonts w:ascii="Times New Roman" w:hAnsi="Times New Roman" w:cs="Times New Roman"/>
        </w:rPr>
        <w:t xml:space="preserve">ay </w:t>
      </w:r>
      <w:r w:rsidRPr="003B287B">
        <w:rPr>
          <w:rFonts w:ascii="Times New Roman" w:hAnsi="Times New Roman" w:cs="Times New Roman"/>
        </w:rPr>
        <w:t>near those sites.</w:t>
      </w:r>
      <w:r w:rsidR="00F033C8">
        <w:rPr>
          <w:rFonts w:ascii="Times New Roman" w:hAnsi="Times New Roman" w:cs="Times New Roman"/>
        </w:rPr>
        <w:t xml:space="preserve"> On the </w:t>
      </w:r>
      <w:r w:rsidR="00740450">
        <w:rPr>
          <w:rFonts w:ascii="Times New Roman" w:hAnsi="Times New Roman" w:cs="Times New Roman"/>
        </w:rPr>
        <w:t xml:space="preserve">more quiescent </w:t>
      </w:r>
      <w:r w:rsidR="00F033C8">
        <w:rPr>
          <w:rFonts w:ascii="Times New Roman" w:hAnsi="Times New Roman" w:cs="Times New Roman"/>
        </w:rPr>
        <w:t xml:space="preserve">northern reef, in both sediment traps and sediment pods, the terrigenous fraction of sediment accumulation rates was higher than surrounding benthic sediment; the organic fraction was also higher than surrounding benthic sediment, but only in sediment traps and not on sediment pods. </w:t>
      </w:r>
    </w:p>
    <w:p w14:paraId="08DCC262" w14:textId="77777777" w:rsidR="00A13A1D" w:rsidRPr="003B287B" w:rsidRDefault="00A13A1D" w:rsidP="003B287B">
      <w:pPr>
        <w:spacing w:after="0"/>
        <w:rPr>
          <w:rFonts w:ascii="Times New Roman" w:hAnsi="Times New Roman" w:cs="Times New Roman"/>
        </w:rPr>
      </w:pPr>
    </w:p>
    <w:p w14:paraId="6C7944A4" w14:textId="5A2901F4" w:rsidR="00A13A1D" w:rsidRPr="003B287B" w:rsidRDefault="00A13A1D" w:rsidP="003B287B">
      <w:pPr>
        <w:pStyle w:val="Heading2"/>
        <w:keepNext w:val="0"/>
        <w:keepLines w:val="0"/>
        <w:spacing w:before="0"/>
        <w:rPr>
          <w:rFonts w:ascii="Times New Roman" w:hAnsi="Times New Roman" w:cs="Times New Roman"/>
        </w:rPr>
      </w:pPr>
      <w:r w:rsidRPr="003B287B">
        <w:rPr>
          <w:rFonts w:ascii="Times New Roman" w:hAnsi="Times New Roman" w:cs="Times New Roman"/>
        </w:rPr>
        <w:t xml:space="preserve">3.4 Sediment collection and composition: Temporal </w:t>
      </w:r>
      <w:r w:rsidR="007E158A">
        <w:rPr>
          <w:rFonts w:ascii="Times New Roman" w:hAnsi="Times New Roman" w:cs="Times New Roman"/>
        </w:rPr>
        <w:t>p</w:t>
      </w:r>
      <w:r w:rsidR="007E158A" w:rsidRPr="003B287B">
        <w:rPr>
          <w:rFonts w:ascii="Times New Roman" w:hAnsi="Times New Roman" w:cs="Times New Roman"/>
        </w:rPr>
        <w:t>atterns</w:t>
      </w:r>
    </w:p>
    <w:p w14:paraId="2AEF8B18" w14:textId="3964454A" w:rsidR="00A13A1D" w:rsidRPr="003B287B" w:rsidRDefault="00A13A1D" w:rsidP="003B287B">
      <w:pPr>
        <w:spacing w:after="0"/>
        <w:ind w:firstLine="720"/>
        <w:rPr>
          <w:rFonts w:ascii="Times New Roman" w:hAnsi="Times New Roman" w:cs="Times New Roman"/>
        </w:rPr>
      </w:pPr>
      <w:r w:rsidRPr="003B287B">
        <w:rPr>
          <w:rFonts w:ascii="Times New Roman" w:hAnsi="Times New Roman" w:cs="Times New Roman"/>
          <w:noProof/>
        </w:rPr>
        <w:t>Following the clear spatial differences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sediment accumulation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_Ref446325490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5</w:t>
      </w:r>
      <w:r w:rsidRPr="003B287B">
        <w:rPr>
          <w:rFonts w:ascii="Times New Roman" w:hAnsi="Times New Roman" w:cs="Times New Roman"/>
          <w:noProof/>
        </w:rPr>
        <w:fldChar w:fldCharType="end"/>
      </w:r>
      <w:r w:rsidRPr="003B287B">
        <w:rPr>
          <w:rFonts w:ascii="Times New Roman" w:hAnsi="Times New Roman" w:cs="Times New Roman"/>
          <w:noProof/>
        </w:rPr>
        <w:t xml:space="preserve">), sites on the northern and southern reefs were grouped, and mean sediment accumulation was calculated to investigate temporal </w:t>
      </w:r>
      <w:r w:rsidR="00F033C8">
        <w:rPr>
          <w:rFonts w:ascii="Times New Roman" w:hAnsi="Times New Roman" w:cs="Times New Roman"/>
          <w:noProof/>
        </w:rPr>
        <w:t>patterns</w:t>
      </w:r>
      <w:r w:rsidRPr="003B287B">
        <w:rPr>
          <w:rFonts w:ascii="Times New Roman" w:hAnsi="Times New Roman" w:cs="Times New Roman"/>
          <w:noProof/>
        </w:rPr>
        <w:t xml:space="preserve">. On the </w:t>
      </w:r>
      <w:r w:rsidR="00740450">
        <w:rPr>
          <w:rFonts w:ascii="Times New Roman" w:hAnsi="Times New Roman" w:cs="Times New Roman"/>
          <w:noProof/>
        </w:rPr>
        <w:t xml:space="preserve">more energetic </w:t>
      </w:r>
      <w:r w:rsidRPr="003B287B">
        <w:rPr>
          <w:rFonts w:ascii="Times New Roman" w:hAnsi="Times New Roman" w:cs="Times New Roman"/>
          <w:noProof/>
        </w:rPr>
        <w:t xml:space="preserve">southern reef, mean sediment accumulation on </w:t>
      </w:r>
      <w:r w:rsidR="00D365F0" w:rsidRPr="003B287B">
        <w:rPr>
          <w:rFonts w:ascii="Times New Roman" w:hAnsi="Times New Roman" w:cs="Times New Roman"/>
          <w:noProof/>
        </w:rPr>
        <w:t>sediment pod</w:t>
      </w:r>
      <w:r w:rsidRPr="003B287B">
        <w:rPr>
          <w:rFonts w:ascii="Times New Roman" w:hAnsi="Times New Roman" w:cs="Times New Roman"/>
          <w:noProof/>
        </w:rPr>
        <w:t xml:space="preserve">s was much lower, and nearly zero compared to the </w:t>
      </w:r>
      <w:r w:rsidR="00740450">
        <w:rPr>
          <w:rFonts w:ascii="Times New Roman" w:hAnsi="Times New Roman" w:cs="Times New Roman"/>
          <w:noProof/>
        </w:rPr>
        <w:t xml:space="preserve">more quiescent </w:t>
      </w:r>
      <w:r w:rsidRPr="003B287B">
        <w:rPr>
          <w:rFonts w:ascii="Times New Roman" w:hAnsi="Times New Roman" w:cs="Times New Roman"/>
          <w:noProof/>
        </w:rPr>
        <w:t>northern reef for all periods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 xml:space="preserve">). On the northern reef, mean sediment accumulation rates on </w:t>
      </w:r>
      <w:r w:rsidR="00D365F0" w:rsidRPr="003B287B">
        <w:rPr>
          <w:rFonts w:ascii="Times New Roman" w:hAnsi="Times New Roman" w:cs="Times New Roman"/>
          <w:noProof/>
        </w:rPr>
        <w:t>sediment pod</w:t>
      </w:r>
      <w:r w:rsidRPr="003B287B">
        <w:rPr>
          <w:rFonts w:ascii="Times New Roman" w:hAnsi="Times New Roman" w:cs="Times New Roman"/>
          <w:noProof/>
        </w:rPr>
        <w:t xml:space="preserve">s </w:t>
      </w:r>
      <w:r w:rsidR="009D4CD5">
        <w:rPr>
          <w:rFonts w:ascii="Times New Roman" w:hAnsi="Times New Roman" w:cs="Times New Roman"/>
          <w:noProof/>
        </w:rPr>
        <w:t>w</w:t>
      </w:r>
      <w:r w:rsidR="003B287B">
        <w:rPr>
          <w:rFonts w:ascii="Times New Roman" w:hAnsi="Times New Roman" w:cs="Times New Roman"/>
          <w:noProof/>
        </w:rPr>
        <w:t>ere</w:t>
      </w:r>
      <w:r w:rsidRPr="003B287B">
        <w:rPr>
          <w:rFonts w:ascii="Times New Roman" w:hAnsi="Times New Roman" w:cs="Times New Roman"/>
          <w:noProof/>
        </w:rPr>
        <w:t xml:space="preserve"> </w:t>
      </w:r>
      <w:r w:rsidR="009D4CD5">
        <w:rPr>
          <w:rFonts w:ascii="Times New Roman" w:hAnsi="Times New Roman" w:cs="Times New Roman"/>
          <w:noProof/>
        </w:rPr>
        <w:t xml:space="preserve">generally </w:t>
      </w:r>
      <w:r w:rsidRPr="003B287B">
        <w:rPr>
          <w:rFonts w:ascii="Times New Roman" w:hAnsi="Times New Roman" w:cs="Times New Roman"/>
          <w:noProof/>
        </w:rPr>
        <w:t>lower during the May-October trade wind season, and higher during the October-April wet season</w:t>
      </w:r>
      <w:r w:rsidR="009D4CD5">
        <w:rPr>
          <w:rFonts w:ascii="Times New Roman" w:hAnsi="Times New Roman" w:cs="Times New Roman"/>
          <w:noProof/>
        </w:rPr>
        <w:t>,</w:t>
      </w:r>
      <w:r w:rsidRPr="003B287B">
        <w:rPr>
          <w:rFonts w:ascii="Times New Roman" w:hAnsi="Times New Roman" w:cs="Times New Roman"/>
          <w:noProof/>
        </w:rPr>
        <w:t xml:space="preserve"> but the patterns were not very strong (</w:t>
      </w:r>
      <w:r w:rsidRPr="003B287B">
        <w:rPr>
          <w:rFonts w:ascii="Times New Roman" w:hAnsi="Times New Roman" w:cs="Times New Roman"/>
          <w:noProof/>
        </w:rPr>
        <w:fldChar w:fldCharType="begin"/>
      </w:r>
      <w:r w:rsidRPr="003B287B">
        <w:rPr>
          <w:rFonts w:ascii="Times New Roman" w:hAnsi="Times New Roman" w:cs="Times New Roman"/>
          <w:noProof/>
        </w:rPr>
        <w:instrText xml:space="preserve"> REF _Ref446470696 \h </w:instrText>
      </w:r>
      <w:r w:rsidRPr="003B287B">
        <w:rPr>
          <w:rFonts w:ascii="Times New Roman" w:hAnsi="Times New Roman" w:cs="Times New Roman"/>
          <w:noProof/>
        </w:rPr>
      </w:r>
      <w:r w:rsidRPr="003B287B">
        <w:rPr>
          <w:rFonts w:ascii="Times New Roman" w:hAnsi="Times New Roman" w:cs="Times New Roman"/>
          <w:noProof/>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6</w:t>
      </w:r>
      <w:r w:rsidRPr="003B287B">
        <w:rPr>
          <w:rFonts w:ascii="Times New Roman" w:hAnsi="Times New Roman" w:cs="Times New Roman"/>
          <w:noProof/>
        </w:rPr>
        <w:fldChar w:fldCharType="end"/>
      </w:r>
      <w:r w:rsidRPr="003B287B">
        <w:rPr>
          <w:rFonts w:ascii="Times New Roman" w:hAnsi="Times New Roman" w:cs="Times New Roman"/>
          <w:noProof/>
        </w:rPr>
        <w:t>a).</w:t>
      </w:r>
      <w:r w:rsidR="00EE0ABC">
        <w:rPr>
          <w:rFonts w:ascii="Times New Roman" w:hAnsi="Times New Roman" w:cs="Times New Roman"/>
          <w:noProof/>
        </w:rPr>
        <w:t xml:space="preserve"> There is some evidence that terrigenous sediment accumulation was higher in periods following a large input of terrigenous sediment in the July-Aug</w:t>
      </w:r>
      <w:r w:rsidR="00740450">
        <w:rPr>
          <w:rFonts w:ascii="Times New Roman" w:hAnsi="Times New Roman" w:cs="Times New Roman"/>
          <w:noProof/>
        </w:rPr>
        <w:t>ust</w:t>
      </w:r>
      <w:r w:rsidR="00EE0ABC">
        <w:rPr>
          <w:rFonts w:ascii="Times New Roman" w:hAnsi="Times New Roman" w:cs="Times New Roman"/>
          <w:noProof/>
        </w:rPr>
        <w:t xml:space="preserve"> 2014 period</w:t>
      </w:r>
      <w:r w:rsidR="00270E8F">
        <w:rPr>
          <w:rFonts w:ascii="Times New Roman" w:hAnsi="Times New Roman" w:cs="Times New Roman"/>
          <w:noProof/>
        </w:rPr>
        <w:t>. Terrigenous sediment accumulation was higher on pods following the July-Aug</w:t>
      </w:r>
      <w:r w:rsidR="00740450">
        <w:rPr>
          <w:rFonts w:ascii="Times New Roman" w:hAnsi="Times New Roman" w:cs="Times New Roman"/>
          <w:noProof/>
        </w:rPr>
        <w:t>ust</w:t>
      </w:r>
      <w:r w:rsidR="00270E8F">
        <w:rPr>
          <w:rFonts w:ascii="Times New Roman" w:hAnsi="Times New Roman" w:cs="Times New Roman"/>
          <w:noProof/>
        </w:rPr>
        <w:t xml:space="preserve"> 2014 period, compared to previous periods, under similar </w:t>
      </w:r>
      <w:r w:rsidR="00740450" w:rsidRPr="00EB420F">
        <w:rPr>
          <w:rFonts w:ascii="Times New Roman" w:hAnsi="Times New Roman" w:cs="Times New Roman"/>
          <w:i/>
          <w:noProof/>
        </w:rPr>
        <w:t>Hmean</w:t>
      </w:r>
      <w:r w:rsidR="00270E8F">
        <w:rPr>
          <w:rFonts w:ascii="Times New Roman" w:hAnsi="Times New Roman" w:cs="Times New Roman"/>
          <w:noProof/>
        </w:rPr>
        <w:t xml:space="preserve"> and SSY.</w:t>
      </w:r>
    </w:p>
    <w:p w14:paraId="4D20FAC4" w14:textId="078C65CC" w:rsidR="00B44692" w:rsidRPr="003B287B" w:rsidRDefault="00CC4698" w:rsidP="003B287B">
      <w:pPr>
        <w:spacing w:after="0"/>
        <w:ind w:firstLine="720"/>
        <w:rPr>
          <w:rFonts w:ascii="Times New Roman" w:hAnsi="Times New Roman" w:cs="Times New Roman"/>
          <w:noProof/>
        </w:rPr>
      </w:pPr>
      <w:r w:rsidRPr="003B287B">
        <w:rPr>
          <w:rFonts w:ascii="Times New Roman" w:hAnsi="Times New Roman" w:cs="Times New Roman"/>
        </w:rPr>
        <w:t xml:space="preserve">Similar to the results for </w:t>
      </w:r>
      <w:r w:rsidR="00D365F0" w:rsidRPr="003B287B">
        <w:rPr>
          <w:rFonts w:ascii="Times New Roman" w:hAnsi="Times New Roman" w:cs="Times New Roman"/>
        </w:rPr>
        <w:t>sediment pod</w:t>
      </w:r>
      <w:r w:rsidRPr="003B287B">
        <w:rPr>
          <w:rFonts w:ascii="Times New Roman" w:hAnsi="Times New Roman" w:cs="Times New Roman"/>
        </w:rPr>
        <w:t xml:space="preserve">s, mean sediment accumulation rates in </w:t>
      </w:r>
      <w:r w:rsidR="00D365F0" w:rsidRPr="003B287B">
        <w:rPr>
          <w:rFonts w:ascii="Times New Roman" w:hAnsi="Times New Roman" w:cs="Times New Roman"/>
        </w:rPr>
        <w:t>sediment trap</w:t>
      </w:r>
      <w:r w:rsidRPr="003B287B">
        <w:rPr>
          <w:rFonts w:ascii="Times New Roman" w:hAnsi="Times New Roman" w:cs="Times New Roman"/>
        </w:rPr>
        <w:t xml:space="preserve">s were higher on the </w:t>
      </w:r>
      <w:r w:rsidR="00652A60">
        <w:rPr>
          <w:rFonts w:ascii="Times New Roman" w:hAnsi="Times New Roman" w:cs="Times New Roman"/>
        </w:rPr>
        <w:t xml:space="preserve">more quiescent </w:t>
      </w:r>
      <w:r w:rsidRPr="003B287B">
        <w:rPr>
          <w:rFonts w:ascii="Times New Roman" w:hAnsi="Times New Roman" w:cs="Times New Roman"/>
        </w:rPr>
        <w:t xml:space="preserve">northern reef than the </w:t>
      </w:r>
      <w:r w:rsidR="00652A60">
        <w:rPr>
          <w:rFonts w:ascii="Times New Roman" w:hAnsi="Times New Roman" w:cs="Times New Roman"/>
        </w:rPr>
        <w:t xml:space="preserve">more energetic </w:t>
      </w:r>
      <w:r w:rsidRPr="003B287B">
        <w:rPr>
          <w:rFonts w:ascii="Times New Roman" w:hAnsi="Times New Roman" w:cs="Times New Roman"/>
        </w:rPr>
        <w:t>southern reef for all deployment periods. On both the northern and southern reefs the three periods with highest</w:t>
      </w:r>
      <w:r w:rsidR="00B44692" w:rsidRPr="003B287B">
        <w:rPr>
          <w:rFonts w:ascii="Times New Roman" w:hAnsi="Times New Roman" w:cs="Times New Roman"/>
        </w:rPr>
        <w:t xml:space="preserve"> mean</w:t>
      </w:r>
      <w:r w:rsidRPr="003B287B">
        <w:rPr>
          <w:rFonts w:ascii="Times New Roman" w:hAnsi="Times New Roman" w:cs="Times New Roman"/>
        </w:rPr>
        <w:t xml:space="preserve"> wave heights (March 2014, June-July 2014, and December 2014</w:t>
      </w:r>
      <w:r w:rsidRPr="003B287B">
        <w:rPr>
          <w:rFonts w:ascii="Times New Roman" w:hAnsi="Times New Roman" w:cs="Times New Roman"/>
          <w:noProof/>
        </w:rPr>
        <w:t xml:space="preserve">) were associated with the highest rates of carbonate sediment accumulation 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Conversely, mean terrigenous sediment accumulation in </w:t>
      </w:r>
      <w:r w:rsidR="00D365F0" w:rsidRPr="003B287B">
        <w:rPr>
          <w:rFonts w:ascii="Times New Roman" w:hAnsi="Times New Roman" w:cs="Times New Roman"/>
          <w:noProof/>
        </w:rPr>
        <w:t>sediment trap</w:t>
      </w:r>
      <w:r w:rsidRPr="003B287B">
        <w:rPr>
          <w:rFonts w:ascii="Times New Roman" w:hAnsi="Times New Roman" w:cs="Times New Roman"/>
          <w:noProof/>
        </w:rPr>
        <w:t xml:space="preserve">s </w:t>
      </w:r>
      <w:r w:rsidR="00270E8F">
        <w:rPr>
          <w:rFonts w:ascii="Times New Roman" w:hAnsi="Times New Roman" w:cs="Times New Roman"/>
          <w:noProof/>
        </w:rPr>
        <w:t xml:space="preserve">on either the southern or northern reef </w:t>
      </w:r>
      <w:r w:rsidRPr="003B287B">
        <w:rPr>
          <w:rFonts w:ascii="Times New Roman" w:hAnsi="Times New Roman" w:cs="Times New Roman"/>
          <w:noProof/>
        </w:rPr>
        <w:t xml:space="preserve">did not seem to follow any pattern in SSY, </w:t>
      </w:r>
      <w:r w:rsidR="00652A60" w:rsidRPr="008A0406">
        <w:rPr>
          <w:rFonts w:ascii="Times New Roman" w:hAnsi="Times New Roman" w:cs="Times New Roman"/>
          <w:i/>
          <w:noProof/>
        </w:rPr>
        <w:t>Hmean</w:t>
      </w:r>
      <w:r w:rsidRPr="003B287B">
        <w:rPr>
          <w:rFonts w:ascii="Times New Roman" w:hAnsi="Times New Roman" w:cs="Times New Roman"/>
          <w:noProof/>
        </w:rPr>
        <w:t xml:space="preserve">, or </w:t>
      </w:r>
      <w:r w:rsidR="00B44692" w:rsidRPr="003B287B">
        <w:rPr>
          <w:rFonts w:ascii="Times New Roman" w:hAnsi="Times New Roman" w:cs="Times New Roman"/>
          <w:noProof/>
        </w:rPr>
        <w:t xml:space="preserve">even total </w:t>
      </w:r>
      <w:r w:rsidR="00652A60">
        <w:rPr>
          <w:rFonts w:ascii="Times New Roman" w:hAnsi="Times New Roman" w:cs="Times New Roman"/>
          <w:noProof/>
        </w:rPr>
        <w:t>P</w:t>
      </w:r>
      <w:r w:rsidRPr="003B287B">
        <w:rPr>
          <w:rFonts w:ascii="Times New Roman" w:hAnsi="Times New Roman" w:cs="Times New Roman"/>
          <w:noProof/>
        </w:rPr>
        <w:t xml:space="preserve">, and seemed to occur at a fairly constant rate over the study period. </w:t>
      </w:r>
      <w:r w:rsidR="009D4CD5">
        <w:rPr>
          <w:rFonts w:ascii="Times New Roman" w:hAnsi="Times New Roman" w:cs="Times New Roman"/>
          <w:noProof/>
        </w:rPr>
        <w:t>Although</w:t>
      </w:r>
      <w:r w:rsidR="009D4CD5" w:rsidRPr="003B287B">
        <w:rPr>
          <w:rFonts w:ascii="Times New Roman" w:hAnsi="Times New Roman" w:cs="Times New Roman"/>
          <w:noProof/>
        </w:rPr>
        <w:t xml:space="preserve"> </w:t>
      </w:r>
      <w:r w:rsidRPr="003B287B">
        <w:rPr>
          <w:rFonts w:ascii="Times New Roman" w:hAnsi="Times New Roman" w:cs="Times New Roman"/>
          <w:noProof/>
        </w:rPr>
        <w:t xml:space="preserve">the mean sediment accumulation rates illustrate </w:t>
      </w:r>
      <w:r w:rsidRPr="003B287B">
        <w:rPr>
          <w:rFonts w:ascii="Times New Roman" w:hAnsi="Times New Roman" w:cs="Times New Roman"/>
          <w:noProof/>
        </w:rPr>
        <w:lastRenderedPageBreak/>
        <w:t>broad characterizations of sediment regimes over the northern and southern reefs, no strong temporal patterns in</w:t>
      </w:r>
      <w:r w:rsidR="00293109" w:rsidRPr="003B287B">
        <w:rPr>
          <w:rFonts w:ascii="Times New Roman" w:hAnsi="Times New Roman" w:cs="Times New Roman"/>
          <w:noProof/>
        </w:rPr>
        <w:t xml:space="preserve"> mean</w:t>
      </w:r>
      <w:r w:rsidRPr="003B287B">
        <w:rPr>
          <w:rFonts w:ascii="Times New Roman" w:hAnsi="Times New Roman" w:cs="Times New Roman"/>
          <w:noProof/>
        </w:rPr>
        <w:t xml:space="preserve"> terrigenous sediment accumulation were evident</w:t>
      </w:r>
      <w:r w:rsidR="00293109" w:rsidRPr="003B287B">
        <w:rPr>
          <w:rFonts w:ascii="Times New Roman" w:hAnsi="Times New Roman" w:cs="Times New Roman"/>
          <w:noProof/>
        </w:rPr>
        <w:t xml:space="preserve"> in the time series</w:t>
      </w:r>
      <w:r w:rsidRPr="003B287B">
        <w:rPr>
          <w:rFonts w:ascii="Times New Roman" w:hAnsi="Times New Roman" w:cs="Times New Roman"/>
          <w:noProof/>
        </w:rPr>
        <w:t>.</w:t>
      </w:r>
    </w:p>
    <w:p w14:paraId="7187BD38" w14:textId="2A00C58A" w:rsidR="00B44692" w:rsidRPr="003B287B" w:rsidRDefault="009002FB" w:rsidP="005603E0">
      <w:pPr>
        <w:spacing w:after="0"/>
        <w:rPr>
          <w:rFonts w:ascii="Times New Roman" w:hAnsi="Times New Roman" w:cs="Times New Roman"/>
        </w:rPr>
      </w:pPr>
      <w:r w:rsidRPr="003B287B">
        <w:rPr>
          <w:rFonts w:ascii="Times New Roman" w:hAnsi="Times New Roman" w:cs="Times New Roman"/>
        </w:rPr>
        <w:tab/>
      </w:r>
      <w:r w:rsidR="00652A60">
        <w:rPr>
          <w:rFonts w:ascii="Times New Roman" w:hAnsi="Times New Roman" w:cs="Times New Roman"/>
        </w:rPr>
        <w:t>T</w:t>
      </w:r>
      <w:r w:rsidR="00652A60" w:rsidRPr="003B287B">
        <w:rPr>
          <w:rFonts w:ascii="Times New Roman" w:hAnsi="Times New Roman" w:cs="Times New Roman"/>
        </w:rPr>
        <w:t xml:space="preserve">errigenous </w:t>
      </w:r>
      <w:r w:rsidR="00B44692" w:rsidRPr="003B287B">
        <w:rPr>
          <w:rFonts w:ascii="Times New Roman" w:hAnsi="Times New Roman" w:cs="Times New Roman"/>
        </w:rPr>
        <w:t xml:space="preserve">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DA1E03" w:rsidRPr="003B287B">
        <w:rPr>
          <w:rFonts w:ascii="Times New Roman" w:hAnsi="Times New Roman" w:cs="Times New Roman"/>
        </w:rPr>
        <w:t>was</w:t>
      </w:r>
      <w:r w:rsidR="003554C6" w:rsidRPr="003B287B">
        <w:rPr>
          <w:rFonts w:ascii="Times New Roman" w:hAnsi="Times New Roman" w:cs="Times New Roman"/>
        </w:rPr>
        <w:t xml:space="preserve"> not</w:t>
      </w:r>
      <w:r w:rsidR="00DA1E03" w:rsidRPr="003B287B">
        <w:rPr>
          <w:rFonts w:ascii="Times New Roman" w:hAnsi="Times New Roman" w:cs="Times New Roman"/>
        </w:rPr>
        <w:t xml:space="preserve"> significantly </w:t>
      </w:r>
      <w:r w:rsidR="00B44692" w:rsidRPr="003B287B">
        <w:rPr>
          <w:rFonts w:ascii="Times New Roman" w:hAnsi="Times New Roman" w:cs="Times New Roman"/>
        </w:rPr>
        <w:t>correlate</w:t>
      </w:r>
      <w:r w:rsidR="00DA1E03" w:rsidRPr="003B287B">
        <w:rPr>
          <w:rFonts w:ascii="Times New Roman" w:hAnsi="Times New Roman" w:cs="Times New Roman"/>
        </w:rPr>
        <w:t>d</w:t>
      </w:r>
      <w:r w:rsidR="00B44692" w:rsidRPr="003B287B">
        <w:rPr>
          <w:rFonts w:ascii="Times New Roman" w:hAnsi="Times New Roman" w:cs="Times New Roman"/>
        </w:rPr>
        <w:t xml:space="preserve"> with SSY</w:t>
      </w:r>
      <w:r w:rsidRPr="003B287B">
        <w:rPr>
          <w:rFonts w:ascii="Times New Roman" w:hAnsi="Times New Roman" w:cs="Times New Roman"/>
        </w:rPr>
        <w:t xml:space="preserve"> for any </w:t>
      </w:r>
      <w:r w:rsidR="00783D90" w:rsidRPr="003B287B">
        <w:rPr>
          <w:rFonts w:ascii="Times New Roman" w:hAnsi="Times New Roman" w:cs="Times New Roman"/>
        </w:rPr>
        <w:t>site</w:t>
      </w:r>
      <w:r w:rsidRPr="003B287B">
        <w:rPr>
          <w:rFonts w:ascii="Times New Roman" w:hAnsi="Times New Roman" w:cs="Times New Roman"/>
        </w:rPr>
        <w:t>s</w:t>
      </w:r>
      <w:r w:rsidR="00652A60">
        <w:rPr>
          <w:rFonts w:ascii="Times New Roman" w:hAnsi="Times New Roman" w:cs="Times New Roman"/>
        </w:rPr>
        <w:t xml:space="preserve"> (</w:t>
      </w:r>
      <w:r w:rsidR="00EB420F">
        <w:rPr>
          <w:rFonts w:ascii="Times New Roman" w:hAnsi="Times New Roman" w:cs="Times New Roman"/>
        </w:rPr>
        <w:fldChar w:fldCharType="begin"/>
      </w:r>
      <w:r w:rsidR="00EB420F">
        <w:rPr>
          <w:rFonts w:ascii="Times New Roman" w:hAnsi="Times New Roman" w:cs="Times New Roman"/>
        </w:rPr>
        <w:instrText xml:space="preserve"> REF _Ref446483309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8</w:t>
      </w:r>
      <w:r w:rsidR="00EB420F">
        <w:rPr>
          <w:rFonts w:ascii="Times New Roman" w:hAnsi="Times New Roman" w:cs="Times New Roman"/>
        </w:rPr>
        <w:fldChar w:fldCharType="end"/>
      </w:r>
      <w:r w:rsidR="00652A60">
        <w:rPr>
          <w:rFonts w:ascii="Times New Roman" w:hAnsi="Times New Roman" w:cs="Times New Roman"/>
        </w:rPr>
        <w:t>, Tables 2-3)</w:t>
      </w:r>
      <w:r w:rsidR="003554C6" w:rsidRPr="003B287B">
        <w:rPr>
          <w:rFonts w:ascii="Times New Roman" w:hAnsi="Times New Roman" w:cs="Times New Roman"/>
        </w:rPr>
        <w:t>. C</w:t>
      </w:r>
      <w:r w:rsidR="00B44692" w:rsidRPr="003B287B">
        <w:rPr>
          <w:rFonts w:ascii="Times New Roman" w:hAnsi="Times New Roman" w:cs="Times New Roman"/>
        </w:rPr>
        <w:t xml:space="preserve">arbonate sediment accumulation on </w:t>
      </w:r>
      <w:r w:rsidR="00D365F0" w:rsidRPr="003B287B">
        <w:rPr>
          <w:rFonts w:ascii="Times New Roman" w:hAnsi="Times New Roman" w:cs="Times New Roman"/>
        </w:rPr>
        <w:t>sediment pod</w:t>
      </w:r>
      <w:r w:rsidR="00B44692" w:rsidRPr="003B287B">
        <w:rPr>
          <w:rFonts w:ascii="Times New Roman" w:hAnsi="Times New Roman" w:cs="Times New Roman"/>
        </w:rPr>
        <w:t xml:space="preserve">s </w:t>
      </w:r>
      <w:r w:rsidR="003554C6" w:rsidRPr="003B287B">
        <w:rPr>
          <w:rFonts w:ascii="Times New Roman" w:hAnsi="Times New Roman" w:cs="Times New Roman"/>
        </w:rPr>
        <w:t xml:space="preserve">was positively </w:t>
      </w:r>
      <w:r w:rsidR="00B44692" w:rsidRPr="003B287B">
        <w:rPr>
          <w:rFonts w:ascii="Times New Roman" w:hAnsi="Times New Roman" w:cs="Times New Roman"/>
        </w:rPr>
        <w:t xml:space="preserve">correlated with </w:t>
      </w:r>
      <w:r w:rsidRPr="003B287B">
        <w:rPr>
          <w:rFonts w:ascii="Times New Roman" w:hAnsi="Times New Roman" w:cs="Times New Roman"/>
        </w:rPr>
        <w:t>mean wave height</w:t>
      </w:r>
      <w:r w:rsidR="00B44692" w:rsidRPr="003B287B">
        <w:rPr>
          <w:rFonts w:ascii="Times New Roman" w:hAnsi="Times New Roman" w:cs="Times New Roman"/>
        </w:rPr>
        <w:t xml:space="preserve"> at </w:t>
      </w:r>
      <w:r w:rsidR="003554C6" w:rsidRPr="003B287B">
        <w:rPr>
          <w:rFonts w:ascii="Times New Roman" w:hAnsi="Times New Roman" w:cs="Times New Roman"/>
        </w:rPr>
        <w:t xml:space="preserve">only </w:t>
      </w:r>
      <w:r w:rsidR="00B44692" w:rsidRPr="003B287B">
        <w:rPr>
          <w:rFonts w:ascii="Times New Roman" w:hAnsi="Times New Roman" w:cs="Times New Roman"/>
        </w:rPr>
        <w:t>one site</w:t>
      </w:r>
      <w:r w:rsidR="005603E0">
        <w:rPr>
          <w:rFonts w:ascii="Times New Roman" w:hAnsi="Times New Roman" w:cs="Times New Roman"/>
        </w:rPr>
        <w:t xml:space="preserve"> on the northern reef (site </w:t>
      </w:r>
      <w:r w:rsidR="003554C6" w:rsidRPr="003B287B">
        <w:rPr>
          <w:rFonts w:ascii="Times New Roman" w:hAnsi="Times New Roman" w:cs="Times New Roman"/>
        </w:rPr>
        <w:t>1A</w:t>
      </w:r>
      <w:r w:rsidR="005603E0">
        <w:rPr>
          <w:rFonts w:ascii="Times New Roman" w:hAnsi="Times New Roman" w:cs="Times New Roman"/>
        </w:rPr>
        <w:t>)</w:t>
      </w:r>
      <w:r w:rsidR="00B44692" w:rsidRPr="003B287B">
        <w:rPr>
          <w:rFonts w:ascii="Times New Roman" w:hAnsi="Times New Roman" w:cs="Times New Roman"/>
        </w:rPr>
        <w:t xml:space="preserve"> (</w:t>
      </w:r>
      <w:r w:rsidR="00EB420F">
        <w:rPr>
          <w:rFonts w:ascii="Times New Roman" w:hAnsi="Times New Roman" w:cs="Times New Roman"/>
        </w:rPr>
        <w:fldChar w:fldCharType="begin"/>
      </w:r>
      <w:r w:rsidR="00EB420F">
        <w:rPr>
          <w:rFonts w:ascii="Times New Roman" w:hAnsi="Times New Roman" w:cs="Times New Roman"/>
        </w:rPr>
        <w:instrText xml:space="preserve"> REF _Ref446483309 \h </w:instrText>
      </w:r>
      <w:r w:rsidR="00EB420F">
        <w:rPr>
          <w:rFonts w:ascii="Times New Roman" w:hAnsi="Times New Roman" w:cs="Times New Roman"/>
        </w:rPr>
      </w:r>
      <w:r w:rsidR="00EB420F">
        <w:rPr>
          <w:rFonts w:ascii="Times New Roman" w:hAnsi="Times New Roman" w:cs="Times New Roman"/>
        </w:rPr>
        <w:fldChar w:fldCharType="separate"/>
      </w:r>
      <w:r w:rsidR="00EB420F" w:rsidRPr="003B287B">
        <w:rPr>
          <w:rFonts w:ascii="Times New Roman" w:hAnsi="Times New Roman" w:cs="Times New Roman"/>
        </w:rPr>
        <w:t xml:space="preserve">Figure </w:t>
      </w:r>
      <w:r w:rsidR="00EB420F" w:rsidRPr="003B287B">
        <w:rPr>
          <w:rFonts w:ascii="Times New Roman" w:hAnsi="Times New Roman" w:cs="Times New Roman"/>
          <w:noProof/>
        </w:rPr>
        <w:t>8</w:t>
      </w:r>
      <w:r w:rsidR="00EB420F">
        <w:rPr>
          <w:rFonts w:ascii="Times New Roman" w:hAnsi="Times New Roman" w:cs="Times New Roman"/>
        </w:rPr>
        <w:fldChar w:fldCharType="end"/>
      </w:r>
      <w:r w:rsidR="00652A60">
        <w:rPr>
          <w:rFonts w:ascii="Times New Roman" w:hAnsi="Times New Roman" w:cs="Times New Roman"/>
        </w:rPr>
        <w:t xml:space="preserve">, </w:t>
      </w:r>
      <w:r w:rsidR="00B44692" w:rsidRPr="003B287B">
        <w:rPr>
          <w:rFonts w:ascii="Times New Roman" w:hAnsi="Times New Roman" w:cs="Times New Roman"/>
        </w:rPr>
        <w:t>Table 2)</w:t>
      </w:r>
      <w:r w:rsidR="003554C6" w:rsidRPr="003B287B">
        <w:rPr>
          <w:rFonts w:ascii="Times New Roman" w:hAnsi="Times New Roman" w:cs="Times New Roman"/>
        </w:rPr>
        <w:t xml:space="preserve">, though total sediment accumulation was negatively correlated with mean wave height </w:t>
      </w:r>
      <w:r w:rsidR="005603E0">
        <w:rPr>
          <w:rFonts w:ascii="Times New Roman" w:hAnsi="Times New Roman" w:cs="Times New Roman"/>
        </w:rPr>
        <w:t>in more energetic areas, near the reef crest on the northern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1B</w:t>
      </w:r>
      <w:r w:rsidR="005603E0">
        <w:rPr>
          <w:rFonts w:ascii="Times New Roman" w:hAnsi="Times New Roman" w:cs="Times New Roman"/>
        </w:rPr>
        <w:t>)</w:t>
      </w:r>
      <w:r w:rsidR="003554C6" w:rsidRPr="003B287B">
        <w:rPr>
          <w:rFonts w:ascii="Times New Roman" w:hAnsi="Times New Roman" w:cs="Times New Roman"/>
        </w:rPr>
        <w:t xml:space="preserve"> and</w:t>
      </w:r>
      <w:r w:rsidR="005603E0">
        <w:rPr>
          <w:rFonts w:ascii="Times New Roman" w:hAnsi="Times New Roman" w:cs="Times New Roman"/>
        </w:rPr>
        <w:t xml:space="preserve"> southern reef</w:t>
      </w:r>
      <w:r w:rsidR="003554C6" w:rsidRPr="003B287B">
        <w:rPr>
          <w:rFonts w:ascii="Times New Roman" w:hAnsi="Times New Roman" w:cs="Times New Roman"/>
        </w:rPr>
        <w:t xml:space="preserve"> </w:t>
      </w:r>
      <w:r w:rsidR="005603E0">
        <w:rPr>
          <w:rFonts w:ascii="Times New Roman" w:hAnsi="Times New Roman" w:cs="Times New Roman"/>
        </w:rPr>
        <w:t xml:space="preserve">(site </w:t>
      </w:r>
      <w:r w:rsidR="003554C6" w:rsidRPr="003B287B">
        <w:rPr>
          <w:rFonts w:ascii="Times New Roman" w:hAnsi="Times New Roman" w:cs="Times New Roman"/>
        </w:rPr>
        <w:t>3B</w:t>
      </w:r>
      <w:r w:rsidR="005603E0">
        <w:rPr>
          <w:rFonts w:ascii="Times New Roman" w:hAnsi="Times New Roman" w:cs="Times New Roman"/>
        </w:rPr>
        <w:t>)</w:t>
      </w:r>
      <w:r w:rsidR="00B44692" w:rsidRPr="003B287B">
        <w:rPr>
          <w:rFonts w:ascii="Times New Roman" w:hAnsi="Times New Roman" w:cs="Times New Roman"/>
        </w:rPr>
        <w:t xml:space="preserve"> (Table 2). </w:t>
      </w:r>
      <w:r w:rsidR="005603E0">
        <w:rPr>
          <w:rFonts w:ascii="Times New Roman" w:hAnsi="Times New Roman" w:cs="Times New Roman"/>
        </w:rPr>
        <w:t>The only positive correlation</w:t>
      </w:r>
      <w:r w:rsidR="003554C6" w:rsidRPr="003B287B">
        <w:rPr>
          <w:rFonts w:ascii="Times New Roman" w:hAnsi="Times New Roman" w:cs="Times New Roman"/>
        </w:rPr>
        <w:t xml:space="preserve"> between carbonate sediment and </w:t>
      </w:r>
      <w:r w:rsidR="00270E8F">
        <w:rPr>
          <w:rFonts w:ascii="Times New Roman" w:hAnsi="Times New Roman" w:cs="Times New Roman"/>
        </w:rPr>
        <w:t>mean wave height</w:t>
      </w:r>
      <w:r w:rsidR="005603E0">
        <w:rPr>
          <w:rFonts w:ascii="Times New Roman" w:hAnsi="Times New Roman" w:cs="Times New Roman"/>
        </w:rPr>
        <w:t xml:space="preserve"> was on the northern reef</w:t>
      </w:r>
      <w:r w:rsidR="00270E8F">
        <w:rPr>
          <w:rFonts w:ascii="Times New Roman" w:hAnsi="Times New Roman" w:cs="Times New Roman"/>
        </w:rPr>
        <w:t xml:space="preserve"> (site </w:t>
      </w:r>
      <w:r w:rsidR="00270E8F" w:rsidRPr="003B287B">
        <w:rPr>
          <w:rFonts w:ascii="Times New Roman" w:hAnsi="Times New Roman" w:cs="Times New Roman"/>
        </w:rPr>
        <w:t>1A</w:t>
      </w:r>
      <w:r w:rsidR="00270E8F">
        <w:rPr>
          <w:rFonts w:ascii="Times New Roman" w:hAnsi="Times New Roman" w:cs="Times New Roman"/>
        </w:rPr>
        <w:t>)</w:t>
      </w:r>
      <w:r w:rsidR="005603E0">
        <w:rPr>
          <w:rFonts w:ascii="Times New Roman" w:hAnsi="Times New Roman" w:cs="Times New Roman"/>
        </w:rPr>
        <w:t>, in a</w:t>
      </w:r>
      <w:r w:rsidR="00270E8F">
        <w:rPr>
          <w:rFonts w:ascii="Times New Roman" w:hAnsi="Times New Roman" w:cs="Times New Roman"/>
        </w:rPr>
        <w:t>n area with large supply of</w:t>
      </w:r>
      <w:r w:rsidR="005603E0">
        <w:rPr>
          <w:rFonts w:ascii="Times New Roman" w:hAnsi="Times New Roman" w:cs="Times New Roman"/>
        </w:rPr>
        <w:t xml:space="preserve"> sand near the stream outlet </w:t>
      </w:r>
      <w:r w:rsidR="00783D90" w:rsidRPr="003B287B">
        <w:rPr>
          <w:rFonts w:ascii="Times New Roman" w:hAnsi="Times New Roman" w:cs="Times New Roman"/>
        </w:rPr>
        <w:t>(</w:t>
      </w:r>
      <w:r w:rsidR="00783D90" w:rsidRPr="003B287B">
        <w:rPr>
          <w:rFonts w:ascii="Times New Roman" w:hAnsi="Times New Roman" w:cs="Times New Roman"/>
        </w:rPr>
        <w:fldChar w:fldCharType="begin"/>
      </w:r>
      <w:r w:rsidR="00783D90" w:rsidRPr="003B287B">
        <w:rPr>
          <w:rFonts w:ascii="Times New Roman" w:hAnsi="Times New Roman" w:cs="Times New Roman"/>
        </w:rPr>
        <w:instrText xml:space="preserve"> REF _Ref446590596 \h </w:instrText>
      </w:r>
      <w:r w:rsidR="00783D90" w:rsidRPr="003B287B">
        <w:rPr>
          <w:rFonts w:ascii="Times New Roman" w:hAnsi="Times New Roman" w:cs="Times New Roman"/>
        </w:rPr>
      </w:r>
      <w:r w:rsidR="00783D90" w:rsidRPr="003B287B">
        <w:rPr>
          <w:rFonts w:ascii="Times New Roman" w:hAnsi="Times New Roman" w:cs="Times New Roman"/>
        </w:rPr>
        <w:fldChar w:fldCharType="separate"/>
      </w:r>
      <w:r w:rsidR="00783D90" w:rsidRPr="003B287B">
        <w:rPr>
          <w:rFonts w:ascii="Times New Roman" w:hAnsi="Times New Roman" w:cs="Times New Roman"/>
        </w:rPr>
        <w:t xml:space="preserve">Figure </w:t>
      </w:r>
      <w:r w:rsidR="00783D90" w:rsidRPr="003B287B">
        <w:rPr>
          <w:rFonts w:ascii="Times New Roman" w:hAnsi="Times New Roman" w:cs="Times New Roman"/>
          <w:noProof/>
        </w:rPr>
        <w:t>2</w:t>
      </w:r>
      <w:r w:rsidR="00783D90" w:rsidRPr="003B287B">
        <w:rPr>
          <w:rFonts w:ascii="Times New Roman" w:hAnsi="Times New Roman" w:cs="Times New Roman"/>
        </w:rPr>
        <w:fldChar w:fldCharType="end"/>
      </w:r>
      <w:r w:rsidR="00783D90" w:rsidRPr="003B287B">
        <w:rPr>
          <w:rFonts w:ascii="Times New Roman" w:hAnsi="Times New Roman" w:cs="Times New Roman"/>
        </w:rPr>
        <w:t>d)</w:t>
      </w:r>
      <w:r w:rsidR="003554C6" w:rsidRPr="003B287B">
        <w:rPr>
          <w:rFonts w:ascii="Times New Roman" w:hAnsi="Times New Roman" w:cs="Times New Roman"/>
        </w:rPr>
        <w:t xml:space="preserve">. </w:t>
      </w:r>
    </w:p>
    <w:p w14:paraId="5E975773" w14:textId="354FAC5C" w:rsidR="008D1E84" w:rsidRDefault="00B27E7C" w:rsidP="00731376">
      <w:pPr>
        <w:spacing w:after="0"/>
        <w:ind w:firstLine="720"/>
        <w:rPr>
          <w:rFonts w:ascii="Times New Roman" w:hAnsi="Times New Roman" w:cs="Times New Roman"/>
        </w:rPr>
      </w:pPr>
      <w:r w:rsidRPr="003B287B">
        <w:rPr>
          <w:rFonts w:ascii="Times New Roman" w:hAnsi="Times New Roman" w:cs="Times New Roman"/>
        </w:rPr>
        <w:t xml:space="preserve">Univariate linear regressions (Table 2) showed </w:t>
      </w:r>
      <w:r w:rsidR="00652A60" w:rsidRPr="008A0406">
        <w:rPr>
          <w:rFonts w:ascii="Times New Roman" w:hAnsi="Times New Roman" w:cs="Times New Roman"/>
          <w:i/>
          <w:noProof/>
        </w:rPr>
        <w:t>Hmean</w:t>
      </w:r>
      <w:r w:rsidR="00652A60">
        <w:rPr>
          <w:rFonts w:ascii="Times New Roman" w:hAnsi="Times New Roman" w:cs="Times New Roman"/>
          <w:i/>
          <w:noProof/>
        </w:rPr>
        <w:t xml:space="preserve"> </w:t>
      </w:r>
      <w:r w:rsidR="00783D90" w:rsidRPr="003B287B">
        <w:rPr>
          <w:rFonts w:ascii="Times New Roman" w:hAnsi="Times New Roman" w:cs="Times New Roman"/>
        </w:rPr>
        <w:t xml:space="preserve">was positively correlated with </w:t>
      </w:r>
      <w:r w:rsidR="00731376">
        <w:rPr>
          <w:rFonts w:ascii="Times New Roman" w:hAnsi="Times New Roman" w:cs="Times New Roman"/>
        </w:rPr>
        <w:t xml:space="preserve">total and carbonate </w:t>
      </w:r>
      <w:r w:rsidRPr="003B287B">
        <w:rPr>
          <w:rFonts w:ascii="Times New Roman" w:hAnsi="Times New Roman" w:cs="Times New Roman"/>
        </w:rPr>
        <w:t>s</w:t>
      </w:r>
      <w:r w:rsidR="00FA3E45" w:rsidRPr="003B287B">
        <w:rPr>
          <w:rFonts w:ascii="Times New Roman" w:hAnsi="Times New Roman" w:cs="Times New Roman"/>
        </w:rPr>
        <w:t>ediment accumulation</w:t>
      </w:r>
      <w:r w:rsidR="00731376">
        <w:rPr>
          <w:rFonts w:ascii="Times New Roman" w:hAnsi="Times New Roman" w:cs="Times New Roman"/>
        </w:rPr>
        <w:t xml:space="preserve"> </w:t>
      </w:r>
      <w:r w:rsidR="0012520E" w:rsidRPr="003B287B">
        <w:rPr>
          <w:rFonts w:ascii="Times New Roman" w:hAnsi="Times New Roman" w:cs="Times New Roman"/>
        </w:rPr>
        <w:t xml:space="preserve">in </w:t>
      </w:r>
      <w:r w:rsidR="00D365F0" w:rsidRPr="003B287B">
        <w:rPr>
          <w:rFonts w:ascii="Times New Roman" w:hAnsi="Times New Roman" w:cs="Times New Roman"/>
        </w:rPr>
        <w:t>sediment trap</w:t>
      </w:r>
      <w:r w:rsidR="0012520E" w:rsidRPr="003B287B">
        <w:rPr>
          <w:rFonts w:ascii="Times New Roman" w:hAnsi="Times New Roman" w:cs="Times New Roman"/>
        </w:rPr>
        <w:t>s</w:t>
      </w:r>
      <w:r w:rsidR="00270E8F" w:rsidRPr="00270E8F">
        <w:rPr>
          <w:rFonts w:ascii="Times New Roman" w:hAnsi="Times New Roman" w:cs="Times New Roman"/>
        </w:rPr>
        <w:t xml:space="preserve"> </w:t>
      </w:r>
      <w:r w:rsidR="00FA3E45" w:rsidRPr="003B287B">
        <w:rPr>
          <w:rFonts w:ascii="Times New Roman" w:hAnsi="Times New Roman" w:cs="Times New Roman"/>
        </w:rPr>
        <w:t xml:space="preserve">at every site except </w:t>
      </w:r>
      <w:r w:rsidR="00270E8F">
        <w:rPr>
          <w:rFonts w:ascii="Times New Roman" w:hAnsi="Times New Roman" w:cs="Times New Roman"/>
        </w:rPr>
        <w:t>near the stream outlet</w:t>
      </w:r>
      <w:r w:rsidR="00C23C19">
        <w:rPr>
          <w:rFonts w:ascii="Times New Roman" w:hAnsi="Times New Roman" w:cs="Times New Roman"/>
        </w:rPr>
        <w:t xml:space="preserve"> (site 2A)</w:t>
      </w:r>
      <w:r w:rsidR="00270E8F">
        <w:rPr>
          <w:rFonts w:ascii="Times New Roman" w:hAnsi="Times New Roman" w:cs="Times New Roman"/>
        </w:rPr>
        <w:t xml:space="preserve">, on the </w:t>
      </w:r>
      <w:r w:rsidR="00652A60">
        <w:rPr>
          <w:rFonts w:ascii="Times New Roman" w:hAnsi="Times New Roman" w:cs="Times New Roman"/>
        </w:rPr>
        <w:t xml:space="preserve">more energetic </w:t>
      </w:r>
      <w:r w:rsidR="00270E8F">
        <w:rPr>
          <w:rFonts w:ascii="Times New Roman" w:hAnsi="Times New Roman" w:cs="Times New Roman"/>
        </w:rPr>
        <w:t>southern reef in coral rubble</w:t>
      </w:r>
      <w:r w:rsidR="00C23C19">
        <w:rPr>
          <w:rFonts w:ascii="Times New Roman" w:hAnsi="Times New Roman" w:cs="Times New Roman"/>
        </w:rPr>
        <w:t xml:space="preserve"> (site 2B)</w:t>
      </w:r>
      <w:r w:rsidR="00270E8F">
        <w:rPr>
          <w:rFonts w:ascii="Times New Roman" w:hAnsi="Times New Roman" w:cs="Times New Roman"/>
        </w:rPr>
        <w:t xml:space="preserve">, and on the </w:t>
      </w:r>
      <w:r w:rsidR="00652A60">
        <w:rPr>
          <w:rFonts w:ascii="Times New Roman" w:hAnsi="Times New Roman" w:cs="Times New Roman"/>
        </w:rPr>
        <w:t xml:space="preserve">more quiescent </w:t>
      </w:r>
      <w:r w:rsidR="00270E8F">
        <w:rPr>
          <w:rFonts w:ascii="Times New Roman" w:hAnsi="Times New Roman" w:cs="Times New Roman"/>
        </w:rPr>
        <w:t xml:space="preserve">southern fore </w:t>
      </w:r>
      <w:r w:rsidR="00C23C19">
        <w:rPr>
          <w:rFonts w:ascii="Times New Roman" w:hAnsi="Times New Roman" w:cs="Times New Roman"/>
        </w:rPr>
        <w:t>reef (site</w:t>
      </w:r>
      <w:r w:rsidR="00FA3E45" w:rsidRPr="003B287B">
        <w:rPr>
          <w:rFonts w:ascii="Times New Roman" w:hAnsi="Times New Roman" w:cs="Times New Roman"/>
        </w:rPr>
        <w:t xml:space="preserve"> 3C</w:t>
      </w:r>
      <w:r w:rsidR="00C23C19">
        <w:rPr>
          <w:rFonts w:ascii="Times New Roman" w:hAnsi="Times New Roman" w:cs="Times New Roman"/>
        </w:rPr>
        <w:t xml:space="preserve">). </w:t>
      </w:r>
      <w:r w:rsidR="00652A60" w:rsidRPr="008A0406">
        <w:rPr>
          <w:rFonts w:ascii="Times New Roman" w:hAnsi="Times New Roman" w:cs="Times New Roman"/>
          <w:i/>
          <w:noProof/>
        </w:rPr>
        <w:t>Hmean</w:t>
      </w:r>
      <w:r w:rsidR="00652A60">
        <w:rPr>
          <w:rFonts w:ascii="Times New Roman" w:hAnsi="Times New Roman" w:cs="Times New Roman"/>
          <w:i/>
          <w:noProof/>
        </w:rPr>
        <w:t xml:space="preserve"> </w:t>
      </w:r>
      <w:r w:rsidR="00C23C19">
        <w:rPr>
          <w:rFonts w:ascii="Times New Roman" w:hAnsi="Times New Roman" w:cs="Times New Roman"/>
        </w:rPr>
        <w:t xml:space="preserve">was positively correlated with mean </w:t>
      </w:r>
      <w:r w:rsidR="00731376">
        <w:rPr>
          <w:rFonts w:ascii="Times New Roman" w:hAnsi="Times New Roman" w:cs="Times New Roman"/>
        </w:rPr>
        <w:t xml:space="preserve">total and carbonate </w:t>
      </w:r>
      <w:r w:rsidR="00C23C19">
        <w:rPr>
          <w:rFonts w:ascii="Times New Roman" w:hAnsi="Times New Roman" w:cs="Times New Roman"/>
        </w:rPr>
        <w:t xml:space="preserve">sediment accumulation in traps on </w:t>
      </w:r>
      <w:r w:rsidR="00731376">
        <w:rPr>
          <w:rFonts w:ascii="Times New Roman" w:hAnsi="Times New Roman" w:cs="Times New Roman"/>
        </w:rPr>
        <w:t>the northern and southern reefs</w:t>
      </w:r>
      <w:r w:rsidR="008D1E84">
        <w:rPr>
          <w:rFonts w:ascii="Times New Roman" w:hAnsi="Times New Roman" w:cs="Times New Roman"/>
        </w:rPr>
        <w:t xml:space="preserve"> (Table 2), but when controlling for SSY in the multiple regression, only mean carbonate accumulation was weakly correlated with </w:t>
      </w:r>
      <w:r w:rsidR="00652A60" w:rsidRPr="008A0406">
        <w:rPr>
          <w:rFonts w:ascii="Times New Roman" w:hAnsi="Times New Roman" w:cs="Times New Roman"/>
          <w:i/>
          <w:noProof/>
        </w:rPr>
        <w:t>Hmean</w:t>
      </w:r>
      <w:r w:rsidR="00652A60">
        <w:rPr>
          <w:rFonts w:ascii="Times New Roman" w:hAnsi="Times New Roman" w:cs="Times New Roman"/>
          <w:i/>
          <w:noProof/>
        </w:rPr>
        <w:t xml:space="preserve"> </w:t>
      </w:r>
      <w:r w:rsidR="008D1E84">
        <w:rPr>
          <w:rFonts w:ascii="Times New Roman" w:hAnsi="Times New Roman" w:cs="Times New Roman"/>
        </w:rPr>
        <w:t>on the northern reef (Table 3)</w:t>
      </w:r>
      <w:r w:rsidRPr="003B287B">
        <w:rPr>
          <w:rFonts w:ascii="Times New Roman" w:hAnsi="Times New Roman" w:cs="Times New Roman"/>
        </w:rPr>
        <w:t xml:space="preserve">. </w:t>
      </w:r>
      <w:r w:rsidR="008D1E84">
        <w:rPr>
          <w:rFonts w:ascii="Times New Roman" w:hAnsi="Times New Roman" w:cs="Times New Roman"/>
        </w:rPr>
        <w:t>On the northern and southern</w:t>
      </w:r>
      <w:r w:rsidR="008D1E84" w:rsidRPr="003B287B">
        <w:rPr>
          <w:rFonts w:ascii="Times New Roman" w:hAnsi="Times New Roman" w:cs="Times New Roman"/>
        </w:rPr>
        <w:t xml:space="preserve"> fore</w:t>
      </w:r>
      <w:r w:rsidR="008D1E84">
        <w:rPr>
          <w:rFonts w:ascii="Times New Roman" w:hAnsi="Times New Roman" w:cs="Times New Roman"/>
        </w:rPr>
        <w:t xml:space="preserve"> </w:t>
      </w:r>
      <w:r w:rsidR="008D1E84" w:rsidRPr="003B287B">
        <w:rPr>
          <w:rFonts w:ascii="Times New Roman" w:hAnsi="Times New Roman" w:cs="Times New Roman"/>
        </w:rPr>
        <w:t>reef (</w:t>
      </w:r>
      <w:r w:rsidR="008D1E84">
        <w:rPr>
          <w:rFonts w:ascii="Times New Roman" w:hAnsi="Times New Roman" w:cs="Times New Roman"/>
        </w:rPr>
        <w:t xml:space="preserve">sites </w:t>
      </w:r>
      <w:r w:rsidR="008D1E84" w:rsidRPr="003B287B">
        <w:rPr>
          <w:rFonts w:ascii="Times New Roman" w:hAnsi="Times New Roman" w:cs="Times New Roman"/>
        </w:rPr>
        <w:t>1C, 2C, and 3C)</w:t>
      </w:r>
      <w:r w:rsidR="008D1E84">
        <w:rPr>
          <w:rFonts w:ascii="Times New Roman" w:hAnsi="Times New Roman" w:cs="Times New Roman"/>
        </w:rPr>
        <w:t>, u</w:t>
      </w:r>
      <w:r w:rsidR="008D1E84" w:rsidRPr="003B287B">
        <w:rPr>
          <w:rFonts w:ascii="Times New Roman" w:hAnsi="Times New Roman" w:cs="Times New Roman"/>
        </w:rPr>
        <w:t>nivariate and multivariate linear regressions showed both total and carbonate sediment accumulation in sediment traps were significantly correlated with mean wave height</w:t>
      </w:r>
      <w:r w:rsidR="008D1E84">
        <w:rPr>
          <w:rFonts w:ascii="Times New Roman" w:hAnsi="Times New Roman" w:cs="Times New Roman"/>
        </w:rPr>
        <w:t xml:space="preserve">, </w:t>
      </w:r>
      <w:r w:rsidR="008D1E84" w:rsidRPr="003B287B">
        <w:rPr>
          <w:rFonts w:ascii="Times New Roman" w:hAnsi="Times New Roman" w:cs="Times New Roman"/>
        </w:rPr>
        <w:t xml:space="preserve">and showed a nonlinear relationship with </w:t>
      </w:r>
      <w:r w:rsidR="008D1E84">
        <w:rPr>
          <w:rFonts w:ascii="Times New Roman" w:hAnsi="Times New Roman" w:cs="Times New Roman"/>
        </w:rPr>
        <w:t>w</w:t>
      </w:r>
      <w:r w:rsidR="008D1E84" w:rsidRPr="003B287B">
        <w:rPr>
          <w:rFonts w:ascii="Times New Roman" w:hAnsi="Times New Roman" w:cs="Times New Roman"/>
        </w:rPr>
        <w:t>ave</w:t>
      </w:r>
      <w:r w:rsidR="008D1E84">
        <w:rPr>
          <w:rFonts w:ascii="Times New Roman" w:hAnsi="Times New Roman" w:cs="Times New Roman"/>
        </w:rPr>
        <w:t xml:space="preserve"> height</w:t>
      </w:r>
      <w:r w:rsidR="008D1E84" w:rsidRPr="003B287B">
        <w:rPr>
          <w:rFonts w:ascii="Times New Roman" w:hAnsi="Times New Roman" w:cs="Times New Roman"/>
        </w:rPr>
        <w:t>s in many cases (</w:t>
      </w:r>
      <w:r w:rsidR="008D1E84" w:rsidRPr="003B287B">
        <w:rPr>
          <w:rFonts w:ascii="Times New Roman" w:hAnsi="Times New Roman" w:cs="Times New Roman"/>
        </w:rPr>
        <w:fldChar w:fldCharType="begin"/>
      </w:r>
      <w:r w:rsidR="008D1E84" w:rsidRPr="003B287B">
        <w:rPr>
          <w:rFonts w:ascii="Times New Roman" w:hAnsi="Times New Roman" w:cs="Times New Roman"/>
        </w:rPr>
        <w:instrText xml:space="preserve"> REF _Ref446605779 \h </w:instrText>
      </w:r>
      <w:r w:rsidR="008D1E84" w:rsidRPr="003B287B">
        <w:rPr>
          <w:rFonts w:ascii="Times New Roman" w:hAnsi="Times New Roman" w:cs="Times New Roman"/>
        </w:rPr>
      </w:r>
      <w:r w:rsidR="008D1E84" w:rsidRPr="003B287B">
        <w:rPr>
          <w:rFonts w:ascii="Times New Roman" w:hAnsi="Times New Roman" w:cs="Times New Roman"/>
        </w:rPr>
        <w:fldChar w:fldCharType="separate"/>
      </w:r>
      <w:r w:rsidR="008D1E84" w:rsidRPr="003B287B">
        <w:rPr>
          <w:rFonts w:ascii="Times New Roman" w:hAnsi="Times New Roman" w:cs="Times New Roman"/>
        </w:rPr>
        <w:t xml:space="preserve">Figure </w:t>
      </w:r>
      <w:r w:rsidR="008D1E84" w:rsidRPr="003B287B">
        <w:rPr>
          <w:rFonts w:ascii="Times New Roman" w:hAnsi="Times New Roman" w:cs="Times New Roman"/>
          <w:noProof/>
        </w:rPr>
        <w:t>10</w:t>
      </w:r>
      <w:r w:rsidR="008D1E84" w:rsidRPr="003B287B">
        <w:rPr>
          <w:rFonts w:ascii="Times New Roman" w:hAnsi="Times New Roman" w:cs="Times New Roman"/>
        </w:rPr>
        <w:fldChar w:fldCharType="end"/>
      </w:r>
      <w:r w:rsidR="008D1E84" w:rsidRPr="003B287B">
        <w:rPr>
          <w:rFonts w:ascii="Times New Roman" w:hAnsi="Times New Roman" w:cs="Times New Roman"/>
        </w:rPr>
        <w:t>).</w:t>
      </w:r>
    </w:p>
    <w:p w14:paraId="2B168A54" w14:textId="4977E32F" w:rsidR="00FA3E45" w:rsidRPr="003B287B" w:rsidRDefault="00B27E7C" w:rsidP="008D1E84">
      <w:pPr>
        <w:spacing w:after="0"/>
        <w:ind w:firstLine="720"/>
        <w:rPr>
          <w:rFonts w:ascii="Times New Roman" w:hAnsi="Times New Roman" w:cs="Times New Roman"/>
        </w:rPr>
      </w:pPr>
      <w:r w:rsidRPr="003B287B">
        <w:rPr>
          <w:rFonts w:ascii="Times New Roman" w:hAnsi="Times New Roman" w:cs="Times New Roman"/>
        </w:rPr>
        <w:t xml:space="preserve">Terrigenous sediment accumulation </w:t>
      </w:r>
      <w:r w:rsidR="00C23C19">
        <w:rPr>
          <w:rFonts w:ascii="Times New Roman" w:hAnsi="Times New Roman" w:cs="Times New Roman"/>
        </w:rPr>
        <w:t xml:space="preserve">was only correlated with SSY on the far southern fore reef (site </w:t>
      </w:r>
      <w:r w:rsidRPr="003B287B">
        <w:rPr>
          <w:rFonts w:ascii="Times New Roman" w:hAnsi="Times New Roman" w:cs="Times New Roman"/>
        </w:rPr>
        <w:t>3C</w:t>
      </w:r>
      <w:r w:rsidR="00C23C19">
        <w:rPr>
          <w:rFonts w:ascii="Times New Roman" w:hAnsi="Times New Roman" w:cs="Times New Roman"/>
        </w:rPr>
        <w:t>)</w:t>
      </w:r>
      <w:r w:rsidRPr="003B287B">
        <w:rPr>
          <w:rFonts w:ascii="Times New Roman" w:hAnsi="Times New Roman" w:cs="Times New Roman"/>
        </w:rPr>
        <w:t xml:space="preserve">, and the correlation was negative. Sediment </w:t>
      </w:r>
      <w:r w:rsidR="00C23C19">
        <w:rPr>
          <w:rFonts w:ascii="Times New Roman" w:hAnsi="Times New Roman" w:cs="Times New Roman"/>
        </w:rPr>
        <w:t>accumulation was</w:t>
      </w:r>
      <w:r w:rsidRPr="003B287B">
        <w:rPr>
          <w:rFonts w:ascii="Times New Roman" w:hAnsi="Times New Roman" w:cs="Times New Roman"/>
        </w:rPr>
        <w:t xml:space="preserve"> very low at this fore reef </w:t>
      </w:r>
      <w:r w:rsidR="00783D90" w:rsidRPr="003B287B">
        <w:rPr>
          <w:rFonts w:ascii="Times New Roman" w:hAnsi="Times New Roman" w:cs="Times New Roman"/>
        </w:rPr>
        <w:t>site</w:t>
      </w:r>
      <w:r w:rsidRPr="003B287B">
        <w:rPr>
          <w:rFonts w:ascii="Times New Roman" w:hAnsi="Times New Roman" w:cs="Times New Roman"/>
        </w:rPr>
        <w:t xml:space="preserve">, and when controlling for </w:t>
      </w:r>
      <w:r w:rsidR="00652A60" w:rsidRPr="008A0406">
        <w:rPr>
          <w:rFonts w:ascii="Times New Roman" w:hAnsi="Times New Roman" w:cs="Times New Roman"/>
          <w:i/>
          <w:noProof/>
        </w:rPr>
        <w:t>Hmean</w:t>
      </w:r>
      <w:r w:rsidR="00C23C19">
        <w:rPr>
          <w:rFonts w:ascii="Times New Roman" w:hAnsi="Times New Roman" w:cs="Times New Roman"/>
        </w:rPr>
        <w:t xml:space="preserve"> in the multivariate regression</w:t>
      </w:r>
      <w:r w:rsidR="00731376">
        <w:rPr>
          <w:rFonts w:ascii="Times New Roman" w:hAnsi="Times New Roman" w:cs="Times New Roman"/>
        </w:rPr>
        <w:t xml:space="preserve"> (Table 3)</w:t>
      </w:r>
      <w:r w:rsidRPr="003B287B">
        <w:rPr>
          <w:rFonts w:ascii="Times New Roman" w:hAnsi="Times New Roman" w:cs="Times New Roman"/>
        </w:rPr>
        <w:t xml:space="preserve">, there was no correlation (Table 3). </w:t>
      </w:r>
      <w:r w:rsidR="00107B56" w:rsidRPr="003B287B">
        <w:rPr>
          <w:rFonts w:ascii="Times New Roman" w:hAnsi="Times New Roman" w:cs="Times New Roman"/>
        </w:rPr>
        <w:t>The strongest correlation between</w:t>
      </w:r>
      <w:r w:rsidR="00783D90" w:rsidRPr="003B287B">
        <w:rPr>
          <w:rFonts w:ascii="Times New Roman" w:hAnsi="Times New Roman" w:cs="Times New Roman"/>
        </w:rPr>
        <w:t xml:space="preserve"> SSY and </w:t>
      </w:r>
      <w:r w:rsidR="00107B56" w:rsidRPr="003B287B">
        <w:rPr>
          <w:rFonts w:ascii="Times New Roman" w:hAnsi="Times New Roman" w:cs="Times New Roman"/>
        </w:rPr>
        <w:t xml:space="preserve">sediment accumulation (both </w:t>
      </w:r>
      <w:r w:rsidR="00652A60">
        <w:rPr>
          <w:rFonts w:ascii="Times New Roman" w:hAnsi="Times New Roman" w:cs="Times New Roman"/>
        </w:rPr>
        <w:t>t</w:t>
      </w:r>
      <w:r w:rsidR="00652A60" w:rsidRPr="003B287B">
        <w:rPr>
          <w:rFonts w:ascii="Times New Roman" w:hAnsi="Times New Roman" w:cs="Times New Roman"/>
        </w:rPr>
        <w:t xml:space="preserve">otal </w:t>
      </w:r>
      <w:r w:rsidR="00107B56" w:rsidRPr="003B287B">
        <w:rPr>
          <w:rFonts w:ascii="Times New Roman" w:hAnsi="Times New Roman" w:cs="Times New Roman"/>
        </w:rPr>
        <w:t xml:space="preserve">and </w:t>
      </w:r>
      <w:r w:rsidR="00652A60">
        <w:rPr>
          <w:rFonts w:ascii="Times New Roman" w:hAnsi="Times New Roman" w:cs="Times New Roman"/>
        </w:rPr>
        <w:t>t</w:t>
      </w:r>
      <w:r w:rsidR="00652A60" w:rsidRPr="003B287B">
        <w:rPr>
          <w:rFonts w:ascii="Times New Roman" w:hAnsi="Times New Roman" w:cs="Times New Roman"/>
        </w:rPr>
        <w:t>errigenous</w:t>
      </w:r>
      <w:r w:rsidR="00107B56" w:rsidRPr="003B287B">
        <w:rPr>
          <w:rFonts w:ascii="Times New Roman" w:hAnsi="Times New Roman" w:cs="Times New Roman"/>
        </w:rPr>
        <w:t xml:space="preserve">) was near the stream mouth </w:t>
      </w:r>
      <w:r w:rsidR="007B6398">
        <w:rPr>
          <w:rFonts w:ascii="Times New Roman" w:hAnsi="Times New Roman" w:cs="Times New Roman"/>
        </w:rPr>
        <w:t>(site 2A)</w:t>
      </w:r>
      <w:r w:rsidR="00107B56" w:rsidRPr="003B287B">
        <w:rPr>
          <w:rFonts w:ascii="Times New Roman" w:hAnsi="Times New Roman" w:cs="Times New Roman"/>
        </w:rPr>
        <w:t xml:space="preserve"> (</w:t>
      </w:r>
      <w:r w:rsidR="00107B56" w:rsidRPr="003B287B">
        <w:rPr>
          <w:rFonts w:ascii="Times New Roman" w:hAnsi="Times New Roman" w:cs="Times New Roman"/>
        </w:rPr>
        <w:fldChar w:fldCharType="begin"/>
      </w:r>
      <w:r w:rsidR="00107B56" w:rsidRPr="003B287B">
        <w:rPr>
          <w:rFonts w:ascii="Times New Roman" w:hAnsi="Times New Roman" w:cs="Times New Roman"/>
        </w:rPr>
        <w:instrText xml:space="preserve"> REF _Ref446490686 \h </w:instrText>
      </w:r>
      <w:r w:rsidR="00107B56" w:rsidRPr="003B287B">
        <w:rPr>
          <w:rFonts w:ascii="Times New Roman" w:hAnsi="Times New Roman" w:cs="Times New Roman"/>
        </w:rPr>
      </w:r>
      <w:r w:rsidR="00107B56" w:rsidRPr="003B287B">
        <w:rPr>
          <w:rFonts w:ascii="Times New Roman" w:hAnsi="Times New Roman" w:cs="Times New Roman"/>
        </w:rPr>
        <w:fldChar w:fldCharType="separate"/>
      </w:r>
      <w:r w:rsidR="00107B56" w:rsidRPr="003B287B">
        <w:rPr>
          <w:rFonts w:ascii="Times New Roman" w:hAnsi="Times New Roman" w:cs="Times New Roman"/>
        </w:rPr>
        <w:t xml:space="preserve">Figure </w:t>
      </w:r>
      <w:r w:rsidR="00107B56" w:rsidRPr="003B287B">
        <w:rPr>
          <w:rFonts w:ascii="Times New Roman" w:hAnsi="Times New Roman" w:cs="Times New Roman"/>
          <w:noProof/>
        </w:rPr>
        <w:t>9</w:t>
      </w:r>
      <w:r w:rsidR="00107B56" w:rsidRPr="003B287B">
        <w:rPr>
          <w:rFonts w:ascii="Times New Roman" w:hAnsi="Times New Roman" w:cs="Times New Roman"/>
        </w:rPr>
        <w:fldChar w:fldCharType="end"/>
      </w:r>
      <w:r w:rsidR="00107B56" w:rsidRPr="003B287B">
        <w:rPr>
          <w:rFonts w:ascii="Times New Roman" w:hAnsi="Times New Roman" w:cs="Times New Roman"/>
        </w:rPr>
        <w:t xml:space="preserve">). </w:t>
      </w:r>
      <w:r w:rsidR="00731376">
        <w:rPr>
          <w:rFonts w:ascii="Times New Roman" w:hAnsi="Times New Roman" w:cs="Times New Roman"/>
        </w:rPr>
        <w:t xml:space="preserve">Total and carbonate sediment accumulation </w:t>
      </w:r>
      <w:r w:rsidR="007B6398" w:rsidRPr="005E6446">
        <w:rPr>
          <w:rFonts w:ascii="Times New Roman" w:hAnsi="Times New Roman" w:cs="Times New Roman"/>
        </w:rPr>
        <w:t>near the stream mouth</w:t>
      </w:r>
      <w:r w:rsidRPr="003B287B">
        <w:rPr>
          <w:rFonts w:ascii="Times New Roman" w:hAnsi="Times New Roman" w:cs="Times New Roman"/>
        </w:rPr>
        <w:t xml:space="preserve"> w</w:t>
      </w:r>
      <w:r w:rsidR="00731376">
        <w:rPr>
          <w:rFonts w:ascii="Times New Roman" w:hAnsi="Times New Roman" w:cs="Times New Roman"/>
        </w:rPr>
        <w:t xml:space="preserve">ere </w:t>
      </w:r>
      <w:r w:rsidRPr="003B287B">
        <w:rPr>
          <w:rFonts w:ascii="Times New Roman" w:hAnsi="Times New Roman" w:cs="Times New Roman"/>
        </w:rPr>
        <w:t xml:space="preserve">positively correlated with SSY, but terrigenous accumulation was not correlated </w:t>
      </w:r>
      <w:r w:rsidR="00731376">
        <w:rPr>
          <w:rFonts w:ascii="Times New Roman" w:hAnsi="Times New Roman" w:cs="Times New Roman"/>
        </w:rPr>
        <w:t>with SSY in the univariate regression.</w:t>
      </w:r>
      <w:r w:rsidR="00240A8B" w:rsidRPr="003B287B">
        <w:rPr>
          <w:rFonts w:ascii="Times New Roman" w:hAnsi="Times New Roman" w:cs="Times New Roman"/>
        </w:rPr>
        <w:t xml:space="preserve"> When controlling for mean wave height</w:t>
      </w:r>
      <w:r w:rsidR="00731376">
        <w:rPr>
          <w:rFonts w:ascii="Times New Roman" w:hAnsi="Times New Roman" w:cs="Times New Roman"/>
        </w:rPr>
        <w:t xml:space="preserve"> in the multivariate regression</w:t>
      </w:r>
      <w:r w:rsidR="00240A8B" w:rsidRPr="003B287B">
        <w:rPr>
          <w:rFonts w:ascii="Times New Roman" w:hAnsi="Times New Roman" w:cs="Times New Roman"/>
        </w:rPr>
        <w:t xml:space="preserve">, terrigenous accumulation </w:t>
      </w:r>
      <w:r w:rsidR="007B6398" w:rsidRPr="005E6446">
        <w:rPr>
          <w:rFonts w:ascii="Times New Roman" w:hAnsi="Times New Roman" w:cs="Times New Roman"/>
        </w:rPr>
        <w:t>near the stream mouth</w:t>
      </w:r>
      <w:r w:rsidR="00240A8B" w:rsidRPr="003B287B">
        <w:rPr>
          <w:rFonts w:ascii="Times New Roman" w:hAnsi="Times New Roman" w:cs="Times New Roman"/>
        </w:rPr>
        <w:t xml:space="preserve"> </w:t>
      </w:r>
      <w:r w:rsidR="007B6398">
        <w:rPr>
          <w:rFonts w:ascii="Times New Roman" w:hAnsi="Times New Roman" w:cs="Times New Roman"/>
        </w:rPr>
        <w:t>(</w:t>
      </w:r>
      <w:r w:rsidR="003B287B">
        <w:rPr>
          <w:rFonts w:ascii="Times New Roman" w:hAnsi="Times New Roman" w:cs="Times New Roman"/>
        </w:rPr>
        <w:t xml:space="preserve">site </w:t>
      </w:r>
      <w:r w:rsidR="00240A8B" w:rsidRPr="003B287B">
        <w:rPr>
          <w:rFonts w:ascii="Times New Roman" w:hAnsi="Times New Roman" w:cs="Times New Roman"/>
        </w:rPr>
        <w:t>2A</w:t>
      </w:r>
      <w:r w:rsidR="007B6398">
        <w:rPr>
          <w:rFonts w:ascii="Times New Roman" w:hAnsi="Times New Roman" w:cs="Times New Roman"/>
        </w:rPr>
        <w:t>)</w:t>
      </w:r>
      <w:r w:rsidR="00240A8B" w:rsidRPr="003B287B">
        <w:rPr>
          <w:rFonts w:ascii="Times New Roman" w:hAnsi="Times New Roman" w:cs="Times New Roman"/>
        </w:rPr>
        <w:t xml:space="preserve"> was highly correlated with SSY (Table 3).</w:t>
      </w:r>
      <w:r w:rsidR="00107B56" w:rsidRPr="003B287B">
        <w:rPr>
          <w:rFonts w:ascii="Times New Roman" w:hAnsi="Times New Roman" w:cs="Times New Roman"/>
        </w:rPr>
        <w:t xml:space="preserve"> </w:t>
      </w:r>
    </w:p>
    <w:p w14:paraId="2DD34138" w14:textId="77777777" w:rsidR="00905539" w:rsidRPr="003B287B" w:rsidRDefault="00905539" w:rsidP="003B287B">
      <w:pPr>
        <w:spacing w:after="0"/>
        <w:rPr>
          <w:rFonts w:ascii="Times New Roman" w:hAnsi="Times New Roman" w:cs="Times New Roman"/>
        </w:rPr>
      </w:pPr>
    </w:p>
    <w:p w14:paraId="65C67AC4" w14:textId="77777777" w:rsidR="00905539" w:rsidRPr="003B287B" w:rsidRDefault="00905539" w:rsidP="003B287B">
      <w:pPr>
        <w:pStyle w:val="Heading1"/>
        <w:keepNext w:val="0"/>
        <w:keepLines w:val="0"/>
        <w:spacing w:before="0" w:after="0"/>
        <w:rPr>
          <w:rFonts w:ascii="Times New Roman" w:hAnsi="Times New Roman" w:cs="Times New Roman"/>
        </w:rPr>
      </w:pPr>
      <w:r w:rsidRPr="003B287B">
        <w:rPr>
          <w:rFonts w:ascii="Times New Roman" w:hAnsi="Times New Roman" w:cs="Times New Roman"/>
        </w:rPr>
        <w:t>4. Discussion</w:t>
      </w:r>
    </w:p>
    <w:p w14:paraId="1A97AF23" w14:textId="77777777" w:rsidR="00570B3A" w:rsidRDefault="00570B3A" w:rsidP="003B287B">
      <w:pPr>
        <w:spacing w:after="0"/>
        <w:rPr>
          <w:rFonts w:ascii="Times New Roman" w:hAnsi="Times New Roman" w:cs="Times New Roman"/>
        </w:rPr>
      </w:pPr>
    </w:p>
    <w:p w14:paraId="021F4120" w14:textId="52BCF678" w:rsidR="00424AB2" w:rsidRDefault="000A10B4" w:rsidP="003B287B">
      <w:pPr>
        <w:spacing w:after="0"/>
        <w:ind w:firstLine="720"/>
        <w:rPr>
          <w:rFonts w:ascii="Times New Roman" w:hAnsi="Times New Roman" w:cs="Times New Roman"/>
        </w:rPr>
      </w:pPr>
      <w:r w:rsidRPr="008A0406">
        <w:rPr>
          <w:rFonts w:ascii="Times New Roman" w:hAnsi="Times New Roman" w:cs="Times New Roman"/>
          <w:i/>
          <w:noProof/>
        </w:rPr>
        <w:t>Hmean</w:t>
      </w:r>
      <w:r>
        <w:rPr>
          <w:rFonts w:ascii="Times New Roman" w:hAnsi="Times New Roman" w:cs="Times New Roman"/>
          <w:i/>
          <w:noProof/>
        </w:rPr>
        <w:t xml:space="preserve"> </w:t>
      </w:r>
      <w:r w:rsidR="00FA6103" w:rsidRPr="003B287B">
        <w:rPr>
          <w:rFonts w:ascii="Times New Roman" w:hAnsi="Times New Roman" w:cs="Times New Roman"/>
        </w:rPr>
        <w:t>w</w:t>
      </w:r>
      <w:r w:rsidR="00324170">
        <w:rPr>
          <w:rFonts w:ascii="Times New Roman" w:hAnsi="Times New Roman" w:cs="Times New Roman"/>
        </w:rPr>
        <w:t>as</w:t>
      </w:r>
      <w:r w:rsidR="00FA6103" w:rsidRPr="003B287B">
        <w:rPr>
          <w:rFonts w:ascii="Times New Roman" w:hAnsi="Times New Roman" w:cs="Times New Roman"/>
        </w:rPr>
        <w:t xml:space="preserve"> a dominant control on sediment accumulation</w:t>
      </w:r>
      <w:r w:rsidR="00A93F04">
        <w:rPr>
          <w:rFonts w:ascii="Times New Roman" w:hAnsi="Times New Roman" w:cs="Times New Roman"/>
        </w:rPr>
        <w:t xml:space="preserve"> over the reef</w:t>
      </w:r>
      <w:r w:rsidR="0035759E">
        <w:rPr>
          <w:rFonts w:ascii="Times New Roman" w:hAnsi="Times New Roman" w:cs="Times New Roman"/>
        </w:rPr>
        <w:t xml:space="preserve"> by driving resuspension of primarily carbonate sediment surrounding sediment traps. Terrigenous sediment accumulation was only correlated with total SSY near the stream outlet, but elevated terrigenous fractions</w:t>
      </w:r>
      <w:r w:rsidR="00424AB2">
        <w:rPr>
          <w:rFonts w:ascii="Times New Roman" w:hAnsi="Times New Roman" w:cs="Times New Roman"/>
        </w:rPr>
        <w:t xml:space="preserve"> of accumulated </w:t>
      </w:r>
      <w:r w:rsidR="0035759E">
        <w:rPr>
          <w:rFonts w:ascii="Times New Roman" w:hAnsi="Times New Roman" w:cs="Times New Roman"/>
        </w:rPr>
        <w:t>sediment</w:t>
      </w:r>
      <w:r w:rsidR="00424AB2">
        <w:rPr>
          <w:rFonts w:ascii="Times New Roman" w:hAnsi="Times New Roman" w:cs="Times New Roman"/>
        </w:rPr>
        <w:t xml:space="preserve"> in traps</w:t>
      </w:r>
      <w:r w:rsidR="0035759E">
        <w:rPr>
          <w:rFonts w:ascii="Times New Roman" w:hAnsi="Times New Roman" w:cs="Times New Roman"/>
        </w:rPr>
        <w:t xml:space="preserve"> </w:t>
      </w:r>
      <w:r w:rsidR="00424AB2">
        <w:rPr>
          <w:rFonts w:ascii="Times New Roman" w:hAnsi="Times New Roman" w:cs="Times New Roman"/>
        </w:rPr>
        <w:t>compared to benthic sediment, as well as time lapse photography of sediment plumes,</w:t>
      </w:r>
      <w:r w:rsidR="0035759E">
        <w:rPr>
          <w:rFonts w:ascii="Times New Roman" w:hAnsi="Times New Roman" w:cs="Times New Roman"/>
        </w:rPr>
        <w:t xml:space="preserve"> showed the northern reef flat and fore reef near the channel were impacted by terrigenous sediment</w:t>
      </w:r>
      <w:r w:rsidR="00424AB2">
        <w:rPr>
          <w:rFonts w:ascii="Times New Roman" w:hAnsi="Times New Roman" w:cs="Times New Roman"/>
        </w:rPr>
        <w:t xml:space="preserve">. Poor correlations between terrigenous sediment accumulation and SSY could be the result of high uncertainty </w:t>
      </w:r>
      <w:r w:rsidR="00A93F04">
        <w:rPr>
          <w:rFonts w:ascii="Times New Roman" w:hAnsi="Times New Roman" w:cs="Times New Roman"/>
        </w:rPr>
        <w:t xml:space="preserve">(50-100%) </w:t>
      </w:r>
      <w:r w:rsidR="00424AB2">
        <w:rPr>
          <w:rFonts w:ascii="Times New Roman" w:hAnsi="Times New Roman" w:cs="Times New Roman"/>
        </w:rPr>
        <w:t>in the measured and modeled SSY</w:t>
      </w:r>
      <w:r w:rsidR="00424AB2" w:rsidRPr="00A93F04">
        <w:rPr>
          <w:rFonts w:ascii="Times New Roman" w:hAnsi="Times New Roman" w:cs="Times New Roman"/>
          <w:vertAlign w:val="subscript"/>
        </w:rPr>
        <w:t>EV</w:t>
      </w:r>
      <w:r w:rsidR="00424AB2">
        <w:rPr>
          <w:rFonts w:ascii="Times New Roman" w:hAnsi="Times New Roman" w:cs="Times New Roman"/>
        </w:rPr>
        <w:t xml:space="preserve"> from Faga’alu Stream</w:t>
      </w:r>
      <w:r w:rsidR="00A93F04">
        <w:rPr>
          <w:rFonts w:ascii="Times New Roman" w:hAnsi="Times New Roman" w:cs="Times New Roman"/>
        </w:rPr>
        <w:t xml:space="preserve"> </w:t>
      </w:r>
      <w:r w:rsidR="00A93F04">
        <w:rPr>
          <w:rFonts w:ascii="Times New Roman" w:hAnsi="Times New Roman" w:cs="Times New Roman"/>
        </w:rPr>
        <w:fldChar w:fldCharType="begin" w:fldLock="1"/>
      </w:r>
      <w:r w:rsidR="00AE13A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A93F04">
        <w:rPr>
          <w:rFonts w:ascii="Times New Roman" w:hAnsi="Times New Roman" w:cs="Times New Roman"/>
        </w:rPr>
        <w:fldChar w:fldCharType="separate"/>
      </w:r>
      <w:r w:rsidR="00A93F04" w:rsidRPr="00A93F04">
        <w:rPr>
          <w:rFonts w:ascii="Times New Roman" w:hAnsi="Times New Roman" w:cs="Times New Roman"/>
          <w:noProof/>
        </w:rPr>
        <w:t>(Messina and Biggs 2016)</w:t>
      </w:r>
      <w:r w:rsidR="00A93F04">
        <w:rPr>
          <w:rFonts w:ascii="Times New Roman" w:hAnsi="Times New Roman" w:cs="Times New Roman"/>
        </w:rPr>
        <w:fldChar w:fldCharType="end"/>
      </w:r>
      <w:r w:rsidR="00424AB2">
        <w:rPr>
          <w:rFonts w:ascii="Times New Roman" w:hAnsi="Times New Roman" w:cs="Times New Roman"/>
        </w:rPr>
        <w:t xml:space="preserve">, complex hydrodynamics at sites, </w:t>
      </w:r>
      <w:r w:rsidR="00A93F04">
        <w:rPr>
          <w:rFonts w:ascii="Times New Roman" w:hAnsi="Times New Roman" w:cs="Times New Roman"/>
        </w:rPr>
        <w:t>daily</w:t>
      </w:r>
      <w:r w:rsidR="00424AB2">
        <w:rPr>
          <w:rFonts w:ascii="Times New Roman" w:hAnsi="Times New Roman" w:cs="Times New Roman"/>
        </w:rPr>
        <w:t xml:space="preserve"> sequencing of wave and storm events, and confounding processes like resuspension of previously-deposited terrigenous sediment near the trap.</w:t>
      </w:r>
    </w:p>
    <w:p w14:paraId="5B4D3827" w14:textId="77777777" w:rsidR="00AE13A5" w:rsidRDefault="00AE13A5" w:rsidP="003B287B">
      <w:pPr>
        <w:spacing w:after="0"/>
        <w:ind w:firstLine="720"/>
        <w:rPr>
          <w:rFonts w:ascii="Times New Roman" w:hAnsi="Times New Roman" w:cs="Times New Roman"/>
        </w:rPr>
      </w:pPr>
    </w:p>
    <w:p w14:paraId="62D3102D" w14:textId="11F830AB" w:rsidR="00AE13A5" w:rsidRDefault="00AE13A5" w:rsidP="00AE13A5">
      <w:pPr>
        <w:pStyle w:val="Heading2"/>
        <w:keepNext w:val="0"/>
        <w:keepLines w:val="0"/>
        <w:spacing w:before="0"/>
        <w:rPr>
          <w:rFonts w:ascii="Times New Roman" w:hAnsi="Times New Roman" w:cs="Times New Roman"/>
        </w:rPr>
      </w:pPr>
      <w:r w:rsidRPr="003B287B">
        <w:rPr>
          <w:rFonts w:ascii="Times New Roman" w:hAnsi="Times New Roman" w:cs="Times New Roman"/>
        </w:rPr>
        <w:t>4.</w:t>
      </w:r>
      <w:r>
        <w:rPr>
          <w:rFonts w:ascii="Times New Roman" w:hAnsi="Times New Roman" w:cs="Times New Roman"/>
        </w:rPr>
        <w:t>1</w:t>
      </w:r>
      <w:r w:rsidRPr="003B287B">
        <w:rPr>
          <w:rFonts w:ascii="Times New Roman" w:hAnsi="Times New Roman" w:cs="Times New Roman"/>
        </w:rPr>
        <w:t xml:space="preserve"> Watershed and oceanic controls on sediment accumulation</w:t>
      </w:r>
    </w:p>
    <w:p w14:paraId="5F18706C" w14:textId="36E6C30D" w:rsidR="0032773F" w:rsidRDefault="0032773F" w:rsidP="0032773F">
      <w:pPr>
        <w:spacing w:after="0"/>
        <w:ind w:firstLine="720"/>
        <w:rPr>
          <w:rFonts w:ascii="Times New Roman" w:hAnsi="Times New Roman" w:cs="Times New Roman"/>
        </w:rPr>
      </w:pPr>
      <w:r>
        <w:rPr>
          <w:rFonts w:ascii="Times New Roman" w:hAnsi="Times New Roman" w:cs="Times New Roman"/>
        </w:rPr>
        <w:t>Sediment accumulation was an order of magnitude higher in traps than pods</w:t>
      </w:r>
      <w:r w:rsidRPr="009C7F0B">
        <w:rPr>
          <w:rFonts w:ascii="Times New Roman" w:hAnsi="Times New Roman" w:cs="Times New Roman"/>
        </w:rPr>
        <w:t xml:space="preserve">, indicating the enhanced trapping efficiency and reduced resuspension of sediment in sediment traps </w:t>
      </w:r>
      <w:r w:rsidRPr="009C7F0B">
        <w:rPr>
          <w:rFonts w:ascii="Times New Roman" w:hAnsi="Times New Roman" w:cs="Times New Roman"/>
        </w:rPr>
        <w:lastRenderedPageBreak/>
        <w:t>compared to on sediment pods</w:t>
      </w:r>
      <w:r>
        <w:rPr>
          <w:rFonts w:ascii="Times New Roman" w:hAnsi="Times New Roman" w:cs="Times New Roman"/>
        </w:rPr>
        <w:t>. The results presented here</w:t>
      </w:r>
      <w:r w:rsidRPr="003B287B">
        <w:rPr>
          <w:rFonts w:ascii="Times New Roman" w:hAnsi="Times New Roman" w:cs="Times New Roman"/>
        </w:rPr>
        <w:t xml:space="preserve"> showed the advantage of deploying both sediment traps and sediment pods at the same location to compare gross and net sediment accumulation across spatial gradients in hydrodynamic energy as well as the temporal patterns due to interaction between terrigenous sediment inputs and wave-induced resuspension. For example, </w:t>
      </w:r>
      <w:r w:rsidR="000A10B4" w:rsidRPr="003B287B">
        <w:rPr>
          <w:rFonts w:ascii="Times New Roman" w:hAnsi="Times New Roman" w:cs="Times New Roman"/>
        </w:rPr>
        <w:t>wh</w:t>
      </w:r>
      <w:r w:rsidR="000A10B4">
        <w:rPr>
          <w:rFonts w:ascii="Times New Roman" w:hAnsi="Times New Roman" w:cs="Times New Roman"/>
        </w:rPr>
        <w:t>ereas</w:t>
      </w:r>
      <w:r w:rsidR="000A10B4" w:rsidRPr="003B287B">
        <w:rPr>
          <w:rFonts w:ascii="Times New Roman" w:hAnsi="Times New Roman" w:cs="Times New Roman"/>
        </w:rPr>
        <w:t xml:space="preserve"> </w:t>
      </w:r>
      <w:r>
        <w:rPr>
          <w:rFonts w:ascii="Times New Roman" w:hAnsi="Times New Roman" w:cs="Times New Roman"/>
        </w:rPr>
        <w:t xml:space="preserve">mean </w:t>
      </w:r>
      <w:r w:rsidRPr="003B287B">
        <w:rPr>
          <w:rFonts w:ascii="Times New Roman" w:hAnsi="Times New Roman" w:cs="Times New Roman"/>
        </w:rPr>
        <w:t xml:space="preserve">sediment accumulation on the sediment pod </w:t>
      </w:r>
      <w:r>
        <w:rPr>
          <w:rFonts w:ascii="Times New Roman" w:hAnsi="Times New Roman" w:cs="Times New Roman"/>
        </w:rPr>
        <w:t>near the northern reef crest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was the lowest </w:t>
      </w:r>
      <w:r>
        <w:rPr>
          <w:rFonts w:ascii="Times New Roman" w:hAnsi="Times New Roman" w:cs="Times New Roman"/>
        </w:rPr>
        <w:t>on the quiescent</w:t>
      </w:r>
      <w:r w:rsidRPr="003B287B">
        <w:rPr>
          <w:rFonts w:ascii="Times New Roman" w:hAnsi="Times New Roman" w:cs="Times New Roman"/>
        </w:rPr>
        <w:t xml:space="preserve"> northern reef, sediment accumulation in the sediment trap at </w:t>
      </w:r>
      <w:r>
        <w:rPr>
          <w:rFonts w:ascii="Times New Roman" w:hAnsi="Times New Roman" w:cs="Times New Roman"/>
        </w:rPr>
        <w:t>the same site</w:t>
      </w:r>
      <w:r w:rsidRPr="003B287B">
        <w:rPr>
          <w:rFonts w:ascii="Times New Roman" w:hAnsi="Times New Roman" w:cs="Times New Roman"/>
        </w:rPr>
        <w:t xml:space="preserve"> was the highest of the northern reef sites. </w:t>
      </w:r>
      <w:r w:rsidR="000A10B4">
        <w:rPr>
          <w:rFonts w:ascii="Times New Roman" w:hAnsi="Times New Roman" w:cs="Times New Roman"/>
        </w:rPr>
        <w:t>T</w:t>
      </w:r>
      <w:r w:rsidRPr="003B287B">
        <w:rPr>
          <w:rFonts w:ascii="Times New Roman" w:hAnsi="Times New Roman" w:cs="Times New Roman"/>
        </w:rPr>
        <w:t xml:space="preserve">otal and terrigenous sediment accumulation on the sediment pod </w:t>
      </w:r>
      <w:r w:rsidR="000A10B4">
        <w:rPr>
          <w:rFonts w:ascii="Times New Roman" w:hAnsi="Times New Roman" w:cs="Times New Roman"/>
        </w:rPr>
        <w:t xml:space="preserve">at site 1B near the northern reef crest </w:t>
      </w:r>
      <w:r w:rsidRPr="003B287B">
        <w:rPr>
          <w:rFonts w:ascii="Times New Roman" w:hAnsi="Times New Roman" w:cs="Times New Roman"/>
        </w:rPr>
        <w:t xml:space="preserve">was negatively correlated with waves, while total and carbonate sediment accumulation in the sediment trap was positively correlated with </w:t>
      </w:r>
      <w:r w:rsidR="000A10B4" w:rsidRPr="008A0406">
        <w:rPr>
          <w:rFonts w:ascii="Times New Roman" w:hAnsi="Times New Roman" w:cs="Times New Roman"/>
          <w:i/>
          <w:noProof/>
        </w:rPr>
        <w:t>Hmean</w:t>
      </w:r>
      <w:r w:rsidRPr="003B287B">
        <w:rPr>
          <w:rFonts w:ascii="Times New Roman" w:hAnsi="Times New Roman" w:cs="Times New Roman"/>
        </w:rPr>
        <w:t>. This indicates resuspended sediment was deposited in the sediment trap where it was not removed, while sediment deposited on the pod was frequently removed by energetic wave conditions</w:t>
      </w:r>
      <w:r>
        <w:rPr>
          <w:rFonts w:ascii="Times New Roman" w:hAnsi="Times New Roman" w:cs="Times New Roman"/>
        </w:rPr>
        <w:t xml:space="preserve"> near the reef crest, compared to in the more sheltered part of the embayment (site 1A).</w:t>
      </w:r>
    </w:p>
    <w:p w14:paraId="479DB95F" w14:textId="4B8B435E" w:rsidR="0032773F" w:rsidRDefault="0032773F" w:rsidP="0032773F">
      <w:pPr>
        <w:spacing w:after="0"/>
        <w:ind w:firstLine="720"/>
        <w:rPr>
          <w:rFonts w:ascii="Times New Roman" w:hAnsi="Times New Roman" w:cs="Times New Roman"/>
        </w:rPr>
      </w:pPr>
      <w:r>
        <w:rPr>
          <w:rFonts w:ascii="Times New Roman" w:hAnsi="Times New Roman" w:cs="Times New Roman"/>
        </w:rPr>
        <w:t>O</w:t>
      </w:r>
      <w:r w:rsidRPr="003B287B">
        <w:rPr>
          <w:rFonts w:ascii="Times New Roman" w:hAnsi="Times New Roman" w:cs="Times New Roman"/>
        </w:rPr>
        <w:t xml:space="preserve">n </w:t>
      </w:r>
      <w:r>
        <w:rPr>
          <w:rFonts w:ascii="Times New Roman" w:hAnsi="Times New Roman" w:cs="Times New Roman"/>
        </w:rPr>
        <w:t xml:space="preserve">both </w:t>
      </w:r>
      <w:r w:rsidRPr="003B287B">
        <w:rPr>
          <w:rFonts w:ascii="Times New Roman" w:hAnsi="Times New Roman" w:cs="Times New Roman"/>
        </w:rPr>
        <w:t xml:space="preserve">the </w:t>
      </w:r>
      <w:r>
        <w:rPr>
          <w:rFonts w:ascii="Times New Roman" w:hAnsi="Times New Roman" w:cs="Times New Roman"/>
        </w:rPr>
        <w:t>quiescent northern reef flat (sites 1A and 1B) and energetic southern reef flat</w:t>
      </w:r>
      <w:r w:rsidRPr="003B287B">
        <w:rPr>
          <w:rFonts w:ascii="Times New Roman" w:hAnsi="Times New Roman" w:cs="Times New Roman"/>
        </w:rPr>
        <w:t xml:space="preserve"> </w:t>
      </w:r>
      <w:r>
        <w:rPr>
          <w:rFonts w:ascii="Times New Roman" w:hAnsi="Times New Roman" w:cs="Times New Roman"/>
        </w:rPr>
        <w:t>(sites</w:t>
      </w:r>
      <w:r w:rsidRPr="003B287B">
        <w:rPr>
          <w:rFonts w:ascii="Times New Roman" w:hAnsi="Times New Roman" w:cs="Times New Roman"/>
        </w:rPr>
        <w:t xml:space="preserve"> 3A and 3B</w:t>
      </w:r>
      <w:r>
        <w:rPr>
          <w:rFonts w:ascii="Times New Roman" w:hAnsi="Times New Roman" w:cs="Times New Roman"/>
        </w:rPr>
        <w:t>), u</w:t>
      </w:r>
      <w:r w:rsidRPr="003B287B">
        <w:rPr>
          <w:rFonts w:ascii="Times New Roman" w:hAnsi="Times New Roman" w:cs="Times New Roman"/>
        </w:rPr>
        <w:t xml:space="preserve">nivariate linear regressions showed </w:t>
      </w:r>
      <w:r>
        <w:rPr>
          <w:rFonts w:ascii="Times New Roman" w:hAnsi="Times New Roman" w:cs="Times New Roman"/>
        </w:rPr>
        <w:t xml:space="preserve">both </w:t>
      </w:r>
      <w:r w:rsidRPr="003B287B">
        <w:rPr>
          <w:rFonts w:ascii="Times New Roman" w:hAnsi="Times New Roman" w:cs="Times New Roman"/>
        </w:rPr>
        <w:t>total and carbonate sediment accumu</w:t>
      </w:r>
      <w:r>
        <w:rPr>
          <w:rFonts w:ascii="Times New Roman" w:hAnsi="Times New Roman" w:cs="Times New Roman"/>
        </w:rPr>
        <w:t>lation in sediment traps were significant</w:t>
      </w:r>
      <w:r w:rsidRPr="003B287B">
        <w:rPr>
          <w:rFonts w:ascii="Times New Roman" w:hAnsi="Times New Roman" w:cs="Times New Roman"/>
        </w:rPr>
        <w:t xml:space="preserve">ly correlated with </w:t>
      </w:r>
      <w:r w:rsidR="000A10B4" w:rsidRPr="008A0406">
        <w:rPr>
          <w:rFonts w:ascii="Times New Roman" w:hAnsi="Times New Roman" w:cs="Times New Roman"/>
          <w:i/>
          <w:noProof/>
        </w:rPr>
        <w:t>Hmean</w:t>
      </w:r>
      <w:r w:rsidR="000A10B4" w:rsidRPr="003B287B" w:rsidDel="000A10B4">
        <w:rPr>
          <w:rFonts w:ascii="Times New Roman" w:hAnsi="Times New Roman" w:cs="Times New Roman"/>
        </w:rPr>
        <w:t xml:space="preserve"> </w:t>
      </w:r>
      <w:r w:rsidRPr="003B287B">
        <w:rPr>
          <w:rFonts w:ascii="Times New Roman" w:hAnsi="Times New Roman" w:cs="Times New Roman"/>
        </w:rPr>
        <w:t>(Table 2), but sediment pods showed no correlation. Sediment accumulation rates at these</w:t>
      </w:r>
      <w:r>
        <w:rPr>
          <w:rFonts w:ascii="Times New Roman" w:hAnsi="Times New Roman" w:cs="Times New Roman"/>
        </w:rPr>
        <w:t xml:space="preserve"> reef flat</w:t>
      </w:r>
      <w:r w:rsidRPr="003B287B">
        <w:rPr>
          <w:rFonts w:ascii="Times New Roman" w:hAnsi="Times New Roman" w:cs="Times New Roman"/>
        </w:rPr>
        <w:t xml:space="preserve"> sites </w:t>
      </w:r>
      <w:r w:rsidR="000A10B4">
        <w:rPr>
          <w:rFonts w:ascii="Times New Roman" w:hAnsi="Times New Roman" w:cs="Times New Roman"/>
        </w:rPr>
        <w:t>appeared to have been</w:t>
      </w:r>
      <w:r w:rsidR="000A10B4" w:rsidRPr="003B287B">
        <w:rPr>
          <w:rFonts w:ascii="Times New Roman" w:hAnsi="Times New Roman" w:cs="Times New Roman"/>
        </w:rPr>
        <w:t xml:space="preserve"> </w:t>
      </w:r>
      <w:r>
        <w:rPr>
          <w:rFonts w:ascii="Times New Roman" w:hAnsi="Times New Roman" w:cs="Times New Roman"/>
        </w:rPr>
        <w:t xml:space="preserve">controlled by </w:t>
      </w:r>
      <w:r w:rsidRPr="003B287B">
        <w:rPr>
          <w:rFonts w:ascii="Times New Roman" w:hAnsi="Times New Roman" w:cs="Times New Roman"/>
        </w:rPr>
        <w:t xml:space="preserve">wave-driven resuspension of </w:t>
      </w:r>
      <w:r>
        <w:rPr>
          <w:rFonts w:ascii="Times New Roman" w:hAnsi="Times New Roman" w:cs="Times New Roman"/>
        </w:rPr>
        <w:t>surrounding</w:t>
      </w:r>
      <w:r w:rsidRPr="003B287B">
        <w:rPr>
          <w:rFonts w:ascii="Times New Roman" w:hAnsi="Times New Roman" w:cs="Times New Roman"/>
        </w:rPr>
        <w:t xml:space="preserve"> carbonate sediment that was deposited in the sediment trap, but did not remain on the sediment pod due to energetic hydrodynamic conditions.</w:t>
      </w:r>
    </w:p>
    <w:p w14:paraId="70B2F1C8" w14:textId="1F8402D0" w:rsidR="0032773F" w:rsidRDefault="000A10B4" w:rsidP="0032773F">
      <w:pPr>
        <w:spacing w:after="0"/>
        <w:ind w:firstLine="720"/>
        <w:rPr>
          <w:rFonts w:ascii="Times New Roman" w:hAnsi="Times New Roman" w:cs="Times New Roman"/>
        </w:rPr>
      </w:pPr>
      <w:r w:rsidRPr="008A0406">
        <w:rPr>
          <w:rFonts w:ascii="Times New Roman" w:hAnsi="Times New Roman" w:cs="Times New Roman"/>
          <w:i/>
          <w:noProof/>
        </w:rPr>
        <w:t>Hmean</w:t>
      </w:r>
      <w:r>
        <w:rPr>
          <w:rFonts w:ascii="Times New Roman" w:hAnsi="Times New Roman" w:cs="Times New Roman"/>
          <w:i/>
          <w:noProof/>
        </w:rPr>
        <w:t xml:space="preserve"> </w:t>
      </w:r>
      <w:r w:rsidR="0032773F" w:rsidRPr="003B287B">
        <w:rPr>
          <w:rFonts w:ascii="Times New Roman" w:hAnsi="Times New Roman" w:cs="Times New Roman"/>
        </w:rPr>
        <w:t xml:space="preserve">was not significantly correlated with accumulation </w:t>
      </w:r>
      <w:r w:rsidR="0032773F">
        <w:rPr>
          <w:rFonts w:ascii="Times New Roman" w:hAnsi="Times New Roman" w:cs="Times New Roman"/>
        </w:rPr>
        <w:t xml:space="preserve">in sediment traps </w:t>
      </w:r>
      <w:r w:rsidR="0032773F" w:rsidRPr="003B287B">
        <w:rPr>
          <w:rFonts w:ascii="Times New Roman" w:hAnsi="Times New Roman" w:cs="Times New Roman"/>
        </w:rPr>
        <w:t xml:space="preserve">at only </w:t>
      </w:r>
      <w:r w:rsidR="0032773F">
        <w:rPr>
          <w:rFonts w:ascii="Times New Roman" w:hAnsi="Times New Roman" w:cs="Times New Roman"/>
        </w:rPr>
        <w:t>three</w:t>
      </w:r>
      <w:r w:rsidR="0032773F" w:rsidRPr="003B287B">
        <w:rPr>
          <w:rFonts w:ascii="Times New Roman" w:hAnsi="Times New Roman" w:cs="Times New Roman"/>
        </w:rPr>
        <w:t xml:space="preserve"> sites (2A</w:t>
      </w:r>
      <w:r w:rsidR="0032773F">
        <w:rPr>
          <w:rFonts w:ascii="Times New Roman" w:hAnsi="Times New Roman" w:cs="Times New Roman"/>
        </w:rPr>
        <w:t>,</w:t>
      </w:r>
      <w:r w:rsidR="0032773F" w:rsidRPr="003B287B">
        <w:rPr>
          <w:rFonts w:ascii="Times New Roman" w:hAnsi="Times New Roman" w:cs="Times New Roman"/>
        </w:rPr>
        <w:t xml:space="preserve"> 2B</w:t>
      </w:r>
      <w:r w:rsidR="0032773F">
        <w:rPr>
          <w:rFonts w:ascii="Times New Roman" w:hAnsi="Times New Roman" w:cs="Times New Roman"/>
        </w:rPr>
        <w:t>, and 3C), indicating</w:t>
      </w:r>
      <w:r w:rsidR="0032773F" w:rsidRPr="003B287B">
        <w:rPr>
          <w:rFonts w:ascii="Times New Roman" w:hAnsi="Times New Roman" w:cs="Times New Roman"/>
        </w:rPr>
        <w:t xml:space="preserve"> the lack of wave-driven resuspension or a lack of benthic sediment availability. Site 2A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 xml:space="preserve">in the most quiescent part of the bay and site 2B </w:t>
      </w:r>
      <w:r>
        <w:rPr>
          <w:rFonts w:ascii="Times New Roman" w:hAnsi="Times New Roman" w:cs="Times New Roman"/>
        </w:rPr>
        <w:t>wa</w:t>
      </w:r>
      <w:r w:rsidRPr="003B287B">
        <w:rPr>
          <w:rFonts w:ascii="Times New Roman" w:hAnsi="Times New Roman" w:cs="Times New Roman"/>
        </w:rPr>
        <w:t xml:space="preserve">s </w:t>
      </w:r>
      <w:r w:rsidR="0032773F" w:rsidRPr="003B287B">
        <w:rPr>
          <w:rFonts w:ascii="Times New Roman" w:hAnsi="Times New Roman" w:cs="Times New Roman"/>
        </w:rPr>
        <w:t>in deeper water than the other reef flat sites</w:t>
      </w:r>
      <w:r w:rsidR="0032773F">
        <w:rPr>
          <w:rFonts w:ascii="Times New Roman" w:hAnsi="Times New Roman" w:cs="Times New Roman"/>
        </w:rPr>
        <w:t>, which limits resuspension. Site 2B lies</w:t>
      </w:r>
      <w:r w:rsidR="0032773F" w:rsidRPr="003B287B">
        <w:rPr>
          <w:rFonts w:ascii="Times New Roman" w:hAnsi="Times New Roman" w:cs="Times New Roman"/>
        </w:rPr>
        <w:t xml:space="preserve"> on coral rubble with very little sediment near the sediment trap</w:t>
      </w:r>
      <w:r w:rsidR="0032773F">
        <w:rPr>
          <w:rFonts w:ascii="Times New Roman" w:hAnsi="Times New Roman" w:cs="Times New Roman"/>
        </w:rPr>
        <w:t xml:space="preserve">, and results suggest that </w:t>
      </w:r>
      <w:r w:rsidR="0032773F" w:rsidRPr="003B287B">
        <w:rPr>
          <w:rFonts w:ascii="Times New Roman" w:hAnsi="Times New Roman" w:cs="Times New Roman"/>
        </w:rPr>
        <w:t xml:space="preserve">if any carbonate sediment is transported across the shallow reef flat, </w:t>
      </w:r>
      <w:r w:rsidR="00DC04C0">
        <w:rPr>
          <w:rFonts w:ascii="Times New Roman" w:hAnsi="Times New Roman" w:cs="Times New Roman"/>
        </w:rPr>
        <w:t>(e.g.,</w:t>
      </w:r>
      <w:r w:rsidR="0032773F">
        <w:rPr>
          <w:rFonts w:ascii="Times New Roman" w:hAnsi="Times New Roman" w:cs="Times New Roman"/>
        </w:rPr>
        <w:t xml:space="preserve"> </w:t>
      </w:r>
      <w:r w:rsidR="00DC04C0">
        <w:rPr>
          <w:rFonts w:ascii="Times New Roman" w:hAnsi="Times New Roman" w:cs="Times New Roman"/>
        </w:rPr>
        <w:t xml:space="preserve">sites </w:t>
      </w:r>
      <w:r w:rsidR="0032773F">
        <w:rPr>
          <w:rFonts w:ascii="Times New Roman" w:hAnsi="Times New Roman" w:cs="Times New Roman"/>
        </w:rPr>
        <w:t>3A and 3B</w:t>
      </w:r>
      <w:r w:rsidR="00DC04C0">
        <w:rPr>
          <w:rFonts w:ascii="Times New Roman" w:hAnsi="Times New Roman" w:cs="Times New Roman"/>
        </w:rPr>
        <w:t>)</w:t>
      </w:r>
      <w:r w:rsidR="0032773F" w:rsidRPr="003B287B">
        <w:rPr>
          <w:rFonts w:ascii="Times New Roman" w:hAnsi="Times New Roman" w:cs="Times New Roman"/>
        </w:rPr>
        <w:t>, it is deposited as the flow enters the deeper, back reef pools and currents slow (</w:t>
      </w:r>
      <w:r w:rsidR="00DC04C0">
        <w:rPr>
          <w:rFonts w:ascii="Times New Roman" w:hAnsi="Times New Roman" w:cs="Times New Roman"/>
        </w:rPr>
        <w:t>e.g.,</w:t>
      </w:r>
      <w:r w:rsidR="0032773F" w:rsidRPr="003B287B">
        <w:rPr>
          <w:rFonts w:ascii="Times New Roman" w:hAnsi="Times New Roman" w:cs="Times New Roman"/>
        </w:rPr>
        <w:t xml:space="preserve"> </w:t>
      </w:r>
      <w:r w:rsidR="0032773F" w:rsidRPr="003B287B">
        <w:rPr>
          <w:rFonts w:ascii="Times New Roman" w:hAnsi="Times New Roman" w:cs="Times New Roman"/>
        </w:rPr>
        <w:fldChar w:fldCharType="begin" w:fldLock="1"/>
      </w:r>
      <w:r w:rsidR="00057DF1">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32773F" w:rsidRPr="003B287B">
        <w:rPr>
          <w:rFonts w:ascii="Times New Roman" w:hAnsi="Times New Roman" w:cs="Times New Roman"/>
        </w:rPr>
        <w:fldChar w:fldCharType="separate"/>
      </w:r>
      <w:r w:rsidR="0032773F" w:rsidRPr="003B287B">
        <w:rPr>
          <w:rFonts w:ascii="Times New Roman" w:hAnsi="Times New Roman" w:cs="Times New Roman"/>
          <w:noProof/>
        </w:rPr>
        <w:t xml:space="preserve">Messina et al. </w:t>
      </w:r>
      <w:r w:rsidR="0032773F" w:rsidRPr="003B287B">
        <w:rPr>
          <w:rFonts w:ascii="Times New Roman" w:hAnsi="Times New Roman" w:cs="Times New Roman"/>
          <w:i/>
          <w:noProof/>
        </w:rPr>
        <w:t>in press</w:t>
      </w:r>
      <w:r w:rsidR="0032773F" w:rsidRPr="003B287B">
        <w:rPr>
          <w:rFonts w:ascii="Times New Roman" w:hAnsi="Times New Roman" w:cs="Times New Roman"/>
          <w:noProof/>
        </w:rPr>
        <w:t>)</w:t>
      </w:r>
      <w:r w:rsidR="0032773F" w:rsidRPr="003B287B">
        <w:rPr>
          <w:rFonts w:ascii="Times New Roman" w:hAnsi="Times New Roman" w:cs="Times New Roman"/>
        </w:rPr>
        <w:fldChar w:fldCharType="end"/>
      </w:r>
      <w:r w:rsidR="0032773F" w:rsidRPr="003B287B">
        <w:rPr>
          <w:rFonts w:ascii="Times New Roman" w:hAnsi="Times New Roman" w:cs="Times New Roman"/>
        </w:rPr>
        <w:t xml:space="preserve">. Site 3C </w:t>
      </w:r>
      <w:r w:rsidR="00DC04C0">
        <w:rPr>
          <w:rFonts w:ascii="Times New Roman" w:hAnsi="Times New Roman" w:cs="Times New Roman"/>
        </w:rPr>
        <w:t>wa</w:t>
      </w:r>
      <w:r w:rsidR="00DC04C0" w:rsidRPr="003B287B">
        <w:rPr>
          <w:rFonts w:ascii="Times New Roman" w:hAnsi="Times New Roman" w:cs="Times New Roman"/>
        </w:rPr>
        <w:t xml:space="preserve">s </w:t>
      </w:r>
      <w:r w:rsidR="0032773F" w:rsidRPr="003B287B">
        <w:rPr>
          <w:rFonts w:ascii="Times New Roman" w:hAnsi="Times New Roman" w:cs="Times New Roman"/>
        </w:rPr>
        <w:t xml:space="preserve">the </w:t>
      </w:r>
      <w:r w:rsidR="00DC04C0">
        <w:rPr>
          <w:rFonts w:ascii="Times New Roman" w:hAnsi="Times New Roman" w:cs="Times New Roman"/>
        </w:rPr>
        <w:t xml:space="preserve">farthest </w:t>
      </w:r>
      <w:r w:rsidR="0032773F">
        <w:rPr>
          <w:rFonts w:ascii="Times New Roman" w:hAnsi="Times New Roman" w:cs="Times New Roman"/>
        </w:rPr>
        <w:t xml:space="preserve">from the stream outlet, which </w:t>
      </w:r>
      <w:r w:rsidR="00DC04C0">
        <w:rPr>
          <w:rFonts w:ascii="Times New Roman" w:hAnsi="Times New Roman" w:cs="Times New Roman"/>
        </w:rPr>
        <w:t xml:space="preserve">limited </w:t>
      </w:r>
      <w:r w:rsidR="0032773F">
        <w:rPr>
          <w:rFonts w:ascii="Times New Roman" w:hAnsi="Times New Roman" w:cs="Times New Roman"/>
        </w:rPr>
        <w:t xml:space="preserve">terrigenous sediment exposure, up-current of the reef flat, which limits carbonate sediment availability, and </w:t>
      </w:r>
      <w:r w:rsidR="0032773F" w:rsidRPr="003B287B">
        <w:rPr>
          <w:rFonts w:ascii="Times New Roman" w:hAnsi="Times New Roman" w:cs="Times New Roman"/>
        </w:rPr>
        <w:t>most exposed to wave energy</w:t>
      </w:r>
      <w:r w:rsidR="0032773F">
        <w:rPr>
          <w:rFonts w:ascii="Times New Roman" w:hAnsi="Times New Roman" w:cs="Times New Roman"/>
        </w:rPr>
        <w:t xml:space="preserve">, so unsurprisingly, </w:t>
      </w:r>
      <w:r w:rsidR="0032773F" w:rsidRPr="003B287B">
        <w:rPr>
          <w:rFonts w:ascii="Times New Roman" w:hAnsi="Times New Roman" w:cs="Times New Roman"/>
        </w:rPr>
        <w:t>collected sediment was nearly zero for most periods</w:t>
      </w:r>
      <w:r w:rsidR="0032773F">
        <w:rPr>
          <w:rFonts w:ascii="Times New Roman" w:hAnsi="Times New Roman" w:cs="Times New Roman"/>
        </w:rPr>
        <w:t>.</w:t>
      </w:r>
    </w:p>
    <w:p w14:paraId="3191A95A" w14:textId="71FEECCD" w:rsidR="00AE13A5" w:rsidRDefault="00AE13A5" w:rsidP="00AE13A5">
      <w:pPr>
        <w:spacing w:after="0"/>
        <w:ind w:firstLine="720"/>
        <w:rPr>
          <w:rFonts w:ascii="Times New Roman" w:hAnsi="Times New Roman" w:cs="Times New Roman"/>
        </w:rPr>
      </w:pPr>
      <w:r w:rsidRPr="003B287B">
        <w:rPr>
          <w:rFonts w:ascii="Times New Roman" w:hAnsi="Times New Roman" w:cs="Times New Roman"/>
          <w:noProof/>
        </w:rPr>
        <w:t>Sediment accumulation on sediment pods was expected to be highe</w:t>
      </w:r>
      <w:r w:rsidR="00BC3727">
        <w:rPr>
          <w:rFonts w:ascii="Times New Roman" w:hAnsi="Times New Roman" w:cs="Times New Roman"/>
          <w:noProof/>
        </w:rPr>
        <w:t>r</w:t>
      </w:r>
      <w:r w:rsidRPr="003B287B">
        <w:rPr>
          <w:rFonts w:ascii="Times New Roman" w:hAnsi="Times New Roman" w:cs="Times New Roman"/>
          <w:noProof/>
        </w:rPr>
        <w:t xml:space="preserve"> during periods of low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noProof/>
        </w:rPr>
        <w:t xml:space="preserve">due to lower removal rates. </w:t>
      </w:r>
      <w:r w:rsidRPr="003B287B">
        <w:rPr>
          <w:rFonts w:ascii="Times New Roman" w:hAnsi="Times New Roman" w:cs="Times New Roman"/>
        </w:rPr>
        <w:t xml:space="preserve">The negative correlations between total sediment accumulation and </w:t>
      </w:r>
      <w:r w:rsidR="00571960" w:rsidRPr="008A0406">
        <w:rPr>
          <w:rFonts w:ascii="Times New Roman" w:hAnsi="Times New Roman" w:cs="Times New Roman"/>
          <w:i/>
          <w:noProof/>
        </w:rPr>
        <w:t>Hmean</w:t>
      </w:r>
      <w:r w:rsidR="00571960">
        <w:rPr>
          <w:rFonts w:ascii="Times New Roman" w:hAnsi="Times New Roman" w:cs="Times New Roman"/>
          <w:i/>
          <w:noProof/>
        </w:rPr>
        <w:t xml:space="preserve"> </w:t>
      </w:r>
      <w:r w:rsidRPr="003B287B">
        <w:rPr>
          <w:rFonts w:ascii="Times New Roman" w:hAnsi="Times New Roman" w:cs="Times New Roman"/>
        </w:rPr>
        <w:t>at</w:t>
      </w:r>
      <w:r>
        <w:rPr>
          <w:rFonts w:ascii="Times New Roman" w:hAnsi="Times New Roman" w:cs="Times New Roman"/>
        </w:rPr>
        <w:t xml:space="preserve"> energetic reef crest sites on the northern (site</w:t>
      </w:r>
      <w:r w:rsidRPr="003B287B">
        <w:rPr>
          <w:rFonts w:ascii="Times New Roman" w:hAnsi="Times New Roman" w:cs="Times New Roman"/>
        </w:rPr>
        <w:t xml:space="preserve"> 1B</w:t>
      </w:r>
      <w:r>
        <w:rPr>
          <w:rFonts w:ascii="Times New Roman" w:hAnsi="Times New Roman" w:cs="Times New Roman"/>
        </w:rPr>
        <w:t>)</w:t>
      </w:r>
      <w:r w:rsidRPr="003B287B">
        <w:rPr>
          <w:rFonts w:ascii="Times New Roman" w:hAnsi="Times New Roman" w:cs="Times New Roman"/>
        </w:rPr>
        <w:t xml:space="preserve"> and</w:t>
      </w:r>
      <w:r>
        <w:rPr>
          <w:rFonts w:ascii="Times New Roman" w:hAnsi="Times New Roman" w:cs="Times New Roman"/>
        </w:rPr>
        <w:t xml:space="preserve"> southern reefs (site</w:t>
      </w:r>
      <w:r w:rsidRPr="003B287B">
        <w:rPr>
          <w:rFonts w:ascii="Times New Roman" w:hAnsi="Times New Roman" w:cs="Times New Roman"/>
        </w:rPr>
        <w:t xml:space="preserve"> 3B</w:t>
      </w:r>
      <w:r>
        <w:rPr>
          <w:rFonts w:ascii="Times New Roman" w:hAnsi="Times New Roman" w:cs="Times New Roman"/>
        </w:rPr>
        <w:t>)</w:t>
      </w:r>
      <w:r w:rsidRPr="003B287B">
        <w:rPr>
          <w:rFonts w:ascii="Times New Roman" w:hAnsi="Times New Roman" w:cs="Times New Roman"/>
        </w:rPr>
        <w:t xml:space="preserve"> indicates sediment was removed or deposition was prevented by active hydrodynamic conditions.</w:t>
      </w:r>
      <w:r>
        <w:rPr>
          <w:rFonts w:ascii="Times New Roman" w:hAnsi="Times New Roman" w:cs="Times New Roman"/>
        </w:rPr>
        <w:t xml:space="preserve"> </w:t>
      </w:r>
      <w:r w:rsidRPr="003B287B">
        <w:rPr>
          <w:rFonts w:ascii="Times New Roman" w:hAnsi="Times New Roman" w:cs="Times New Roman"/>
          <w:noProof/>
        </w:rPr>
        <w:t xml:space="preserve">Though </w:t>
      </w:r>
      <w:r w:rsidR="00BC3727">
        <w:rPr>
          <w:rFonts w:ascii="Times New Roman" w:hAnsi="Times New Roman" w:cs="Times New Roman"/>
          <w:noProof/>
        </w:rPr>
        <w:t xml:space="preserve">negative correlations between accumulation on </w:t>
      </w:r>
      <w:r w:rsidRPr="003B287B">
        <w:rPr>
          <w:rFonts w:ascii="Times New Roman" w:hAnsi="Times New Roman" w:cs="Times New Roman"/>
          <w:noProof/>
        </w:rPr>
        <w:t xml:space="preserve"> </w:t>
      </w:r>
      <w:r w:rsidR="00BC3727">
        <w:rPr>
          <w:rFonts w:ascii="Times New Roman" w:hAnsi="Times New Roman" w:cs="Times New Roman"/>
          <w:noProof/>
        </w:rPr>
        <w:t xml:space="preserve">sediment pods and </w:t>
      </w:r>
      <w:r w:rsidR="00571960" w:rsidRPr="008A0406">
        <w:rPr>
          <w:rFonts w:ascii="Times New Roman" w:hAnsi="Times New Roman" w:cs="Times New Roman"/>
          <w:i/>
          <w:noProof/>
        </w:rPr>
        <w:t>Hmean</w:t>
      </w:r>
      <w:r w:rsidR="00BC3727">
        <w:rPr>
          <w:rFonts w:ascii="Times New Roman" w:hAnsi="Times New Roman" w:cs="Times New Roman"/>
          <w:noProof/>
        </w:rPr>
        <w:t xml:space="preserve"> were not significant at all sites, and the temporal pattern varied over</w:t>
      </w:r>
      <w:r w:rsidRPr="003B287B">
        <w:rPr>
          <w:rFonts w:ascii="Times New Roman" w:hAnsi="Times New Roman" w:cs="Times New Roman"/>
          <w:noProof/>
        </w:rPr>
        <w:t xml:space="preserve"> the study period, the highest mean total sediment accumulation on sediment pods coincided with low </w:t>
      </w:r>
      <w:r w:rsidR="00571960" w:rsidRPr="008A0406">
        <w:rPr>
          <w:rFonts w:ascii="Times New Roman" w:hAnsi="Times New Roman" w:cs="Times New Roman"/>
          <w:i/>
          <w:noProof/>
        </w:rPr>
        <w:t>Hmean</w:t>
      </w:r>
      <w:r w:rsidRPr="003B287B">
        <w:rPr>
          <w:rFonts w:ascii="Times New Roman" w:hAnsi="Times New Roman" w:cs="Times New Roman"/>
          <w:noProof/>
        </w:rPr>
        <w:t xml:space="preserve"> in Noveber 2014, suggesting low removal rates</w:t>
      </w:r>
      <w:r>
        <w:rPr>
          <w:rFonts w:ascii="Times New Roman" w:hAnsi="Times New Roman" w:cs="Times New Roman"/>
          <w:noProof/>
        </w:rPr>
        <w:t xml:space="preserve"> during this quiescent period</w:t>
      </w:r>
      <w:r w:rsidRPr="003B287B">
        <w:rPr>
          <w:rFonts w:ascii="Times New Roman" w:hAnsi="Times New Roman" w:cs="Times New Roman"/>
          <w:noProof/>
        </w:rPr>
        <w:t>.</w:t>
      </w:r>
      <w:r w:rsidR="000D0D1F">
        <w:rPr>
          <w:rFonts w:ascii="Times New Roman" w:hAnsi="Times New Roman" w:cs="Times New Roman"/>
          <w:noProof/>
        </w:rPr>
        <w:t xml:space="preserve"> Sediment accumulation</w:t>
      </w:r>
      <w:r w:rsidR="00BC3727">
        <w:rPr>
          <w:rFonts w:ascii="Times New Roman" w:hAnsi="Times New Roman" w:cs="Times New Roman"/>
          <w:noProof/>
        </w:rPr>
        <w:t xml:space="preserve"> on sediment traps and sediment pods</w:t>
      </w:r>
      <w:r w:rsidR="000D0D1F">
        <w:rPr>
          <w:rFonts w:ascii="Times New Roman" w:hAnsi="Times New Roman" w:cs="Times New Roman"/>
          <w:noProof/>
        </w:rPr>
        <w:t xml:space="preserve"> was expected to be lower during periods with higher mean wave heights</w:t>
      </w:r>
      <w:r w:rsidR="005571C0">
        <w:rPr>
          <w:rFonts w:ascii="Times New Roman" w:hAnsi="Times New Roman" w:cs="Times New Roman"/>
          <w:noProof/>
        </w:rPr>
        <w:t xml:space="preserve"> due to flushing and removal, but </w:t>
      </w:r>
      <w:r w:rsidR="000D0D1F">
        <w:rPr>
          <w:rFonts w:ascii="Times New Roman" w:hAnsi="Times New Roman" w:cs="Times New Roman"/>
          <w:noProof/>
        </w:rPr>
        <w:t>sediment traps actually showed higher</w:t>
      </w:r>
      <w:r w:rsidR="005571C0">
        <w:rPr>
          <w:rFonts w:ascii="Times New Roman" w:hAnsi="Times New Roman" w:cs="Times New Roman"/>
          <w:noProof/>
        </w:rPr>
        <w:t xml:space="preserve"> accumulation with higher waves. These unexpected results showed the influence of resuspension of surrounding benthic sediment that was retained in sediment traps, but not on sediment pods.</w:t>
      </w:r>
    </w:p>
    <w:p w14:paraId="3C1AAF66" w14:textId="7CC9CE67" w:rsidR="00AE13A5" w:rsidRPr="003B287B" w:rsidRDefault="000D0D1F" w:rsidP="00AE13A5">
      <w:pPr>
        <w:spacing w:after="0"/>
        <w:ind w:firstLine="720"/>
        <w:rPr>
          <w:rFonts w:ascii="Times New Roman" w:hAnsi="Times New Roman" w:cs="Times New Roman"/>
        </w:rPr>
      </w:pPr>
      <w:r>
        <w:rPr>
          <w:rFonts w:ascii="Times New Roman" w:hAnsi="Times New Roman" w:cs="Times New Roman"/>
        </w:rPr>
        <w:t>Higher terrigenous accumulation on the northern reef was caused by relatively quiescent hydrodynamic conditions compared to the southern reef, and the configuration of sediment input from the stream and water circulation patterns that directed sediment plumes over the northern reef and channel</w:t>
      </w:r>
      <w:r w:rsidRPr="003B287B">
        <w:rPr>
          <w:rFonts w:ascii="Times New Roman" w:hAnsi="Times New Roman" w:cs="Times New Roman"/>
        </w:rPr>
        <w:t xml:space="preserve">. </w:t>
      </w:r>
      <w:r w:rsidR="00AE13A5">
        <w:rPr>
          <w:rFonts w:ascii="Times New Roman" w:hAnsi="Times New Roman" w:cs="Times New Roman"/>
        </w:rPr>
        <w:t xml:space="preserve">Terrigenous sediment accumulation </w:t>
      </w:r>
      <w:r>
        <w:rPr>
          <w:rFonts w:ascii="Times New Roman" w:hAnsi="Times New Roman" w:cs="Times New Roman"/>
        </w:rPr>
        <w:t xml:space="preserve">was </w:t>
      </w:r>
      <w:r w:rsidR="00AE13A5">
        <w:rPr>
          <w:rFonts w:ascii="Times New Roman" w:hAnsi="Times New Roman" w:cs="Times New Roman"/>
        </w:rPr>
        <w:t xml:space="preserve">expected to be higher during periods </w:t>
      </w:r>
      <w:r w:rsidR="00AE13A5">
        <w:rPr>
          <w:rFonts w:ascii="Times New Roman" w:hAnsi="Times New Roman" w:cs="Times New Roman"/>
        </w:rPr>
        <w:lastRenderedPageBreak/>
        <w:t>of</w:t>
      </w:r>
      <w:r w:rsidR="00AE13A5" w:rsidRPr="009C7F0B">
        <w:rPr>
          <w:rFonts w:ascii="Times New Roman" w:hAnsi="Times New Roman" w:cs="Times New Roman"/>
        </w:rPr>
        <w:t xml:space="preserve"> </w:t>
      </w:r>
      <w:r w:rsidR="00AE13A5">
        <w:rPr>
          <w:rFonts w:ascii="Times New Roman" w:hAnsi="Times New Roman" w:cs="Times New Roman"/>
        </w:rPr>
        <w:t xml:space="preserve">low </w:t>
      </w:r>
      <w:r w:rsidR="00870602" w:rsidRPr="008A0406">
        <w:rPr>
          <w:rFonts w:ascii="Times New Roman" w:hAnsi="Times New Roman" w:cs="Times New Roman"/>
          <w:i/>
          <w:noProof/>
        </w:rPr>
        <w:t>Hmean</w:t>
      </w:r>
      <w:r w:rsidR="00AE13A5" w:rsidRPr="009C7F0B">
        <w:rPr>
          <w:rFonts w:ascii="Times New Roman" w:hAnsi="Times New Roman" w:cs="Times New Roman"/>
        </w:rPr>
        <w:t xml:space="preserve"> and higher </w:t>
      </w:r>
      <w:r w:rsidR="00AE13A5">
        <w:rPr>
          <w:rFonts w:ascii="Times New Roman" w:hAnsi="Times New Roman" w:cs="Times New Roman"/>
        </w:rPr>
        <w:t>SSY</w:t>
      </w:r>
      <w:r w:rsidR="00AE13A5" w:rsidRPr="009C7F0B">
        <w:rPr>
          <w:rFonts w:ascii="Times New Roman" w:hAnsi="Times New Roman" w:cs="Times New Roman"/>
        </w:rPr>
        <w:t xml:space="preserve"> during the wet season (October-April) </w:t>
      </w:r>
      <w:r w:rsidR="00AE13A5">
        <w:rPr>
          <w:rFonts w:ascii="Times New Roman" w:hAnsi="Times New Roman" w:cs="Times New Roman"/>
        </w:rPr>
        <w:t xml:space="preserve">due to high sediment input and low removal </w:t>
      </w:r>
      <w:r w:rsidR="00AE13A5" w:rsidRPr="009C7F0B">
        <w:rPr>
          <w:rFonts w:ascii="Times New Roman" w:hAnsi="Times New Roman" w:cs="Times New Roman"/>
        </w:rPr>
        <w:t>(</w:t>
      </w:r>
      <w:r w:rsidR="00AE13A5" w:rsidRPr="009C7F0B">
        <w:rPr>
          <w:rFonts w:ascii="Times New Roman" w:hAnsi="Times New Roman" w:cs="Times New Roman"/>
        </w:rPr>
        <w:fldChar w:fldCharType="begin"/>
      </w:r>
      <w:r w:rsidR="00AE13A5" w:rsidRPr="009C7F0B">
        <w:rPr>
          <w:rFonts w:ascii="Times New Roman" w:hAnsi="Times New Roman" w:cs="Times New Roman"/>
        </w:rPr>
        <w:instrText xml:space="preserve"> REF _Ref446330860 \h </w:instrText>
      </w:r>
      <w:r w:rsidR="00AE13A5" w:rsidRPr="009C7F0B">
        <w:rPr>
          <w:rFonts w:ascii="Times New Roman" w:hAnsi="Times New Roman" w:cs="Times New Roman"/>
        </w:rPr>
      </w:r>
      <w:r w:rsidR="00AE13A5" w:rsidRPr="009C7F0B">
        <w:rPr>
          <w:rFonts w:ascii="Times New Roman" w:hAnsi="Times New Roman" w:cs="Times New Roman"/>
        </w:rPr>
        <w:fldChar w:fldCharType="separate"/>
      </w:r>
      <w:r w:rsidR="00AE13A5" w:rsidRPr="009C7F0B">
        <w:rPr>
          <w:rFonts w:ascii="Times New Roman" w:hAnsi="Times New Roman" w:cs="Times New Roman"/>
        </w:rPr>
        <w:t xml:space="preserve">Figure </w:t>
      </w:r>
      <w:r w:rsidR="00AE13A5" w:rsidRPr="009C7F0B">
        <w:rPr>
          <w:rFonts w:ascii="Times New Roman" w:hAnsi="Times New Roman" w:cs="Times New Roman"/>
          <w:noProof/>
        </w:rPr>
        <w:t>3</w:t>
      </w:r>
      <w:r w:rsidR="00AE13A5" w:rsidRPr="009C7F0B">
        <w:rPr>
          <w:rFonts w:ascii="Times New Roman" w:hAnsi="Times New Roman" w:cs="Times New Roman"/>
        </w:rPr>
        <w:fldChar w:fldCharType="end"/>
      </w:r>
      <w:r w:rsidR="00AE13A5" w:rsidRPr="009C7F0B">
        <w:rPr>
          <w:rFonts w:ascii="Times New Roman" w:hAnsi="Times New Roman" w:cs="Times New Roman"/>
        </w:rPr>
        <w:t>a)</w:t>
      </w:r>
      <w:r w:rsidR="00870602">
        <w:rPr>
          <w:rFonts w:ascii="Times New Roman" w:hAnsi="Times New Roman" w:cs="Times New Roman"/>
        </w:rPr>
        <w:t xml:space="preserve">; </w:t>
      </w:r>
      <w:r w:rsidR="00AE13A5">
        <w:rPr>
          <w:rFonts w:ascii="Times New Roman" w:hAnsi="Times New Roman" w:cs="Times New Roman"/>
        </w:rPr>
        <w:t>SSY</w:t>
      </w:r>
      <w:r w:rsidR="00870602">
        <w:rPr>
          <w:rFonts w:ascii="Times New Roman" w:hAnsi="Times New Roman" w:cs="Times New Roman"/>
        </w:rPr>
        <w:t>, however,</w:t>
      </w:r>
      <w:r w:rsidR="00AE13A5">
        <w:rPr>
          <w:rFonts w:ascii="Times New Roman" w:hAnsi="Times New Roman" w:cs="Times New Roman"/>
        </w:rPr>
        <w:t xml:space="preserve"> was highest in July during the dry, trade wind season</w:t>
      </w:r>
      <w:r w:rsidR="00AE13A5" w:rsidRPr="009C7F0B">
        <w:rPr>
          <w:rFonts w:ascii="Times New Roman" w:hAnsi="Times New Roman" w:cs="Times New Roman"/>
        </w:rPr>
        <w:t>.</w:t>
      </w:r>
      <w:r w:rsidR="00AE13A5">
        <w:rPr>
          <w:rFonts w:ascii="Times New Roman" w:hAnsi="Times New Roman" w:cs="Times New Roman"/>
        </w:rPr>
        <w:t xml:space="preserve"> </w:t>
      </w:r>
      <w:r w:rsidR="00AE13A5" w:rsidRPr="003B287B">
        <w:rPr>
          <w:rFonts w:ascii="Times New Roman" w:hAnsi="Times New Roman" w:cs="Times New Roman"/>
        </w:rPr>
        <w:t>Sediment accumulation was si</w:t>
      </w:r>
      <w:r w:rsidR="00AE13A5">
        <w:rPr>
          <w:rFonts w:ascii="Times New Roman" w:hAnsi="Times New Roman" w:cs="Times New Roman"/>
        </w:rPr>
        <w:t>gnificantly correlated with SSY</w:t>
      </w:r>
      <w:r w:rsidR="00AE13A5" w:rsidRPr="003B287B">
        <w:rPr>
          <w:rFonts w:ascii="Times New Roman" w:hAnsi="Times New Roman" w:cs="Times New Roman"/>
        </w:rPr>
        <w:t xml:space="preserve"> </w:t>
      </w:r>
      <w:r w:rsidR="005871A3">
        <w:rPr>
          <w:rFonts w:ascii="Times New Roman" w:hAnsi="Times New Roman" w:cs="Times New Roman"/>
        </w:rPr>
        <w:t>only near</w:t>
      </w:r>
      <w:r w:rsidR="00AE13A5" w:rsidRPr="003B287B">
        <w:rPr>
          <w:rFonts w:ascii="Times New Roman" w:hAnsi="Times New Roman" w:cs="Times New Roman"/>
        </w:rPr>
        <w:t xml:space="preserve"> the stream outlet</w:t>
      </w:r>
      <w:r w:rsidR="005871A3">
        <w:rPr>
          <w:rFonts w:ascii="Times New Roman" w:hAnsi="Times New Roman" w:cs="Times New Roman"/>
        </w:rPr>
        <w:t xml:space="preserve"> (site 2A)</w:t>
      </w:r>
      <w:r w:rsidR="00AE13A5" w:rsidRPr="003B287B">
        <w:rPr>
          <w:rFonts w:ascii="Times New Roman" w:hAnsi="Times New Roman" w:cs="Times New Roman"/>
        </w:rPr>
        <w:t>, but sediment traps and sediment pods showed both higher percent contribution and accumulation of terrigenous sediment on the northern reef flat (</w:t>
      </w:r>
      <w:r w:rsidR="005871A3">
        <w:rPr>
          <w:rFonts w:ascii="Times New Roman" w:hAnsi="Times New Roman" w:cs="Times New Roman"/>
        </w:rPr>
        <w:t xml:space="preserve">sites </w:t>
      </w:r>
      <w:r w:rsidR="00AE13A5" w:rsidRPr="003B287B">
        <w:rPr>
          <w:rFonts w:ascii="Times New Roman" w:hAnsi="Times New Roman" w:cs="Times New Roman"/>
        </w:rPr>
        <w:t>1A, 1B) and fore</w:t>
      </w:r>
      <w:r w:rsidR="00AE13A5">
        <w:rPr>
          <w:rFonts w:ascii="Times New Roman" w:hAnsi="Times New Roman" w:cs="Times New Roman"/>
        </w:rPr>
        <w:t xml:space="preserve"> </w:t>
      </w:r>
      <w:r w:rsidR="00AE13A5" w:rsidRPr="003B287B">
        <w:rPr>
          <w:rFonts w:ascii="Times New Roman" w:hAnsi="Times New Roman" w:cs="Times New Roman"/>
        </w:rPr>
        <w:t>reef near the channel (</w:t>
      </w:r>
      <w:r w:rsidR="005871A3">
        <w:rPr>
          <w:rFonts w:ascii="Times New Roman" w:hAnsi="Times New Roman" w:cs="Times New Roman"/>
        </w:rPr>
        <w:t xml:space="preserve">sites </w:t>
      </w:r>
      <w:r w:rsidR="00AE13A5" w:rsidRPr="003B287B">
        <w:rPr>
          <w:rFonts w:ascii="Times New Roman" w:hAnsi="Times New Roman" w:cs="Times New Roman"/>
        </w:rPr>
        <w:t>1C, 2C), compared to the southern reef</w:t>
      </w:r>
      <w:r w:rsidR="00AE13A5">
        <w:rPr>
          <w:rFonts w:ascii="Times New Roman" w:hAnsi="Times New Roman" w:cs="Times New Roman"/>
        </w:rPr>
        <w:t xml:space="preserve">. </w:t>
      </w:r>
      <w:r w:rsidR="00AE13A5" w:rsidRPr="003B287B">
        <w:rPr>
          <w:rFonts w:ascii="Times New Roman" w:hAnsi="Times New Roman" w:cs="Times New Roman"/>
        </w:rPr>
        <w:t>Benthic sediment on the north reef</w:t>
      </w:r>
      <w:r w:rsidR="00870602">
        <w:rPr>
          <w:rFonts w:ascii="Times New Roman" w:hAnsi="Times New Roman" w:cs="Times New Roman"/>
        </w:rPr>
        <w:t>,</w:t>
      </w:r>
      <w:r w:rsidR="00AE13A5" w:rsidRPr="003B287B">
        <w:rPr>
          <w:rFonts w:ascii="Times New Roman" w:hAnsi="Times New Roman" w:cs="Times New Roman"/>
        </w:rPr>
        <w:t xml:space="preserve"> especially near the stream outlet</w:t>
      </w:r>
      <w:r w:rsidR="00870602">
        <w:rPr>
          <w:rFonts w:ascii="Times New Roman" w:hAnsi="Times New Roman" w:cs="Times New Roman"/>
        </w:rPr>
        <w:t>,</w:t>
      </w:r>
      <w:r w:rsidR="00AE13A5" w:rsidRPr="003B287B">
        <w:rPr>
          <w:rFonts w:ascii="Times New Roman" w:hAnsi="Times New Roman" w:cs="Times New Roman"/>
        </w:rPr>
        <w:t xml:space="preserve"> </w:t>
      </w:r>
      <w:r w:rsidR="00870602" w:rsidRPr="003B287B">
        <w:rPr>
          <w:rFonts w:ascii="Times New Roman" w:hAnsi="Times New Roman" w:cs="Times New Roman"/>
        </w:rPr>
        <w:t>contain</w:t>
      </w:r>
      <w:r w:rsidR="00870602">
        <w:rPr>
          <w:rFonts w:ascii="Times New Roman" w:hAnsi="Times New Roman" w:cs="Times New Roman"/>
        </w:rPr>
        <w:t>ed</w:t>
      </w:r>
      <w:r w:rsidR="00870602" w:rsidRPr="003B287B">
        <w:rPr>
          <w:rFonts w:ascii="Times New Roman" w:hAnsi="Times New Roman" w:cs="Times New Roman"/>
        </w:rPr>
        <w:t xml:space="preserve"> </w:t>
      </w:r>
      <w:r w:rsidR="00AE13A5" w:rsidRPr="003B287B">
        <w:rPr>
          <w:rFonts w:ascii="Times New Roman" w:hAnsi="Times New Roman" w:cs="Times New Roman"/>
        </w:rPr>
        <w:t>a higher percentage of terrigenous sediment (</w:t>
      </w:r>
      <w:r w:rsidR="00AE13A5" w:rsidRPr="003B287B">
        <w:rPr>
          <w:rFonts w:ascii="Times New Roman" w:hAnsi="Times New Roman" w:cs="Times New Roman"/>
        </w:rPr>
        <w:fldChar w:fldCharType="begin"/>
      </w:r>
      <w:r w:rsidR="00AE13A5" w:rsidRPr="003B287B">
        <w:rPr>
          <w:rFonts w:ascii="Times New Roman" w:hAnsi="Times New Roman" w:cs="Times New Roman"/>
        </w:rPr>
        <w:instrText xml:space="preserve"> REF _Ref446325490 \h </w:instrText>
      </w:r>
      <w:r w:rsidR="00AE13A5" w:rsidRPr="003B287B">
        <w:rPr>
          <w:rFonts w:ascii="Times New Roman" w:hAnsi="Times New Roman" w:cs="Times New Roman"/>
        </w:rPr>
      </w:r>
      <w:r w:rsidR="00AE13A5" w:rsidRPr="003B287B">
        <w:rPr>
          <w:rFonts w:ascii="Times New Roman" w:hAnsi="Times New Roman" w:cs="Times New Roman"/>
        </w:rPr>
        <w:fldChar w:fldCharType="separate"/>
      </w:r>
      <w:r w:rsidR="00AE13A5" w:rsidRPr="003B287B">
        <w:rPr>
          <w:rFonts w:ascii="Times New Roman" w:hAnsi="Times New Roman" w:cs="Times New Roman"/>
        </w:rPr>
        <w:t xml:space="preserve">Figure </w:t>
      </w:r>
      <w:r w:rsidR="00AE13A5" w:rsidRPr="003B287B">
        <w:rPr>
          <w:rFonts w:ascii="Times New Roman" w:hAnsi="Times New Roman" w:cs="Times New Roman"/>
          <w:noProof/>
        </w:rPr>
        <w:t>5</w:t>
      </w:r>
      <w:r w:rsidR="00AE13A5" w:rsidRPr="003B287B">
        <w:rPr>
          <w:rFonts w:ascii="Times New Roman" w:hAnsi="Times New Roman" w:cs="Times New Roman"/>
        </w:rPr>
        <w:fldChar w:fldCharType="end"/>
      </w:r>
      <w:r w:rsidR="00AE13A5" w:rsidRPr="003B287B">
        <w:rPr>
          <w:rFonts w:ascii="Times New Roman" w:hAnsi="Times New Roman" w:cs="Times New Roman"/>
        </w:rPr>
        <w:t xml:space="preserve">), so these results could indicate resuspension and deposition of surrounding benthic sediment. However, all sediment traps on the northern reef showed higher terrigenous fractions than the surrounding benthic sediment, indicating terrigenous sediment supplied by the stream </w:t>
      </w:r>
      <w:r w:rsidR="00870602">
        <w:rPr>
          <w:rFonts w:ascii="Times New Roman" w:hAnsi="Times New Roman" w:cs="Times New Roman"/>
        </w:rPr>
        <w:t>wa</w:t>
      </w:r>
      <w:r w:rsidR="00870602" w:rsidRPr="003B287B">
        <w:rPr>
          <w:rFonts w:ascii="Times New Roman" w:hAnsi="Times New Roman" w:cs="Times New Roman"/>
        </w:rPr>
        <w:t xml:space="preserve">s </w:t>
      </w:r>
      <w:r w:rsidR="00AE13A5" w:rsidRPr="003B287B">
        <w:rPr>
          <w:rFonts w:ascii="Times New Roman" w:hAnsi="Times New Roman" w:cs="Times New Roman"/>
        </w:rPr>
        <w:t>advected through, but not accumulating on</w:t>
      </w:r>
      <w:r w:rsidR="00870602">
        <w:rPr>
          <w:rFonts w:ascii="Times New Roman" w:hAnsi="Times New Roman" w:cs="Times New Roman"/>
        </w:rPr>
        <w:t>,</w:t>
      </w:r>
      <w:r w:rsidR="00AE13A5" w:rsidRPr="003B287B">
        <w:rPr>
          <w:rFonts w:ascii="Times New Roman" w:hAnsi="Times New Roman" w:cs="Times New Roman"/>
        </w:rPr>
        <w:t xml:space="preserve"> the reef.</w:t>
      </w:r>
      <w:r w:rsidR="00AE13A5">
        <w:rPr>
          <w:rFonts w:ascii="Times New Roman" w:hAnsi="Times New Roman" w:cs="Times New Roman"/>
        </w:rPr>
        <w:t xml:space="preserve"> </w:t>
      </w:r>
      <w:r w:rsidR="00AE13A5" w:rsidRPr="003B287B">
        <w:rPr>
          <w:rFonts w:ascii="Times New Roman" w:hAnsi="Times New Roman" w:cs="Times New Roman"/>
        </w:rPr>
        <w:t xml:space="preserve">This suggests that </w:t>
      </w:r>
      <w:r w:rsidR="00AE13A5">
        <w:rPr>
          <w:rFonts w:ascii="Times New Roman" w:hAnsi="Times New Roman" w:cs="Times New Roman"/>
        </w:rPr>
        <w:t xml:space="preserve">more </w:t>
      </w:r>
      <w:r w:rsidR="00AE13A5" w:rsidRPr="003B287B">
        <w:rPr>
          <w:rFonts w:ascii="Times New Roman" w:hAnsi="Times New Roman" w:cs="Times New Roman"/>
        </w:rPr>
        <w:t>complex hydrodynamic forcing and resuspension of previously deposited sediment are controlling sediment accumulation, and not simply a result of SSY</w:t>
      </w:r>
      <w:r w:rsidR="00AE13A5">
        <w:rPr>
          <w:rFonts w:ascii="Times New Roman" w:hAnsi="Times New Roman" w:cs="Times New Roman"/>
        </w:rPr>
        <w:t xml:space="preserve"> at the event scale</w:t>
      </w:r>
      <w:r w:rsidR="00AE13A5" w:rsidRPr="003B287B">
        <w:rPr>
          <w:rFonts w:ascii="Times New Roman" w:hAnsi="Times New Roman" w:cs="Times New Roman"/>
        </w:rPr>
        <w:t>.</w:t>
      </w:r>
      <w:r w:rsidR="00AE13A5">
        <w:rPr>
          <w:rFonts w:ascii="Times New Roman" w:hAnsi="Times New Roman" w:cs="Times New Roman"/>
        </w:rPr>
        <w:t xml:space="preserve"> </w:t>
      </w:r>
    </w:p>
    <w:p w14:paraId="1EC41F56" w14:textId="33F66458" w:rsidR="00570B3A" w:rsidRDefault="00987422" w:rsidP="00ED4647">
      <w:pPr>
        <w:spacing w:after="0"/>
        <w:ind w:firstLine="720"/>
        <w:rPr>
          <w:rFonts w:ascii="Times New Roman" w:hAnsi="Times New Roman" w:cs="Times New Roman"/>
        </w:rPr>
      </w:pPr>
      <w:r w:rsidRPr="003B287B">
        <w:rPr>
          <w:rFonts w:ascii="Times New Roman" w:hAnsi="Times New Roman" w:cs="Times New Roman"/>
        </w:rPr>
        <w:t xml:space="preserve">On the </w:t>
      </w:r>
      <w:r w:rsidR="00870602">
        <w:rPr>
          <w:rFonts w:ascii="Times New Roman" w:hAnsi="Times New Roman" w:cs="Times New Roman"/>
        </w:rPr>
        <w:t xml:space="preserve">more energetic </w:t>
      </w:r>
      <w:r w:rsidRPr="003B287B">
        <w:rPr>
          <w:rFonts w:ascii="Times New Roman" w:hAnsi="Times New Roman" w:cs="Times New Roman"/>
        </w:rPr>
        <w:t xml:space="preserve">southern reef, sediment accumulation in March 2014 was anomalously high due to high carbonate sediment accumulation in </w:t>
      </w:r>
      <w:r w:rsidR="00FB34F5" w:rsidRPr="003B287B">
        <w:rPr>
          <w:rFonts w:ascii="Times New Roman" w:hAnsi="Times New Roman" w:cs="Times New Roman"/>
        </w:rPr>
        <w:t>sediment traps</w:t>
      </w:r>
      <w:r w:rsidRPr="003B287B">
        <w:rPr>
          <w:rFonts w:ascii="Times New Roman" w:hAnsi="Times New Roman" w:cs="Times New Roman"/>
        </w:rPr>
        <w:t xml:space="preserve"> at 3A and 3B during that period. Wave-induced resuspension of nearby benthic sediment was the likely cause but similarly high </w:t>
      </w:r>
      <w:r w:rsidR="00870602" w:rsidRPr="008A0406">
        <w:rPr>
          <w:rFonts w:ascii="Times New Roman" w:hAnsi="Times New Roman" w:cs="Times New Roman"/>
          <w:i/>
          <w:noProof/>
        </w:rPr>
        <w:t>Hmean</w:t>
      </w:r>
      <w:r w:rsidR="00870602">
        <w:rPr>
          <w:rFonts w:ascii="Times New Roman" w:hAnsi="Times New Roman" w:cs="Times New Roman"/>
          <w:i/>
          <w:noProof/>
        </w:rPr>
        <w:t xml:space="preserve"> </w:t>
      </w:r>
      <w:r w:rsidRPr="003B287B">
        <w:rPr>
          <w:rFonts w:ascii="Times New Roman" w:hAnsi="Times New Roman" w:cs="Times New Roman"/>
        </w:rPr>
        <w:t xml:space="preserve">during other periods did not cause the same magnitude of sediment accumulation. The discrepancy could be due to the calculation of </w:t>
      </w:r>
      <w:r w:rsidR="00870602" w:rsidRPr="00EB420F">
        <w:rPr>
          <w:rFonts w:ascii="Times New Roman" w:hAnsi="Times New Roman" w:cs="Times New Roman"/>
          <w:noProof/>
        </w:rPr>
        <w:t>Hmean</w:t>
      </w:r>
      <w:r w:rsidR="00870602">
        <w:rPr>
          <w:rFonts w:ascii="Times New Roman" w:hAnsi="Times New Roman" w:cs="Times New Roman"/>
          <w:noProof/>
        </w:rPr>
        <w:t xml:space="preserve">, </w:t>
      </w:r>
      <w:r w:rsidRPr="00870602">
        <w:rPr>
          <w:rFonts w:ascii="Times New Roman" w:hAnsi="Times New Roman" w:cs="Times New Roman"/>
        </w:rPr>
        <w:t>which</w:t>
      </w:r>
      <w:r w:rsidRPr="003B287B">
        <w:rPr>
          <w:rFonts w:ascii="Times New Roman" w:hAnsi="Times New Roman" w:cs="Times New Roman"/>
        </w:rPr>
        <w:t xml:space="preserve"> would be the same for a period of low </w:t>
      </w:r>
      <w:r w:rsidR="00870602">
        <w:rPr>
          <w:rFonts w:ascii="Times New Roman" w:hAnsi="Times New Roman" w:cs="Times New Roman"/>
        </w:rPr>
        <w:t>mean wave energy with a few</w:t>
      </w:r>
      <w:r w:rsidRPr="003B287B">
        <w:rPr>
          <w:rFonts w:ascii="Times New Roman" w:hAnsi="Times New Roman" w:cs="Times New Roman"/>
        </w:rPr>
        <w:t xml:space="preserve"> medium wave events that caused little resuspension, versus a period of low </w:t>
      </w:r>
      <w:r w:rsidR="00D771C0" w:rsidRPr="003B287B">
        <w:rPr>
          <w:rFonts w:ascii="Times New Roman" w:hAnsi="Times New Roman" w:cs="Times New Roman"/>
        </w:rPr>
        <w:t xml:space="preserve">mean wave </w:t>
      </w:r>
      <w:r w:rsidR="00870602">
        <w:rPr>
          <w:rFonts w:ascii="Times New Roman" w:hAnsi="Times New Roman" w:cs="Times New Roman"/>
        </w:rPr>
        <w:t>energy</w:t>
      </w:r>
      <w:r w:rsidR="00870602" w:rsidRPr="003B287B">
        <w:rPr>
          <w:rFonts w:ascii="Times New Roman" w:hAnsi="Times New Roman" w:cs="Times New Roman"/>
        </w:rPr>
        <w:t xml:space="preserve"> </w:t>
      </w:r>
      <w:r w:rsidRPr="003B287B">
        <w:rPr>
          <w:rFonts w:ascii="Times New Roman" w:hAnsi="Times New Roman" w:cs="Times New Roman"/>
        </w:rPr>
        <w:t>punctuated by one exceptionally high wave event that caused exponentially more resuspension, which appears to be the case in March 2014 (</w:t>
      </w:r>
      <w:r w:rsidRPr="003B287B">
        <w:rPr>
          <w:rFonts w:ascii="Times New Roman" w:hAnsi="Times New Roman" w:cs="Times New Roman"/>
        </w:rPr>
        <w:fldChar w:fldCharType="begin"/>
      </w:r>
      <w:r w:rsidRPr="003B287B">
        <w:rPr>
          <w:rFonts w:ascii="Times New Roman" w:hAnsi="Times New Roman" w:cs="Times New Roman"/>
        </w:rPr>
        <w:instrText xml:space="preserve"> REF _Ref446330860 \h </w:instrText>
      </w:r>
      <w:r w:rsidRPr="003B287B">
        <w:rPr>
          <w:rFonts w:ascii="Times New Roman" w:hAnsi="Times New Roman" w:cs="Times New Roman"/>
        </w:rPr>
      </w:r>
      <w:r w:rsidRPr="003B287B">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3</w:t>
      </w:r>
      <w:r w:rsidRPr="003B287B">
        <w:rPr>
          <w:rFonts w:ascii="Times New Roman" w:hAnsi="Times New Roman" w:cs="Times New Roman"/>
        </w:rPr>
        <w:fldChar w:fldCharType="end"/>
      </w:r>
      <w:r w:rsidRPr="003B287B">
        <w:rPr>
          <w:rFonts w:ascii="Times New Roman" w:hAnsi="Times New Roman" w:cs="Times New Roman"/>
        </w:rPr>
        <w:t>b). There is also the possibility that carbonate sediment builds up over periods of low waves and trade winds during the wet season</w:t>
      </w:r>
      <w:r w:rsidR="00B978EC">
        <w:rPr>
          <w:rFonts w:ascii="Times New Roman" w:hAnsi="Times New Roman" w:cs="Times New Roman"/>
        </w:rPr>
        <w:t>, which is</w:t>
      </w:r>
      <w:r w:rsidRPr="003B287B">
        <w:rPr>
          <w:rFonts w:ascii="Times New Roman" w:hAnsi="Times New Roman" w:cs="Times New Roman"/>
        </w:rPr>
        <w:t xml:space="preserve"> then resuspended and advected through the reef during the onset of large </w:t>
      </w:r>
      <w:r w:rsidR="00870602">
        <w:rPr>
          <w:rFonts w:ascii="Times New Roman" w:hAnsi="Times New Roman" w:cs="Times New Roman"/>
        </w:rPr>
        <w:t>wave</w:t>
      </w:r>
      <w:r w:rsidR="00870602" w:rsidRPr="003B287B">
        <w:rPr>
          <w:rFonts w:ascii="Times New Roman" w:hAnsi="Times New Roman" w:cs="Times New Roman"/>
        </w:rPr>
        <w:t xml:space="preserve"> </w:t>
      </w:r>
      <w:r w:rsidRPr="003B287B">
        <w:rPr>
          <w:rFonts w:ascii="Times New Roman" w:hAnsi="Times New Roman" w:cs="Times New Roman"/>
        </w:rPr>
        <w:t>events and depleted unti</w:t>
      </w:r>
      <w:r w:rsidR="00B978EC">
        <w:rPr>
          <w:rFonts w:ascii="Times New Roman" w:hAnsi="Times New Roman" w:cs="Times New Roman"/>
        </w:rPr>
        <w:t xml:space="preserve">l the following wet season. </w:t>
      </w:r>
      <w:r w:rsidR="005C1C74">
        <w:rPr>
          <w:rFonts w:ascii="Times New Roman" w:hAnsi="Times New Roman" w:cs="Times New Roman"/>
        </w:rPr>
        <w:t>A similar temporal pattern of terrigenous sediment movement may be occurring over the northern reef. Mean terrigenous sediment accumulation</w:t>
      </w:r>
      <w:r w:rsidR="00C235E3">
        <w:rPr>
          <w:rFonts w:ascii="Times New Roman" w:hAnsi="Times New Roman" w:cs="Times New Roman"/>
        </w:rPr>
        <w:t xml:space="preserve"> on pods</w:t>
      </w:r>
      <w:r w:rsidR="005C1C74">
        <w:rPr>
          <w:rFonts w:ascii="Times New Roman" w:hAnsi="Times New Roman" w:cs="Times New Roman"/>
        </w:rPr>
        <w:t xml:space="preserve"> over the northern reef appeared to be higher following the July 2014 period when an exceptionally large storm delivered a large amount of terrigenous sediment</w:t>
      </w:r>
      <w:r w:rsidR="00C235E3">
        <w:rPr>
          <w:rFonts w:ascii="Times New Roman" w:hAnsi="Times New Roman" w:cs="Times New Roman"/>
        </w:rPr>
        <w:t xml:space="preserve"> (</w:t>
      </w:r>
      <w:r w:rsidR="00C235E3">
        <w:rPr>
          <w:rFonts w:ascii="Times New Roman" w:hAnsi="Times New Roman" w:cs="Times New Roman"/>
        </w:rPr>
        <w:fldChar w:fldCharType="begin"/>
      </w:r>
      <w:r w:rsidR="00C235E3">
        <w:rPr>
          <w:rFonts w:ascii="Times New Roman" w:hAnsi="Times New Roman" w:cs="Times New Roman"/>
        </w:rPr>
        <w:instrText xml:space="preserve"> REF _Ref446470696 \h </w:instrText>
      </w:r>
      <w:r w:rsidR="00C235E3">
        <w:rPr>
          <w:rFonts w:ascii="Times New Roman" w:hAnsi="Times New Roman" w:cs="Times New Roman"/>
        </w:rPr>
      </w:r>
      <w:r w:rsidR="00C235E3">
        <w:rPr>
          <w:rFonts w:ascii="Times New Roman" w:hAnsi="Times New Roman" w:cs="Times New Roman"/>
        </w:rPr>
        <w:fldChar w:fldCharType="separate"/>
      </w:r>
      <w:r w:rsidR="00C235E3" w:rsidRPr="003B287B">
        <w:rPr>
          <w:rFonts w:ascii="Times New Roman" w:hAnsi="Times New Roman" w:cs="Times New Roman"/>
        </w:rPr>
        <w:t xml:space="preserve">Figure </w:t>
      </w:r>
      <w:r w:rsidR="00C235E3" w:rsidRPr="003B287B">
        <w:rPr>
          <w:rFonts w:ascii="Times New Roman" w:hAnsi="Times New Roman" w:cs="Times New Roman"/>
          <w:noProof/>
        </w:rPr>
        <w:t>6</w:t>
      </w:r>
      <w:r w:rsidR="00C235E3">
        <w:rPr>
          <w:rFonts w:ascii="Times New Roman" w:hAnsi="Times New Roman" w:cs="Times New Roman"/>
        </w:rPr>
        <w:fldChar w:fldCharType="end"/>
      </w:r>
      <w:r w:rsidR="00C235E3">
        <w:rPr>
          <w:rFonts w:ascii="Times New Roman" w:hAnsi="Times New Roman" w:cs="Times New Roman"/>
        </w:rPr>
        <w:t>a)</w:t>
      </w:r>
      <w:r w:rsidR="005C1C74">
        <w:rPr>
          <w:rFonts w:ascii="Times New Roman" w:hAnsi="Times New Roman" w:cs="Times New Roman"/>
        </w:rPr>
        <w:t>. This large SSY correlated with high sediment accumulation near the stream outlet (site 2A), indicating sediment was deposited on the seabed, which may have been reworked over the northern reef in later deployment periods</w:t>
      </w:r>
      <w:r w:rsidR="00F93B04">
        <w:rPr>
          <w:rFonts w:ascii="Times New Roman" w:hAnsi="Times New Roman" w:cs="Times New Roman"/>
        </w:rPr>
        <w:t>, as evidenced by the terrigenous accumulation on sediment pods</w:t>
      </w:r>
      <w:r w:rsidR="005C1C74">
        <w:rPr>
          <w:rFonts w:ascii="Times New Roman" w:hAnsi="Times New Roman" w:cs="Times New Roman"/>
        </w:rPr>
        <w:t>.</w:t>
      </w:r>
      <w:r w:rsidR="00F93B04" w:rsidRPr="00F93B04">
        <w:rPr>
          <w:rFonts w:ascii="Times New Roman" w:hAnsi="Times New Roman" w:cs="Times New Roman"/>
        </w:rPr>
        <w:t xml:space="preserve"> </w:t>
      </w:r>
      <w:r w:rsidR="00F93B04">
        <w:rPr>
          <w:rFonts w:ascii="Times New Roman" w:hAnsi="Times New Roman" w:cs="Times New Roman"/>
        </w:rPr>
        <w:t>O</w:t>
      </w:r>
      <w:r w:rsidR="00F93B04" w:rsidRPr="003B287B">
        <w:rPr>
          <w:rFonts w:ascii="Times New Roman" w:hAnsi="Times New Roman" w:cs="Times New Roman"/>
        </w:rPr>
        <w:t xml:space="preserve">ur data were too limited to further investigate </w:t>
      </w:r>
      <w:r w:rsidR="00F93B04">
        <w:rPr>
          <w:rFonts w:ascii="Times New Roman" w:hAnsi="Times New Roman" w:cs="Times New Roman"/>
        </w:rPr>
        <w:t>seasonal or interannual temporal variations.</w:t>
      </w:r>
    </w:p>
    <w:p w14:paraId="1D62D68A" w14:textId="77777777" w:rsidR="00B52647" w:rsidRPr="003B287B" w:rsidRDefault="00B52647" w:rsidP="003B287B">
      <w:pPr>
        <w:spacing w:after="0"/>
        <w:rPr>
          <w:rFonts w:ascii="Times New Roman" w:hAnsi="Times New Roman" w:cs="Times New Roman"/>
        </w:rPr>
      </w:pPr>
    </w:p>
    <w:p w14:paraId="114AA72B" w14:textId="03C4ED01" w:rsidR="007A6854" w:rsidRPr="003B287B" w:rsidRDefault="00ED4647" w:rsidP="003B287B">
      <w:pPr>
        <w:pStyle w:val="Heading2"/>
        <w:keepNext w:val="0"/>
        <w:keepLines w:val="0"/>
        <w:spacing w:before="0"/>
        <w:rPr>
          <w:rFonts w:ascii="Times New Roman" w:hAnsi="Times New Roman" w:cs="Times New Roman"/>
        </w:rPr>
      </w:pPr>
      <w:r>
        <w:rPr>
          <w:rFonts w:ascii="Times New Roman" w:hAnsi="Times New Roman" w:cs="Times New Roman"/>
        </w:rPr>
        <w:t>4.2</w:t>
      </w:r>
      <w:r w:rsidR="00570B3A" w:rsidRPr="003B287B">
        <w:rPr>
          <w:rFonts w:ascii="Times New Roman" w:hAnsi="Times New Roman" w:cs="Times New Roman"/>
        </w:rPr>
        <w:t xml:space="preserve"> Relationship between particle size, settling velocity, and spatial pattern of sediment accumulation</w:t>
      </w:r>
      <w:r w:rsidR="007A6854" w:rsidRPr="003B287B">
        <w:rPr>
          <w:rFonts w:ascii="Times New Roman" w:hAnsi="Times New Roman" w:cs="Times New Roman"/>
        </w:rPr>
        <w:t xml:space="preserve"> </w:t>
      </w:r>
    </w:p>
    <w:p w14:paraId="1A00FCF7" w14:textId="6B563988" w:rsidR="004152F7"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The commonly observed decrease in terrigenous sediment accumulation with distance from the outlet</w:t>
      </w:r>
      <w:r w:rsidR="001F7173">
        <w:rPr>
          <w:rFonts w:ascii="Times New Roman" w:hAnsi="Times New Roman" w:cs="Times New Roman"/>
        </w:rPr>
        <w:t xml:space="preserve"> </w:t>
      </w:r>
      <w:r w:rsidR="00DA01B6">
        <w:rPr>
          <w:rFonts w:ascii="Times New Roman" w:hAnsi="Times New Roman" w:cs="Times New Roman"/>
        </w:rPr>
        <w:t xml:space="preserve">of streams in small, tropical watersheds in low latitudes </w:t>
      </w:r>
      <w:r w:rsidR="001F7173">
        <w:rPr>
          <w:rFonts w:ascii="Times New Roman" w:hAnsi="Times New Roman" w:cs="Times New Roman"/>
        </w:rPr>
        <w:fldChar w:fldCharType="begin" w:fldLock="1"/>
      </w:r>
      <w:r w:rsidR="008B2837">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sidR="001F7173">
        <w:rPr>
          <w:rFonts w:ascii="Times New Roman" w:hAnsi="Times New Roman" w:cs="Times New Roman"/>
        </w:rPr>
        <w:fldChar w:fldCharType="separate"/>
      </w:r>
      <w:r w:rsidR="001F7173" w:rsidRPr="001F7173">
        <w:rPr>
          <w:rFonts w:ascii="Times New Roman" w:hAnsi="Times New Roman" w:cs="Times New Roman"/>
          <w:noProof/>
        </w:rPr>
        <w:t>(Victor et al. 2006; DeMartini et al. 2013)</w:t>
      </w:r>
      <w:r w:rsidR="001F7173">
        <w:rPr>
          <w:rFonts w:ascii="Times New Roman" w:hAnsi="Times New Roman" w:cs="Times New Roman"/>
        </w:rPr>
        <w:fldChar w:fldCharType="end"/>
      </w:r>
      <w:r w:rsidRPr="003B287B">
        <w:rPr>
          <w:rFonts w:ascii="Times New Roman" w:hAnsi="Times New Roman" w:cs="Times New Roman"/>
        </w:rPr>
        <w:t xml:space="preserve"> may be due to the distribution of particle sizes discharged from the stream. It</w:t>
      </w:r>
      <w:r w:rsidR="00467BF5" w:rsidRPr="003B287B">
        <w:rPr>
          <w:rFonts w:ascii="Times New Roman" w:hAnsi="Times New Roman" w:cs="Times New Roman"/>
        </w:rPr>
        <w:t xml:space="preserve"> may be that sediment deposition near stream </w:t>
      </w:r>
      <w:r w:rsidR="001F7173">
        <w:rPr>
          <w:rFonts w:ascii="Times New Roman" w:hAnsi="Times New Roman" w:cs="Times New Roman"/>
        </w:rPr>
        <w:t>outlets</w:t>
      </w:r>
      <w:r w:rsidR="00467BF5" w:rsidRPr="003B287B">
        <w:rPr>
          <w:rFonts w:ascii="Times New Roman" w:hAnsi="Times New Roman" w:cs="Times New Roman"/>
        </w:rPr>
        <w:t xml:space="preserve"> is comprised of </w:t>
      </w:r>
      <w:r w:rsidR="00DA01B6">
        <w:rPr>
          <w:rFonts w:ascii="Times New Roman" w:hAnsi="Times New Roman" w:cs="Times New Roman"/>
        </w:rPr>
        <w:t xml:space="preserve">larger </w:t>
      </w:r>
      <w:r w:rsidR="00467BF5" w:rsidRPr="003B287B">
        <w:rPr>
          <w:rFonts w:ascii="Times New Roman" w:hAnsi="Times New Roman" w:cs="Times New Roman"/>
        </w:rPr>
        <w:t>particle sizes</w:t>
      </w:r>
      <w:r w:rsidR="004152F7" w:rsidRPr="003B287B">
        <w:rPr>
          <w:rFonts w:ascii="Times New Roman" w:hAnsi="Times New Roman" w:cs="Times New Roman"/>
        </w:rPr>
        <w:t xml:space="preserve"> with </w:t>
      </w:r>
      <w:r w:rsidR="00DA01B6">
        <w:rPr>
          <w:rFonts w:ascii="Times New Roman" w:hAnsi="Times New Roman" w:cs="Times New Roman"/>
        </w:rPr>
        <w:t xml:space="preserve">longer resulting </w:t>
      </w:r>
      <w:r w:rsidR="004152F7" w:rsidRPr="003B287B">
        <w:rPr>
          <w:rFonts w:ascii="Times New Roman" w:hAnsi="Times New Roman" w:cs="Times New Roman"/>
        </w:rPr>
        <w:t>residence times</w:t>
      </w:r>
      <w:r w:rsidR="00467BF5" w:rsidRPr="003B287B">
        <w:rPr>
          <w:rFonts w:ascii="Times New Roman" w:hAnsi="Times New Roman" w:cs="Times New Roman"/>
        </w:rPr>
        <w:t xml:space="preserve"> that </w:t>
      </w:r>
      <w:r w:rsidR="004152F7" w:rsidRPr="003B287B">
        <w:rPr>
          <w:rFonts w:ascii="Times New Roman" w:hAnsi="Times New Roman" w:cs="Times New Roman"/>
        </w:rPr>
        <w:t>allow</w:t>
      </w:r>
      <w:r w:rsidR="00467BF5" w:rsidRPr="003B287B">
        <w:rPr>
          <w:rFonts w:ascii="Times New Roman" w:hAnsi="Times New Roman" w:cs="Times New Roman"/>
        </w:rPr>
        <w:t xml:space="preserve"> settl</w:t>
      </w:r>
      <w:r w:rsidR="004152F7" w:rsidRPr="003B287B">
        <w:rPr>
          <w:rFonts w:ascii="Times New Roman" w:hAnsi="Times New Roman" w:cs="Times New Roman"/>
        </w:rPr>
        <w:t>ing</w:t>
      </w:r>
      <w:r w:rsidR="00467BF5" w:rsidRPr="003B287B">
        <w:rPr>
          <w:rFonts w:ascii="Times New Roman" w:hAnsi="Times New Roman" w:cs="Times New Roman"/>
        </w:rPr>
        <w:t xml:space="preserve"> before being advected out of the embayment</w:t>
      </w:r>
      <w:r w:rsidR="00120BD7" w:rsidRPr="003B287B">
        <w:rPr>
          <w:rFonts w:ascii="Times New Roman" w:hAnsi="Times New Roman" w:cs="Times New Roman"/>
        </w:rPr>
        <w:t>. T</w:t>
      </w:r>
      <w:r w:rsidR="00467BF5" w:rsidRPr="003B287B">
        <w:rPr>
          <w:rFonts w:ascii="Times New Roman" w:hAnsi="Times New Roman" w:cs="Times New Roman"/>
        </w:rPr>
        <w:t>he potential for terrigenous</w:t>
      </w:r>
      <w:r w:rsidR="00120BD7" w:rsidRPr="003B287B">
        <w:rPr>
          <w:rFonts w:ascii="Times New Roman" w:hAnsi="Times New Roman" w:cs="Times New Roman"/>
        </w:rPr>
        <w:t xml:space="preserve"> sediment deposition decreases with distance</w:t>
      </w:r>
      <w:r w:rsidR="00467BF5" w:rsidRPr="003B287B">
        <w:rPr>
          <w:rFonts w:ascii="Times New Roman" w:hAnsi="Times New Roman" w:cs="Times New Roman"/>
        </w:rPr>
        <w:t xml:space="preserve"> from the stream outlet as the </w:t>
      </w:r>
      <w:r w:rsidR="00120BD7" w:rsidRPr="003B287B">
        <w:rPr>
          <w:rFonts w:ascii="Times New Roman" w:hAnsi="Times New Roman" w:cs="Times New Roman"/>
        </w:rPr>
        <w:t xml:space="preserve">sediment </w:t>
      </w:r>
      <w:r w:rsidR="00467BF5" w:rsidRPr="003B287B">
        <w:rPr>
          <w:rFonts w:ascii="Times New Roman" w:hAnsi="Times New Roman" w:cs="Times New Roman"/>
        </w:rPr>
        <w:t>plume is depleted of larger particle sizes, leaving only silts and clays with settling times on the order of days to months.</w:t>
      </w:r>
      <w:r w:rsidR="00120BD7" w:rsidRPr="003B287B">
        <w:rPr>
          <w:rFonts w:ascii="Times New Roman" w:hAnsi="Times New Roman" w:cs="Times New Roman"/>
        </w:rPr>
        <w:t xml:space="preserve"> Settling velocity strongly depends on particle size with large non-linear differences due to both grain size flocculation, as well as water properties including salinity and temperature</w:t>
      </w:r>
      <w:r w:rsidR="004152F7" w:rsidRPr="003B287B">
        <w:rPr>
          <w:rFonts w:ascii="Times New Roman" w:hAnsi="Times New Roman" w:cs="Times New Roman"/>
        </w:rPr>
        <w:t>,</w:t>
      </w:r>
      <w:r w:rsidR="00120BD7" w:rsidRPr="003B287B">
        <w:rPr>
          <w:rFonts w:ascii="Times New Roman" w:hAnsi="Times New Roman" w:cs="Times New Roman"/>
        </w:rPr>
        <w:t xml:space="preserve"> which vary in a mixed freshwater/seawater plume </w:t>
      </w:r>
      <w:r w:rsidR="00120BD7" w:rsidRPr="003B287B">
        <w:rPr>
          <w:rFonts w:ascii="Times New Roman" w:hAnsi="Times New Roman" w:cs="Times New Roman"/>
        </w:rPr>
        <w:lastRenderedPageBreak/>
        <w:t xml:space="preserve">and strongly influence settling velocity. </w:t>
      </w:r>
      <w:r w:rsidR="00AE13A5">
        <w:rPr>
          <w:rFonts w:ascii="Times New Roman" w:hAnsi="Times New Roman" w:cs="Times New Roman"/>
        </w:rPr>
        <w:t>Further research on particle size distributions of SSY from the watershed and accumulation on the reef are needed to understand these processes.</w:t>
      </w:r>
    </w:p>
    <w:p w14:paraId="295626D1" w14:textId="05F2471F" w:rsidR="00120BD7" w:rsidRDefault="00120BD7" w:rsidP="00B2597C">
      <w:pPr>
        <w:spacing w:after="0"/>
        <w:ind w:firstLine="720"/>
        <w:rPr>
          <w:rFonts w:ascii="Times New Roman" w:hAnsi="Times New Roman" w:cs="Times New Roman"/>
        </w:rPr>
      </w:pPr>
      <w:r w:rsidRPr="003B287B">
        <w:rPr>
          <w:rFonts w:ascii="Times New Roman" w:hAnsi="Times New Roman" w:cs="Times New Roman"/>
        </w:rPr>
        <w:t>From the time-lapse images of a storm sediment plume</w:t>
      </w:r>
      <w:r w:rsidR="004152F7" w:rsidRPr="003B287B">
        <w:rPr>
          <w:rFonts w:ascii="Times New Roman" w:hAnsi="Times New Roman" w:cs="Times New Roman"/>
        </w:rPr>
        <w:t xml:space="preserve"> (</w:t>
      </w:r>
      <w:r w:rsidR="004152F7" w:rsidRPr="003B287B">
        <w:rPr>
          <w:rFonts w:ascii="Times New Roman" w:hAnsi="Times New Roman" w:cs="Times New Roman"/>
        </w:rPr>
        <w:fldChar w:fldCharType="begin"/>
      </w:r>
      <w:r w:rsidR="004152F7" w:rsidRPr="003B287B">
        <w:rPr>
          <w:rFonts w:ascii="Times New Roman" w:hAnsi="Times New Roman" w:cs="Times New Roman"/>
        </w:rPr>
        <w:instrText xml:space="preserve"> REF _Ref447092869 \h </w:instrText>
      </w:r>
      <w:r w:rsidR="004152F7" w:rsidRPr="003B287B">
        <w:rPr>
          <w:rFonts w:ascii="Times New Roman" w:hAnsi="Times New Roman" w:cs="Times New Roman"/>
        </w:rPr>
      </w:r>
      <w:r w:rsidR="004152F7" w:rsidRPr="003B287B">
        <w:rPr>
          <w:rFonts w:ascii="Times New Roman" w:hAnsi="Times New Roman" w:cs="Times New Roman"/>
        </w:rPr>
        <w:fldChar w:fldCharType="separate"/>
      </w:r>
      <w:r w:rsidR="004152F7" w:rsidRPr="003B287B">
        <w:rPr>
          <w:rFonts w:ascii="Times New Roman" w:hAnsi="Times New Roman" w:cs="Times New Roman"/>
        </w:rPr>
        <w:t xml:space="preserve">Figure </w:t>
      </w:r>
      <w:r w:rsidR="004152F7" w:rsidRPr="003B287B">
        <w:rPr>
          <w:rFonts w:ascii="Times New Roman" w:hAnsi="Times New Roman" w:cs="Times New Roman"/>
          <w:noProof/>
        </w:rPr>
        <w:t>4</w:t>
      </w:r>
      <w:r w:rsidR="004152F7" w:rsidRPr="003B287B">
        <w:rPr>
          <w:rFonts w:ascii="Times New Roman" w:hAnsi="Times New Roman" w:cs="Times New Roman"/>
        </w:rPr>
        <w:fldChar w:fldCharType="end"/>
      </w:r>
      <w:r w:rsidR="001F7173">
        <w:rPr>
          <w:rFonts w:ascii="Times New Roman" w:hAnsi="Times New Roman" w:cs="Times New Roman"/>
        </w:rPr>
        <w:t>b</w:t>
      </w:r>
      <w:r w:rsidR="004152F7" w:rsidRPr="003B287B">
        <w:rPr>
          <w:rFonts w:ascii="Times New Roman" w:hAnsi="Times New Roman" w:cs="Times New Roman"/>
        </w:rPr>
        <w:t>),</w:t>
      </w:r>
      <w:r w:rsidRPr="003B287B">
        <w:rPr>
          <w:rFonts w:ascii="Times New Roman" w:hAnsi="Times New Roman" w:cs="Times New Roman"/>
        </w:rPr>
        <w:t xml:space="preserve"> we observe</w:t>
      </w:r>
      <w:r w:rsidR="00ED4647">
        <w:rPr>
          <w:rFonts w:ascii="Times New Roman" w:hAnsi="Times New Roman" w:cs="Times New Roman"/>
        </w:rPr>
        <w:t>d</w:t>
      </w:r>
      <w:r w:rsidRPr="003B287B">
        <w:rPr>
          <w:rFonts w:ascii="Times New Roman" w:hAnsi="Times New Roman" w:cs="Times New Roman"/>
        </w:rPr>
        <w:t xml:space="preserve"> the plume travel</w:t>
      </w:r>
      <w:r w:rsidR="00ED4647">
        <w:rPr>
          <w:rFonts w:ascii="Times New Roman" w:hAnsi="Times New Roman" w:cs="Times New Roman"/>
        </w:rPr>
        <w:t>ed</w:t>
      </w:r>
      <w:r w:rsidRPr="003B287B">
        <w:rPr>
          <w:rFonts w:ascii="Times New Roman" w:hAnsi="Times New Roman" w:cs="Times New Roman"/>
        </w:rPr>
        <w:t xml:space="preserve"> from the stream outlet to the fore</w:t>
      </w:r>
      <w:r w:rsidR="00DA01B6">
        <w:rPr>
          <w:rFonts w:ascii="Times New Roman" w:hAnsi="Times New Roman" w:cs="Times New Roman"/>
        </w:rPr>
        <w:t xml:space="preserve"> </w:t>
      </w:r>
      <w:r w:rsidRPr="003B287B">
        <w:rPr>
          <w:rFonts w:ascii="Times New Roman" w:hAnsi="Times New Roman" w:cs="Times New Roman"/>
        </w:rPr>
        <w:t>reef within 15-30 min, though residence times of the underlying seawater are likely greater than 1 hr under calm conditions</w:t>
      </w:r>
      <w:r w:rsidR="00987422" w:rsidRPr="003B287B">
        <w:rPr>
          <w:rFonts w:ascii="Times New Roman" w:hAnsi="Times New Roman" w:cs="Times New Roman"/>
        </w:rPr>
        <w:t xml:space="preserve"> </w:t>
      </w:r>
      <w:r w:rsidR="00987422" w:rsidRPr="003B287B">
        <w:rPr>
          <w:rFonts w:ascii="Times New Roman" w:hAnsi="Times New Roman" w:cs="Times New Roman"/>
        </w:rPr>
        <w:fldChar w:fldCharType="begin" w:fldLock="1"/>
      </w:r>
      <w:r w:rsidR="006E4215">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sidR="00987422" w:rsidRPr="003B287B">
        <w:rPr>
          <w:rFonts w:ascii="Times New Roman" w:hAnsi="Times New Roman" w:cs="Times New Roman"/>
        </w:rPr>
        <w:fldChar w:fldCharType="separate"/>
      </w:r>
      <w:r w:rsidR="00987422" w:rsidRPr="003B287B">
        <w:rPr>
          <w:rFonts w:ascii="Times New Roman" w:hAnsi="Times New Roman" w:cs="Times New Roman"/>
          <w:noProof/>
        </w:rPr>
        <w:t>(Messina et al.</w:t>
      </w:r>
      <w:r w:rsidR="00D771C0" w:rsidRPr="003B287B">
        <w:rPr>
          <w:rFonts w:ascii="Times New Roman" w:hAnsi="Times New Roman" w:cs="Times New Roman"/>
          <w:noProof/>
        </w:rPr>
        <w:t xml:space="preserve"> </w:t>
      </w:r>
      <w:r w:rsidR="00D771C0" w:rsidRPr="003B287B">
        <w:rPr>
          <w:rFonts w:ascii="Times New Roman" w:hAnsi="Times New Roman" w:cs="Times New Roman"/>
          <w:i/>
          <w:noProof/>
        </w:rPr>
        <w:t>in press</w:t>
      </w:r>
      <w:r w:rsidR="00987422" w:rsidRPr="003B287B">
        <w:rPr>
          <w:rFonts w:ascii="Times New Roman" w:hAnsi="Times New Roman" w:cs="Times New Roman"/>
          <w:noProof/>
        </w:rPr>
        <w:t>)</w:t>
      </w:r>
      <w:r w:rsidR="00987422"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This illustrate</w:t>
      </w:r>
      <w:r w:rsidR="00ED4647">
        <w:rPr>
          <w:rFonts w:ascii="Times New Roman" w:hAnsi="Times New Roman" w:cs="Times New Roman"/>
        </w:rPr>
        <w:t>d</w:t>
      </w:r>
      <w:r w:rsidR="00B2597C">
        <w:rPr>
          <w:rFonts w:ascii="Times New Roman" w:hAnsi="Times New Roman" w:cs="Times New Roman"/>
        </w:rPr>
        <w:t xml:space="preserve"> the </w:t>
      </w:r>
      <w:r w:rsidR="00B2597C" w:rsidRPr="009C7F0B">
        <w:rPr>
          <w:rFonts w:ascii="Times New Roman" w:hAnsi="Times New Roman" w:cs="Times New Roman"/>
        </w:rPr>
        <w:t>flow velocity</w:t>
      </w:r>
      <w:r w:rsidR="00B2597C">
        <w:rPr>
          <w:rFonts w:ascii="Times New Roman" w:hAnsi="Times New Roman" w:cs="Times New Roman"/>
        </w:rPr>
        <w:t xml:space="preserve"> of underlying seawater</w:t>
      </w:r>
      <w:r w:rsidR="00B2597C" w:rsidRPr="009C7F0B">
        <w:rPr>
          <w:rFonts w:ascii="Times New Roman" w:hAnsi="Times New Roman" w:cs="Times New Roman"/>
        </w:rPr>
        <w:t xml:space="preserve"> </w:t>
      </w:r>
      <w:r w:rsidR="00B2597C">
        <w:rPr>
          <w:rFonts w:ascii="Times New Roman" w:hAnsi="Times New Roman" w:cs="Times New Roman"/>
        </w:rPr>
        <w:t xml:space="preserve">was exceeded by the </w:t>
      </w:r>
      <w:r w:rsidR="00B2597C" w:rsidRPr="009C7F0B">
        <w:rPr>
          <w:rFonts w:ascii="Times New Roman" w:hAnsi="Times New Roman" w:cs="Times New Roman"/>
        </w:rPr>
        <w:t>plume</w:t>
      </w:r>
      <w:r w:rsidR="00ED4647">
        <w:rPr>
          <w:rFonts w:ascii="Times New Roman" w:hAnsi="Times New Roman" w:cs="Times New Roman"/>
        </w:rPr>
        <w:t>.</w:t>
      </w:r>
      <w:r w:rsidR="00B2597C" w:rsidRPr="009C7F0B">
        <w:rPr>
          <w:rFonts w:ascii="Times New Roman" w:hAnsi="Times New Roman" w:cs="Times New Roman"/>
        </w:rPr>
        <w:t xml:space="preserve"> </w:t>
      </w:r>
      <w:r w:rsidR="00ED4647">
        <w:rPr>
          <w:rFonts w:ascii="Times New Roman" w:hAnsi="Times New Roman" w:cs="Times New Roman"/>
        </w:rPr>
        <w:t>In the field</w:t>
      </w:r>
      <w:r w:rsidR="00DA01B6">
        <w:rPr>
          <w:rFonts w:ascii="Times New Roman" w:hAnsi="Times New Roman" w:cs="Times New Roman"/>
        </w:rPr>
        <w:t>,</w:t>
      </w:r>
      <w:r w:rsidR="00ED4647">
        <w:rPr>
          <w:rFonts w:ascii="Times New Roman" w:hAnsi="Times New Roman" w:cs="Times New Roman"/>
        </w:rPr>
        <w:t xml:space="preserve"> the plume </w:t>
      </w:r>
      <w:r w:rsidR="00DA01B6">
        <w:rPr>
          <w:rFonts w:ascii="Times New Roman" w:hAnsi="Times New Roman" w:cs="Times New Roman"/>
        </w:rPr>
        <w:t xml:space="preserve">was observed </w:t>
      </w:r>
      <w:r w:rsidR="00B2597C" w:rsidRPr="009C7F0B">
        <w:rPr>
          <w:rFonts w:ascii="Times New Roman" w:hAnsi="Times New Roman" w:cs="Times New Roman"/>
        </w:rPr>
        <w:t>mov</w:t>
      </w:r>
      <w:r w:rsidR="00ED4647">
        <w:rPr>
          <w:rFonts w:ascii="Times New Roman" w:hAnsi="Times New Roman" w:cs="Times New Roman"/>
        </w:rPr>
        <w:t>ing</w:t>
      </w:r>
      <w:r w:rsidR="00B2597C" w:rsidRPr="009C7F0B">
        <w:rPr>
          <w:rFonts w:ascii="Times New Roman" w:hAnsi="Times New Roman" w:cs="Times New Roman"/>
        </w:rPr>
        <w:t xml:space="preserve"> over the dense</w:t>
      </w:r>
      <w:r w:rsidR="00ED4647">
        <w:rPr>
          <w:rFonts w:ascii="Times New Roman" w:hAnsi="Times New Roman" w:cs="Times New Roman"/>
        </w:rPr>
        <w:t>r</w:t>
      </w:r>
      <w:r w:rsidR="00B2597C" w:rsidRPr="009C7F0B">
        <w:rPr>
          <w:rFonts w:ascii="Times New Roman" w:hAnsi="Times New Roman" w:cs="Times New Roman"/>
        </w:rPr>
        <w:t xml:space="preserve"> seawater in a thin, sediment-rich surface layer approximately 10-25 cm </w:t>
      </w:r>
      <w:r w:rsidR="00DA01B6">
        <w:rPr>
          <w:rFonts w:ascii="Times New Roman" w:hAnsi="Times New Roman" w:cs="Times New Roman"/>
        </w:rPr>
        <w:t>thick</w:t>
      </w:r>
      <w:r w:rsidR="00DA01B6" w:rsidRPr="009C7F0B">
        <w:rPr>
          <w:rFonts w:ascii="Times New Roman" w:hAnsi="Times New Roman" w:cs="Times New Roman"/>
        </w:rPr>
        <w:t xml:space="preserve"> </w:t>
      </w:r>
      <w:r w:rsidR="00B2597C" w:rsidRPr="009C7F0B">
        <w:rPr>
          <w:rFonts w:ascii="Times New Roman" w:hAnsi="Times New Roman" w:cs="Times New Roman"/>
        </w:rPr>
        <w:t>(</w:t>
      </w:r>
      <w:r w:rsidR="00DA01B6" w:rsidRPr="009C7F0B">
        <w:rPr>
          <w:rFonts w:ascii="Times New Roman" w:hAnsi="Times New Roman" w:cs="Times New Roman"/>
        </w:rPr>
        <w:fldChar w:fldCharType="begin"/>
      </w:r>
      <w:r w:rsidR="00DA01B6" w:rsidRPr="009C7F0B">
        <w:rPr>
          <w:rFonts w:ascii="Times New Roman" w:hAnsi="Times New Roman" w:cs="Times New Roman"/>
        </w:rPr>
        <w:instrText xml:space="preserve"> REF _Ref447092869 \h </w:instrText>
      </w:r>
      <w:r w:rsidR="00DA01B6" w:rsidRPr="009C7F0B">
        <w:rPr>
          <w:rFonts w:ascii="Times New Roman" w:hAnsi="Times New Roman" w:cs="Times New Roman"/>
        </w:rPr>
      </w:r>
      <w:r w:rsidR="00DA01B6" w:rsidRPr="009C7F0B">
        <w:rPr>
          <w:rFonts w:ascii="Times New Roman" w:hAnsi="Times New Roman" w:cs="Times New Roman"/>
        </w:rPr>
        <w:fldChar w:fldCharType="separate"/>
      </w:r>
      <w:r w:rsidR="00DA01B6" w:rsidRPr="009C7F0B">
        <w:rPr>
          <w:rFonts w:ascii="Times New Roman" w:hAnsi="Times New Roman" w:cs="Times New Roman"/>
        </w:rPr>
        <w:t xml:space="preserve">Figure </w:t>
      </w:r>
      <w:r w:rsidR="00DA01B6" w:rsidRPr="009C7F0B">
        <w:rPr>
          <w:rFonts w:ascii="Times New Roman" w:hAnsi="Times New Roman" w:cs="Times New Roman"/>
          <w:noProof/>
        </w:rPr>
        <w:t>4</w:t>
      </w:r>
      <w:r w:rsidR="00DA01B6" w:rsidRPr="009C7F0B">
        <w:rPr>
          <w:rFonts w:ascii="Times New Roman" w:hAnsi="Times New Roman" w:cs="Times New Roman"/>
        </w:rPr>
        <w:fldChar w:fldCharType="end"/>
      </w:r>
      <w:r w:rsidR="00DA01B6">
        <w:rPr>
          <w:rFonts w:ascii="Times New Roman" w:hAnsi="Times New Roman" w:cs="Times New Roman"/>
        </w:rPr>
        <w:t>e-g</w:t>
      </w:r>
      <w:r w:rsidR="00B2597C" w:rsidRPr="009C7F0B">
        <w:rPr>
          <w:rFonts w:ascii="Times New Roman" w:hAnsi="Times New Roman" w:cs="Times New Roman"/>
        </w:rPr>
        <w:t>).</w:t>
      </w:r>
      <w:r w:rsidR="00B2597C">
        <w:rPr>
          <w:rFonts w:ascii="Times New Roman" w:hAnsi="Times New Roman" w:cs="Times New Roman"/>
        </w:rPr>
        <w:t xml:space="preserve"> </w:t>
      </w:r>
      <w:r w:rsidR="00ED4647" w:rsidRPr="003B287B">
        <w:rPr>
          <w:rFonts w:ascii="Times New Roman" w:hAnsi="Times New Roman" w:cs="Times New Roman"/>
        </w:rPr>
        <w:t xml:space="preserve">Under calm conditions, Stokes settling velocity of </w:t>
      </w:r>
      <w:proofErr w:type="spellStart"/>
      <w:r w:rsidR="00DA01B6">
        <w:rPr>
          <w:rFonts w:ascii="Times New Roman" w:hAnsi="Times New Roman" w:cs="Times New Roman"/>
        </w:rPr>
        <w:t>volcaniclastic</w:t>
      </w:r>
      <w:proofErr w:type="spellEnd"/>
      <w:r w:rsidR="00DA01B6">
        <w:rPr>
          <w:rFonts w:ascii="Times New Roman" w:hAnsi="Times New Roman" w:cs="Times New Roman"/>
        </w:rPr>
        <w:t xml:space="preserve"> </w:t>
      </w:r>
      <w:r w:rsidR="00ED4647" w:rsidRPr="003B287B">
        <w:rPr>
          <w:rFonts w:ascii="Times New Roman" w:hAnsi="Times New Roman" w:cs="Times New Roman"/>
        </w:rPr>
        <w:t>clay/silt in seawater is roughly 0-0.5 cm/s</w:t>
      </w:r>
      <w:r w:rsidR="00ED4647">
        <w:rPr>
          <w:rFonts w:ascii="Times New Roman" w:hAnsi="Times New Roman" w:cs="Times New Roman"/>
        </w:rPr>
        <w:t xml:space="preserve">; </w:t>
      </w:r>
      <w:r w:rsidR="00ED4647" w:rsidRPr="003B287B">
        <w:rPr>
          <w:rFonts w:ascii="Times New Roman" w:hAnsi="Times New Roman" w:cs="Times New Roman"/>
        </w:rPr>
        <w:fldChar w:fldCharType="begin" w:fldLock="1"/>
      </w:r>
      <w:r w:rsidR="00ED4647"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ED4647" w:rsidRPr="003B287B">
        <w:rPr>
          <w:rFonts w:ascii="Times New Roman" w:hAnsi="Times New Roman" w:cs="Times New Roman"/>
        </w:rPr>
        <w:fldChar w:fldCharType="separate"/>
      </w:r>
      <w:r w:rsidR="00ED4647" w:rsidRPr="003B287B">
        <w:rPr>
          <w:rFonts w:ascii="Times New Roman" w:hAnsi="Times New Roman" w:cs="Times New Roman"/>
          <w:noProof/>
        </w:rPr>
        <w:t>Storlazzi et al. (2015)</w:t>
      </w:r>
      <w:r w:rsidR="00ED4647" w:rsidRPr="003B287B">
        <w:rPr>
          <w:rFonts w:ascii="Times New Roman" w:hAnsi="Times New Roman" w:cs="Times New Roman"/>
        </w:rPr>
        <w:fldChar w:fldCharType="end"/>
      </w:r>
      <w:r w:rsidR="00ED4647" w:rsidRPr="003B287B">
        <w:rPr>
          <w:rFonts w:ascii="Times New Roman" w:hAnsi="Times New Roman" w:cs="Times New Roman"/>
        </w:rPr>
        <w:t xml:space="preserve"> estimates settling time varies from 0.02 hr/m for coarse sands up to 1000 hr/m for clays. For depths of 1 m, settling time would be approximately 33 min for particle size 63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increasing to approximately 166 min for particle size 30 </w:t>
      </w:r>
      <w:r w:rsidR="00ED4647" w:rsidRPr="003B287B">
        <w:rPr>
          <w:rFonts w:ascii="Times New Roman" w:hAnsi="Times New Roman" w:cs="Times New Roman" w:hint="eastAsia"/>
        </w:rPr>
        <w:t>μ</w:t>
      </w:r>
      <w:r w:rsidR="00ED4647" w:rsidRPr="003B287B">
        <w:rPr>
          <w:rFonts w:ascii="Times New Roman" w:hAnsi="Times New Roman" w:cs="Times New Roman"/>
        </w:rPr>
        <w:t xml:space="preserve">m. </w:t>
      </w:r>
      <w:r w:rsidRPr="003B287B">
        <w:rPr>
          <w:rFonts w:ascii="Times New Roman" w:hAnsi="Times New Roman" w:cs="Times New Roman"/>
        </w:rPr>
        <w:t xml:space="preserve">Under these conditions, </w:t>
      </w:r>
      <w:r w:rsidR="004735E7">
        <w:rPr>
          <w:rFonts w:ascii="Times New Roman" w:hAnsi="Times New Roman" w:cs="Times New Roman"/>
        </w:rPr>
        <w:t>silt-sized sediment could have been deposited</w:t>
      </w:r>
      <w:r w:rsidRPr="003B287B">
        <w:rPr>
          <w:rFonts w:ascii="Times New Roman" w:hAnsi="Times New Roman" w:cs="Times New Roman"/>
        </w:rPr>
        <w:t xml:space="preserve"> over the whole northern reef</w:t>
      </w:r>
      <w:r w:rsidR="004735E7">
        <w:rPr>
          <w:rFonts w:ascii="Times New Roman" w:hAnsi="Times New Roman" w:cs="Times New Roman"/>
        </w:rPr>
        <w:t>,</w:t>
      </w:r>
      <w:r w:rsidRPr="003B287B">
        <w:rPr>
          <w:rFonts w:ascii="Times New Roman" w:hAnsi="Times New Roman" w:cs="Times New Roman"/>
        </w:rPr>
        <w:t xml:space="preserve"> but the largest particles which are most likely to be deposited on corals would </w:t>
      </w:r>
      <w:r w:rsidR="00AE13A5">
        <w:rPr>
          <w:rFonts w:ascii="Times New Roman" w:hAnsi="Times New Roman" w:cs="Times New Roman"/>
        </w:rPr>
        <w:t xml:space="preserve">likely </w:t>
      </w:r>
      <w:r w:rsidR="00DA01B6">
        <w:rPr>
          <w:rFonts w:ascii="Times New Roman" w:hAnsi="Times New Roman" w:cs="Times New Roman"/>
        </w:rPr>
        <w:t>settle out of the water column</w:t>
      </w:r>
      <w:r w:rsidRPr="003B287B">
        <w:rPr>
          <w:rFonts w:ascii="Times New Roman" w:hAnsi="Times New Roman" w:cs="Times New Roman"/>
        </w:rPr>
        <w:t xml:space="preserve"> before reaching the fore</w:t>
      </w:r>
      <w:r w:rsidR="00DA01B6">
        <w:rPr>
          <w:rFonts w:ascii="Times New Roman" w:hAnsi="Times New Roman" w:cs="Times New Roman"/>
        </w:rPr>
        <w:t xml:space="preserve"> </w:t>
      </w:r>
      <w:r w:rsidRPr="003B287B">
        <w:rPr>
          <w:rFonts w:ascii="Times New Roman" w:hAnsi="Times New Roman" w:cs="Times New Roman"/>
        </w:rPr>
        <w:t>ree</w:t>
      </w:r>
      <w:r w:rsidR="00987422" w:rsidRPr="003B287B">
        <w:rPr>
          <w:rFonts w:ascii="Times New Roman" w:hAnsi="Times New Roman" w:cs="Times New Roman"/>
        </w:rPr>
        <w:t xml:space="preserve">f. </w:t>
      </w:r>
      <w:r w:rsidR="00AE13A5">
        <w:rPr>
          <w:rFonts w:ascii="Times New Roman" w:hAnsi="Times New Roman" w:cs="Times New Roman"/>
        </w:rPr>
        <w:t>T</w:t>
      </w:r>
      <w:r w:rsidR="00987422" w:rsidRPr="003B287B">
        <w:rPr>
          <w:rFonts w:ascii="Times New Roman" w:hAnsi="Times New Roman" w:cs="Times New Roman"/>
        </w:rPr>
        <w:t>he smaller particles that could have</w:t>
      </w:r>
      <w:r w:rsidR="00AE13A5">
        <w:rPr>
          <w:rFonts w:ascii="Times New Roman" w:hAnsi="Times New Roman" w:cs="Times New Roman"/>
        </w:rPr>
        <w:t xml:space="preserve"> remained in suspension long enough to be advected over</w:t>
      </w:r>
      <w:r w:rsidR="00987422" w:rsidRPr="003B287B">
        <w:rPr>
          <w:rFonts w:ascii="Times New Roman" w:hAnsi="Times New Roman" w:cs="Times New Roman"/>
        </w:rPr>
        <w:t xml:space="preserve"> the fore</w:t>
      </w:r>
      <w:r w:rsidR="00DA01B6">
        <w:rPr>
          <w:rFonts w:ascii="Times New Roman" w:hAnsi="Times New Roman" w:cs="Times New Roman"/>
        </w:rPr>
        <w:t xml:space="preserve"> </w:t>
      </w:r>
      <w:r w:rsidR="00987422" w:rsidRPr="003B287B">
        <w:rPr>
          <w:rFonts w:ascii="Times New Roman" w:hAnsi="Times New Roman" w:cs="Times New Roman"/>
        </w:rPr>
        <w:t xml:space="preserve">reef are likely never deposited </w:t>
      </w:r>
      <w:r w:rsidR="00DA01B6">
        <w:rPr>
          <w:rFonts w:ascii="Times New Roman" w:hAnsi="Times New Roman" w:cs="Times New Roman"/>
        </w:rPr>
        <w:t xml:space="preserve">on the reef </w:t>
      </w:r>
      <w:r w:rsidR="00987422" w:rsidRPr="003B287B">
        <w:rPr>
          <w:rFonts w:ascii="Times New Roman" w:hAnsi="Times New Roman" w:cs="Times New Roman"/>
        </w:rPr>
        <w:t>given their slow settling velocities</w:t>
      </w:r>
      <w:r w:rsidRPr="003B287B">
        <w:rPr>
          <w:rFonts w:ascii="Times New Roman" w:hAnsi="Times New Roman" w:cs="Times New Roman"/>
        </w:rPr>
        <w:t>.</w:t>
      </w:r>
      <w:r w:rsidR="001F7173">
        <w:rPr>
          <w:rFonts w:ascii="Times New Roman" w:hAnsi="Times New Roman" w:cs="Times New Roman"/>
        </w:rPr>
        <w:t xml:space="preserve"> </w:t>
      </w:r>
      <w:r w:rsidR="00DA01B6">
        <w:rPr>
          <w:rFonts w:ascii="Times New Roman" w:hAnsi="Times New Roman" w:cs="Times New Roman"/>
        </w:rPr>
        <w:t xml:space="preserve">Although </w:t>
      </w:r>
      <w:r w:rsidR="00AE13A5">
        <w:rPr>
          <w:rFonts w:ascii="Times New Roman" w:hAnsi="Times New Roman" w:cs="Times New Roman"/>
        </w:rPr>
        <w:t xml:space="preserve">sediment from the plume may not be </w:t>
      </w:r>
      <w:r w:rsidR="001F7173">
        <w:rPr>
          <w:rFonts w:ascii="Times New Roman" w:hAnsi="Times New Roman" w:cs="Times New Roman"/>
        </w:rPr>
        <w:t xml:space="preserve">directly </w:t>
      </w:r>
      <w:r w:rsidR="00AE13A5">
        <w:rPr>
          <w:rFonts w:ascii="Times New Roman" w:hAnsi="Times New Roman" w:cs="Times New Roman"/>
        </w:rPr>
        <w:t>deposited on the corals</w:t>
      </w:r>
      <w:r w:rsidR="00500D36">
        <w:rPr>
          <w:rFonts w:ascii="Times New Roman" w:hAnsi="Times New Roman" w:cs="Times New Roman"/>
        </w:rPr>
        <w:t>,</w:t>
      </w:r>
      <w:r w:rsidR="001F7173">
        <w:rPr>
          <w:rFonts w:ascii="Times New Roman" w:hAnsi="Times New Roman" w:cs="Times New Roman"/>
        </w:rPr>
        <w:t xml:space="preserve"> </w:t>
      </w:r>
      <w:r w:rsidRPr="003B287B">
        <w:rPr>
          <w:rFonts w:ascii="Times New Roman" w:hAnsi="Times New Roman" w:cs="Times New Roman"/>
        </w:rPr>
        <w:t>sediment in water column attenuates light and shifts color spectrum to yellow/green light, reducing effective radiation for photosynthesis</w:t>
      </w:r>
      <w:r w:rsidR="00500D36">
        <w:rPr>
          <w:rFonts w:ascii="Times New Roman" w:hAnsi="Times New Roman" w:cs="Times New Roman"/>
        </w:rPr>
        <w:t xml:space="preserve"> </w:t>
      </w:r>
      <w:r w:rsidRPr="003B287B">
        <w:rPr>
          <w:rFonts w:ascii="Times New Roman" w:hAnsi="Times New Roman" w:cs="Times New Roman"/>
        </w:rPr>
        <w:fldChar w:fldCharType="begin" w:fldLock="1"/>
      </w:r>
      <w:r w:rsidR="00057DF1">
        <w:rPr>
          <w:rFonts w:ascii="Times New Roman" w:hAnsi="Times New Roman" w:cs="Times New Roman"/>
        </w:rPr>
        <w:instrText>ADDIN CSL_CITATION { "citationItems" : [ { "id" : "ITEM-1", "itemData" : { "DOI" : "10.1016/j.marpolbul.2015.10.049", "ISSN" : "0025326X", "author" : [ { "dropping-particle" : "", "family" : "Jones", "given" : "Ross", "non-dropping-particle" : "", "parse-names" : false, "suffix" : "" }, { "dropping-particle" : "", "family" : "Bessell-Browne", "given" : "Pia", "non-dropping-particle" : "", "parse-names" : false, "suffix" : "" }, { "dropping-particle" : "", "family" : "Fisher", "given" : "Rebecca", "non-dropping-particle" : "", "parse-names" : false, "suffix" : "" }, { "dropping-particle" : "", "family" : "Klonowski", "given" : "Wojciech", "non-dropping-particle" : "", "parse-names" : false, "suffix" : "" }, { "dropping-particle" : "", "family" : "Slivkoff", "given" : "Matthew", "non-dropping-particle" : "", "parse-names" : false, "suffix" : "" } ], "container-title" : "Marine Pollution Bulletin", "id" : "ITEM-1", "issued" : { "date-parts" : [ [ "2015" ] ] }, "publisher" : "Elsevier B.V.", "title" : "Assessing the impacts of sediments from dredging on corals", "type" : "article-journal" }, "uris" : [ "http://www.mendeley.com/documents/?uuid=23631791-7318-41f6-8643-5a3fd01cd361"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"(Jones et al. 2015; Storlazzi et al. 2015)", "plainTextFormattedCitation" : "(Jones et al. 2015; Storlazzi et al. 2015)", "previouslyFormattedCitation" : "(Jones et al. 2015; Storlazzi et al. 2015)" }, "properties" : { "noteIndex" : 0 }, "schema" : "https://github.com/citation-style-language/schema/raw/master/csl-citation.json" }</w:instrText>
      </w:r>
      <w:r w:rsidRPr="003B287B">
        <w:rPr>
          <w:rFonts w:ascii="Times New Roman" w:hAnsi="Times New Roman" w:cs="Times New Roman"/>
        </w:rPr>
        <w:fldChar w:fldCharType="separate"/>
      </w:r>
      <w:r w:rsidR="00AE13A5" w:rsidRPr="00AE13A5">
        <w:rPr>
          <w:rFonts w:ascii="Times New Roman" w:hAnsi="Times New Roman" w:cs="Times New Roman"/>
          <w:noProof/>
        </w:rPr>
        <w:t>(Jones et al. 2015; Storlazzi et al. 2015)</w:t>
      </w:r>
      <w:r w:rsidRPr="003B287B">
        <w:rPr>
          <w:rFonts w:ascii="Times New Roman" w:hAnsi="Times New Roman" w:cs="Times New Roman"/>
        </w:rPr>
        <w:fldChar w:fldCharType="end"/>
      </w:r>
      <w:r w:rsidR="00500D36">
        <w:rPr>
          <w:rFonts w:ascii="Times New Roman" w:hAnsi="Times New Roman" w:cs="Times New Roman"/>
        </w:rPr>
        <w:t>, causing coral stress over these areas.</w:t>
      </w:r>
    </w:p>
    <w:p w14:paraId="18FA2CA9" w14:textId="7A2C3CFD" w:rsidR="00483684" w:rsidRDefault="00483684" w:rsidP="00483684">
      <w:pPr>
        <w:spacing w:after="0"/>
        <w:ind w:firstLine="720"/>
        <w:rPr>
          <w:rFonts w:ascii="Times New Roman" w:hAnsi="Times New Roman" w:cs="Times New Roman"/>
        </w:rPr>
      </w:pPr>
      <w:r>
        <w:rPr>
          <w:rFonts w:ascii="Times New Roman" w:hAnsi="Times New Roman" w:cs="Times New Roman"/>
        </w:rPr>
        <w:t>Although the sediment plume from the stream, observed in the time-lapse photography (</w:t>
      </w:r>
      <w:r>
        <w:rPr>
          <w:rFonts w:ascii="Times New Roman" w:hAnsi="Times New Roman" w:cs="Times New Roman"/>
        </w:rPr>
        <w:fldChar w:fldCharType="begin"/>
      </w:r>
      <w:r>
        <w:rPr>
          <w:rFonts w:ascii="Times New Roman" w:hAnsi="Times New Roman" w:cs="Times New Roman"/>
        </w:rPr>
        <w:instrText xml:space="preserve"> REF _Ref447092869 \h </w:instrText>
      </w:r>
      <w:r>
        <w:rPr>
          <w:rFonts w:ascii="Times New Roman" w:hAnsi="Times New Roman" w:cs="Times New Roman"/>
        </w:rPr>
      </w:r>
      <w:r>
        <w:rPr>
          <w:rFonts w:ascii="Times New Roman" w:hAnsi="Times New Roman" w:cs="Times New Roman"/>
        </w:rPr>
        <w:fldChar w:fldCharType="separate"/>
      </w:r>
      <w:r w:rsidRPr="003B287B">
        <w:rPr>
          <w:rFonts w:ascii="Times New Roman" w:hAnsi="Times New Roman" w:cs="Times New Roman"/>
        </w:rPr>
        <w:t xml:space="preserve">Figure </w:t>
      </w:r>
      <w:r w:rsidRPr="003B287B">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moved independently of underlying seawater, t</w:t>
      </w:r>
      <w:r w:rsidRPr="003B287B">
        <w:rPr>
          <w:rFonts w:ascii="Times New Roman" w:hAnsi="Times New Roman" w:cs="Times New Roman"/>
        </w:rPr>
        <w:t>he spatial distribution of sediment accumulat</w:t>
      </w:r>
      <w:r>
        <w:rPr>
          <w:rFonts w:ascii="Times New Roman" w:hAnsi="Times New Roman" w:cs="Times New Roman"/>
        </w:rPr>
        <w:t xml:space="preserve">ion on sediment pods corresponded with spatially distributed patterns of water residence time described by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"Storlazzi", "given" : "Curt D.", "non-dropping-particle" : "", "parse-names" : false, "suffix" : "" }, { "dropping-particle" : "", "family" : "Cheriton", "given" : "Olivia", "non-dropping-particle" : "", "parse-names" : false, "suffix" : "" }, { "dropping-particle" : "", "family" : "Biggs", "given" : "Trent W.", "non-dropping-particle" : "", "parse-names" : false, "suffix" : "" } ], "id" : "ITEM-1", "issued" : { "date-parts" : [ [ "0" ] ] }, "title" : "Eulerian and Lagrangian measurements of flow and residence time on a fringing reef flat embayment, American Samoa", "type" : "article-journal" }, "uris" : [ "http://www.mendeley.com/documents/?uuid=7ede5a9e-f37a-48a0-aa96-7c7c0f8b7744" ] } ], "mendeley" : { "formattedCitation" : "(Messina et al.)", "manualFormatting" : "Messina et al. (in press)", "plainTextFormattedCitation" : "(Messina et al.)", "previouslyFormattedCitation" : "(Messina et al.)" }, "properties" : { "noteIndex" : 0 }, "schema" : "https://github.com/citation-style-language/schema/raw/master/csl-citation.json" }</w:instrText>
      </w:r>
      <w:r>
        <w:rPr>
          <w:rFonts w:ascii="Times New Roman" w:hAnsi="Times New Roman" w:cs="Times New Roman"/>
        </w:rPr>
        <w:fldChar w:fldCharType="separate"/>
      </w:r>
      <w:r w:rsidRPr="00151CCC">
        <w:rPr>
          <w:rFonts w:ascii="Times New Roman" w:hAnsi="Times New Roman" w:cs="Times New Roman"/>
          <w:noProof/>
        </w:rPr>
        <w:t>Messina et al. (</w:t>
      </w:r>
      <w:r>
        <w:rPr>
          <w:rFonts w:ascii="Times New Roman" w:hAnsi="Times New Roman" w:cs="Times New Roman"/>
          <w:i/>
          <w:noProof/>
        </w:rPr>
        <w:t>in press</w:t>
      </w:r>
      <w:r w:rsidRPr="00151CCC">
        <w:rPr>
          <w:rFonts w:ascii="Times New Roman" w:hAnsi="Times New Roman" w:cs="Times New Roman"/>
          <w:noProof/>
        </w:rPr>
        <w:t>)</w:t>
      </w:r>
      <w:r>
        <w:rPr>
          <w:rFonts w:ascii="Times New Roman" w:hAnsi="Times New Roman" w:cs="Times New Roman"/>
        </w:rPr>
        <w:fldChar w:fldCharType="end"/>
      </w:r>
      <w:r w:rsidRPr="003B287B">
        <w:rPr>
          <w:rFonts w:ascii="Times New Roman" w:hAnsi="Times New Roman" w:cs="Times New Roman"/>
        </w:rPr>
        <w:t>.</w:t>
      </w:r>
      <w:r>
        <w:rPr>
          <w:rFonts w:ascii="Times New Roman" w:hAnsi="Times New Roman" w:cs="Times New Roman"/>
        </w:rPr>
        <w:t xml:space="preserve"> Higher sediment accumulation on sediment pods was observed where water residence time was expected to be higher, </w:t>
      </w:r>
      <w:r w:rsidR="00403F27">
        <w:rPr>
          <w:rFonts w:ascii="Times New Roman" w:hAnsi="Times New Roman" w:cs="Times New Roman"/>
        </w:rPr>
        <w:t xml:space="preserve">such as </w:t>
      </w:r>
      <w:r>
        <w:rPr>
          <w:rFonts w:ascii="Times New Roman" w:hAnsi="Times New Roman" w:cs="Times New Roman"/>
        </w:rPr>
        <w:t xml:space="preserve">on the </w:t>
      </w:r>
      <w:r w:rsidR="00403F27">
        <w:rPr>
          <w:rFonts w:ascii="Times New Roman" w:hAnsi="Times New Roman" w:cs="Times New Roman"/>
        </w:rPr>
        <w:t xml:space="preserve">more quiescent </w:t>
      </w:r>
      <w:r>
        <w:rPr>
          <w:rFonts w:ascii="Times New Roman" w:hAnsi="Times New Roman" w:cs="Times New Roman"/>
        </w:rPr>
        <w:t>northern reef, compared to the more energetic southern reef where water residence time was predicted to be low, and oceanic water with low SSC is transported across the southern reef crest by wave forcing.</w:t>
      </w:r>
      <w:r w:rsidRPr="003B287B">
        <w:rPr>
          <w:rFonts w:ascii="Times New Roman" w:hAnsi="Times New Roman" w:cs="Times New Roman"/>
        </w:rPr>
        <w:t xml:space="preserve">  </w:t>
      </w:r>
    </w:p>
    <w:p w14:paraId="74DDFD9A" w14:textId="59C926E7" w:rsidR="007A6854" w:rsidRPr="003B287B" w:rsidRDefault="007A6854" w:rsidP="003B287B">
      <w:pPr>
        <w:spacing w:after="0"/>
        <w:rPr>
          <w:rFonts w:ascii="Times New Roman" w:hAnsi="Times New Roman" w:cs="Times New Roman"/>
        </w:rPr>
      </w:pPr>
    </w:p>
    <w:p w14:paraId="2F692582" w14:textId="00C4FC7E" w:rsidR="008F0101" w:rsidRPr="00500D36" w:rsidRDefault="00045EDC" w:rsidP="00500D36">
      <w:pPr>
        <w:pStyle w:val="Heading2"/>
        <w:keepNext w:val="0"/>
        <w:keepLines w:val="0"/>
        <w:spacing w:before="0"/>
        <w:rPr>
          <w:rFonts w:ascii="Times New Roman" w:hAnsi="Times New Roman" w:cs="Times New Roman"/>
        </w:rPr>
      </w:pPr>
      <w:r w:rsidRPr="003B287B">
        <w:rPr>
          <w:rFonts w:ascii="Times New Roman" w:hAnsi="Times New Roman" w:cs="Times New Roman"/>
        </w:rPr>
        <w:t>4.</w:t>
      </w:r>
      <w:r w:rsidR="00ED4647">
        <w:rPr>
          <w:rFonts w:ascii="Times New Roman" w:hAnsi="Times New Roman" w:cs="Times New Roman"/>
        </w:rPr>
        <w:t>3</w:t>
      </w:r>
      <w:r w:rsidRPr="003B287B">
        <w:rPr>
          <w:rFonts w:ascii="Times New Roman" w:hAnsi="Times New Roman" w:cs="Times New Roman"/>
        </w:rPr>
        <w:t xml:space="preserve"> Relating sediment accumulation to coral health</w:t>
      </w:r>
    </w:p>
    <w:p w14:paraId="73B9D1DB" w14:textId="47270039" w:rsidR="008F0101" w:rsidRPr="00B2597C" w:rsidRDefault="00812CDF" w:rsidP="00B2597C">
      <w:pPr>
        <w:spacing w:after="0"/>
        <w:ind w:firstLine="720"/>
        <w:rPr>
          <w:rFonts w:ascii="Times New Roman" w:hAnsi="Times New Roman" w:cs="Times New Roman"/>
        </w:rPr>
      </w:pPr>
      <w:r>
        <w:rPr>
          <w:rFonts w:ascii="Times New Roman" w:hAnsi="Times New Roman" w:cs="Times New Roman"/>
        </w:rPr>
        <w:t>S</w:t>
      </w:r>
      <w:r w:rsidR="00B52647" w:rsidRPr="003B287B">
        <w:rPr>
          <w:rFonts w:ascii="Times New Roman" w:hAnsi="Times New Roman" w:cs="Times New Roman"/>
        </w:rPr>
        <w:t>ediment accumulation in sediment traps on the northern reef exceeded literature values for coral health impact thresholds during some periods (</w:t>
      </w:r>
      <w:r w:rsidR="00B52647" w:rsidRPr="003B287B">
        <w:rPr>
          <w:rFonts w:ascii="Times New Roman" w:hAnsi="Times New Roman" w:cs="Times New Roman"/>
        </w:rPr>
        <w:fldChar w:fldCharType="begin"/>
      </w:r>
      <w:r w:rsidR="00B52647" w:rsidRPr="003B287B">
        <w:rPr>
          <w:rFonts w:ascii="Times New Roman" w:hAnsi="Times New Roman" w:cs="Times New Roman"/>
        </w:rPr>
        <w:instrText xml:space="preserve"> REF _Ref446490686 \h </w:instrText>
      </w:r>
      <w:r w:rsidR="00B52647" w:rsidRPr="003B287B">
        <w:rPr>
          <w:rFonts w:ascii="Times New Roman" w:hAnsi="Times New Roman" w:cs="Times New Roman"/>
        </w:rPr>
      </w:r>
      <w:r w:rsidR="00B52647" w:rsidRPr="003B287B">
        <w:rPr>
          <w:rFonts w:ascii="Times New Roman" w:hAnsi="Times New Roman" w:cs="Times New Roman"/>
        </w:rPr>
        <w:fldChar w:fldCharType="separate"/>
      </w:r>
      <w:r w:rsidR="00B52647" w:rsidRPr="003B287B">
        <w:rPr>
          <w:rFonts w:ascii="Times New Roman" w:hAnsi="Times New Roman" w:cs="Times New Roman"/>
        </w:rPr>
        <w:t xml:space="preserve">Figure </w:t>
      </w:r>
      <w:r w:rsidR="00B52647" w:rsidRPr="003B287B">
        <w:rPr>
          <w:rFonts w:ascii="Times New Roman" w:hAnsi="Times New Roman" w:cs="Times New Roman"/>
          <w:noProof/>
        </w:rPr>
        <w:t>9</w:t>
      </w:r>
      <w:r w:rsidR="00B52647" w:rsidRPr="003B287B">
        <w:rPr>
          <w:rFonts w:ascii="Times New Roman" w:hAnsi="Times New Roman" w:cs="Times New Roman"/>
        </w:rPr>
        <w:fldChar w:fldCharType="end"/>
      </w:r>
      <w:r w:rsidR="00B52647" w:rsidRPr="003B287B">
        <w:rPr>
          <w:rFonts w:ascii="Times New Roman" w:hAnsi="Times New Roman" w:cs="Times New Roman"/>
        </w:rPr>
        <w:t xml:space="preserve">), indicating acute sediment stress on corals in those areas </w:t>
      </w:r>
      <w:r w:rsidR="00B52647" w:rsidRPr="003B287B">
        <w:rPr>
          <w:rFonts w:ascii="Times New Roman" w:hAnsi="Times New Roman" w:cs="Times New Roman"/>
        </w:rPr>
        <w:fldChar w:fldCharType="begin" w:fldLock="1"/>
      </w:r>
      <w:r w:rsidR="00B52647"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00B52647" w:rsidRPr="003B287B">
        <w:rPr>
          <w:rFonts w:ascii="Times New Roman" w:hAnsi="Times New Roman" w:cs="Times New Roman"/>
        </w:rPr>
        <w:fldChar w:fldCharType="separate"/>
      </w:r>
      <w:r w:rsidR="00B52647" w:rsidRPr="003B287B">
        <w:rPr>
          <w:rFonts w:ascii="Times New Roman" w:hAnsi="Times New Roman" w:cs="Times New Roman"/>
          <w:noProof/>
        </w:rPr>
        <w:t>(Erftemeijer et al. 2012)</w:t>
      </w:r>
      <w:r w:rsidR="00B52647" w:rsidRPr="003B287B">
        <w:rPr>
          <w:rFonts w:ascii="Times New Roman" w:hAnsi="Times New Roman" w:cs="Times New Roman"/>
        </w:rPr>
        <w:fldChar w:fldCharType="end"/>
      </w:r>
      <w:r w:rsidR="00B52647" w:rsidRPr="003B287B">
        <w:rPr>
          <w:rFonts w:ascii="Times New Roman" w:hAnsi="Times New Roman" w:cs="Times New Roman"/>
        </w:rPr>
        <w:t>. On the southern reef, only the sites nearest shore (3A and</w:t>
      </w:r>
      <w:r w:rsidR="00B2597C">
        <w:rPr>
          <w:rFonts w:ascii="Times New Roman" w:hAnsi="Times New Roman" w:cs="Times New Roman"/>
        </w:rPr>
        <w:t xml:space="preserve"> </w:t>
      </w:r>
      <w:r w:rsidR="00B52647" w:rsidRPr="003B287B">
        <w:rPr>
          <w:rFonts w:ascii="Times New Roman" w:hAnsi="Times New Roman" w:cs="Times New Roman"/>
        </w:rPr>
        <w:t xml:space="preserve">3B) exceeded </w:t>
      </w:r>
      <w:r>
        <w:rPr>
          <w:rFonts w:ascii="Times New Roman" w:hAnsi="Times New Roman" w:cs="Times New Roman"/>
        </w:rPr>
        <w:t xml:space="preserve">coral </w:t>
      </w:r>
      <w:r w:rsidR="00B52647" w:rsidRPr="003B287B">
        <w:rPr>
          <w:rFonts w:ascii="Times New Roman" w:hAnsi="Times New Roman" w:cs="Times New Roman"/>
        </w:rPr>
        <w:t xml:space="preserve">health thresholds, and these were primarily due to high carbonate sediment accumulation. </w:t>
      </w:r>
      <w:r w:rsidR="008F0101">
        <w:rPr>
          <w:rFonts w:ascii="Times New Roman" w:hAnsi="Times New Roman" w:cs="Times New Roman"/>
        </w:rPr>
        <w:t>Although</w:t>
      </w:r>
      <w:r w:rsidR="008F0101" w:rsidRPr="009C7F0B">
        <w:rPr>
          <w:rFonts w:ascii="Times New Roman" w:hAnsi="Times New Roman" w:cs="Times New Roman"/>
        </w:rPr>
        <w:t xml:space="preserve"> particle settling on coral is important, recent work by </w:t>
      </w:r>
      <w:r w:rsidR="008F0101" w:rsidRPr="009C7F0B">
        <w:rPr>
          <w:rFonts w:ascii="Times New Roman" w:hAnsi="Times New Roman" w:cs="Times New Roman"/>
        </w:rPr>
        <w:fldChar w:fldCharType="begin" w:fldLock="1"/>
      </w:r>
      <w:r w:rsidR="008F0101" w:rsidRPr="009C7F0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"manualFormatting" : "Storlazzi et al. (2015)", "plainTextFormattedCitation" : "(Storlazzi et al. 2015)", "previouslyFormattedCitation" : "(Storlazzi et al. 2015)" }, "properties" : { "noteIndex" : 0 }, "schema" : "https://github.com/citation-style-language/schema/raw/master/csl-citation.json" }</w:instrText>
      </w:r>
      <w:r w:rsidR="008F0101" w:rsidRPr="009C7F0B">
        <w:rPr>
          <w:rFonts w:ascii="Times New Roman" w:hAnsi="Times New Roman" w:cs="Times New Roman"/>
        </w:rPr>
        <w:fldChar w:fldCharType="separate"/>
      </w:r>
      <w:r w:rsidR="008F0101" w:rsidRPr="009C7F0B">
        <w:rPr>
          <w:rFonts w:ascii="Times New Roman" w:hAnsi="Times New Roman" w:cs="Times New Roman"/>
          <w:noProof/>
        </w:rPr>
        <w:t>Storlazzi et al. (2015)</w:t>
      </w:r>
      <w:r w:rsidR="008F0101" w:rsidRPr="009C7F0B">
        <w:rPr>
          <w:rFonts w:ascii="Times New Roman" w:hAnsi="Times New Roman" w:cs="Times New Roman"/>
        </w:rPr>
        <w:fldChar w:fldCharType="end"/>
      </w:r>
      <w:r w:rsidR="008F0101" w:rsidRPr="009C7F0B">
        <w:rPr>
          <w:rFonts w:ascii="Times New Roman" w:hAnsi="Times New Roman" w:cs="Times New Roman"/>
        </w:rPr>
        <w:t xml:space="preserve"> showed low concentration of fine grain sediment in the water column (10 mg</w:t>
      </w:r>
      <w:r w:rsidR="00B2597C">
        <w:rPr>
          <w:rFonts w:ascii="Times New Roman" w:hAnsi="Times New Roman" w:cs="Times New Roman"/>
        </w:rPr>
        <w:t xml:space="preserve"> </w:t>
      </w:r>
      <w:r w:rsidR="008F0101" w:rsidRPr="009C7F0B">
        <w:rPr>
          <w:rFonts w:ascii="Times New Roman" w:hAnsi="Times New Roman" w:cs="Times New Roman"/>
        </w:rPr>
        <w:t>L</w:t>
      </w:r>
      <w:r w:rsidR="00B2597C" w:rsidRPr="00B2597C">
        <w:rPr>
          <w:rFonts w:ascii="Times New Roman" w:hAnsi="Times New Roman" w:cs="Times New Roman"/>
          <w:vertAlign w:val="superscript"/>
        </w:rPr>
        <w:t>-1</w:t>
      </w:r>
      <w:r w:rsidR="008F0101" w:rsidRPr="009C7F0B">
        <w:rPr>
          <w:rFonts w:ascii="Times New Roman" w:hAnsi="Times New Roman" w:cs="Times New Roman"/>
        </w:rPr>
        <w:t xml:space="preserve">) reduced photosynthetically active radiation by ~80% at depths of only 0.2-0.4 m. This suggests that sediment impacts on photosynthesis are more acute and common over the </w:t>
      </w:r>
      <w:r>
        <w:rPr>
          <w:rFonts w:ascii="Times New Roman" w:hAnsi="Times New Roman" w:cs="Times New Roman"/>
        </w:rPr>
        <w:t xml:space="preserve">more quiescent </w:t>
      </w:r>
      <w:r w:rsidR="008F0101" w:rsidRPr="009C7F0B">
        <w:rPr>
          <w:rFonts w:ascii="Times New Roman" w:hAnsi="Times New Roman" w:cs="Times New Roman"/>
        </w:rPr>
        <w:t xml:space="preserve">northern reef and near the channel, compared to the </w:t>
      </w:r>
      <w:r>
        <w:rPr>
          <w:rFonts w:ascii="Times New Roman" w:hAnsi="Times New Roman" w:cs="Times New Roman"/>
        </w:rPr>
        <w:t xml:space="preserve">more energetic </w:t>
      </w:r>
      <w:r w:rsidR="008F0101" w:rsidRPr="009C7F0B">
        <w:rPr>
          <w:rFonts w:ascii="Times New Roman" w:hAnsi="Times New Roman" w:cs="Times New Roman"/>
        </w:rPr>
        <w:t xml:space="preserve">southern reef. </w:t>
      </w:r>
    </w:p>
    <w:p w14:paraId="56C6E006" w14:textId="001778BD" w:rsidR="00570B3A" w:rsidRPr="003B287B" w:rsidRDefault="00570B3A" w:rsidP="003B287B">
      <w:pPr>
        <w:spacing w:after="0"/>
        <w:ind w:firstLine="720"/>
        <w:rPr>
          <w:rFonts w:ascii="Times New Roman" w:hAnsi="Times New Roman" w:cs="Times New Roman"/>
        </w:rPr>
      </w:pPr>
      <w:r w:rsidRPr="003B287B">
        <w:rPr>
          <w:rFonts w:ascii="Times New Roman" w:hAnsi="Times New Roman" w:cs="Times New Roman"/>
        </w:rPr>
        <w:t>Sediment traps showed an order of magnitude higher sediment accumulation, particularly in areas of high flow</w:t>
      </w:r>
      <w:r w:rsidR="00B2597C">
        <w:rPr>
          <w:rFonts w:ascii="Times New Roman" w:hAnsi="Times New Roman" w:cs="Times New Roman"/>
        </w:rPr>
        <w:t>s (sites</w:t>
      </w:r>
      <w:r w:rsidRPr="003B287B">
        <w:rPr>
          <w:rFonts w:ascii="Times New Roman" w:hAnsi="Times New Roman" w:cs="Times New Roman"/>
        </w:rPr>
        <w:t xml:space="preserve"> 3A, 3B, and 1B</w:t>
      </w:r>
      <w:r w:rsidR="00B2597C">
        <w:rPr>
          <w:rFonts w:ascii="Times New Roman" w:hAnsi="Times New Roman" w:cs="Times New Roman"/>
        </w:rPr>
        <w:t>)</w:t>
      </w:r>
      <w:r w:rsidRPr="003B287B">
        <w:rPr>
          <w:rFonts w:ascii="Times New Roman" w:hAnsi="Times New Roman" w:cs="Times New Roman"/>
        </w:rPr>
        <w:t>, but similar patterns of accumulation as sediment pods in quiescent parts of the bay (</w:t>
      </w:r>
      <w:r w:rsidR="00B2597C">
        <w:rPr>
          <w:rFonts w:ascii="Times New Roman" w:hAnsi="Times New Roman" w:cs="Times New Roman"/>
        </w:rPr>
        <w:t xml:space="preserve">sites </w:t>
      </w:r>
      <w:r w:rsidRPr="003B287B">
        <w:rPr>
          <w:rFonts w:ascii="Times New Roman" w:hAnsi="Times New Roman" w:cs="Times New Roman"/>
        </w:rPr>
        <w:t xml:space="preserve">2A, 1A). Other studies have shown that sediment traps collected transient suspended sediment while the surrounding benthic sediment </w:t>
      </w:r>
      <w:r w:rsidR="00B2597C">
        <w:rPr>
          <w:rFonts w:ascii="Times New Roman" w:hAnsi="Times New Roman" w:cs="Times New Roman"/>
        </w:rPr>
        <w:t xml:space="preserve">composition </w:t>
      </w:r>
      <w:r w:rsidRPr="003B287B">
        <w:rPr>
          <w:rFonts w:ascii="Times New Roman" w:hAnsi="Times New Roman" w:cs="Times New Roman"/>
        </w:rPr>
        <w:t xml:space="preserve">suggested </w:t>
      </w:r>
      <w:r w:rsidR="00B2597C">
        <w:rPr>
          <w:rFonts w:ascii="Times New Roman" w:hAnsi="Times New Roman" w:cs="Times New Roman"/>
        </w:rPr>
        <w:t>no</w:t>
      </w:r>
      <w:r w:rsidRPr="003B287B">
        <w:rPr>
          <w:rFonts w:ascii="Times New Roman" w:hAnsi="Times New Roman" w:cs="Times New Roman"/>
        </w:rPr>
        <w:t xml:space="preserve"> net accumulation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"plainTextFormattedCitation" : "(Bothner et al. 2006; Storlazzi et al. 2009)", "previouslyFormattedCitation" : "(Bothner et al. 2006;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(Bothner et al. 2006; Storlazzi et al. 2009)</w:t>
      </w:r>
      <w:r w:rsidRPr="003B287B">
        <w:rPr>
          <w:rFonts w:ascii="Times New Roman" w:hAnsi="Times New Roman" w:cs="Times New Roman"/>
        </w:rPr>
        <w:fldChar w:fldCharType="end"/>
      </w:r>
      <w:r w:rsidRPr="003B287B">
        <w:rPr>
          <w:rFonts w:ascii="Times New Roman" w:hAnsi="Times New Roman" w:cs="Times New Roman"/>
        </w:rPr>
        <w:t xml:space="preserve">. </w:t>
      </w:r>
      <w:r w:rsidR="008B2837">
        <w:rPr>
          <w:rFonts w:ascii="Times New Roman" w:hAnsi="Times New Roman" w:cs="Times New Roman"/>
        </w:rPr>
        <w:t>A</w:t>
      </w:r>
      <w:r w:rsidRPr="003B287B">
        <w:rPr>
          <w:rFonts w:ascii="Times New Roman" w:hAnsi="Times New Roman" w:cs="Times New Roman"/>
        </w:rPr>
        <w:t xml:space="preserve">s a consequence, measured sediment accumulation rates in </w:t>
      </w:r>
      <w:r w:rsidR="001B5629" w:rsidRPr="003B287B">
        <w:rPr>
          <w:rFonts w:ascii="Times New Roman" w:hAnsi="Times New Roman" w:cs="Times New Roman"/>
        </w:rPr>
        <w:t>sediment trap</w:t>
      </w:r>
      <w:r w:rsidRPr="003B287B">
        <w:rPr>
          <w:rFonts w:ascii="Times New Roman" w:hAnsi="Times New Roman" w:cs="Times New Roman"/>
        </w:rPr>
        <w:t xml:space="preserve">s cannot be used to estimate long term accumulation rates or coral health impacts, though both are often done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"Teneva", "given" : "Lida T", "non-dropping-particle" : "", "parse-names" : false, "suffix" : "" }, { "dropping-particle" : "", "family" : "Mcmanus", "given" : "Margaret A", "non-dropping-particle" : "", "parse-names" : false, "suffix" : "" }, { "dropping-particle" : "", "family" : "Jerolmon", "given" : "Conor", "non-dropping-particle" : "", "parse-names" : false, "suffix" : "" }, { "dropping-particle" : "", "family" : "Neuheimer", "given" : "Anna B", "non-dropping-particle" : "", "parse-names" : false, "suffix" : "" }, { "dropping-particle" : "", "family" : "Clark", "given" : "Susan J", "non-dropping-particle" : "", "parse-names" : false, "suffix" : "" }, { "dropping-particle" : "", "family" : "Walker", "given" : "Gordon", "non-dropping-particle" : "", "parse-names" : false, "suffix" : "" }, { "dropping-particle" : "", "family" : "Kaho", "given" : "Kolomona", "non-dropping-particle" : "", "parse-names" : false, "suffix" : "" }, { "dropping-particle" : "", "family" : "Shimabukuro", "given" : "Eric", "non-dropping-particle" : "", "parse-names" : false, "suffix" : "" }, { "dropping-particle" : "", "family" : "Ostrander", "given" : "Chris", "non-dropping-particle" : "", "parse-names" : false, "suffix" : "" }, { "dropping-particle" : "", "family" : "Kittinger", "given" : "John N", "non-dropping-particle" : "", "parse-names" : false, "suffix" : "" } ], "container-title" : "Collabra", "id" : "ITEM-1", "issue" : "1", "issued" : { "date-parts" : [ [ "2016" ] ] }, "page" : "1-12", "title" : "Understanding Reef Flat Sediment Regimes and Hydrodynamics can Inform Erosion Mitigation on Land", "type" : "article-journal", "volume" : "2" }, "uris" : [ "http://www.mendeley.com/documents/?uuid=d3b2b101-2152-4cc9-9b26-ec2173c0291c" ] } ], "mendeley" : { "formattedCitation" : "(Teneva et al. 2016)", "plainTextFormattedCitation" : "(Teneva et al. 2016)", "previouslyFormattedCitation" : "(Teneva et al.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(Teneva et al. 2016)</w:t>
      </w:r>
      <w:r w:rsidRPr="003B287B">
        <w:rPr>
          <w:rFonts w:ascii="Times New Roman" w:hAnsi="Times New Roman" w:cs="Times New Roman"/>
        </w:rPr>
        <w:fldChar w:fldCharType="end"/>
      </w:r>
      <w:r w:rsidRPr="003B287B">
        <w:rPr>
          <w:rFonts w:ascii="Times New Roman" w:hAnsi="Times New Roman" w:cs="Times New Roman"/>
        </w:rPr>
        <w:t xml:space="preserve">. </w:t>
      </w:r>
      <w:r w:rsidRPr="003B287B">
        <w:rPr>
          <w:rFonts w:ascii="Times New Roman" w:hAnsi="Times New Roman" w:cs="Times New Roman"/>
        </w:rPr>
        <w:lastRenderedPageBreak/>
        <w:t xml:space="preserve">Coral health is affected by suspended sediment, so information on sediment concentrations in the water column, as represented by the collection in the sediment traps, could be an important indicator of sediment stress. </w:t>
      </w:r>
    </w:p>
    <w:p w14:paraId="607508EC" w14:textId="7071B974" w:rsidR="00045EDC" w:rsidRPr="003B287B" w:rsidRDefault="00045EDC" w:rsidP="003B287B">
      <w:pPr>
        <w:spacing w:after="0"/>
        <w:ind w:firstLine="720"/>
        <w:rPr>
          <w:rFonts w:ascii="Times New Roman" w:hAnsi="Times New Roman" w:cs="Times New Roman"/>
        </w:rPr>
      </w:pPr>
      <w:r w:rsidRPr="003B287B">
        <w:rPr>
          <w:rFonts w:ascii="Times New Roman" w:hAnsi="Times New Roman" w:cs="Times New Roman"/>
        </w:rPr>
        <w:t xml:space="preserve">The composition, grain size, organic content, and residence time of deposited sediment can cause widely different impacts on health even for the same coral species, and coral health impacts from similar sediment accumulation conditions can vary widely by species and coral life stage (colonies vs recruits). Ecologically relevant thresholds for harmful sediment accumulation rates on corals are not straightforward, are unavailable for </w:t>
      </w:r>
      <w:r w:rsidR="00D365F0" w:rsidRPr="003B287B">
        <w:rPr>
          <w:rFonts w:ascii="Times New Roman" w:hAnsi="Times New Roman" w:cs="Times New Roman"/>
        </w:rPr>
        <w:t>sediment pod</w:t>
      </w:r>
      <w:r w:rsidRPr="003B287B">
        <w:rPr>
          <w:rFonts w:ascii="Times New Roman" w:hAnsi="Times New Roman" w:cs="Times New Roman"/>
        </w:rPr>
        <w:t xml:space="preserve">s, and can vary widely in the literature for simple tube traps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In Faga’alu Bay, areas of reduced c</w:t>
      </w:r>
      <w:r w:rsidRPr="003B287B">
        <w:rPr>
          <w:rFonts w:ascii="Times New Roman" w:hAnsi="Times New Roman" w:cs="Times New Roman"/>
        </w:rPr>
        <w:t>oral health</w:t>
      </w:r>
      <w:r w:rsidR="00B2597C">
        <w:rPr>
          <w:rFonts w:ascii="Times New Roman" w:hAnsi="Times New Roman" w:cs="Times New Roman"/>
        </w:rPr>
        <w:t xml:space="preserve"> </w:t>
      </w:r>
      <w:r w:rsidR="00F06794">
        <w:rPr>
          <w:rFonts w:ascii="Times New Roman" w:hAnsi="Times New Roman" w:cs="Times New Roman"/>
        </w:rPr>
        <w:t xml:space="preserve">determined by previous surveys </w:t>
      </w:r>
      <w:r w:rsidR="00B2597C" w:rsidRPr="003B287B">
        <w:rPr>
          <w:rFonts w:ascii="Times New Roman" w:hAnsi="Times New Roman" w:cs="Times New Roman"/>
        </w:rPr>
        <w:fldChar w:fldCharType="begin" w:fldLock="1"/>
      </w:r>
      <w:r w:rsidR="00B2597C" w:rsidRPr="003B287B">
        <w:rPr>
          <w:rFonts w:ascii="Times New Roman" w:hAnsi="Times New Roman" w:cs="Times New Roman"/>
        </w:rPr>
        <w:instrText>ADDIN CSL_CITATION { "citationItems" : [ { "id" : "ITEM-1", "itemData" : { "DOI" : "10.7289/V5BK19C3",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"2016" ] ] }, "number-of-pages" : "44", "publisher" : "NOAA Coral Reef Conservation Program", "publisher-place" : "Silver Spring, MD", "title" : "Baseline Assessment of Faga\u02bbalu Watershed: A Ridge to Reef Assessment in Support of Sediment Reduction Activities and Future Evaluation of their Success", "type" : "report" }, "uris" : [ "http://www.mendeley.com/documents/?uuid=079da473-1a37-4d75-ba56-445e516f1ee6" ] } ], "mendeley" : { "formattedCitation" : "(Holst-Rice et al. 2016)", "plainTextFormattedCitation" : "(Holst-Rice et al. 2016)", "previouslyFormattedCitation" : "(Holst-Rice et al. 2016)" }, "properties" : { "noteIndex" : 0 }, "schema" : "https://github.com/citation-style-language/schema/raw/master/csl-citation.json" }</w:instrText>
      </w:r>
      <w:r w:rsidR="00B2597C" w:rsidRPr="003B287B">
        <w:rPr>
          <w:rFonts w:ascii="Times New Roman" w:hAnsi="Times New Roman" w:cs="Times New Roman"/>
        </w:rPr>
        <w:fldChar w:fldCharType="separate"/>
      </w:r>
      <w:r w:rsidR="00B2597C" w:rsidRPr="003B287B">
        <w:rPr>
          <w:rFonts w:ascii="Times New Roman" w:hAnsi="Times New Roman" w:cs="Times New Roman"/>
          <w:noProof/>
        </w:rPr>
        <w:t>(Holst-Rice et al. 2016)</w:t>
      </w:r>
      <w:r w:rsidR="00B2597C" w:rsidRPr="003B287B">
        <w:rPr>
          <w:rFonts w:ascii="Times New Roman" w:hAnsi="Times New Roman" w:cs="Times New Roman"/>
        </w:rPr>
        <w:fldChar w:fldCharType="end"/>
      </w:r>
      <w:r w:rsidRPr="003B287B">
        <w:rPr>
          <w:rFonts w:ascii="Times New Roman" w:hAnsi="Times New Roman" w:cs="Times New Roman"/>
        </w:rPr>
        <w:t xml:space="preserve"> </w:t>
      </w:r>
      <w:r w:rsidR="00B2597C">
        <w:rPr>
          <w:rFonts w:ascii="Times New Roman" w:hAnsi="Times New Roman" w:cs="Times New Roman"/>
        </w:rPr>
        <w:t>coincide with higher</w:t>
      </w:r>
      <w:r w:rsidRPr="003B287B">
        <w:rPr>
          <w:rFonts w:ascii="Times New Roman" w:hAnsi="Times New Roman" w:cs="Times New Roman"/>
        </w:rPr>
        <w:t xml:space="preserve"> sediment accumulation</w:t>
      </w:r>
      <w:r w:rsidR="00F06794" w:rsidRPr="003B287B">
        <w:rPr>
          <w:rFonts w:ascii="Times New Roman" w:hAnsi="Times New Roman" w:cs="Times New Roman"/>
        </w:rPr>
        <w:t>, particularly terrigenous sediment accumulation</w:t>
      </w:r>
      <w:r w:rsidR="00F06794">
        <w:rPr>
          <w:rFonts w:ascii="Times New Roman" w:hAnsi="Times New Roman" w:cs="Times New Roman"/>
        </w:rPr>
        <w:t>,</w:t>
      </w:r>
      <w:r w:rsidRPr="003B287B">
        <w:rPr>
          <w:rFonts w:ascii="Times New Roman" w:hAnsi="Times New Roman" w:cs="Times New Roman"/>
        </w:rPr>
        <w:t xml:space="preserve"> on </w:t>
      </w:r>
      <w:r w:rsidR="007A6854" w:rsidRPr="003B287B">
        <w:rPr>
          <w:rFonts w:ascii="Times New Roman" w:hAnsi="Times New Roman" w:cs="Times New Roman"/>
        </w:rPr>
        <w:t>sediment pods</w:t>
      </w:r>
      <w:r w:rsidR="00B2597C">
        <w:rPr>
          <w:rFonts w:ascii="Times New Roman" w:hAnsi="Times New Roman" w:cs="Times New Roman"/>
        </w:rPr>
        <w:t xml:space="preserve"> measured here</w:t>
      </w:r>
      <w:r w:rsidRPr="003B287B">
        <w:rPr>
          <w:rFonts w:ascii="Times New Roman" w:hAnsi="Times New Roman" w:cs="Times New Roman"/>
        </w:rPr>
        <w:t>.</w:t>
      </w:r>
    </w:p>
    <w:p w14:paraId="188BB3B2" w14:textId="0D078C01" w:rsidR="007A6854" w:rsidRPr="003B287B"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Given the apparent lag between deposition at the stream outlet, and subsequent resuspension and advection </w:t>
      </w:r>
      <w:r w:rsidR="004152F7" w:rsidRPr="003B287B">
        <w:rPr>
          <w:rFonts w:ascii="Times New Roman" w:hAnsi="Times New Roman" w:cs="Times New Roman"/>
        </w:rPr>
        <w:t xml:space="preserve">of terrigenous sediment </w:t>
      </w:r>
      <w:r w:rsidRPr="003B287B">
        <w:rPr>
          <w:rFonts w:ascii="Times New Roman" w:hAnsi="Times New Roman" w:cs="Times New Roman"/>
        </w:rPr>
        <w:t xml:space="preserve">over the northern reef, SSY from storms may not be a strong control on terrigenous sediment accumulation at </w:t>
      </w:r>
      <w:r w:rsidR="008B2837">
        <w:rPr>
          <w:rFonts w:ascii="Times New Roman" w:hAnsi="Times New Roman" w:cs="Times New Roman"/>
        </w:rPr>
        <w:t xml:space="preserve">a </w:t>
      </w:r>
      <w:r w:rsidRPr="003B287B">
        <w:rPr>
          <w:rFonts w:ascii="Times New Roman" w:hAnsi="Times New Roman" w:cs="Times New Roman"/>
        </w:rPr>
        <w:t xml:space="preserve">monthly scale, but </w:t>
      </w:r>
      <w:r w:rsidR="008B2837">
        <w:rPr>
          <w:rFonts w:ascii="Times New Roman" w:hAnsi="Times New Roman" w:cs="Times New Roman"/>
        </w:rPr>
        <w:t>c</w:t>
      </w:r>
      <w:r w:rsidRPr="003B287B">
        <w:rPr>
          <w:rFonts w:ascii="Times New Roman" w:hAnsi="Times New Roman" w:cs="Times New Roman"/>
        </w:rPr>
        <w:t xml:space="preserve">ould be important over longer time scales. Taken together, the time-lapse photos of sediment plumes and sediment accumulation results presented here also indicate that while higher sediment accumulation rates may not coincide with high loading from the watershed on a monthly time scale, frequent sediment plumes over the northern reef and resuspension cause a persistent reduction of PAR and likely, reduced coral health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"ITEM-1",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"mendeley" : { "formattedCitation" : "(Storlazzi et al. 2015)", "plainTextFormattedCitation" : "(Storlazzi et al. 2015)", "previouslyFormattedCitation" : "(Storlazzi et al. 2015)"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2015)</w:t>
      </w:r>
      <w:r w:rsidRPr="003B287B">
        <w:rPr>
          <w:rFonts w:ascii="Times New Roman" w:hAnsi="Times New Roman" w:cs="Times New Roman"/>
        </w:rPr>
        <w:fldChar w:fldCharType="end"/>
      </w:r>
      <w:r w:rsidRPr="003B287B">
        <w:rPr>
          <w:rFonts w:ascii="Times New Roman" w:hAnsi="Times New Roman" w:cs="Times New Roman"/>
        </w:rPr>
        <w:t>.</w:t>
      </w:r>
    </w:p>
    <w:p w14:paraId="4494901E" w14:textId="559AB8F7" w:rsidR="00ED4647" w:rsidRDefault="00987422" w:rsidP="00ED4647">
      <w:pPr>
        <w:spacing w:after="0"/>
        <w:ind w:firstLine="720"/>
        <w:rPr>
          <w:rFonts w:ascii="Times New Roman" w:hAnsi="Times New Roman" w:cs="Times New Roman"/>
        </w:rPr>
      </w:pPr>
      <w:r w:rsidRPr="003B287B">
        <w:rPr>
          <w:rFonts w:ascii="Times New Roman" w:hAnsi="Times New Roman" w:cs="Times New Roman"/>
        </w:rPr>
        <w:t>Previous work in Faga'alu documented that human disturbance has increased SSY to the bay by ~3.6</w:t>
      </w:r>
      <w:r w:rsidR="008B2837">
        <w:rPr>
          <w:rFonts w:ascii="Times New Roman" w:hAnsi="Times New Roman" w:cs="Times New Roman"/>
        </w:rPr>
        <w:t>x</w:t>
      </w:r>
      <w:r w:rsidRPr="003B287B">
        <w:rPr>
          <w:rFonts w:ascii="Times New Roman" w:hAnsi="Times New Roman" w:cs="Times New Roman"/>
        </w:rPr>
        <w:t xml:space="preserve"> over the natural background, due in large part to an open pi</w:t>
      </w:r>
      <w:r w:rsidR="004152F7" w:rsidRPr="003B287B">
        <w:rPr>
          <w:rFonts w:ascii="Times New Roman" w:hAnsi="Times New Roman" w:cs="Times New Roman"/>
        </w:rPr>
        <w:t>t quarry in the watershed</w:t>
      </w:r>
      <w:r w:rsidR="008B2837">
        <w:rPr>
          <w:rFonts w:ascii="Times New Roman" w:hAnsi="Times New Roman" w:cs="Times New Roman"/>
        </w:rPr>
        <w:t xml:space="preserve"> </w:t>
      </w:r>
      <w:r w:rsidR="008B2837">
        <w:rPr>
          <w:rFonts w:ascii="Times New Roman" w:hAnsi="Times New Roman" w:cs="Times New Roman"/>
        </w:rPr>
        <w:fldChar w:fldCharType="begin" w:fldLock="1"/>
      </w:r>
      <w:r w:rsidR="00A93F04">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"plainTextFormattedCitation" : "(Messina and Biggs 2016)", "previouslyFormattedCitation" : "(Messina and Biggs 2016)" }, "properties" : { "noteIndex" : 0 }, "schema" : "https://github.com/citation-style-language/schema/raw/master/csl-citation.json" }</w:instrText>
      </w:r>
      <w:r w:rsidR="008B2837">
        <w:rPr>
          <w:rFonts w:ascii="Times New Roman" w:hAnsi="Times New Roman" w:cs="Times New Roman"/>
        </w:rPr>
        <w:fldChar w:fldCharType="separate"/>
      </w:r>
      <w:r w:rsidR="008B2837" w:rsidRPr="008B2837">
        <w:rPr>
          <w:rFonts w:ascii="Times New Roman" w:hAnsi="Times New Roman" w:cs="Times New Roman"/>
          <w:noProof/>
        </w:rPr>
        <w:t>(Messina and Biggs 2016)</w:t>
      </w:r>
      <w:r w:rsidR="008B2837">
        <w:rPr>
          <w:rFonts w:ascii="Times New Roman" w:hAnsi="Times New Roman" w:cs="Times New Roman"/>
        </w:rPr>
        <w:fldChar w:fldCharType="end"/>
      </w:r>
      <w:r w:rsidR="004152F7" w:rsidRPr="003B287B">
        <w:rPr>
          <w:rFonts w:ascii="Times New Roman" w:hAnsi="Times New Roman" w:cs="Times New Roman"/>
        </w:rPr>
        <w:t xml:space="preserve">. </w:t>
      </w:r>
      <w:r w:rsidRPr="003B287B">
        <w:rPr>
          <w:rFonts w:ascii="Times New Roman" w:hAnsi="Times New Roman" w:cs="Times New Roman"/>
        </w:rPr>
        <w:t xml:space="preserve">The enhanced terrigenous fraction in the northern part of the bay may reflect this enhanced terrestrial yield, and </w:t>
      </w:r>
      <w:r w:rsidR="008B2837">
        <w:rPr>
          <w:rFonts w:ascii="Times New Roman" w:hAnsi="Times New Roman" w:cs="Times New Roman"/>
        </w:rPr>
        <w:t>the</w:t>
      </w:r>
      <w:r w:rsidRPr="003B287B">
        <w:rPr>
          <w:rFonts w:ascii="Times New Roman" w:hAnsi="Times New Roman" w:cs="Times New Roman"/>
        </w:rPr>
        <w:t xml:space="preserve"> data</w:t>
      </w:r>
      <w:r w:rsidR="008B2837">
        <w:rPr>
          <w:rFonts w:ascii="Times New Roman" w:hAnsi="Times New Roman" w:cs="Times New Roman"/>
        </w:rPr>
        <w:t xml:space="preserve"> presented here</w:t>
      </w:r>
      <w:r w:rsidRPr="003B287B">
        <w:rPr>
          <w:rFonts w:ascii="Times New Roman" w:hAnsi="Times New Roman" w:cs="Times New Roman"/>
        </w:rPr>
        <w:t xml:space="preserve"> suggest that resuspension of that material after deposition is a continuing source of sediment </w:t>
      </w:r>
      <w:r w:rsidR="00436400">
        <w:rPr>
          <w:rFonts w:ascii="Times New Roman" w:hAnsi="Times New Roman" w:cs="Times New Roman"/>
        </w:rPr>
        <w:t>stress</w:t>
      </w:r>
      <w:r w:rsidR="00ED4647">
        <w:rPr>
          <w:rFonts w:ascii="Times New Roman" w:hAnsi="Times New Roman" w:cs="Times New Roman"/>
        </w:rPr>
        <w:t xml:space="preserve"> in the coral environment. </w:t>
      </w:r>
    </w:p>
    <w:p w14:paraId="1EF51929" w14:textId="2231D533" w:rsidR="002D21F3" w:rsidRDefault="007A6854" w:rsidP="003B287B">
      <w:pPr>
        <w:spacing w:after="0"/>
        <w:ind w:firstLine="720"/>
        <w:rPr>
          <w:rFonts w:ascii="Times New Roman" w:hAnsi="Times New Roman" w:cs="Times New Roman"/>
        </w:rPr>
      </w:pPr>
      <w:r w:rsidRPr="003B287B">
        <w:rPr>
          <w:rFonts w:ascii="Times New Roman" w:hAnsi="Times New Roman" w:cs="Times New Roman"/>
        </w:rPr>
        <w:t xml:space="preserve">Similar to other studies on sediment management for coral recovery like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"manualFormatting" : "DeMartini et al. (2013)", "plainTextFormattedCitation" : "(DeMartini et al. 2013)", "previouslyFormattedCitation" : "(DeMartini et al. 2013)"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DeMartini et al. (2013)</w:t>
      </w:r>
      <w:r w:rsidRPr="003B287B">
        <w:rPr>
          <w:rFonts w:ascii="Times New Roman" w:hAnsi="Times New Roman" w:cs="Times New Roman"/>
        </w:rPr>
        <w:fldChar w:fldCharType="end"/>
      </w:r>
      <w:r w:rsidRPr="003B287B">
        <w:rPr>
          <w:rFonts w:ascii="Times New Roman" w:hAnsi="Times New Roman" w:cs="Times New Roman"/>
        </w:rPr>
        <w:t>, i</w:t>
      </w:r>
      <w:r w:rsidR="00045EDC" w:rsidRPr="003B287B">
        <w:rPr>
          <w:rFonts w:ascii="Times New Roman" w:hAnsi="Times New Roman" w:cs="Times New Roman"/>
        </w:rPr>
        <w:t>t is unknown what the effect of sediment mitigation in the watershed will b</w:t>
      </w:r>
      <w:r w:rsidR="00436400">
        <w:rPr>
          <w:rFonts w:ascii="Times New Roman" w:hAnsi="Times New Roman" w:cs="Times New Roman"/>
        </w:rPr>
        <w:t xml:space="preserve">e on coral health, particularly </w:t>
      </w:r>
      <w:r w:rsidR="00045EDC" w:rsidRPr="003B287B">
        <w:rPr>
          <w:rFonts w:ascii="Times New Roman" w:hAnsi="Times New Roman" w:cs="Times New Roman"/>
        </w:rPr>
        <w:t xml:space="preserve">the time scale that recovery can be expected. Wave-driven resuspension of terrigenous sediment occurs frequently on the shallow reef flat, suggesting the built up store of terrigenous sediment will be advected from the reef flat, but it may be deposited on the </w:t>
      </w:r>
      <w:r w:rsidR="00436400">
        <w:rPr>
          <w:rFonts w:ascii="Times New Roman" w:hAnsi="Times New Roman" w:cs="Times New Roman"/>
        </w:rPr>
        <w:t>fore</w:t>
      </w:r>
      <w:r w:rsidR="0018422C">
        <w:rPr>
          <w:rFonts w:ascii="Times New Roman" w:hAnsi="Times New Roman" w:cs="Times New Roman"/>
        </w:rPr>
        <w:t xml:space="preserve"> </w:t>
      </w:r>
      <w:r w:rsidR="00045EDC" w:rsidRPr="003B287B">
        <w:rPr>
          <w:rFonts w:ascii="Times New Roman" w:hAnsi="Times New Roman" w:cs="Times New Roman"/>
        </w:rPr>
        <w:t xml:space="preserve">reef where its residence time </w:t>
      </w:r>
      <w:r w:rsidR="00436400">
        <w:rPr>
          <w:rFonts w:ascii="Times New Roman" w:hAnsi="Times New Roman" w:cs="Times New Roman"/>
        </w:rPr>
        <w:t>w</w:t>
      </w:r>
      <w:r w:rsidR="00045EDC" w:rsidRPr="003B287B">
        <w:rPr>
          <w:rFonts w:ascii="Times New Roman" w:hAnsi="Times New Roman" w:cs="Times New Roman"/>
        </w:rPr>
        <w:t xml:space="preserve">ould be much longer. </w:t>
      </w:r>
      <w:r w:rsidR="00045EDC" w:rsidRPr="003B287B">
        <w:rPr>
          <w:rFonts w:ascii="Times New Roman" w:hAnsi="Times New Roman" w:cs="Times New Roman"/>
          <w:noProof/>
        </w:rPr>
        <w:t xml:space="preserve">Wolanski et al. </w:t>
      </w:r>
      <w:r w:rsidR="00045EDC" w:rsidRPr="003B287B">
        <w:rPr>
          <w:rFonts w:ascii="Times New Roman" w:hAnsi="Times New Roman" w:cs="Times New Roman"/>
        </w:rPr>
        <w:fldChar w:fldCharType="begin" w:fldLock="1"/>
      </w:r>
      <w:r w:rsidR="00045EDC" w:rsidRPr="003B287B">
        <w:rPr>
          <w:rFonts w:ascii="Times New Roman" w:hAnsi="Times New Roman" w:cs="Times New Roman"/>
        </w:rPr>
        <w:instrText>ADDIN CSL_CITATION { "citationItems" : [ { "id" : "ITEM-1", "itemData" : { "ISBN" : "0272-7714", "author" : [ { "dropping-particle" : "", "family" : "Wolanski", "given" : "Eric", "non-dropping-particle" : "", "parse-names" : false, "suffix" : "" }, { "dropping-particle" : "", "family" : "Fabricius", "given" : "Katharina E", "non-dropping-particle" : "", "parse-names" : false, "suffix" : "" }, { "dropping-particle" : "", "family" : "Spagnol", "given" : "S", "non-dropping-particle" : "", "parse-names" : false, "suffix" : "" }, { "dropping-particle" : "", "family" : "Brinkman", "given" : "R", "non-dropping-particle" : "", "parse-names" : false, "suffix" : "" } ], "container-title" : "Estuarine, Coastal and Shelf Science", "id" : "ITEM-1", "issue" : "1", "issued" : { "date-parts" : [ [ "2005" ] ] }, "page" : "153-158", "title" : "Fine sediment budget on an inner-shelf coral-fringed island, Great Barrier Reef of Australia", "type" : "article-journal", "volume" : "65" }, "uris" : [ "http://www.mendeley.com/documents/?uuid=23385a69-d385-46a6-9790-b9c335aae919" ] } ], "mendeley" : { "formattedCitation" : "(Wolanski et al. 2005)", "manualFormatting" : "(", "plainTextFormattedCitation" : "(Wolanski et al. 2005)", "previouslyFormattedCitation" : "(Wolanski et al. 2005)" }, "properties" : { "noteIndex" : 0 }, "schema" : "https://github.com/citation-style-language/schema/raw/master/csl-citation.json" }</w:instrText>
      </w:r>
      <w:r w:rsidR="00045EDC" w:rsidRPr="003B287B">
        <w:rPr>
          <w:rFonts w:ascii="Times New Roman" w:hAnsi="Times New Roman" w:cs="Times New Roman"/>
        </w:rPr>
        <w:fldChar w:fldCharType="separate"/>
      </w:r>
      <w:r w:rsidR="00045EDC" w:rsidRPr="003B287B">
        <w:rPr>
          <w:rFonts w:ascii="Times New Roman" w:hAnsi="Times New Roman" w:cs="Times New Roman"/>
          <w:noProof/>
        </w:rPr>
        <w:t>(</w:t>
      </w:r>
      <w:r w:rsidR="00045EDC" w:rsidRPr="003B287B">
        <w:rPr>
          <w:rFonts w:ascii="Times New Roman" w:hAnsi="Times New Roman" w:cs="Times New Roman"/>
        </w:rPr>
        <w:fldChar w:fldCharType="end"/>
      </w:r>
      <w:r w:rsidR="00045EDC" w:rsidRPr="003B287B">
        <w:rPr>
          <w:rFonts w:ascii="Times New Roman" w:hAnsi="Times New Roman" w:cs="Times New Roman"/>
          <w:noProof/>
        </w:rPr>
        <w:t xml:space="preserve">2005) found resuspension </w:t>
      </w:r>
      <w:r w:rsidR="00045EDC" w:rsidRPr="003B287B">
        <w:rPr>
          <w:rFonts w:ascii="Times New Roman" w:hAnsi="Times New Roman" w:cs="Times New Roman"/>
        </w:rPr>
        <w:t>at depths &gt; 10 m only occurred during infrequent, extreme wave events, so any sediment deposited on corals deep on the fore</w:t>
      </w:r>
      <w:r w:rsidR="0018422C">
        <w:rPr>
          <w:rFonts w:ascii="Times New Roman" w:hAnsi="Times New Roman" w:cs="Times New Roman"/>
        </w:rPr>
        <w:t xml:space="preserve"> </w:t>
      </w:r>
      <w:r w:rsidR="00045EDC" w:rsidRPr="003B287B">
        <w:rPr>
          <w:rFonts w:ascii="Times New Roman" w:hAnsi="Times New Roman" w:cs="Times New Roman"/>
        </w:rPr>
        <w:t>reef may have very long residence times and persistent negative impacts.</w:t>
      </w:r>
    </w:p>
    <w:p w14:paraId="409D477B" w14:textId="77777777" w:rsidR="00ED4647" w:rsidRDefault="00ED4647" w:rsidP="00ED4647">
      <w:pPr>
        <w:spacing w:after="0"/>
        <w:rPr>
          <w:rFonts w:ascii="Times New Roman" w:hAnsi="Times New Roman" w:cs="Times New Roman"/>
        </w:rPr>
      </w:pPr>
    </w:p>
    <w:p w14:paraId="7C3A2708" w14:textId="561B6F62" w:rsidR="00ED4647" w:rsidRDefault="00ED4647" w:rsidP="00ED4647">
      <w:pPr>
        <w:pStyle w:val="Heading2"/>
      </w:pPr>
      <w:r>
        <w:t>4.4 Comparison to other studies, and advantages of this approach</w:t>
      </w:r>
    </w:p>
    <w:p w14:paraId="408134C9" w14:textId="39E55A88" w:rsidR="00A17AF3" w:rsidRDefault="00A17AF3" w:rsidP="00ED4647">
      <w:pPr>
        <w:spacing w:after="0"/>
        <w:ind w:firstLine="720"/>
        <w:rPr>
          <w:rFonts w:ascii="Times New Roman" w:hAnsi="Times New Roman" w:cs="Times New Roman"/>
        </w:rPr>
      </w:pPr>
      <w:r w:rsidRPr="003B287B">
        <w:rPr>
          <w:rFonts w:ascii="Times New Roman" w:hAnsi="Times New Roman" w:cs="Times New Roman"/>
        </w:rPr>
        <w:t xml:space="preserve">Other studies have shown stronger correlations between terrigenous sediment inputs and sediment accumulation in sediment traps, but these studies were mainly under quiescent ocean conditions or relied on sediment traps sited near the stream outlet </w:t>
      </w:r>
      <w:r w:rsidRPr="003B287B">
        <w:rPr>
          <w:rFonts w:ascii="Times New Roman" w:hAnsi="Times New Roman" w:cs="Times New Roman"/>
        </w:rPr>
        <w:fldChar w:fldCharType="begin" w:fldLock="1"/>
      </w:r>
      <w:r w:rsidR="00057DF1">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"id" : "ITEM-2", "itemData" : { "DOI" : "10.1007/s00338-012-0953-5", "ISBN" : "0722-4028", "ISSN" : "0722-4028", "author" : [ { "dropping-particle" : "", "family" : "Field", "given" : "Michael E.", "non-dropping-particle" : "", "parse-names" : false, "suffix" : "" }, { "dropping-particle" : "", "family" : "Chezar", "given" : "H.", "non-dropping-particle" : "", "parse-names" : false, "suffix" : "" }, { "dropping-particle" : "", "family" : "Storlazzi", "given" : "Curt D.", "non-dropping-particle" : "", "parse-names" : false, "suffix" : "" } ], "container-title" : "Coral Reefs", "id" : "ITEM-2", "issued" : { "date-parts" : [ [ "2012", "9", "12" ] ] }, "page" : "1-5", "title" : "SedPods: a low-cost coral proxy for measuring net sedimentation", "type" : "article-journal" }, "uris" : [ "http://www.mendeley.com/documents/?uuid=fd6c49a4-40ca-4ea5-990c-4af6d60ac226" ] }, { "id" : "ITEM-3",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"ITEM-3", "issue" : "July", "issued" : { "date-parts" : [ [ "2012" ] ] }, "page" : "9-13", "publisher-place" : "Cairns, Australia", "title" : "Factors affecting land-based sedimentation in coastal bays, US Virgin Islands", "type" : "paper-conference" }, "uris" : [ "http://www.mendeley.com/documents/?uuid=4a550275-a14b-4037-97ec-b971a87eb58c" ] }, { "id" : "ITEM-4",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"ITEM-4",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Storlazzi et al. 2009; Field et al. 2012; Gray et al. 2012)", "manualFormatting" : "(Storlazzi et al. 2009; Field et al. 2012; Gray et al. 2012)", "plainTextFormattedCitation" : "(Bothner et al. 2006; Storlazzi et al. 2009; Field et al. 2012; Gray et al. 2012)", "previouslyFormattedCitation" : "(Bothner et al. 2006; Storlazzi et al. 2009; Field et al. 2012;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 Field et al. 2012; Gray et al. 2012)</w:t>
      </w:r>
      <w:r w:rsidRPr="003B287B">
        <w:rPr>
          <w:rFonts w:ascii="Times New Roman" w:hAnsi="Times New Roman" w:cs="Times New Roman"/>
        </w:rPr>
        <w:fldChar w:fldCharType="end"/>
      </w:r>
      <w:r w:rsidRPr="003B287B">
        <w:rPr>
          <w:rFonts w:ascii="Times New Roman" w:hAnsi="Times New Roman" w:cs="Times New Roman"/>
        </w:rPr>
        <w:t xml:space="preserve">. Terrigenous sediment accumulation </w:t>
      </w:r>
      <w:r w:rsidR="008B0C67">
        <w:rPr>
          <w:rFonts w:ascii="Times New Roman" w:hAnsi="Times New Roman" w:cs="Times New Roman"/>
        </w:rPr>
        <w:t xml:space="preserve">in other areas </w:t>
      </w:r>
      <w:r w:rsidRPr="003B287B">
        <w:rPr>
          <w:rFonts w:ascii="Times New Roman" w:hAnsi="Times New Roman" w:cs="Times New Roman"/>
        </w:rPr>
        <w:t xml:space="preserve">may be </w:t>
      </w:r>
      <w:r>
        <w:rPr>
          <w:rFonts w:ascii="Times New Roman" w:hAnsi="Times New Roman" w:cs="Times New Roman"/>
        </w:rPr>
        <w:t xml:space="preserve">more </w:t>
      </w:r>
      <w:r w:rsidRPr="003B287B">
        <w:rPr>
          <w:rFonts w:ascii="Times New Roman" w:hAnsi="Times New Roman" w:cs="Times New Roman"/>
        </w:rPr>
        <w:t>tightly coupled to watershed yield</w:t>
      </w:r>
      <w:r>
        <w:rPr>
          <w:rFonts w:ascii="Times New Roman" w:hAnsi="Times New Roman" w:cs="Times New Roman"/>
        </w:rPr>
        <w:t xml:space="preserve"> </w:t>
      </w:r>
      <w:r w:rsidR="008B0C67">
        <w:rPr>
          <w:rFonts w:ascii="Times New Roman" w:hAnsi="Times New Roman" w:cs="Times New Roman"/>
        </w:rPr>
        <w:t>than wa</w:t>
      </w:r>
      <w:r>
        <w:rPr>
          <w:rFonts w:ascii="Times New Roman" w:hAnsi="Times New Roman" w:cs="Times New Roman"/>
        </w:rPr>
        <w:t>s observed in this study,</w:t>
      </w:r>
      <w:r w:rsidRPr="003B287B">
        <w:rPr>
          <w:rFonts w:ascii="Times New Roman" w:hAnsi="Times New Roman" w:cs="Times New Roman"/>
        </w:rPr>
        <w:t xml:space="preserve"> either near </w:t>
      </w:r>
      <w:r>
        <w:rPr>
          <w:rFonts w:ascii="Times New Roman" w:hAnsi="Times New Roman" w:cs="Times New Roman"/>
        </w:rPr>
        <w:t>stream outlets</w:t>
      </w:r>
      <w:r w:rsidRPr="003B287B">
        <w:rPr>
          <w:rFonts w:ascii="Times New Roman" w:hAnsi="Times New Roman" w:cs="Times New Roman"/>
        </w:rPr>
        <w:t xml:space="preserve">, as observed in this study at </w:t>
      </w:r>
      <w:r>
        <w:rPr>
          <w:rFonts w:ascii="Times New Roman" w:hAnsi="Times New Roman" w:cs="Times New Roman"/>
        </w:rPr>
        <w:t xml:space="preserve">site </w:t>
      </w:r>
      <w:r w:rsidRPr="003B287B">
        <w:rPr>
          <w:rFonts w:ascii="Times New Roman" w:hAnsi="Times New Roman" w:cs="Times New Roman"/>
        </w:rPr>
        <w:t xml:space="preserve">2A, or in sheltered bays with limited resuspension </w:t>
      </w:r>
      <w:r w:rsidRPr="003B287B">
        <w:rPr>
          <w:rFonts w:ascii="Times New Roman" w:hAnsi="Times New Roman" w:cs="Times New Roman"/>
        </w:rPr>
        <w:fldChar w:fldCharType="begin" w:fldLock="1"/>
      </w:r>
      <w:r w:rsidR="00057DF1">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"manualFormatting" : "(Draut et al., 2009; Gray et al. 2012)", "plainTextFormattedCitation" : "(Gray et al. 2012)", "previouslyFormattedCitation" :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w:t>
      </w:r>
      <w:r w:rsidR="0018422C">
        <w:rPr>
          <w:rFonts w:ascii="Times New Roman" w:hAnsi="Times New Roman" w:cs="Times New Roman"/>
          <w:noProof/>
        </w:rPr>
        <w:t xml:space="preserve">Draut et al., 2009; </w:t>
      </w:r>
      <w:r w:rsidRPr="003B287B">
        <w:rPr>
          <w:rFonts w:ascii="Times New Roman" w:hAnsi="Times New Roman" w:cs="Times New Roman"/>
          <w:noProof/>
        </w:rPr>
        <w:t>Gray et al. 2012)</w:t>
      </w:r>
      <w:r w:rsidRPr="003B287B">
        <w:rPr>
          <w:rFonts w:ascii="Times New Roman" w:hAnsi="Times New Roman" w:cs="Times New Roman"/>
        </w:rPr>
        <w:fldChar w:fldCharType="end"/>
      </w:r>
      <w:r>
        <w:rPr>
          <w:rFonts w:ascii="Times New Roman" w:hAnsi="Times New Roman" w:cs="Times New Roman"/>
        </w:rPr>
        <w:t>. Further from stream outlets</w:t>
      </w:r>
      <w:r w:rsidRPr="003B287B">
        <w:rPr>
          <w:rFonts w:ascii="Times New Roman" w:hAnsi="Times New Roman" w:cs="Times New Roman"/>
        </w:rPr>
        <w:t xml:space="preserve">, or </w:t>
      </w:r>
      <w:r>
        <w:rPr>
          <w:rFonts w:ascii="Times New Roman" w:hAnsi="Times New Roman" w:cs="Times New Roman"/>
        </w:rPr>
        <w:t>o</w:t>
      </w:r>
      <w:r w:rsidRPr="003B287B">
        <w:rPr>
          <w:rFonts w:ascii="Times New Roman" w:hAnsi="Times New Roman" w:cs="Times New Roman"/>
        </w:rPr>
        <w:t>n reefs exposed to larger, or more frequent waves, monthly sediment accumulation rates may be decoupled from the storm-supplied terrigenous sediment yield</w:t>
      </w:r>
      <w:r w:rsidR="0018422C">
        <w:rPr>
          <w:rFonts w:ascii="Times New Roman" w:hAnsi="Times New Roman" w:cs="Times New Roman"/>
        </w:rPr>
        <w:t xml:space="preserve"> </w:t>
      </w:r>
      <w:r w:rsidR="0018422C">
        <w:rPr>
          <w:rFonts w:ascii="Times New Roman" w:hAnsi="Times New Roman" w:cs="Times New Roman"/>
        </w:rPr>
        <w:fldChar w:fldCharType="begin" w:fldLock="1"/>
      </w:r>
      <w:r w:rsidR="0018422C">
        <w:rPr>
          <w:rFonts w:ascii="Times New Roman" w:hAnsi="Times New Roman" w:cs="Times New Roman"/>
        </w:rPr>
        <w:instrText>ADDIN CSL_CITATION { "citationItems" : [ { "id" : "ITEM-1", "itemData" : { "DOI" : "10.1130/B26367.1", "ISSN" : "0016-7606", "author" : [ { "dropping-particle" : "", "family" : "Draut", "given" : "A E", "non-dropping-particle" : "", "parse-names" : false, "suffix" : "" }, { "dropping-particle" : "", "family" : "Bothner", "given" : "M.H.", "non-dropping-particle" : "", "parse-names" : false, "suffix" : "" }, { "dropping-particle" : "", "family" : "Field", "given" : "M.E.", "non-dropping-particle" : "", "parse-names" : false, "suffix" : "" }, { "dropping-particle" : "", "family" : "Reynolds", "given" : "R.L.", "non-dropping-particle" : "", "parse-names" : false, "suffix" : "" }, { "dropping-particle" : "", "family" : "Cochran, S.A.Logan", "given" : "J.B.", "non-dropping-particle" : "", "parse-names" : false, "suffix" : "" }, { "dropping-particle" : "", "family" : "Storlazzi", "given" : "Curt D.", "non-dropping-particle" : "", "parse-names" : false, "suffix" : "" }, { "dropping-particle" : "", "family" : "Berg", "given" : "C.J.", "non-dropping-particle" : "", "parse-names" : false, "suffix" : "" } ], "container-title" : "Geological Society of America Bulletin", "id" : "ITEM-1", "issue" : "3-4", "issued" : { "date-parts" : [ [ "2009", "2", "5" ] ] }, "page" : "574-585", "title" : "Supply and dispersal of flood sediment from a steep, tropical watershed: Hanalei Bay, Kaua'i, Hawai'i, USA", "type" : "article-journal", "volume" : "121" }, "uris" : [ "http://www.mendeley.com/documents/?uuid=dcaf7340-2db6-42f6-b579-3c066da804c3" ] } ], "mendeley" : { "formattedCitation" : "(Draut et al. 2009)", "plainTextFormattedCitation" : "(Draut et al. 2009)", "previouslyFormattedCitation" : "(Draut et al. 2009)" }, "properties" : { "noteIndex" : 0 }, "schema" : "https://github.com/citation-style-language/schema/raw/master/csl-citation.json" }</w:instrText>
      </w:r>
      <w:r w:rsidR="0018422C">
        <w:rPr>
          <w:rFonts w:ascii="Times New Roman" w:hAnsi="Times New Roman" w:cs="Times New Roman"/>
        </w:rPr>
        <w:fldChar w:fldCharType="separate"/>
      </w:r>
      <w:r w:rsidR="0018422C" w:rsidRPr="009C03C9">
        <w:rPr>
          <w:rFonts w:ascii="Times New Roman" w:hAnsi="Times New Roman" w:cs="Times New Roman"/>
          <w:noProof/>
        </w:rPr>
        <w:t>(Draut et al. 2009)</w:t>
      </w:r>
      <w:r w:rsidR="0018422C">
        <w:rPr>
          <w:rFonts w:ascii="Times New Roman" w:hAnsi="Times New Roman" w:cs="Times New Roman"/>
        </w:rPr>
        <w:fldChar w:fldCharType="end"/>
      </w:r>
      <w:r w:rsidRPr="003B287B">
        <w:rPr>
          <w:rFonts w:ascii="Times New Roman" w:hAnsi="Times New Roman" w:cs="Times New Roman"/>
        </w:rPr>
        <w:t xml:space="preserve">, and instead are determined by resuspension of </w:t>
      </w:r>
      <w:r w:rsidRPr="003B287B">
        <w:rPr>
          <w:rFonts w:ascii="Times New Roman" w:hAnsi="Times New Roman" w:cs="Times New Roman"/>
        </w:rPr>
        <w:lastRenderedPageBreak/>
        <w:t>previously deposited sediment</w:t>
      </w:r>
      <w:r w:rsidR="0018422C">
        <w:rPr>
          <w:rFonts w:ascii="Times New Roman" w:hAnsi="Times New Roman" w:cs="Times New Roman"/>
        </w:rPr>
        <w:t xml:space="preserve"> (Storlazzi and Jaffe, 2008; Storlazzi et al., 2009)</w:t>
      </w:r>
      <w:r>
        <w:rPr>
          <w:rFonts w:ascii="Times New Roman" w:hAnsi="Times New Roman" w:cs="Times New Roman"/>
        </w:rPr>
        <w:t>, as observed ov</w:t>
      </w:r>
      <w:r w:rsidR="00ED4647">
        <w:rPr>
          <w:rFonts w:ascii="Times New Roman" w:hAnsi="Times New Roman" w:cs="Times New Roman"/>
        </w:rPr>
        <w:t>er the reef flat in this study.</w:t>
      </w:r>
    </w:p>
    <w:p w14:paraId="1CB9A9AB" w14:textId="27269928" w:rsidR="00292608" w:rsidRPr="003B287B" w:rsidRDefault="00A93F04" w:rsidP="00EB420F">
      <w:pPr>
        <w:spacing w:after="0"/>
        <w:ind w:firstLine="720"/>
      </w:pPr>
      <w:r w:rsidRPr="003B287B">
        <w:rPr>
          <w:rFonts w:ascii="Times New Roman" w:hAnsi="Times New Roman" w:cs="Times New Roman"/>
        </w:rPr>
        <w:t xml:space="preserve">The complex morphology and water circulation around coral reefs can cause significant gradients in hydrodynamic forcing over relatively short spatial and temporal scales, which can cause substantial variations in sediment transport, accumulation, resuspension, and residence time, of both reef-derived and storm-supplied, terrigenous sediment in a small coral reef embayment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"ITEM-1",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"plainTextFormattedCitation" : "(Storlazzi et al. 2009)", "previouslyFormattedCitation" : "(Storlazzi et al. 2009)"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(Storlazzi et al. 2009)</w:t>
      </w:r>
      <w:r w:rsidRPr="003B287B">
        <w:rPr>
          <w:rFonts w:ascii="Times New Roman" w:hAnsi="Times New Roman" w:cs="Times New Roman"/>
        </w:rPr>
        <w:fldChar w:fldCharType="end"/>
      </w:r>
      <w:r w:rsidRPr="003B287B">
        <w:rPr>
          <w:rFonts w:ascii="Times New Roman" w:hAnsi="Times New Roman" w:cs="Times New Roman"/>
        </w:rPr>
        <w:t xml:space="preserve">. Other studies have deployed sediment traps without an explicit consideration of spatial variation due to distance from </w:t>
      </w:r>
      <w:r>
        <w:rPr>
          <w:rFonts w:ascii="Times New Roman" w:hAnsi="Times New Roman" w:cs="Times New Roman"/>
        </w:rPr>
        <w:t>sediment inputs</w:t>
      </w:r>
      <w:r w:rsidRPr="003B287B">
        <w:rPr>
          <w:rFonts w:ascii="Times New Roman" w:hAnsi="Times New Roman" w:cs="Times New Roman"/>
        </w:rPr>
        <w:t xml:space="preserve">, water circulation, or depth </w:t>
      </w:r>
      <w:r w:rsidRPr="003B287B">
        <w:rPr>
          <w:rFonts w:ascii="Times New Roman" w:hAnsi="Times New Roman" w:cs="Times New Roman"/>
        </w:rPr>
        <w:fldChar w:fldCharType="begin" w:fldLock="1"/>
      </w:r>
      <w:r w:rsidR="00EB420F">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"id" : "ITEM-2", "itemData" : { "DOI" : "10.1016/j.marpolbul.2006.01.008", "ISSN" : "0025-326X", "PMID" : "16545399", "abstract" : "Sediment traps were used to evaluate the frequency, cause, and relative intensity of sediment mobility/resuspension along the fringing coral reef off southern Molokai (February 2000-May 2002). Two storms with high rainfall, floods, and exceptionally high waves resulted in sediment collection rates&gt;1000 times higher than during non-storm periods, primarily because of sediment resuspension by waves. Based on quantity and composition of trapped sediment, floods recharged the reef flat with land-derived sediment, but had a low potential for burying coral on the fore reef when accompanied by high waves. The trapped sediments have low concentrations of anthropogenic metals. The magnetic properties of trapped sediment may provide information about the sources of land-derived sediment reaching the fore reef. The high trapping rate and low sediment cover indicate that coral surfaces on the fore reef are exposed to transient resuspended sediment, and that the traps do not measure net sediment accumulation on the reef surface.", "author" : [ { "dropping-particle" : "", "family" : "Bothner", "given" : "Michael H.", "non-dropping-particle" : "", "parse-names" : false, "suffix" : "" }, { "dropping-particle" : "", "family" : "Reynolds", "given" : "Richard L.", "non-dropping-particle" : "", "parse-names" : false, "suffix" : "" }, { "dropping-particle" : "", "family" : "Casso", "given" : "Michael A.", "non-dropping-particle" : "", "parse-names" : false, "suffix" : "" }, { "dropping-particle" : "", "family" : "Storlazzi", "given" : "Curt D.", "non-dropping-particle" : "", "parse-names" : false, "suffix" : "" }, { "dropping-particle" : "", "family" : "Field", "given" : "Michael E.", "non-dropping-particle" : "", "parse-names" : false, "suffix" : "" } ], "container-title" : "Marine pollution bulletin", "id" : "ITEM-2", "issue" : "9", "issued" : { "date-parts" : [ [ "2006", "9" ] ] }, "page" : "1034-47", "title" : "Quantity, composition, and source of sediment collected in sediment traps along the fringing coral reef off Molokai, Hawaii.", "type" : "article-journal", "volume" : "52" }, "uris" : [ "http://www.mendeley.com/documents/?uuid=0dc48c07-24a1-4da5-95ad-c2a3f411e96b" ] } ], "mendeley" : { "formattedCitation" : "(Bothner et al. 2006; Gray et al. 2012)", "manualFormatting" : "(Gray et al. 2012)", "plainTextFormattedCitation" : "(Bothner et al. 2006; Gray et al. 2012)", "previouslyFormattedCitation" : "(Bothner et al. 2006; Gray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(Gray et al. 2012)</w:t>
      </w:r>
      <w:r w:rsidRPr="003B287B">
        <w:rPr>
          <w:rFonts w:ascii="Times New Roman" w:hAnsi="Times New Roman" w:cs="Times New Roman"/>
        </w:rPr>
        <w:fldChar w:fldCharType="end"/>
      </w:r>
      <w:r w:rsidRPr="003B287B">
        <w:rPr>
          <w:rFonts w:ascii="Times New Roman" w:hAnsi="Times New Roman" w:cs="Times New Roman"/>
        </w:rPr>
        <w:t xml:space="preserve"> making it uncertain if </w:t>
      </w:r>
      <w:r>
        <w:rPr>
          <w:rFonts w:ascii="Times New Roman" w:hAnsi="Times New Roman" w:cs="Times New Roman"/>
        </w:rPr>
        <w:t>sediment accumulation is indicative of sediment dynamics over the reef</w:t>
      </w:r>
      <w:r w:rsidRPr="003B287B">
        <w:rPr>
          <w:rFonts w:ascii="Times New Roman" w:hAnsi="Times New Roman" w:cs="Times New Roman"/>
        </w:rPr>
        <w:t xml:space="preserve"> or just </w:t>
      </w:r>
      <w:r>
        <w:rPr>
          <w:rFonts w:ascii="Times New Roman" w:hAnsi="Times New Roman" w:cs="Times New Roman"/>
        </w:rPr>
        <w:t xml:space="preserve">high deposition normally expected near stream outlets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"id" : "ITEM-2", "itemData" : { "DOI" : "10.1016/j.ecss.2005.07.025", "ISSN" : "02727714", "author" : [ { "dropping-particle" : "", "family" : "Victor", "given" : "S.", "non-dropping-particle" : "", "parse-names" : false, "suffix" : "" }, { "dropping-particle" : "", "family" : "Neth", "given" : "Leinson", "non-dropping-particle" : "", "parse-names" : false, "suffix" : "" }, { "dropping-particle" : "", "family" : "Golbuu", "given" : "Yimnang", "non-dropping-particle" : "", "parse-names" : false, "suffix" : "" }, { "dropping-particle" : "", "family" : "Wolanski", "given" : "Eric", "non-dropping-particle" : "", "parse-names" : false, "suffix" : "" }, { "dropping-particle" : "", "family" : "Richmond", "given" : "Robert H.", "non-dropping-particle" : "", "parse-names" : false, "suffix" : "" } ], "container-title" : "Estuarine, Coastal and Shelf Science", "id" : "ITEM-2", "issue" : "3-4", "issued" : { "date-parts" : [ [ "2006", "2" ] ] }, "page" : "409-416", "title" : "Sedimentation in mangroves and coral reefs in a wet tropical island, Pohnpei, Micronesia", "type" : "article-journal", "volume" : "66" }, "uris" : [ "http://www.mendeley.com/documents/?uuid=93599880-52b5-45d7-8f48-d3b271c58085" ] } ], "mendeley" : { "formattedCitation" : "(Victor et al. 2006; DeMartini et al. 2013)", "plainTextFormattedCitation" : "(Victor et al. 2006; DeMartini et al. 2013)", "previouslyFormattedCitation" : "(Victor et al. 2006;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(Victor et al. 2006; DeMartini et al. 2013)</w:t>
      </w:r>
      <w:r>
        <w:rPr>
          <w:rFonts w:ascii="Times New Roman" w:hAnsi="Times New Roman" w:cs="Times New Roman"/>
        </w:rPr>
        <w:fldChar w:fldCharType="end"/>
      </w:r>
      <w:r>
        <w:rPr>
          <w:rFonts w:ascii="Times New Roman" w:hAnsi="Times New Roman" w:cs="Times New Roman"/>
        </w:rPr>
        <w:t xml:space="preserve">. </w:t>
      </w:r>
      <w:r w:rsidRPr="003B287B">
        <w:rPr>
          <w:rFonts w:ascii="Times New Roman" w:hAnsi="Times New Roman" w:cs="Times New Roman"/>
        </w:rPr>
        <w:t xml:space="preserve">This study measured spatial gradients in sediment accumulation in </w:t>
      </w:r>
      <w:r>
        <w:rPr>
          <w:rFonts w:ascii="Times New Roman" w:hAnsi="Times New Roman" w:cs="Times New Roman"/>
        </w:rPr>
        <w:t>two dimensions, illustrating</w:t>
      </w:r>
      <w:r w:rsidRPr="003B287B">
        <w:rPr>
          <w:rFonts w:ascii="Times New Roman" w:hAnsi="Times New Roman" w:cs="Times New Roman"/>
        </w:rPr>
        <w:t xml:space="preserve"> sediment dynamics over the whole reef, and documenting significant </w:t>
      </w:r>
      <w:r>
        <w:rPr>
          <w:rFonts w:ascii="Times New Roman" w:hAnsi="Times New Roman" w:cs="Times New Roman"/>
        </w:rPr>
        <w:t xml:space="preserve">spatial </w:t>
      </w:r>
      <w:r w:rsidRPr="003B287B">
        <w:rPr>
          <w:rFonts w:ascii="Times New Roman" w:hAnsi="Times New Roman" w:cs="Times New Roman"/>
        </w:rPr>
        <w:t>differ</w:t>
      </w:r>
      <w:r>
        <w:rPr>
          <w:rFonts w:ascii="Times New Roman" w:hAnsi="Times New Roman" w:cs="Times New Roman"/>
        </w:rPr>
        <w:t xml:space="preserve">ences in sediment accumulation </w:t>
      </w:r>
      <w:r w:rsidRPr="003B287B">
        <w:rPr>
          <w:rFonts w:ascii="Times New Roman" w:hAnsi="Times New Roman" w:cs="Times New Roman"/>
        </w:rPr>
        <w:t xml:space="preserve">due to the variation in benthic sediment composition, orientation of wave-forced circulation, and configuration of the stream outlet. </w:t>
      </w:r>
      <w:r>
        <w:rPr>
          <w:rFonts w:ascii="Times New Roman" w:hAnsi="Times New Roman" w:cs="Times New Roman"/>
        </w:rPr>
        <w:t xml:space="preserve">Other studies have also qualitatively interpreted temporal variation in sediment accumulation rates in relation to the occurrence of discrete events like large storms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"author" : [ { "dropping-particle" : "", "family" : "Gray", "given" : "Sarah C", "non-dropping-particle" : "", "parse-names" : false, "suffix" : "" }, { "dropping-particle" : "", "family" : "Sears", "given" : "Whitney", "non-dropping-particle" : "", "parse-names" : false, "suffix" : "" }, { "dropping-particle" : "", "family" : "Kolupski", "given" : "Megan L", "non-dropping-particle" : "", "parse-names" : false, "suffix" : "" }, { "dropping-particle" : "", "family" : "Hastings", "given" : "Zoe C", "non-dropping-particle" : "", "parse-names" : false, "suffix" : "" }, { "dropping-particle" : "", "family" : "Przyuski", "given" : "Nicholas W", "non-dropping-particle" : "", "parse-names" : false, "suffix" : "" }, { "dropping-particle" : "", "family" : "Fox", "given" : "Michael D", "non-dropping-particle" : "", "parse-names" : false, "suffix" : "" }, { "dropping-particle" : "", "family" : "Degrood", "given" : "Amalia", "non-dropping-particle" : "", "parse-names" : false, "suffix" : "" } ], "container-title" : "12th International Coral Reef Symposium", "id" : "ITEM-1", "issue" : "July", "issued" : { "date-parts" : [ [ "2012" ] ] }, "page" : "9-13", "publisher-place" : "Cairns, Australia", "title" : "Factors affecting land-based sedimentation in coastal bays, US Virgin Islands", "type" : "paper-conference" }, "uris" : [ "http://www.mendeley.com/documents/?uuid=4a550275-a14b-4037-97ec-b971a87eb58c" ] } ], "mendeley" : { "formattedCitation" : "(Gray et al. 2012)", "plainTextFormattedCitation" : "(Gray et al. 2012)", "previouslyFormattedCitation" : "(Gray et al. 2012)"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(Gray et al. 2012)</w:t>
      </w:r>
      <w:r>
        <w:rPr>
          <w:rFonts w:ascii="Times New Roman" w:hAnsi="Times New Roman" w:cs="Times New Roman"/>
        </w:rPr>
        <w:fldChar w:fldCharType="end"/>
      </w:r>
      <w:r>
        <w:rPr>
          <w:rFonts w:ascii="Times New Roman" w:hAnsi="Times New Roman" w:cs="Times New Roman"/>
        </w:rPr>
        <w:t xml:space="preserve"> or large wave events </w:t>
      </w:r>
      <w:r>
        <w:rPr>
          <w:rFonts w:ascii="Times New Roman" w:hAnsi="Times New Roman" w:cs="Times New Roman"/>
        </w:rPr>
        <w:fldChar w:fldCharType="begin" w:fldLock="1"/>
      </w:r>
      <w:r>
        <w:rPr>
          <w:rFonts w:ascii="Times New Roman" w:hAnsi="Times New Roman" w:cs="Times New Roman"/>
        </w:rPr>
        <w:instrText>ADDIN CSL_CITATION { "citationItems" : [ { "id" : "ITEM-1", "itemData" : { "DOI" : "10.1007/s11852-013-0247-2", "ISBN" : "1400-0350", "ISSN" : "14000350", "abstract" : "Some major anthropogenic stressors have impacts that occur at infrequent, unpredictable intervals; their effects are difficult to evaluate in a timely manner unless space is substituted for time. In this paper we substitute space for time along an environmental gradient that aliases a predicted temporal response to habitat restoration. We herein describe a 3-year study that combined field experiments and descriptive surveys of a fringing reef at Pelekane Bay, west Hawaii, along a sedimentation gradient from an intermittent stream that episodically discharges from the Kohala Watershed. This degraded watershed is now being restored by grazer exclusion, habitat engineering, and replanting of native flora. Sediment traps, arrays of settling plates, marked branches of endemic finger coral Porites compressa, together with surveys of benthic composition, densities of recruits of economically important parrotfishes, and the relative use of corals by fish recruits, were evaluated during the summers of 2010-2012. As expected, sediment accumulation rate decreased while all coral metrics and the densities, use, and preference of corals by recruit fishes generally increased with distance from the point of sediment discharge. Proportionate abundances of recruit through large adult-sized parrotfishes, overlayed on distributions (mapped by separate study) of sediment impact, allowed us to estimate, as an example, the amount and value of parrotfish rersources that are being unrealized because of sediment impacts on recruit parrotfish. Our Pelekane Bay case study thus illustrates how \"space-for-time\" substitution can be efficiently applied in an evaluation of potential watershed reclamation of reef resources-at a time considerably prior to likely temporal responses of the reef and its resources to watershed restoration.", "author" : [ { "dropping-particle" : "", "family" : "DeMartini", "given" : "E.", "non-dropping-particle" : "", "parse-names" : false, "suffix" : "" }, { "dropping-particle" : "", "family" : "Jokiel", "given" : "P.", "non-dropping-particle" : "", "parse-names" : false, "suffix" : "" }, { "dropping-particle" : "", "family" : "Beets", "given" : "J.", "non-dropping-particle" : "", "parse-names" : false, "suffix" : "" }, { "dropping-particle" : "", "family" : "Stender", "given" : "Y.", "non-dropping-particle" : "", "parse-names" : false, "suffix" : "" }, { "dropping-particle" : "", "family" : "Storlazzi", "given" : "C.", "non-dropping-particle" : "", "parse-names" : false, "suffix" : "" }, { "dropping-particle" : "", "family" : "Minton", "given" : "D.", "non-dropping-particle" : "", "parse-names" : false, "suffix" : "" }, { "dropping-particle" : "", "family" : "Conklin", "given" : "E.", "non-dropping-particle" : "", "parse-names" : false, "suffix" : "" } ], "container-title" : "Journal of Coastal Conservation", "id" : "ITEM-1", "issue" : "3", "issued" : { "date-parts" : [ [ "2013" ] ] }, "page" : "417-429", "title" : "Terrigenous sediment impact on coral recruitment and growth affects the use of coral habitat by recruit parrotfishes (F. Scaridae)", "type" : "article-journal", "volume" : "17" }, "uris" : [ "http://www.mendeley.com/documents/?uuid=cd5ef868-f2b1-4e76-bd64-f246ed30b0c1" ] } ], "mendeley" : { "formattedCitation" : "(DeMartini et al. 2013)", "plainTextFormattedCitation" : "(DeMartini et al. 2013)", "previouslyFormattedCitation" : "(DeMartini et al. 2013)" }, "properties" : { "noteIndex" : 0 }, "schema" : "https://github.com/citation-style-language/schema/raw/master/csl-citation.json" }</w:instrText>
      </w:r>
      <w:r>
        <w:rPr>
          <w:rFonts w:ascii="Times New Roman" w:hAnsi="Times New Roman" w:cs="Times New Roman"/>
        </w:rPr>
        <w:fldChar w:fldCharType="separate"/>
      </w:r>
      <w:r w:rsidRPr="00C10BE7">
        <w:rPr>
          <w:rFonts w:ascii="Times New Roman" w:hAnsi="Times New Roman" w:cs="Times New Roman"/>
          <w:noProof/>
        </w:rPr>
        <w:t>(DeMartini et al. 2013)</w:t>
      </w:r>
      <w:r>
        <w:rPr>
          <w:rFonts w:ascii="Times New Roman" w:hAnsi="Times New Roman" w:cs="Times New Roman"/>
        </w:rPr>
        <w:fldChar w:fldCharType="end"/>
      </w:r>
      <w:r>
        <w:rPr>
          <w:rFonts w:ascii="Times New Roman" w:hAnsi="Times New Roman" w:cs="Times New Roman"/>
        </w:rPr>
        <w:t>, without statistical analyses of how different sized storms or waves affect sediment accumulation rates. This study quantitatively assessed how varying wave conditions and sediment inputs controlled temporal patterns of terrigenous and carbonate sediment accumulation to understand the effects of sediment reduction from the watershed, and how it may affect coral sediment-stress as a result.</w:t>
      </w:r>
    </w:p>
    <w:p w14:paraId="6A5B42AE" w14:textId="181C1B8C" w:rsidR="00292608" w:rsidRPr="003B287B" w:rsidRDefault="00292608" w:rsidP="00F7231C">
      <w:pPr>
        <w:spacing w:after="0"/>
        <w:ind w:firstLine="720"/>
        <w:rPr>
          <w:rFonts w:ascii="Times New Roman" w:hAnsi="Times New Roman" w:cs="Times New Roman"/>
        </w:rPr>
      </w:pPr>
      <w:r w:rsidRPr="003B287B">
        <w:rPr>
          <w:rFonts w:ascii="Times New Roman" w:hAnsi="Times New Roman" w:cs="Times New Roman"/>
          <w:noProof/>
        </w:rPr>
        <w:t>With a quasi-monthly sampling interval it is not possible to assess da</w:t>
      </w:r>
      <w:r w:rsidR="004152F7" w:rsidRPr="003B287B">
        <w:rPr>
          <w:rFonts w:ascii="Times New Roman" w:hAnsi="Times New Roman" w:cs="Times New Roman"/>
          <w:noProof/>
        </w:rPr>
        <w:t xml:space="preserve">ily sediment accumulation rates, or </w:t>
      </w:r>
      <w:r w:rsidRPr="003B287B">
        <w:rPr>
          <w:rFonts w:ascii="Times New Roman" w:hAnsi="Times New Roman" w:cs="Times New Roman"/>
          <w:noProof/>
        </w:rPr>
        <w:t xml:space="preserve">to investigate the effects of phasing and sequence between daily SSY and daily wave conditions, which are likely very important </w:t>
      </w:r>
      <w:r w:rsidR="004152F7" w:rsidRPr="003B287B">
        <w:rPr>
          <w:rFonts w:ascii="Times New Roman" w:hAnsi="Times New Roman" w:cs="Times New Roman"/>
          <w:noProof/>
        </w:rPr>
        <w:t xml:space="preserve">controls on </w:t>
      </w:r>
      <w:r w:rsidRPr="003B287B">
        <w:rPr>
          <w:rFonts w:ascii="Times New Roman" w:hAnsi="Times New Roman" w:cs="Times New Roman"/>
          <w:noProof/>
        </w:rPr>
        <w:t xml:space="preserve">sediment accumulation rates. The objective of this study was to investigate </w:t>
      </w:r>
      <w:r w:rsidR="00436400">
        <w:rPr>
          <w:rFonts w:ascii="Times New Roman" w:hAnsi="Times New Roman" w:cs="Times New Roman"/>
          <w:noProof/>
        </w:rPr>
        <w:t>broad spatial and temporal tren</w:t>
      </w:r>
      <w:r w:rsidRPr="003B287B">
        <w:rPr>
          <w:rFonts w:ascii="Times New Roman" w:hAnsi="Times New Roman" w:cs="Times New Roman"/>
          <w:noProof/>
        </w:rPr>
        <w:t>ds in a remote area to support management, so simple, more feasible methods were used. Using upward-facing, optical backscatter instruments to measure sediment accumulation at hourly intervals (</w:t>
      </w:r>
      <w:r w:rsidRPr="003B287B">
        <w:rPr>
          <w:rFonts w:ascii="Times New Roman" w:hAnsi="Times New Roman" w:cs="Times New Roman"/>
          <w:noProof/>
        </w:rPr>
        <w:fldChar w:fldCharType="begin" w:fldLock="1"/>
      </w:r>
      <w:r w:rsidRPr="003B287B">
        <w:rPr>
          <w:rFonts w:ascii="Times New Roman" w:hAnsi="Times New Roman" w:cs="Times New Roman"/>
          <w:noProof/>
        </w:rPr>
        <w:instrText>ADDIN CSL_CITATION { "citationItems" : [ { "id" : "ITEM-1", "itemData" : { "DOI" : "10.1016/j.marpolbul.2004.10.026", "ISSN" : "0025-326X", "PMID" : "15757745", "abstract" : "Sediment accumulation rate is a frequently required parameter in environmental and management studies, in particular near coral reefs where sediment accumulation can potentially cause severe impact. However, opportunities to obtain accurate sediment accumulation measurements are often limited by a lack of adequate instrumentation, in particular for high temporal resolution monitoring. For instance the traditional use of sediment traps, as the most widespread technique, offers poor temporal resolution (commonly of weeks) besides having significant hydrodynamic shortcomings. Therefore, a new optical backscatter sediment accumulation sensor (SAS) was developed to continuously measure in situ short-term sediment accumulation in sensitive riverine and coastal environments, enabling high temporal and vertical resolution (order of 1 h and with a deposited thickness resolution in the order of 20 microm respectively). This allows investigations of various parameters that influence accumulation: tides, current, waves, rain, or anthropogenic activity such as sediment dumping. This paper briefly describes the SAS and presents three field applications on nearshore coral reefs at Ishigaki Island (Japan), Lihir Island (Papua New Guinea), and Magnetic Island (Australia).", "author" : [ { "dropping-particle" : "", "family" : "Thomas", "given" : "S\u00e9verine", "non-dropping-particle" : "", "parse-names" : false, "suffix" : "" }, { "dropping-particle" : "", "family" : "Ridd", "given" : "Peter", "non-dropping-particle" : "", "parse-names" : false, "suffix" : "" } ], "container-title" : "Marine pollution bulletin", "id" : "ITEM-1", "issue" : "1-4", "issued" : { "date-parts" : [ [ "2005", "1" ] ] }, "page" : "470-80", "title" : "Field assessment of innovative sensor for monitoring of sediment accumulation at inshore coral reefs.", "type" : "article-journal", "volume" : "51" }, "uris" : [ "http://www.mendeley.com/documents/?uuid=297ce686-b2e8-492d-819f-827b92732c34" ] } ], "mendeley" : { "formattedCitation" : "(Thomas and Ridd 2005)", "manualFormatting" : "Thomas and Ridd 2005)", "plainTextFormattedCitation" : "(Thomas and Ridd 2005)", "previouslyFormattedCitation" : "(Thomas and Ridd 2005)" }, "properties" : { "noteIndex" : 0 }, "schema" : "https://github.com/citation-style-language/schema/raw/master/csl-citation.json" }</w:instrText>
      </w:r>
      <w:r w:rsidRPr="003B287B">
        <w:rPr>
          <w:rFonts w:ascii="Times New Roman" w:hAnsi="Times New Roman" w:cs="Times New Roman"/>
          <w:noProof/>
        </w:rPr>
        <w:fldChar w:fldCharType="separate"/>
      </w:r>
      <w:r w:rsidRPr="003B287B">
        <w:rPr>
          <w:rFonts w:ascii="Times New Roman" w:hAnsi="Times New Roman" w:cs="Times New Roman"/>
          <w:noProof/>
        </w:rPr>
        <w:t>Thomas and Ridd 2005)</w:t>
      </w:r>
      <w:r w:rsidRPr="003B287B">
        <w:rPr>
          <w:rFonts w:ascii="Times New Roman" w:hAnsi="Times New Roman" w:cs="Times New Roman"/>
          <w:noProof/>
        </w:rPr>
        <w:fldChar w:fldCharType="end"/>
      </w:r>
      <w:r w:rsidRPr="003B287B">
        <w:rPr>
          <w:rFonts w:ascii="Times New Roman" w:hAnsi="Times New Roman" w:cs="Times New Roman"/>
          <w:noProof/>
        </w:rPr>
        <w:t xml:space="preserve"> or measuring resuspension and transport with more sophisticated hydrodynamic instruments and s</w:t>
      </w:r>
      <w:r w:rsidR="004152F7" w:rsidRPr="003B287B">
        <w:rPr>
          <w:rFonts w:ascii="Times New Roman" w:hAnsi="Times New Roman" w:cs="Times New Roman"/>
          <w:noProof/>
        </w:rPr>
        <w:t xml:space="preserve">uspended sediment sampling </w:t>
      </w:r>
      <w:r w:rsidRPr="003B287B">
        <w:rPr>
          <w:rFonts w:ascii="Times New Roman" w:hAnsi="Times New Roman" w:cs="Times New Roman"/>
          <w:noProof/>
        </w:rPr>
        <w:fldChar w:fldCharType="begin" w:fldLock="1"/>
      </w:r>
      <w:r w:rsidR="00351E78">
        <w:rPr>
          <w:rFonts w:ascii="Times New Roman" w:hAnsi="Times New Roman" w:cs="Times New Roman"/>
          <w:noProof/>
        </w:rPr>
        <w:instrText>ADDIN CSL_CITATION { "citationItems" : [ { "id" : "ITEM-1", "itemData" : { "author" : [ { "dropping-particle" : "", "family" : "Pomeroy", "given" : "Andrew W.M.", "non-dropping-particle" : "", "parse-names" : false, "suffix" : "" }, { "dropping-particle" : "", "family" : "Lowe", "given" : "Ryan J.", "non-dropping-particle" : "", "parse-names" : false, "suffix" : "" }, { "dropping-particle" : "", "family" : "Ghisalberti", "given" : "Marco", "non-dropping-particle" : "", "parse-names" : false, "suffix" : "" }, { "dropping-particle" : "", "family" : "Storlazzi", "given" : "Curt D", "non-dropping-particle" : "", "parse-names" : false, "suffix" : "" }, { "dropping-particle" : "", "family" : "Cuttler", "given" : "Michael", "non-dropping-particle" : "", "parse-names" : false, "suffix" : "" }, { "dropping-particle" : "", "family" : "Symonds", "given" : "Graham", "non-dropping-particle" : "", "parse-names" : false, "suffix" : "" } ], "container-title" : "Coastal Sediments 2015", "id" : "ITEM-1", "issued" : { "date-parts" : [ [ "2015" ] ] }, "page" : "1-14", "title" : "Mechanics of Sediment Suspension and Transport Within a Fringing Reef", "type" : "paper-conference" }, "uris" : [ "http://www.mendeley.com/documents/?uuid=774e502d-811d-4d63-ab58-c39dbf10ddff" ] }, { "id" : "ITEM-2", "itemData" : { "DOI" : "10.1016/j.margeo.2009.05.002", "ISSN" : "00253227", "author" : [ { "dropping-particle" : "", "family" : "Storlazzi", "given" : "Curt D.", "non-dropping-particle" : "", "parse-names" : false, "suffix" : "" }, { "dropping-particle" : "", "family" : "Field", "given" : "Michael E.", "non-dropping-particle" : "", "parse-names" : false, "suffix" : "" }, { "dropping-particle" : "", "family" : "Bothner", "given" : "Michael H.", "non-dropping-particle" : "", "parse-names" : false, "suffix" : "" }, { "dropping-particle" : "", "family" : "Presto", "given" : "M. Kathy", "non-dropping-particle" : "", "parse-names" : false, "suffix" : "" }, { "dropping-particle" : "", "family" : "Draut", "given" : "A.E.", "non-dropping-particle" : "", "parse-names" : false, "suffix" : "" } ], "container-title" : "Marine Geology", "id" : "ITEM-2", "issue" : "3-4", "issued" : { "date-parts" : [ [ "2009", "8" ] ] }, "page" : "140-151", "publisher" : "Elsevier B.V.", "title" : "Sedimentation processes in a coral reef embayment: Hanalei Bay, Kauai", "type" : "article-journal", "volume" : "264" }, "uris" : [ "http://www.mendeley.com/documents/?uuid=09f49c2c-69ad-4993-b204-8d205613525d" ] } ], "mendeley" : { "formattedCitation" : "(Storlazzi et al. 2009; Pomeroy et al. 2015)", "plainTextFormattedCitation" : "(Storlazzi et al. 2009; Pomeroy et al. 2015)", "previouslyFormattedCitation" : "(Storlazzi et al. 2009; Pomeroy et al. 2015)" }, "properties" : { "noteIndex" : 0 }, "schema" : "https://github.com/citation-style-language/schema/raw/master/csl-citation.json" }</w:instrText>
      </w:r>
      <w:r w:rsidRPr="003B287B">
        <w:rPr>
          <w:rFonts w:ascii="Times New Roman" w:hAnsi="Times New Roman" w:cs="Times New Roman"/>
          <w:noProof/>
        </w:rPr>
        <w:fldChar w:fldCharType="separate"/>
      </w:r>
      <w:r w:rsidR="004152F7" w:rsidRPr="003B287B">
        <w:rPr>
          <w:rFonts w:ascii="Times New Roman" w:hAnsi="Times New Roman" w:cs="Times New Roman"/>
          <w:noProof/>
        </w:rPr>
        <w:t>(Storlazzi et al. 2009; Pomeroy et al. 2015)</w:t>
      </w:r>
      <w:r w:rsidRPr="003B287B">
        <w:rPr>
          <w:rFonts w:ascii="Times New Roman" w:hAnsi="Times New Roman" w:cs="Times New Roman"/>
          <w:noProof/>
        </w:rPr>
        <w:fldChar w:fldCharType="end"/>
      </w:r>
      <w:r w:rsidRPr="003B287B">
        <w:rPr>
          <w:rFonts w:ascii="Times New Roman" w:hAnsi="Times New Roman" w:cs="Times New Roman"/>
          <w:noProof/>
        </w:rPr>
        <w:t xml:space="preserve"> would be necessary to develop higher resolution assessments of sediment accumulation and transport. Monitoring total light attenuation from suspended and deposited sediment particles would also help quantify the total impact of supsended and deposited sediment on the coral environment.</w:t>
      </w:r>
      <w:r w:rsidRPr="003B287B">
        <w:rPr>
          <w:rFonts w:ascii="Times New Roman" w:hAnsi="Times New Roman" w:cs="Times New Roman"/>
        </w:rPr>
        <w:t xml:space="preserve"> </w:t>
      </w:r>
    </w:p>
    <w:p w14:paraId="4A1A004D" w14:textId="16B9671C" w:rsidR="00292608" w:rsidRDefault="00292608" w:rsidP="003B287B">
      <w:pPr>
        <w:spacing w:after="0"/>
        <w:ind w:firstLine="720"/>
        <w:rPr>
          <w:rFonts w:ascii="Times New Roman" w:hAnsi="Times New Roman" w:cs="Times New Roman"/>
        </w:rPr>
      </w:pPr>
      <w:r w:rsidRPr="003B287B">
        <w:rPr>
          <w:rFonts w:ascii="Times New Roman" w:hAnsi="Times New Roman" w:cs="Times New Roman"/>
        </w:rPr>
        <w:t xml:space="preserve">This period </w:t>
      </w:r>
      <w:r w:rsidR="0018422C">
        <w:rPr>
          <w:rFonts w:ascii="Times New Roman" w:hAnsi="Times New Roman" w:cs="Times New Roman"/>
        </w:rPr>
        <w:t xml:space="preserve">of study described here </w:t>
      </w:r>
      <w:r w:rsidRPr="003B287B">
        <w:rPr>
          <w:rFonts w:ascii="Times New Roman" w:hAnsi="Times New Roman" w:cs="Times New Roman"/>
        </w:rPr>
        <w:t xml:space="preserve">included </w:t>
      </w:r>
      <w:r w:rsidR="0018422C">
        <w:rPr>
          <w:rFonts w:ascii="Times New Roman" w:hAnsi="Times New Roman" w:cs="Times New Roman"/>
        </w:rPr>
        <w:t xml:space="preserve">terrestrial </w:t>
      </w:r>
      <w:r w:rsidRPr="003B287B">
        <w:rPr>
          <w:rFonts w:ascii="Times New Roman" w:hAnsi="Times New Roman" w:cs="Times New Roman"/>
        </w:rPr>
        <w:t xml:space="preserve">mitigation actions that significantly reduced SSY to the </w:t>
      </w:r>
      <w:r w:rsidR="0018422C">
        <w:rPr>
          <w:rFonts w:ascii="Times New Roman" w:hAnsi="Times New Roman" w:cs="Times New Roman"/>
        </w:rPr>
        <w:t>b</w:t>
      </w:r>
      <w:r w:rsidR="0018422C" w:rsidRPr="003B287B">
        <w:rPr>
          <w:rFonts w:ascii="Times New Roman" w:hAnsi="Times New Roman" w:cs="Times New Roman"/>
        </w:rPr>
        <w:t>ay</w:t>
      </w:r>
      <w:r w:rsidRPr="003B287B">
        <w:rPr>
          <w:rFonts w:ascii="Times New Roman" w:hAnsi="Times New Roman" w:cs="Times New Roman"/>
        </w:rPr>
        <w:t>, making precipitation a poor predictor of SSY and hence, sediment accumulation. In other watersheds where mitigation is planned, or land use change is ongoing</w:t>
      </w:r>
      <w:r w:rsidR="00C810B0" w:rsidRPr="003B287B">
        <w:rPr>
          <w:rFonts w:ascii="Times New Roman" w:hAnsi="Times New Roman" w:cs="Times New Roman"/>
        </w:rPr>
        <w:t>,</w:t>
      </w:r>
      <w:r w:rsidRPr="003B287B">
        <w:rPr>
          <w:rFonts w:ascii="Times New Roman" w:hAnsi="Times New Roman" w:cs="Times New Roman"/>
        </w:rPr>
        <w:t xml:space="preserve"> it is strongly advised that in situ measurements of SSY from the stream are used. The approach presented in this paper illustrates how measurements of SSY from the stream,</w:t>
      </w:r>
      <w:r w:rsidR="00702B42" w:rsidRPr="003B287B">
        <w:rPr>
          <w:rFonts w:ascii="Times New Roman" w:hAnsi="Times New Roman" w:cs="Times New Roman"/>
        </w:rPr>
        <w:t xml:space="preserve"> time-lapse photography,</w:t>
      </w:r>
      <w:r w:rsidRPr="003B287B">
        <w:rPr>
          <w:rFonts w:ascii="Times New Roman" w:hAnsi="Times New Roman" w:cs="Times New Roman"/>
        </w:rPr>
        <w:t xml:space="preserve"> water circulation over the reef, and sediment accumulation in sediment traps and </w:t>
      </w:r>
      <w:r w:rsidR="00C810B0" w:rsidRPr="003B287B">
        <w:rPr>
          <w:rFonts w:ascii="Times New Roman" w:hAnsi="Times New Roman" w:cs="Times New Roman"/>
        </w:rPr>
        <w:t>pods</w:t>
      </w:r>
      <w:r w:rsidRPr="003B287B">
        <w:rPr>
          <w:rFonts w:ascii="Times New Roman" w:hAnsi="Times New Roman" w:cs="Times New Roman"/>
        </w:rPr>
        <w:t xml:space="preserve"> can be </w:t>
      </w:r>
      <w:r w:rsidR="00C810B0" w:rsidRPr="003B287B">
        <w:rPr>
          <w:rFonts w:ascii="Times New Roman" w:hAnsi="Times New Roman" w:cs="Times New Roman"/>
        </w:rPr>
        <w:t xml:space="preserve">combined to develop an integrated understanding of sediment dynamics in a fringing reef embayment in </w:t>
      </w:r>
      <w:r w:rsidRPr="003B287B">
        <w:rPr>
          <w:rFonts w:ascii="Times New Roman" w:hAnsi="Times New Roman" w:cs="Times New Roman"/>
        </w:rPr>
        <w:t xml:space="preserve">support </w:t>
      </w:r>
      <w:r w:rsidR="00C810B0" w:rsidRPr="003B287B">
        <w:rPr>
          <w:rFonts w:ascii="Times New Roman" w:hAnsi="Times New Roman" w:cs="Times New Roman"/>
        </w:rPr>
        <w:t xml:space="preserve">of </w:t>
      </w:r>
      <w:r w:rsidRPr="003B287B">
        <w:rPr>
          <w:rFonts w:ascii="Times New Roman" w:hAnsi="Times New Roman" w:cs="Times New Roman"/>
        </w:rPr>
        <w:t>coral conservation. This approach was designed to be low cost and require few personnel and technical resources, yet still provide</w:t>
      </w:r>
      <w:r w:rsidR="00702B42" w:rsidRPr="003B287B">
        <w:rPr>
          <w:rFonts w:ascii="Times New Roman" w:hAnsi="Times New Roman" w:cs="Times New Roman"/>
        </w:rPr>
        <w:t>d</w:t>
      </w:r>
      <w:r w:rsidRPr="003B287B">
        <w:rPr>
          <w:rFonts w:ascii="Times New Roman" w:hAnsi="Times New Roman" w:cs="Times New Roman"/>
        </w:rPr>
        <w:t xml:space="preserve"> a full description of terrigenous sediment dynamics in the study site to recommend management </w:t>
      </w:r>
      <w:r w:rsidR="00436400">
        <w:rPr>
          <w:rFonts w:ascii="Times New Roman" w:hAnsi="Times New Roman" w:cs="Times New Roman"/>
        </w:rPr>
        <w:t>strategie</w:t>
      </w:r>
      <w:r w:rsidRPr="003B287B">
        <w:rPr>
          <w:rFonts w:ascii="Times New Roman" w:hAnsi="Times New Roman" w:cs="Times New Roman"/>
        </w:rPr>
        <w:t xml:space="preserve">s and determine their efficacy. </w:t>
      </w:r>
    </w:p>
    <w:p w14:paraId="185EC845" w14:textId="77777777" w:rsidR="00580744" w:rsidRDefault="00580744" w:rsidP="003B287B">
      <w:pPr>
        <w:spacing w:after="0"/>
        <w:ind w:firstLine="720"/>
        <w:rPr>
          <w:rFonts w:ascii="Times New Roman" w:hAnsi="Times New Roman" w:cs="Times New Roman"/>
        </w:rPr>
      </w:pPr>
    </w:p>
    <w:p w14:paraId="58B74AFE" w14:textId="77777777" w:rsidR="00EB420F" w:rsidRDefault="00EB420F" w:rsidP="00EB420F">
      <w:pPr>
        <w:pStyle w:val="Heading1"/>
      </w:pPr>
      <w:r>
        <w:lastRenderedPageBreak/>
        <w:t>Acknowledgements</w:t>
      </w:r>
    </w:p>
    <w:p w14:paraId="40B9BFF8" w14:textId="71280967" w:rsidR="000B2540" w:rsidRDefault="00EB420F" w:rsidP="000B2540">
      <w:pPr>
        <w:spacing w:after="0"/>
      </w:pPr>
      <w:r>
        <w:tab/>
      </w:r>
      <w:r w:rsidR="000B2540">
        <w:t>This work was carried out in collaboration between San Diego State University and the US Geological Survey's Pacific Coral Reef Project. Funding was provided by the NOAA Coral Reef Conservation Program and the US Geological Survey's Coastal and Marine Geology Program. We would like to thank Dr. Michael Favazza for providing logistical support in the field, and Meagan Curtis at the Department of Marine and Wildlife Resources for coordinating and conducting diving operations. Don Vargo at American Samoa Community College provided laboratory space and resources, and Whitney Sears carried out sediment composition analyses at Sarah Gray’s Laboratory at University of San Diego. Use of trademark names does not imply USGS endorsement of products.</w:t>
      </w:r>
    </w:p>
    <w:p w14:paraId="52D16ADD" w14:textId="1C8419E7" w:rsidR="007E3E41" w:rsidRPr="003B287B" w:rsidRDefault="007E3E41" w:rsidP="00EB420F">
      <w:r w:rsidRPr="003B287B">
        <w:br w:type="page"/>
      </w:r>
    </w:p>
    <w:p w14:paraId="722829A5" w14:textId="550FF76E" w:rsidR="007E3E41" w:rsidRPr="003B287B" w:rsidRDefault="007E3E41" w:rsidP="003B287B">
      <w:pPr>
        <w:pStyle w:val="Heading1"/>
        <w:spacing w:before="0" w:after="0"/>
        <w:rPr>
          <w:rFonts w:ascii="Times New Roman" w:hAnsi="Times New Roman" w:cs="Times New Roman"/>
        </w:rPr>
      </w:pPr>
      <w:r w:rsidRPr="003B287B">
        <w:rPr>
          <w:rFonts w:ascii="Times New Roman" w:hAnsi="Times New Roman" w:cs="Times New Roman"/>
        </w:rPr>
        <w:lastRenderedPageBreak/>
        <w:t xml:space="preserve">Figures </w:t>
      </w:r>
      <w:r w:rsidR="00CC4698" w:rsidRPr="003B287B">
        <w:rPr>
          <w:rFonts w:ascii="Times New Roman" w:hAnsi="Times New Roman" w:cs="Times New Roman"/>
        </w:rPr>
        <w:t>with</w:t>
      </w:r>
      <w:r w:rsidRPr="003B287B">
        <w:rPr>
          <w:rFonts w:ascii="Times New Roman" w:hAnsi="Times New Roman" w:cs="Times New Roman"/>
        </w:rPr>
        <w:t xml:space="preserve"> Captions</w:t>
      </w:r>
    </w:p>
    <w:p w14:paraId="635859B0" w14:textId="12136759" w:rsidR="007E3E41"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1 Study Area</w:t>
      </w:r>
    </w:p>
    <w:p w14:paraId="05DDB20E" w14:textId="77777777" w:rsidR="007E3E41" w:rsidRPr="003B287B" w:rsidRDefault="007E3E41" w:rsidP="003B287B">
      <w:pPr>
        <w:spacing w:after="0"/>
        <w:rPr>
          <w:rFonts w:ascii="Times New Roman" w:hAnsi="Times New Roman" w:cs="Times New Roman"/>
        </w:rPr>
      </w:pPr>
      <w:r w:rsidRPr="003B287B">
        <w:rPr>
          <w:rFonts w:ascii="Times New Roman" w:hAnsi="Times New Roman" w:cs="Times New Roman"/>
          <w:noProof/>
        </w:rPr>
        <w:drawing>
          <wp:inline distT="0" distB="0" distL="0" distR="0" wp14:anchorId="362B90A9" wp14:editId="30EB042D">
            <wp:extent cx="5620500" cy="61334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620500" cy="6133463"/>
                    </a:xfrm>
                    <a:prstGeom prst="rect">
                      <a:avLst/>
                    </a:prstGeom>
                    <a:noFill/>
                    <a:ln>
                      <a:noFill/>
                    </a:ln>
                  </pic:spPr>
                </pic:pic>
              </a:graphicData>
            </a:graphic>
          </wp:inline>
        </w:drawing>
      </w:r>
      <w:bookmarkStart w:id="18" w:name="_Ref446470632"/>
    </w:p>
    <w:p w14:paraId="25046F38" w14:textId="7087F0F4" w:rsidR="007E3E41" w:rsidRPr="003B287B" w:rsidRDefault="007E3E41" w:rsidP="003B287B">
      <w:pPr>
        <w:keepNext/>
        <w:keepLines/>
        <w:spacing w:after="0"/>
        <w:rPr>
          <w:rFonts w:ascii="Times New Roman" w:hAnsi="Times New Roman" w:cs="Times New Roman"/>
        </w:rPr>
      </w:pPr>
      <w:bookmarkStart w:id="19" w:name="_Ref447276231"/>
      <w:bookmarkStart w:id="20" w:name="_Ref447181793"/>
      <w:commentRangeStart w:id="21"/>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1</w:t>
      </w:r>
      <w:r w:rsidR="006B7B47" w:rsidRPr="003B287B">
        <w:rPr>
          <w:rFonts w:ascii="Times New Roman" w:hAnsi="Times New Roman" w:cs="Times New Roman"/>
          <w:noProof/>
        </w:rPr>
        <w:fldChar w:fldCharType="end"/>
      </w:r>
      <w:bookmarkEnd w:id="18"/>
      <w:bookmarkEnd w:id="19"/>
      <w:commentRangeEnd w:id="21"/>
      <w:r w:rsidR="00A20362">
        <w:rPr>
          <w:rStyle w:val="CommentReference"/>
          <w:rFonts w:asciiTheme="minorHAnsi" w:hAnsiTheme="minorHAnsi"/>
        </w:rPr>
        <w:commentReference w:id="21"/>
      </w:r>
      <w:r w:rsidR="00CC4698" w:rsidRPr="003B287B">
        <w:rPr>
          <w:rFonts w:ascii="Times New Roman" w:hAnsi="Times New Roman" w:cs="Times New Roman"/>
        </w:rPr>
        <w:t xml:space="preserve">. </w:t>
      </w:r>
      <w:r w:rsidRPr="003B287B">
        <w:rPr>
          <w:rFonts w:ascii="Times New Roman" w:hAnsi="Times New Roman" w:cs="Times New Roman"/>
        </w:rPr>
        <w:t>Maps of the study area and instrumentation in Faga'alu Bay.</w:t>
      </w:r>
      <w:r w:rsidR="00FF6F82">
        <w:rPr>
          <w:rFonts w:ascii="Times New Roman" w:hAnsi="Times New Roman" w:cs="Times New Roman"/>
        </w:rPr>
        <w:t xml:space="preserve"> a) Location of American Samoa in the South Pacific region. b) Location of Faga’alu Bay on Tutuila Island, American Samoa. c)</w:t>
      </w:r>
      <w:r w:rsidRPr="003B287B">
        <w:rPr>
          <w:rFonts w:ascii="Times New Roman" w:hAnsi="Times New Roman" w:cs="Times New Roman"/>
        </w:rPr>
        <w:t xml:space="preserve"> </w:t>
      </w:r>
      <w:r w:rsidR="00D365F0" w:rsidRPr="003B287B">
        <w:rPr>
          <w:rFonts w:ascii="Times New Roman" w:hAnsi="Times New Roman" w:cs="Times New Roman"/>
        </w:rPr>
        <w:t>Sediment pod</w:t>
      </w:r>
      <w:r w:rsidRPr="003B287B">
        <w:rPr>
          <w:rFonts w:ascii="Times New Roman" w:hAnsi="Times New Roman" w:cs="Times New Roman"/>
        </w:rPr>
        <w:t xml:space="preserve">s and sediment traps were deployed at nine locations for one year and collected quasi-monthly to measure sediment accumulation rates and composition. Suspended sediment yield from the watershed was measured at “Stream Gage.” Further details on SSY measurements and modeling can be found in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"author" : [ { "dropping-particle" : "", "family" : "Messina", "given" : "Alex T.", "non-dropping-particle" : "", "parse-names" : false, "suffix" : "" }, { "dropping-particle" : "", "family" : "Biggs", "given" : "Trent W.", "non-dropping-particle" : "", "parse-names" : false, "suffix" : "" } ], "container-title" : "Journal of Hydrology", "id" : "ITEM-1", "issue" : "XX", "issued" : { "date-parts" : [ [ "2016" ] ] }, "page" : "XX", "title" : "Contributions of human activities to suspended sediment yield during storm events from a small, steep, tropical watershed", "type" : "article-journal", "volume" : "XX" }, "uris" : [ "http://www.mendeley.com/documents/?uuid=acb9a51c-c97b-49f7-8991-36c398311a7a" ] } ], "mendeley" : { "formattedCitation" : "(Messina and Biggs 2016)", "manualFormatting" : "(Messina and Biggs, in press)", "plainTextFormattedCitation" : "(Messina and Biggs 2016)", "previouslyFormattedCitation" : "(Messina and Biggs 2016)"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noProof/>
        </w:rPr>
        <w:t xml:space="preserve">(Messina and Biggs, </w:t>
      </w:r>
      <w:r w:rsidRPr="003B287B">
        <w:rPr>
          <w:rFonts w:ascii="Times New Roman" w:hAnsi="Times New Roman" w:cs="Times New Roman"/>
          <w:i/>
          <w:noProof/>
        </w:rPr>
        <w:t>in press</w:t>
      </w:r>
      <w:r w:rsidRPr="003B287B">
        <w:rPr>
          <w:rFonts w:ascii="Times New Roman" w:hAnsi="Times New Roman" w:cs="Times New Roman"/>
          <w:noProof/>
        </w:rPr>
        <w:t>)</w:t>
      </w:r>
      <w:r w:rsidRPr="003B287B">
        <w:rPr>
          <w:rFonts w:ascii="Times New Roman" w:hAnsi="Times New Roman" w:cs="Times New Roman"/>
        </w:rPr>
        <w:fldChar w:fldCharType="end"/>
      </w:r>
      <w:r w:rsidRPr="003B287B">
        <w:rPr>
          <w:rFonts w:ascii="Times New Roman" w:hAnsi="Times New Roman" w:cs="Times New Roman"/>
        </w:rPr>
        <w:t>. A time-lapse camera was installed at “Camera” to record images of transient sediment plumes during storms.</w:t>
      </w:r>
      <w:bookmarkEnd w:id="20"/>
    </w:p>
    <w:p w14:paraId="096A3B67" w14:textId="77777777" w:rsidR="007E3E41" w:rsidRPr="003B287B" w:rsidRDefault="007E3E41" w:rsidP="003B287B">
      <w:pPr>
        <w:spacing w:after="0"/>
        <w:rPr>
          <w:rFonts w:ascii="Times New Roman" w:hAnsi="Times New Roman" w:cs="Times New Roman"/>
        </w:rPr>
      </w:pPr>
    </w:p>
    <w:p w14:paraId="2A13CAF8" w14:textId="77777777" w:rsidR="00A13A1D" w:rsidRPr="003B287B" w:rsidRDefault="00A13A1D" w:rsidP="003B287B">
      <w:pPr>
        <w:spacing w:after="0"/>
        <w:rPr>
          <w:rFonts w:ascii="Times New Roman" w:hAnsi="Times New Roman" w:cs="Times New Roman"/>
        </w:rPr>
      </w:pPr>
    </w:p>
    <w:p w14:paraId="35558BA8" w14:textId="4C0445D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2 Pictures of sediment traps</w:t>
      </w:r>
    </w:p>
    <w:p w14:paraId="1FD867B9" w14:textId="77777777" w:rsidR="002903D1" w:rsidRPr="003B287B" w:rsidRDefault="002903D1"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1A477E6B" wp14:editId="43C97E9A">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 SedPods_Pictu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4C0FEEC3" w14:textId="259F256E" w:rsidR="002903D1" w:rsidRPr="003B287B" w:rsidRDefault="002903D1" w:rsidP="003B287B">
      <w:pPr>
        <w:spacing w:after="0"/>
        <w:rPr>
          <w:rFonts w:ascii="Times New Roman" w:hAnsi="Times New Roman" w:cs="Times New Roman"/>
        </w:rPr>
      </w:pPr>
      <w:bookmarkStart w:id="22" w:name="_Ref446590596"/>
      <w:bookmarkStart w:id="23" w:name="_Ref44718195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2</w:t>
      </w:r>
      <w:r w:rsidR="006B7B47" w:rsidRPr="003B287B">
        <w:rPr>
          <w:rFonts w:ascii="Times New Roman" w:hAnsi="Times New Roman" w:cs="Times New Roman"/>
          <w:noProof/>
        </w:rPr>
        <w:fldChar w:fldCharType="end"/>
      </w:r>
      <w:bookmarkEnd w:id="22"/>
      <w:r w:rsidRPr="003B287B">
        <w:rPr>
          <w:rFonts w:ascii="Times New Roman" w:hAnsi="Times New Roman" w:cs="Times New Roman"/>
        </w:rPr>
        <w:t xml:space="preserve">. Pictures of the sediment traps and </w:t>
      </w:r>
      <w:r w:rsidR="00D365F0" w:rsidRPr="003B287B">
        <w:rPr>
          <w:rFonts w:ascii="Times New Roman" w:hAnsi="Times New Roman" w:cs="Times New Roman"/>
        </w:rPr>
        <w:t>sediment pod</w:t>
      </w:r>
      <w:r w:rsidRPr="003B287B">
        <w:rPr>
          <w:rFonts w:ascii="Times New Roman" w:hAnsi="Times New Roman" w:cs="Times New Roman"/>
        </w:rPr>
        <w:t>s at high tide. a-b) At Site 3A in an area of branching coral rubble, approximately 2</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c) Capping the </w:t>
      </w:r>
      <w:r w:rsidR="00D365F0" w:rsidRPr="003B287B">
        <w:rPr>
          <w:rFonts w:ascii="Times New Roman" w:hAnsi="Times New Roman" w:cs="Times New Roman"/>
        </w:rPr>
        <w:t>sediment pod</w:t>
      </w:r>
      <w:r w:rsidRPr="003B287B">
        <w:rPr>
          <w:rFonts w:ascii="Times New Roman" w:hAnsi="Times New Roman" w:cs="Times New Roman"/>
        </w:rPr>
        <w:t xml:space="preserve"> for retrieval at Site 1C, approx</w:t>
      </w:r>
      <w:r w:rsidR="00D62E3C">
        <w:rPr>
          <w:rFonts w:ascii="Times New Roman" w:hAnsi="Times New Roman" w:cs="Times New Roman"/>
        </w:rPr>
        <w:t>imately</w:t>
      </w:r>
      <w:r w:rsidRPr="003B287B">
        <w:rPr>
          <w:rFonts w:ascii="Times New Roman" w:hAnsi="Times New Roman" w:cs="Times New Roman"/>
        </w:rPr>
        <w:t xml:space="preserve"> 10</w:t>
      </w:r>
      <w:r w:rsidR="00D62E3C">
        <w:rPr>
          <w:rFonts w:ascii="Times New Roman" w:hAnsi="Times New Roman" w:cs="Times New Roman"/>
        </w:rPr>
        <w:t xml:space="preserve"> </w:t>
      </w:r>
      <w:r w:rsidRPr="003B287B">
        <w:rPr>
          <w:rFonts w:ascii="Times New Roman" w:hAnsi="Times New Roman" w:cs="Times New Roman"/>
        </w:rPr>
        <w:t>m depth</w:t>
      </w:r>
      <w:r w:rsidR="00D62E3C">
        <w:rPr>
          <w:rFonts w:ascii="Times New Roman" w:hAnsi="Times New Roman" w:cs="Times New Roman"/>
        </w:rPr>
        <w:t>.</w:t>
      </w:r>
      <w:r w:rsidRPr="003B287B">
        <w:rPr>
          <w:rFonts w:ascii="Times New Roman" w:hAnsi="Times New Roman" w:cs="Times New Roman"/>
        </w:rPr>
        <w:t xml:space="preserve"> d) At Site 1B, the surrounding area is mixed terrigenous and carbonate benthic sediment.</w:t>
      </w:r>
      <w:bookmarkEnd w:id="23"/>
    </w:p>
    <w:p w14:paraId="0CAA6B8D" w14:textId="77777777" w:rsidR="002903D1" w:rsidRPr="003B287B" w:rsidRDefault="002903D1" w:rsidP="003B287B">
      <w:pPr>
        <w:spacing w:after="0"/>
        <w:rPr>
          <w:rFonts w:ascii="Times New Roman" w:hAnsi="Times New Roman" w:cs="Times New Roman"/>
        </w:rPr>
      </w:pPr>
    </w:p>
    <w:p w14:paraId="67B5465B" w14:textId="77777777" w:rsidR="00A13A1D" w:rsidRPr="003B287B" w:rsidRDefault="00A13A1D" w:rsidP="003B287B">
      <w:pPr>
        <w:spacing w:after="0"/>
        <w:rPr>
          <w:rFonts w:ascii="Times New Roman" w:hAnsi="Times New Roman" w:cs="Times New Roman"/>
        </w:rPr>
      </w:pPr>
    </w:p>
    <w:p w14:paraId="7AFA25CF" w14:textId="77777777" w:rsidR="00A13A1D" w:rsidRPr="003B287B" w:rsidRDefault="00A13A1D" w:rsidP="003B287B">
      <w:pPr>
        <w:spacing w:after="0"/>
        <w:rPr>
          <w:rFonts w:ascii="Times New Roman" w:hAnsi="Times New Roman" w:cs="Times New Roman"/>
        </w:rPr>
      </w:pPr>
    </w:p>
    <w:p w14:paraId="1A6B962A" w14:textId="77777777" w:rsidR="00A13A1D" w:rsidRPr="003B287B" w:rsidRDefault="00A13A1D" w:rsidP="003B287B">
      <w:pPr>
        <w:spacing w:after="0"/>
        <w:rPr>
          <w:rFonts w:ascii="Times New Roman" w:hAnsi="Times New Roman" w:cs="Times New Roman"/>
        </w:rPr>
      </w:pPr>
    </w:p>
    <w:p w14:paraId="06F40183" w14:textId="77777777" w:rsidR="00A13A1D" w:rsidRPr="003B287B" w:rsidRDefault="00A13A1D" w:rsidP="003B287B">
      <w:pPr>
        <w:spacing w:after="0"/>
        <w:rPr>
          <w:rFonts w:ascii="Times New Roman" w:hAnsi="Times New Roman" w:cs="Times New Roman"/>
        </w:rPr>
      </w:pPr>
    </w:p>
    <w:p w14:paraId="3E6451B8" w14:textId="77777777" w:rsidR="00A13A1D" w:rsidRPr="003B287B" w:rsidRDefault="00A13A1D" w:rsidP="003B287B">
      <w:pPr>
        <w:spacing w:after="0"/>
        <w:rPr>
          <w:rFonts w:ascii="Times New Roman" w:hAnsi="Times New Roman" w:cs="Times New Roman"/>
        </w:rPr>
      </w:pPr>
    </w:p>
    <w:p w14:paraId="05018847" w14:textId="77777777" w:rsidR="00A13A1D" w:rsidRPr="003B287B" w:rsidRDefault="00A13A1D" w:rsidP="003B287B">
      <w:pPr>
        <w:spacing w:after="0"/>
        <w:rPr>
          <w:rFonts w:ascii="Times New Roman" w:hAnsi="Times New Roman" w:cs="Times New Roman"/>
        </w:rPr>
      </w:pPr>
    </w:p>
    <w:p w14:paraId="1184A73C" w14:textId="77777777" w:rsidR="00A13A1D" w:rsidRPr="003B287B" w:rsidRDefault="00A13A1D" w:rsidP="003B287B">
      <w:pPr>
        <w:spacing w:after="0"/>
        <w:rPr>
          <w:rFonts w:ascii="Times New Roman" w:hAnsi="Times New Roman" w:cs="Times New Roman"/>
        </w:rPr>
      </w:pPr>
    </w:p>
    <w:p w14:paraId="7DE6AEC6" w14:textId="77777777" w:rsidR="00A13A1D" w:rsidRPr="003B287B" w:rsidRDefault="00A13A1D" w:rsidP="003B287B">
      <w:pPr>
        <w:spacing w:after="0"/>
        <w:rPr>
          <w:rFonts w:ascii="Times New Roman" w:hAnsi="Times New Roman" w:cs="Times New Roman"/>
        </w:rPr>
      </w:pPr>
    </w:p>
    <w:p w14:paraId="3C7B64A7" w14:textId="77777777" w:rsidR="00A13A1D" w:rsidRPr="003B287B" w:rsidRDefault="00A13A1D" w:rsidP="003B287B">
      <w:pPr>
        <w:spacing w:after="0"/>
        <w:rPr>
          <w:rFonts w:ascii="Times New Roman" w:hAnsi="Times New Roman" w:cs="Times New Roman"/>
        </w:rPr>
      </w:pPr>
    </w:p>
    <w:p w14:paraId="73690C69" w14:textId="77777777" w:rsidR="00A13A1D" w:rsidRPr="003B287B" w:rsidRDefault="00A13A1D" w:rsidP="003B287B">
      <w:pPr>
        <w:spacing w:after="0"/>
        <w:rPr>
          <w:rFonts w:ascii="Times New Roman" w:hAnsi="Times New Roman" w:cs="Times New Roman"/>
        </w:rPr>
      </w:pPr>
    </w:p>
    <w:p w14:paraId="5078F7DD" w14:textId="77777777" w:rsidR="00A13A1D" w:rsidRPr="003B287B" w:rsidRDefault="00A13A1D" w:rsidP="003B287B">
      <w:pPr>
        <w:spacing w:after="0"/>
        <w:rPr>
          <w:rFonts w:ascii="Times New Roman" w:hAnsi="Times New Roman" w:cs="Times New Roman"/>
        </w:rPr>
      </w:pPr>
    </w:p>
    <w:p w14:paraId="665D2721" w14:textId="77777777" w:rsidR="00A13A1D" w:rsidRPr="003B287B" w:rsidRDefault="00A13A1D" w:rsidP="003B287B">
      <w:pPr>
        <w:spacing w:after="0"/>
        <w:rPr>
          <w:rFonts w:ascii="Times New Roman" w:hAnsi="Times New Roman" w:cs="Times New Roman"/>
        </w:rPr>
      </w:pPr>
    </w:p>
    <w:p w14:paraId="084CCC9D" w14:textId="07236E0E"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3 SSY and Waves</w:t>
      </w:r>
    </w:p>
    <w:p w14:paraId="641CBCCA" w14:textId="77777777" w:rsidR="00491DA3" w:rsidRPr="003B287B" w:rsidRDefault="00491DA3" w:rsidP="003B287B">
      <w:pPr>
        <w:keepNext/>
        <w:keepLines/>
        <w:spacing w:after="0"/>
        <w:rPr>
          <w:rFonts w:ascii="Times New Roman" w:hAnsi="Times New Roman" w:cs="Times New Roman"/>
          <w:sz w:val="22"/>
        </w:rPr>
      </w:pPr>
      <w:r w:rsidRPr="003B287B">
        <w:rPr>
          <w:rFonts w:ascii="Times New Roman" w:hAnsi="Times New Roman" w:cs="Times New Roman"/>
          <w:noProof/>
        </w:rPr>
        <w:drawing>
          <wp:inline distT="0" distB="0" distL="0" distR="0" wp14:anchorId="77D1A310" wp14:editId="66B7B482">
            <wp:extent cx="5830570" cy="348085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0570" cy="3480850"/>
                    </a:xfrm>
                    <a:prstGeom prst="rect">
                      <a:avLst/>
                    </a:prstGeom>
                    <a:noFill/>
                    <a:ln>
                      <a:noFill/>
                    </a:ln>
                  </pic:spPr>
                </pic:pic>
              </a:graphicData>
            </a:graphic>
          </wp:inline>
        </w:drawing>
      </w:r>
    </w:p>
    <w:p w14:paraId="3D83794F" w14:textId="6C4C03AF" w:rsidR="00491DA3" w:rsidRPr="003B287B" w:rsidRDefault="00491DA3" w:rsidP="003B287B">
      <w:pPr>
        <w:spacing w:after="0"/>
        <w:rPr>
          <w:rFonts w:ascii="Times New Roman" w:hAnsi="Times New Roman" w:cs="Times New Roman"/>
        </w:rPr>
      </w:pPr>
      <w:bookmarkStart w:id="24" w:name="_Ref446330860"/>
      <w:bookmarkStart w:id="25" w:name="_Ref447182090"/>
      <w:bookmarkStart w:id="26" w:name="_Ref447182265"/>
      <w:commentRangeStart w:id="27"/>
      <w:commentRangeStart w:id="2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3854F2" w:rsidRPr="003B287B">
        <w:rPr>
          <w:rFonts w:ascii="Times New Roman" w:hAnsi="Times New Roman" w:cs="Times New Roman"/>
          <w:noProof/>
        </w:rPr>
        <w:t>3</w:t>
      </w:r>
      <w:r w:rsidR="006B7B47" w:rsidRPr="003B287B">
        <w:rPr>
          <w:rFonts w:ascii="Times New Roman" w:hAnsi="Times New Roman" w:cs="Times New Roman"/>
          <w:noProof/>
        </w:rPr>
        <w:fldChar w:fldCharType="end"/>
      </w:r>
      <w:bookmarkEnd w:id="24"/>
      <w:commentRangeEnd w:id="27"/>
      <w:r w:rsidR="00D62E3C">
        <w:rPr>
          <w:rStyle w:val="CommentReference"/>
          <w:rFonts w:asciiTheme="minorHAnsi" w:hAnsiTheme="minorHAnsi"/>
        </w:rPr>
        <w:commentReference w:id="27"/>
      </w:r>
      <w:commentRangeEnd w:id="28"/>
      <w:r w:rsidR="00FE0182">
        <w:rPr>
          <w:rStyle w:val="CommentReference"/>
          <w:rFonts w:asciiTheme="minorHAnsi" w:hAnsiTheme="minorHAnsi"/>
        </w:rPr>
        <w:commentReference w:id="28"/>
      </w:r>
      <w:r w:rsidR="00B855F3" w:rsidRPr="003B287B">
        <w:rPr>
          <w:rFonts w:ascii="Times New Roman" w:hAnsi="Times New Roman" w:cs="Times New Roman"/>
          <w:noProof/>
        </w:rPr>
        <w:t>.</w:t>
      </w:r>
      <w:bookmarkEnd w:id="25"/>
      <w:r w:rsidR="00C604D7" w:rsidRPr="003B287B">
        <w:rPr>
          <w:rFonts w:ascii="Times New Roman" w:hAnsi="Times New Roman" w:cs="Times New Roman"/>
          <w:noProof/>
        </w:rPr>
        <w:t xml:space="preserve"> </w:t>
      </w:r>
      <w:r w:rsidR="00FF6F82">
        <w:rPr>
          <w:rFonts w:ascii="Times New Roman" w:hAnsi="Times New Roman" w:cs="Times New Roman"/>
          <w:noProof/>
        </w:rPr>
        <w:t xml:space="preserve">Suspended sediment yield from Faga’alu Stream (SSY) and wave conditions at the study site during sediment trap deployments. </w:t>
      </w:r>
      <w:r w:rsidR="00ED31C3">
        <w:rPr>
          <w:rFonts w:ascii="Times New Roman" w:hAnsi="Times New Roman" w:cs="Times New Roman"/>
        </w:rPr>
        <w:t>a</w:t>
      </w:r>
      <w:r w:rsidRPr="003B287B">
        <w:rPr>
          <w:rFonts w:ascii="Times New Roman" w:hAnsi="Times New Roman" w:cs="Times New Roman"/>
        </w:rPr>
        <w:t>) Mean daily significant wave height (m) exceeding 1.5 m from the NOAA WaveWatc</w:t>
      </w:r>
      <w:r w:rsidR="00DD6565">
        <w:rPr>
          <w:rFonts w:ascii="Times New Roman" w:hAnsi="Times New Roman" w:cs="Times New Roman"/>
        </w:rPr>
        <w:t>h III Samoa Regional Model and t</w:t>
      </w:r>
      <w:r w:rsidRPr="003B287B">
        <w:rPr>
          <w:rFonts w:ascii="Times New Roman" w:hAnsi="Times New Roman" w:cs="Times New Roman"/>
        </w:rPr>
        <w:t>otal daily Suspended Sediment Y</w:t>
      </w:r>
      <w:r w:rsidR="00FF6F82">
        <w:rPr>
          <w:rFonts w:ascii="Times New Roman" w:hAnsi="Times New Roman" w:cs="Times New Roman"/>
        </w:rPr>
        <w:t>ield (SSY) (tons).</w:t>
      </w:r>
      <w:r w:rsidR="00ED31C3">
        <w:rPr>
          <w:rFonts w:ascii="Times New Roman" w:hAnsi="Times New Roman" w:cs="Times New Roman"/>
        </w:rPr>
        <w:t xml:space="preserve"> b</w:t>
      </w:r>
      <w:r w:rsidR="00DD6565">
        <w:rPr>
          <w:rFonts w:ascii="Times New Roman" w:hAnsi="Times New Roman" w:cs="Times New Roman"/>
        </w:rPr>
        <w:t>) Mean significant w</w:t>
      </w:r>
      <w:r w:rsidRPr="003B287B">
        <w:rPr>
          <w:rFonts w:ascii="Times New Roman" w:hAnsi="Times New Roman" w:cs="Times New Roman"/>
        </w:rPr>
        <w:t xml:space="preserve">ave </w:t>
      </w:r>
      <w:r w:rsidR="00DD6565">
        <w:rPr>
          <w:rFonts w:ascii="Times New Roman" w:hAnsi="Times New Roman" w:cs="Times New Roman"/>
        </w:rPr>
        <w:t>height (m) and t</w:t>
      </w:r>
      <w:r w:rsidRPr="003B287B">
        <w:rPr>
          <w:rFonts w:ascii="Times New Roman" w:hAnsi="Times New Roman" w:cs="Times New Roman"/>
        </w:rPr>
        <w:t xml:space="preserve">otal </w:t>
      </w:r>
      <w:r w:rsidR="00DD6565">
        <w:rPr>
          <w:rFonts w:ascii="Times New Roman" w:hAnsi="Times New Roman" w:cs="Times New Roman"/>
        </w:rPr>
        <w:t>SSY</w:t>
      </w:r>
      <w:r w:rsidRPr="003B287B">
        <w:rPr>
          <w:rFonts w:ascii="Times New Roman" w:hAnsi="Times New Roman" w:cs="Times New Roman"/>
        </w:rPr>
        <w:t xml:space="preserve"> during deployment periods (dashed lines indicate sample collection dates).</w:t>
      </w:r>
      <w:bookmarkEnd w:id="26"/>
      <w:r w:rsidRPr="003B287B">
        <w:rPr>
          <w:rFonts w:ascii="Times New Roman" w:hAnsi="Times New Roman" w:cs="Times New Roman"/>
        </w:rPr>
        <w:t xml:space="preserve"> </w:t>
      </w:r>
    </w:p>
    <w:p w14:paraId="19F1FF7F" w14:textId="77777777" w:rsidR="002903D1" w:rsidRPr="003B287B" w:rsidRDefault="002903D1" w:rsidP="003B287B">
      <w:pPr>
        <w:spacing w:after="0"/>
        <w:rPr>
          <w:rFonts w:ascii="Times New Roman" w:hAnsi="Times New Roman" w:cs="Times New Roman"/>
        </w:rPr>
      </w:pPr>
    </w:p>
    <w:p w14:paraId="24CCC37F" w14:textId="77777777" w:rsidR="00A13A1D" w:rsidRPr="003B287B" w:rsidRDefault="00A13A1D" w:rsidP="003B287B">
      <w:pPr>
        <w:spacing w:after="0"/>
        <w:rPr>
          <w:rFonts w:ascii="Times New Roman" w:hAnsi="Times New Roman" w:cs="Times New Roman"/>
        </w:rPr>
      </w:pPr>
    </w:p>
    <w:p w14:paraId="15247665" w14:textId="77777777" w:rsidR="00A13A1D" w:rsidRPr="003B287B" w:rsidRDefault="00A13A1D" w:rsidP="003B287B">
      <w:pPr>
        <w:spacing w:after="0"/>
        <w:rPr>
          <w:rFonts w:ascii="Times New Roman" w:hAnsi="Times New Roman" w:cs="Times New Roman"/>
        </w:rPr>
      </w:pPr>
    </w:p>
    <w:p w14:paraId="73352CF1" w14:textId="77777777" w:rsidR="00A13A1D" w:rsidRPr="003B287B" w:rsidRDefault="00A13A1D" w:rsidP="003B287B">
      <w:pPr>
        <w:spacing w:after="0"/>
        <w:rPr>
          <w:rFonts w:ascii="Times New Roman" w:hAnsi="Times New Roman" w:cs="Times New Roman"/>
        </w:rPr>
      </w:pPr>
    </w:p>
    <w:p w14:paraId="0A1E34E6" w14:textId="77777777" w:rsidR="00A13A1D" w:rsidRPr="003B287B" w:rsidRDefault="00A13A1D" w:rsidP="003B287B">
      <w:pPr>
        <w:spacing w:after="0"/>
        <w:rPr>
          <w:rFonts w:ascii="Times New Roman" w:hAnsi="Times New Roman" w:cs="Times New Roman"/>
        </w:rPr>
      </w:pPr>
    </w:p>
    <w:p w14:paraId="0494469F" w14:textId="77777777" w:rsidR="00A13A1D" w:rsidRPr="003B287B" w:rsidRDefault="00A13A1D" w:rsidP="003B287B">
      <w:pPr>
        <w:spacing w:after="0"/>
        <w:rPr>
          <w:rFonts w:ascii="Times New Roman" w:hAnsi="Times New Roman" w:cs="Times New Roman"/>
        </w:rPr>
      </w:pPr>
    </w:p>
    <w:p w14:paraId="4965AA35" w14:textId="77777777" w:rsidR="00A13A1D" w:rsidRPr="003B287B" w:rsidRDefault="00A13A1D" w:rsidP="003B287B">
      <w:pPr>
        <w:spacing w:after="0"/>
        <w:rPr>
          <w:rFonts w:ascii="Times New Roman" w:hAnsi="Times New Roman" w:cs="Times New Roman"/>
        </w:rPr>
      </w:pPr>
    </w:p>
    <w:p w14:paraId="2882B1A3" w14:textId="77777777" w:rsidR="00A13A1D" w:rsidRPr="003B287B" w:rsidRDefault="00A13A1D" w:rsidP="003B287B">
      <w:pPr>
        <w:spacing w:after="0"/>
        <w:rPr>
          <w:rFonts w:ascii="Times New Roman" w:hAnsi="Times New Roman" w:cs="Times New Roman"/>
        </w:rPr>
      </w:pPr>
    </w:p>
    <w:p w14:paraId="444F03BD" w14:textId="77777777" w:rsidR="00A13A1D" w:rsidRPr="003B287B" w:rsidRDefault="00A13A1D" w:rsidP="003B287B">
      <w:pPr>
        <w:spacing w:after="0"/>
        <w:rPr>
          <w:rFonts w:ascii="Times New Roman" w:hAnsi="Times New Roman" w:cs="Times New Roman"/>
        </w:rPr>
      </w:pPr>
    </w:p>
    <w:p w14:paraId="159D0893" w14:textId="1C212A9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4 Time lapse of sediment plume</w:t>
      </w:r>
    </w:p>
    <w:p w14:paraId="0862315D" w14:textId="77777777" w:rsidR="00F660C4" w:rsidRPr="003B287B" w:rsidRDefault="00F660C4"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g">
            <w:drawing>
              <wp:anchor distT="0" distB="0" distL="114300" distR="114300" simplePos="0" relativeHeight="251660288" behindDoc="0" locked="0" layoutInCell="1" allowOverlap="1" wp14:anchorId="7FB3BE88" wp14:editId="2A073B5F">
                <wp:simplePos x="0" y="0"/>
                <wp:positionH relativeFrom="column">
                  <wp:posOffset>3028950</wp:posOffset>
                </wp:positionH>
                <wp:positionV relativeFrom="paragraph">
                  <wp:posOffset>2694305</wp:posOffset>
                </wp:positionV>
                <wp:extent cx="942975" cy="542925"/>
                <wp:effectExtent l="0" t="57150" r="66675" b="161925"/>
                <wp:wrapNone/>
                <wp:docPr id="1025" name="Group 1025"/>
                <wp:cNvGraphicFramePr/>
                <a:graphic xmlns:a="http://schemas.openxmlformats.org/drawingml/2006/main">
                  <a:graphicData uri="http://schemas.microsoft.com/office/word/2010/wordprocessingGroup">
                    <wpg:wgp>
                      <wpg:cNvGrpSpPr/>
                      <wpg:grpSpPr>
                        <a:xfrm>
                          <a:off x="0" y="0"/>
                          <a:ext cx="942975" cy="542925"/>
                          <a:chOff x="0" y="0"/>
                          <a:chExt cx="942975" cy="542925"/>
                        </a:xfrm>
                      </wpg:grpSpPr>
                      <wps:wsp>
                        <wps:cNvPr id="31" name="Right Arrow Callout 31"/>
                        <wps:cNvSpPr/>
                        <wps:spPr>
                          <a:xfrm rot="12650954" flipV="1">
                            <a:off x="0" y="0"/>
                            <a:ext cx="863110" cy="459750"/>
                          </a:xfrm>
                          <a:prstGeom prst="rightArrowCallout">
                            <a:avLst>
                              <a:gd name="adj1" fmla="val 25000"/>
                              <a:gd name="adj2" fmla="val 25000"/>
                              <a:gd name="adj3" fmla="val 47969"/>
                              <a:gd name="adj4" fmla="val 6014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422C" w14:textId="77777777" w:rsidR="00F473AE" w:rsidRPr="004B5AD5" w:rsidRDefault="00F473AE" w:rsidP="00F660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1024"/>
                        <wps:cNvSpPr txBox="1"/>
                        <wps:spPr>
                          <a:xfrm rot="1876707">
                            <a:off x="209550" y="85725"/>
                            <a:ext cx="7334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D2E4" w14:textId="77777777" w:rsidR="00F473AE" w:rsidRDefault="00F473AE" w:rsidP="00F660C4">
                              <w:pPr>
                                <w:spacing w:after="0"/>
                                <w:jc w:val="center"/>
                              </w:pPr>
                              <w:r>
                                <w:t>Camera</w:t>
                              </w:r>
                            </w:p>
                            <w:p w14:paraId="6DF33C9B" w14:textId="250B3913" w:rsidR="00F473AE" w:rsidRDefault="00F473AE" w:rsidP="00F660C4">
                              <w:pPr>
                                <w:spacing w:after="0"/>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3BE88" id="Group 1025" o:spid="_x0000_s1026" style="position:absolute;margin-left:238.5pt;margin-top:212.15pt;width:74.25pt;height:42.75pt;z-index:251660288" coordsize="942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31" o:spid="_x0000_s1027" type="#_x0000_t78" style="position:absolute;width:8631;height:4597;rotation:9774745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pSMYA&#10;AADbAAAADwAAAGRycy9kb3ducmV2LnhtbESPzYrCQBCE78K+w9ALXkQnKqhkHWURFfck/qAeezNt&#10;EjbTEzKjRp/eWRA8FtX1Vdd4WptCXKlyuWUF3U4EgjixOudUwX63aI9AOI+ssbBMCu7kYDr5aIwx&#10;1vbGG7pufSoChF2MCjLvy1hKl2Rk0HVsSRy8s60M+iCrVOoKbwFuCtmLooE0mHNoyLCkWUbJ3/Zi&#10;whvL4W/rp3U4zPv1cP0YDY7n0/2oVPOz/v4C4an27+NXeqUV9LvwvyUA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pSMYAAADbAAAADwAAAAAAAAAAAAAAAACYAgAAZHJz&#10;L2Rvd25yZXYueG1sUEsFBgAAAAAEAAQA9QAAAIsDAAAAAA==&#10;" adj="12992,,16081" fillcolor="white [3212]" stroked="f" strokeweight="1pt">
                  <v:textbox>
                    <w:txbxContent>
                      <w:p w14:paraId="0A4B422C" w14:textId="77777777" w:rsidR="00F473AE" w:rsidRPr="004B5AD5" w:rsidRDefault="00F473AE" w:rsidP="00F660C4"/>
                    </w:txbxContent>
                  </v:textbox>
                </v:shape>
                <v:shapetype id="_x0000_t202" coordsize="21600,21600" o:spt="202" path="m,l,21600r21600,l21600,xe">
                  <v:stroke joinstyle="miter"/>
                  <v:path gradientshapeok="t" o:connecttype="rect"/>
                </v:shapetype>
                <v:shape id="Text Box 1024" o:spid="_x0000_s1028" type="#_x0000_t202" style="position:absolute;left:2095;top:857;width:7334;height:4572;rotation:20498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9dMQA&#10;AADdAAAADwAAAGRycy9kb3ducmV2LnhtbERPTWvCQBC9C/6HZQredFOx1abZiBQqPXhQa6HHITtN&#10;otnZmF11/feuUPA2j/c52TyYRpypc7VlBc+jBARxYXXNpYLd9+dwBsJ5ZI2NZVJwJQfzvN/LMNX2&#10;whs6b30pYgi7FBVU3replK6oyKAb2ZY4cn+2M+gj7EqpO7zEcNPIcZK8SoM1x4YKW/qoqDhsT0ZB&#10;My1f9jv6ObbrRZhR+HXrt+VKqcFTWLyD8BT8Q/zv/tJxfjKewP2be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fXTEAAAA3QAAAA8AAAAAAAAAAAAAAAAAmAIAAGRycy9k&#10;b3ducmV2LnhtbFBLBQYAAAAABAAEAPUAAACJAwAAAAA=&#10;" filled="f" stroked="f" strokeweight=".5pt">
                  <v:textbox>
                    <w:txbxContent>
                      <w:p w14:paraId="33BCD2E4" w14:textId="77777777" w:rsidR="00F473AE" w:rsidRDefault="00F473AE" w:rsidP="00F660C4">
                        <w:pPr>
                          <w:spacing w:after="0"/>
                          <w:jc w:val="center"/>
                        </w:pPr>
                        <w:r>
                          <w:t>Camera</w:t>
                        </w:r>
                      </w:p>
                      <w:p w14:paraId="6DF33C9B" w14:textId="250B3913" w:rsidR="00F473AE" w:rsidRDefault="00F473AE" w:rsidP="00F660C4">
                        <w:pPr>
                          <w:spacing w:after="0"/>
                          <w:jc w:val="center"/>
                        </w:pPr>
                        <w:r>
                          <w:t>View</w:t>
                        </w:r>
                      </w:p>
                    </w:txbxContent>
                  </v:textbox>
                </v:shape>
              </v:group>
            </w:pict>
          </mc:Fallback>
        </mc:AlternateContent>
      </w:r>
      <w:r w:rsidRPr="003B287B">
        <w:rPr>
          <w:rFonts w:ascii="Times New Roman" w:hAnsi="Times New Roman" w:cs="Times New Roman"/>
          <w:noProof/>
          <w:sz w:val="22"/>
        </w:rPr>
        <mc:AlternateContent>
          <mc:Choice Requires="wps">
            <w:drawing>
              <wp:anchor distT="0" distB="0" distL="114300" distR="114300" simplePos="0" relativeHeight="251661312" behindDoc="0" locked="0" layoutInCell="1" allowOverlap="1" wp14:anchorId="231F2849" wp14:editId="7D593369">
                <wp:simplePos x="0" y="0"/>
                <wp:positionH relativeFrom="column">
                  <wp:posOffset>0</wp:posOffset>
                </wp:positionH>
                <wp:positionV relativeFrom="paragraph">
                  <wp:posOffset>-1270</wp:posOffset>
                </wp:positionV>
                <wp:extent cx="552450" cy="2667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CE091" w14:textId="77777777" w:rsidR="00F473AE" w:rsidRPr="00760CB9" w:rsidRDefault="00F473AE" w:rsidP="00F660C4">
                            <w:pPr>
                              <w:rPr>
                                <w:color w:val="FFFFFF" w:themeColor="background1"/>
                                <w:sz w:val="28"/>
                              </w:rPr>
                            </w:pPr>
                            <w:r w:rsidRPr="00760CB9">
                              <w:rPr>
                                <w:color w:val="FFFFFF" w:themeColor="background1"/>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F2849" id="Text Box 29" o:spid="_x0000_s1029" type="#_x0000_t202" style="position:absolute;margin-left:0;margin-top:-.1pt;width:4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ov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" filled="f" stroked="f" strokeweight=".5pt">
                <v:textbox>
                  <w:txbxContent>
                    <w:p w14:paraId="033CE091" w14:textId="77777777" w:rsidR="00F473AE" w:rsidRPr="00760CB9" w:rsidRDefault="00F473AE" w:rsidP="00F660C4">
                      <w:pPr>
                        <w:rPr>
                          <w:color w:val="FFFFFF" w:themeColor="background1"/>
                          <w:sz w:val="28"/>
                        </w:rPr>
                      </w:pPr>
                      <w:r w:rsidRPr="00760CB9">
                        <w:rPr>
                          <w:color w:val="FFFFFF" w:themeColor="background1"/>
                          <w:sz w:val="28"/>
                        </w:rPr>
                        <w:t>a)</w:t>
                      </w:r>
                    </w:p>
                  </w:txbxContent>
                </v:textbox>
              </v:shape>
            </w:pict>
          </mc:Fallback>
        </mc:AlternateContent>
      </w:r>
      <w:r w:rsidRPr="003B287B">
        <w:rPr>
          <w:rFonts w:ascii="Times New Roman" w:hAnsi="Times New Roman" w:cs="Times New Roman"/>
          <w:noProof/>
          <w:sz w:val="22"/>
        </w:rPr>
        <w:drawing>
          <wp:inline distT="0" distB="0" distL="0" distR="0" wp14:anchorId="62163A81" wp14:editId="09CF4E58">
            <wp:extent cx="5943600" cy="3336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cing Carto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3A0C80AC" w14:textId="166F740B" w:rsidR="00F660C4" w:rsidRPr="003B287B" w:rsidRDefault="003854F2" w:rsidP="003B287B">
      <w:pPr>
        <w:keepNext/>
        <w:keepLines/>
        <w:spacing w:after="0"/>
        <w:rPr>
          <w:rFonts w:ascii="Times New Roman" w:hAnsi="Times New Roman" w:cs="Times New Roman"/>
          <w:sz w:val="22"/>
        </w:rPr>
      </w:pPr>
      <w:r w:rsidRPr="003B287B">
        <w:rPr>
          <w:rFonts w:ascii="Times New Roman" w:hAnsi="Times New Roman" w:cs="Times New Roman"/>
          <w:noProof/>
          <w:sz w:val="22"/>
        </w:rPr>
        <mc:AlternateContent>
          <mc:Choice Requires="wps">
            <w:drawing>
              <wp:anchor distT="0" distB="0" distL="114300" distR="114300" simplePos="0" relativeHeight="251663360" behindDoc="0" locked="0" layoutInCell="1" allowOverlap="1" wp14:anchorId="3CBAB138" wp14:editId="4CC380EB">
                <wp:simplePos x="0" y="0"/>
                <wp:positionH relativeFrom="column">
                  <wp:posOffset>0</wp:posOffset>
                </wp:positionH>
                <wp:positionV relativeFrom="paragraph">
                  <wp:posOffset>3810</wp:posOffset>
                </wp:positionV>
                <wp:extent cx="55245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876A7" w14:textId="47294260" w:rsidR="00F473AE" w:rsidRPr="00760CB9" w:rsidRDefault="00F473AE" w:rsidP="003854F2">
                            <w:pPr>
                              <w:rPr>
                                <w:color w:val="FFFFFF" w:themeColor="background1"/>
                                <w:sz w:val="28"/>
                              </w:rPr>
                            </w:pPr>
                            <w:r>
                              <w:rPr>
                                <w:color w:val="FFFFFF" w:themeColor="background1"/>
                                <w:sz w:val="28"/>
                              </w:rPr>
                              <w:t>b</w:t>
                            </w:r>
                            <w:r w:rsidRPr="00760CB9">
                              <w:rPr>
                                <w:color w:val="FFFFFF" w:themeColor="background1"/>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AB138" id="Text Box 6" o:spid="_x0000_s1030" type="#_x0000_t202" style="position:absolute;margin-left:0;margin-top:.3pt;width:43.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" filled="f" stroked="f" strokeweight=".5pt">
                <v:textbox>
                  <w:txbxContent>
                    <w:p w14:paraId="403876A7" w14:textId="47294260" w:rsidR="00F473AE" w:rsidRPr="00760CB9" w:rsidRDefault="00F473AE" w:rsidP="003854F2">
                      <w:pPr>
                        <w:rPr>
                          <w:color w:val="FFFFFF" w:themeColor="background1"/>
                          <w:sz w:val="28"/>
                        </w:rPr>
                      </w:pPr>
                      <w:r>
                        <w:rPr>
                          <w:color w:val="FFFFFF" w:themeColor="background1"/>
                          <w:sz w:val="28"/>
                        </w:rPr>
                        <w:t>b</w:t>
                      </w:r>
                      <w:r w:rsidRPr="00760CB9">
                        <w:rPr>
                          <w:color w:val="FFFFFF" w:themeColor="background1"/>
                          <w:sz w:val="28"/>
                        </w:rPr>
                        <w:t>)</w:t>
                      </w:r>
                    </w:p>
                  </w:txbxContent>
                </v:textbox>
              </v:shape>
            </w:pict>
          </mc:Fallback>
        </mc:AlternateContent>
      </w:r>
      <w:r w:rsidR="00F660C4" w:rsidRPr="003B287B">
        <w:rPr>
          <w:rFonts w:ascii="Times New Roman" w:hAnsi="Times New Roman" w:cs="Times New Roman"/>
          <w:noProof/>
        </w:rPr>
        <w:drawing>
          <wp:inline distT="0" distB="0" distL="0" distR="0" wp14:anchorId="0E632419" wp14:editId="1BAFFD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0CB10FB1" w14:textId="46347A4D" w:rsidR="00F660C4" w:rsidRPr="003B287B" w:rsidRDefault="00F660C4" w:rsidP="003B287B">
      <w:pPr>
        <w:spacing w:after="0"/>
        <w:rPr>
          <w:rFonts w:ascii="Times New Roman" w:hAnsi="Times New Roman" w:cs="Times New Roman"/>
        </w:rPr>
      </w:pPr>
      <w:bookmarkStart w:id="29" w:name="_Ref447092869"/>
      <w:bookmarkStart w:id="30" w:name="_Ref447182321"/>
      <w:commentRangeStart w:id="31"/>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00C604D7" w:rsidRPr="003B287B">
        <w:rPr>
          <w:rFonts w:ascii="Times New Roman" w:hAnsi="Times New Roman" w:cs="Times New Roman"/>
          <w:noProof/>
        </w:rPr>
        <w:t>4</w:t>
      </w:r>
      <w:r w:rsidR="006B7B47" w:rsidRPr="003B287B">
        <w:rPr>
          <w:rFonts w:ascii="Times New Roman" w:hAnsi="Times New Roman" w:cs="Times New Roman"/>
          <w:noProof/>
        </w:rPr>
        <w:fldChar w:fldCharType="end"/>
      </w:r>
      <w:bookmarkEnd w:id="29"/>
      <w:commentRangeEnd w:id="31"/>
      <w:r w:rsidR="00AF027F">
        <w:rPr>
          <w:rStyle w:val="CommentReference"/>
          <w:rFonts w:asciiTheme="minorHAnsi" w:hAnsiTheme="minorHAnsi"/>
        </w:rPr>
        <w:commentReference w:id="31"/>
      </w:r>
      <w:r w:rsidRPr="003B287B">
        <w:rPr>
          <w:rFonts w:ascii="Times New Roman" w:hAnsi="Times New Roman" w:cs="Times New Roman"/>
        </w:rPr>
        <w:t xml:space="preserve">. </w:t>
      </w:r>
      <w:r w:rsidR="001E6DD4">
        <w:rPr>
          <w:rFonts w:ascii="Times New Roman" w:hAnsi="Times New Roman" w:cs="Times New Roman"/>
        </w:rPr>
        <w:t xml:space="preserve">Time lapse photography of a sediment plume discharged from Faga’alu Stream following a rain event 2/21/14. </w:t>
      </w:r>
      <w:r w:rsidRPr="003B287B">
        <w:rPr>
          <w:rFonts w:ascii="Times New Roman" w:hAnsi="Times New Roman" w:cs="Times New Roman"/>
        </w:rPr>
        <w:t xml:space="preserve">a) Illustration of dominant wind and wave-forcing, and resulting water flow patterns b) Time series of sediment plume following a brief but intense rainfall. In frame 1 the Bay is clear of any sediment plume but following a short burst of rainfall in frame 2 and 3, a sediment plume is discharged from the stream outlet (frames 4-6) where it is deflected away from the South reef, over the North reef and channel, and out to sea. Later frames showed </w:t>
      </w:r>
      <w:r w:rsidRPr="003B287B">
        <w:rPr>
          <w:rFonts w:ascii="Times New Roman" w:hAnsi="Times New Roman" w:cs="Times New Roman"/>
        </w:rPr>
        <w:lastRenderedPageBreak/>
        <w:t>the same spatial pattern, and an apparent diminishing of sediment concentrations over the northern reef.</w:t>
      </w:r>
      <w:bookmarkEnd w:id="30"/>
    </w:p>
    <w:p w14:paraId="4E2FC452" w14:textId="20C2D6DA" w:rsidR="00F660C4"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 xml:space="preserve">Figure 5 Mean accumulation and </w:t>
      </w:r>
      <w:r w:rsidR="00267162" w:rsidRPr="003B287B">
        <w:rPr>
          <w:rFonts w:ascii="Times New Roman" w:hAnsi="Times New Roman" w:cs="Times New Roman"/>
        </w:rPr>
        <w:t>benthic</w:t>
      </w:r>
      <w:r w:rsidRPr="003B287B">
        <w:rPr>
          <w:rFonts w:ascii="Times New Roman" w:hAnsi="Times New Roman" w:cs="Times New Roman"/>
        </w:rPr>
        <w:t xml:space="preserve"> composition</w:t>
      </w:r>
    </w:p>
    <w:p w14:paraId="27FE6861" w14:textId="1846B4A6" w:rsidR="002722D7" w:rsidRDefault="002722D7" w:rsidP="003B287B">
      <w:pPr>
        <w:keepNext/>
        <w:keepLines/>
        <w:spacing w:after="0"/>
        <w:rPr>
          <w:rFonts w:ascii="Times New Roman" w:hAnsi="Times New Roman" w:cs="Times New Roman"/>
        </w:rPr>
      </w:pPr>
      <w:r>
        <w:rPr>
          <w:rFonts w:ascii="Times New Roman" w:hAnsi="Times New Roman" w:cs="Times New Roman"/>
          <w:noProof/>
        </w:rPr>
        <w:drawing>
          <wp:inline distT="0" distB="0" distL="0" distR="0" wp14:anchorId="6B8D1380" wp14:editId="6FA63D87">
            <wp:extent cx="59436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d_composition_Mean_Annua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84FD161" w14:textId="77777777" w:rsidR="00167B89" w:rsidRPr="003B287B" w:rsidRDefault="00167B89"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04B8E2F4" wp14:editId="18394E4A">
            <wp:extent cx="5886439" cy="4469359"/>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_2014.png"/>
                    <pic:cNvPicPr/>
                  </pic:nvPicPr>
                  <pic:blipFill rotWithShape="1">
                    <a:blip r:embed="rId16" cstate="print">
                      <a:extLst>
                        <a:ext uri="{28A0092B-C50C-407E-A947-70E740481C1C}">
                          <a14:useLocalDpi xmlns:a14="http://schemas.microsoft.com/office/drawing/2010/main" val="0"/>
                        </a:ext>
                      </a:extLst>
                    </a:blip>
                    <a:srcRect t="34709"/>
                    <a:stretch/>
                  </pic:blipFill>
                  <pic:spPr bwMode="auto">
                    <a:xfrm>
                      <a:off x="0" y="0"/>
                      <a:ext cx="5886450" cy="4469367"/>
                    </a:xfrm>
                    <a:prstGeom prst="rect">
                      <a:avLst/>
                    </a:prstGeom>
                    <a:ln>
                      <a:noFill/>
                    </a:ln>
                    <a:extLst>
                      <a:ext uri="{53640926-AAD7-44D8-BBD7-CCE9431645EC}">
                        <a14:shadowObscured xmlns:a14="http://schemas.microsoft.com/office/drawing/2010/main"/>
                      </a:ext>
                    </a:extLst>
                  </pic:spPr>
                </pic:pic>
              </a:graphicData>
            </a:graphic>
          </wp:inline>
        </w:drawing>
      </w:r>
    </w:p>
    <w:p w14:paraId="19203C60" w14:textId="5F856B85" w:rsidR="00167B89" w:rsidRPr="003B287B" w:rsidRDefault="00167B89" w:rsidP="003B287B">
      <w:pPr>
        <w:spacing w:after="0"/>
        <w:rPr>
          <w:rFonts w:ascii="Times New Roman" w:hAnsi="Times New Roman" w:cs="Times New Roman"/>
        </w:rPr>
      </w:pPr>
      <w:bookmarkStart w:id="32" w:name="_Ref446325490"/>
      <w:bookmarkStart w:id="33" w:name="_Ref447182338"/>
      <w:commentRangeStart w:id="34"/>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5</w:t>
      </w:r>
      <w:r w:rsidR="006B7B47" w:rsidRPr="003B287B">
        <w:rPr>
          <w:rFonts w:ascii="Times New Roman" w:hAnsi="Times New Roman" w:cs="Times New Roman"/>
          <w:noProof/>
        </w:rPr>
        <w:fldChar w:fldCharType="end"/>
      </w:r>
      <w:bookmarkEnd w:id="32"/>
      <w:commentRangeEnd w:id="34"/>
      <w:r w:rsidR="00AA2A2F">
        <w:rPr>
          <w:rStyle w:val="CommentReference"/>
          <w:rFonts w:asciiTheme="minorHAnsi" w:hAnsiTheme="minorHAnsi"/>
        </w:rPr>
        <w:commentReference w:id="34"/>
      </w:r>
      <w:r w:rsidRPr="003B287B">
        <w:rPr>
          <w:rFonts w:ascii="Times New Roman" w:hAnsi="Times New Roman" w:cs="Times New Roman"/>
        </w:rPr>
        <w:t>. Mean</w:t>
      </w:r>
      <w:r w:rsidR="001E6DD4">
        <w:rPr>
          <w:rFonts w:ascii="Times New Roman" w:hAnsi="Times New Roman" w:cs="Times New Roman"/>
        </w:rPr>
        <w:t xml:space="preserve"> sediment</w:t>
      </w:r>
      <w:r w:rsidRPr="003B287B">
        <w:rPr>
          <w:rFonts w:ascii="Times New Roman" w:hAnsi="Times New Roman" w:cs="Times New Roman"/>
        </w:rPr>
        <w:t xml:space="preserve"> accumulation rate</w:t>
      </w:r>
      <w:r w:rsidR="001E6DD4">
        <w:rPr>
          <w:rFonts w:ascii="Times New Roman" w:hAnsi="Times New Roman" w:cs="Times New Roman"/>
        </w:rPr>
        <w:t>s</w:t>
      </w:r>
      <w:r w:rsidRPr="003B287B">
        <w:rPr>
          <w:rFonts w:ascii="Times New Roman" w:hAnsi="Times New Roman" w:cs="Times New Roman"/>
        </w:rPr>
        <w:t xml:space="preserve"> (g m</w:t>
      </w:r>
      <w:r w:rsidRPr="003B287B">
        <w:rPr>
          <w:rFonts w:ascii="Times New Roman" w:hAnsi="Times New Roman" w:cs="Times New Roman"/>
          <w:vertAlign w:val="superscript"/>
        </w:rPr>
        <w:t>-2</w:t>
      </w:r>
      <w:r w:rsidRPr="003B287B">
        <w:rPr>
          <w:rFonts w:ascii="Times New Roman" w:hAnsi="Times New Roman" w:cs="Times New Roman"/>
        </w:rPr>
        <w:t xml:space="preserve"> d</w:t>
      </w:r>
      <w:r w:rsidRPr="003B287B">
        <w:rPr>
          <w:rFonts w:ascii="Times New Roman" w:hAnsi="Times New Roman" w:cs="Times New Roman"/>
          <w:vertAlign w:val="superscript"/>
        </w:rPr>
        <w:t>-1</w:t>
      </w:r>
      <w:r w:rsidRPr="003B287B">
        <w:rPr>
          <w:rFonts w:ascii="Times New Roman" w:hAnsi="Times New Roman" w:cs="Times New Roman"/>
        </w:rPr>
        <w:t xml:space="preserve">) and composition </w:t>
      </w:r>
      <w:r w:rsidR="001E6DD4">
        <w:rPr>
          <w:rFonts w:ascii="Times New Roman" w:hAnsi="Times New Roman" w:cs="Times New Roman"/>
        </w:rPr>
        <w:t xml:space="preserve">at sediment traps and sediment pods in Faga’alu Bay during all deployments. </w:t>
      </w:r>
      <w:r w:rsidRPr="003B287B">
        <w:rPr>
          <w:rFonts w:ascii="Times New Roman" w:hAnsi="Times New Roman" w:cs="Times New Roman"/>
        </w:rPr>
        <w:t xml:space="preserve">a) </w:t>
      </w:r>
      <w:r w:rsidR="001E6DD4">
        <w:rPr>
          <w:rFonts w:ascii="Times New Roman" w:hAnsi="Times New Roman" w:cs="Times New Roman"/>
        </w:rPr>
        <w:t>S</w:t>
      </w:r>
      <w:r w:rsidR="00D365F0" w:rsidRPr="003B287B">
        <w:rPr>
          <w:rFonts w:ascii="Times New Roman" w:hAnsi="Times New Roman" w:cs="Times New Roman"/>
        </w:rPr>
        <w:t>ediment traps</w:t>
      </w:r>
      <w:r w:rsidR="001E6DD4">
        <w:rPr>
          <w:rFonts w:ascii="Times New Roman" w:hAnsi="Times New Roman" w:cs="Times New Roman"/>
        </w:rPr>
        <w:t xml:space="preserve">. </w:t>
      </w:r>
      <w:r w:rsidRPr="003B287B">
        <w:rPr>
          <w:rFonts w:ascii="Times New Roman" w:hAnsi="Times New Roman" w:cs="Times New Roman"/>
        </w:rPr>
        <w:t xml:space="preserve">b) </w:t>
      </w:r>
      <w:r w:rsidR="001E6DD4">
        <w:rPr>
          <w:rFonts w:ascii="Times New Roman" w:hAnsi="Times New Roman" w:cs="Times New Roman"/>
        </w:rPr>
        <w:t>S</w:t>
      </w:r>
      <w:r w:rsidR="00D365F0" w:rsidRPr="003B287B">
        <w:rPr>
          <w:rFonts w:ascii="Times New Roman" w:hAnsi="Times New Roman" w:cs="Times New Roman"/>
        </w:rPr>
        <w:t>ediment pod</w:t>
      </w:r>
      <w:r w:rsidRPr="003B287B">
        <w:rPr>
          <w:rFonts w:ascii="Times New Roman" w:hAnsi="Times New Roman" w:cs="Times New Roman"/>
        </w:rPr>
        <w:t>s. c) Benthic sediment composition. Note: Subplot scales are different for visualization purposes, can’t compare sizes of charts, hence numbers included.</w:t>
      </w:r>
      <w:bookmarkEnd w:id="33"/>
    </w:p>
    <w:p w14:paraId="52E6FD64" w14:textId="77777777" w:rsidR="00167B89" w:rsidRPr="003B287B" w:rsidRDefault="00167B89" w:rsidP="003B287B">
      <w:pPr>
        <w:spacing w:after="0"/>
        <w:rPr>
          <w:rFonts w:ascii="Times New Roman" w:hAnsi="Times New Roman" w:cs="Times New Roman"/>
        </w:rPr>
      </w:pPr>
    </w:p>
    <w:p w14:paraId="5FDD1A51" w14:textId="77777777" w:rsidR="00A13A1D" w:rsidRPr="003B287B" w:rsidRDefault="00A13A1D" w:rsidP="003B287B">
      <w:pPr>
        <w:spacing w:after="0"/>
        <w:rPr>
          <w:rFonts w:ascii="Times New Roman" w:hAnsi="Times New Roman" w:cs="Times New Roman"/>
        </w:rPr>
      </w:pPr>
    </w:p>
    <w:p w14:paraId="69A9F9E3" w14:textId="29E364F3"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t>Figure 6 Mean accumulation time series-</w:t>
      </w:r>
      <w:r w:rsidR="00D365F0" w:rsidRPr="003B287B">
        <w:rPr>
          <w:rFonts w:ascii="Times New Roman" w:hAnsi="Times New Roman" w:cs="Times New Roman"/>
        </w:rPr>
        <w:t>sediment pod</w:t>
      </w:r>
      <w:r w:rsidRPr="003B287B">
        <w:rPr>
          <w:rFonts w:ascii="Times New Roman" w:hAnsi="Times New Roman" w:cs="Times New Roman"/>
        </w:rPr>
        <w:t>s</w:t>
      </w:r>
    </w:p>
    <w:p w14:paraId="70A1132F" w14:textId="77777777" w:rsidR="00A13A1D" w:rsidRPr="003B287B" w:rsidRDefault="00A13A1D"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DBD6AC9" wp14:editId="6B9E0954">
            <wp:extent cx="6275944" cy="31379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dTubes-monthly mean.png"/>
                    <pic:cNvPicPr/>
                  </pic:nvPicPr>
                  <pic:blipFill>
                    <a:blip r:embed="rId17">
                      <a:extLst>
                        <a:ext uri="{28A0092B-C50C-407E-A947-70E740481C1C}">
                          <a14:useLocalDpi xmlns:a14="http://schemas.microsoft.com/office/drawing/2010/main" val="0"/>
                        </a:ext>
                      </a:extLst>
                    </a:blip>
                    <a:stretch>
                      <a:fillRect/>
                    </a:stretch>
                  </pic:blipFill>
                  <pic:spPr>
                    <a:xfrm>
                      <a:off x="0" y="0"/>
                      <a:ext cx="6275944" cy="3137972"/>
                    </a:xfrm>
                    <a:prstGeom prst="rect">
                      <a:avLst/>
                    </a:prstGeom>
                  </pic:spPr>
                </pic:pic>
              </a:graphicData>
            </a:graphic>
          </wp:inline>
        </w:drawing>
      </w:r>
    </w:p>
    <w:p w14:paraId="6E69D92C" w14:textId="3E399B63" w:rsidR="00A13A1D" w:rsidRPr="003B287B" w:rsidRDefault="00A13A1D" w:rsidP="003B287B">
      <w:pPr>
        <w:spacing w:after="0"/>
        <w:rPr>
          <w:rFonts w:ascii="Times New Roman" w:hAnsi="Times New Roman" w:cs="Times New Roman"/>
        </w:rPr>
      </w:pPr>
      <w:bookmarkStart w:id="35" w:name="_Ref446470696"/>
      <w:bookmarkStart w:id="36" w:name="_Ref4471823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6</w:t>
      </w:r>
      <w:r w:rsidR="006B7B47" w:rsidRPr="003B287B">
        <w:rPr>
          <w:rFonts w:ascii="Times New Roman" w:hAnsi="Times New Roman" w:cs="Times New Roman"/>
          <w:noProof/>
        </w:rPr>
        <w:fldChar w:fldCharType="end"/>
      </w:r>
      <w:bookmarkEnd w:id="35"/>
      <w:r w:rsidRPr="003B287B">
        <w:rPr>
          <w:rFonts w:ascii="Times New Roman" w:hAnsi="Times New Roman" w:cs="Times New Roman"/>
        </w:rPr>
        <w:t>. Mean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on </w:t>
      </w:r>
      <w:r w:rsidR="00D365F0" w:rsidRPr="003B287B">
        <w:rPr>
          <w:rFonts w:ascii="Times New Roman" w:hAnsi="Times New Roman" w:cs="Times New Roman"/>
        </w:rPr>
        <w:t>sediment pod</w:t>
      </w:r>
      <w:r w:rsidRPr="003B287B">
        <w:rPr>
          <w:rFonts w:ascii="Times New Roman" w:hAnsi="Times New Roman" w:cs="Times New Roman"/>
        </w:rPr>
        <w:t>s during the study period over the a) north reef including sites 1A, 1B, 1C, 2A, 2C, and b) south reefs including sites 2B, 3A, 3B, 3C.</w:t>
      </w:r>
      <w:bookmarkEnd w:id="36"/>
    </w:p>
    <w:p w14:paraId="60083023" w14:textId="77777777" w:rsidR="00A13A1D" w:rsidRPr="003B287B" w:rsidRDefault="00A13A1D" w:rsidP="003B287B">
      <w:pPr>
        <w:spacing w:after="0"/>
        <w:rPr>
          <w:rFonts w:ascii="Times New Roman" w:hAnsi="Times New Roman" w:cs="Times New Roman"/>
        </w:rPr>
      </w:pPr>
    </w:p>
    <w:p w14:paraId="3581AE95" w14:textId="0027060A"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Figure 7 Mean accumulation time series-</w:t>
      </w:r>
      <w:r w:rsidR="00EE0ABC">
        <w:rPr>
          <w:rFonts w:ascii="Times New Roman" w:hAnsi="Times New Roman" w:cs="Times New Roman"/>
        </w:rPr>
        <w:t>sediment traps</w:t>
      </w:r>
    </w:p>
    <w:p w14:paraId="097A670A" w14:textId="77777777" w:rsidR="00A13A1D" w:rsidRPr="003B287B" w:rsidRDefault="00A13A1D" w:rsidP="003B287B">
      <w:pPr>
        <w:keepNext/>
        <w:keepLines/>
        <w:spacing w:after="0"/>
        <w:rPr>
          <w:rFonts w:ascii="Times New Roman" w:hAnsi="Times New Roman" w:cs="Times New Roman"/>
        </w:rPr>
      </w:pPr>
      <w:bookmarkStart w:id="37" w:name="_GoBack"/>
      <w:r w:rsidRPr="003B287B">
        <w:rPr>
          <w:rFonts w:ascii="Times New Roman" w:hAnsi="Times New Roman" w:cs="Times New Roman"/>
          <w:noProof/>
        </w:rPr>
        <w:drawing>
          <wp:inline distT="0" distB="0" distL="0" distR="0" wp14:anchorId="32B7EC6E" wp14:editId="6067FC9B">
            <wp:extent cx="6304502" cy="315225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dPods-monthly mean.png"/>
                    <pic:cNvPicPr/>
                  </pic:nvPicPr>
                  <pic:blipFill>
                    <a:blip r:embed="rId18">
                      <a:extLst>
                        <a:ext uri="{28A0092B-C50C-407E-A947-70E740481C1C}">
                          <a14:useLocalDpi xmlns:a14="http://schemas.microsoft.com/office/drawing/2010/main" val="0"/>
                        </a:ext>
                      </a:extLst>
                    </a:blip>
                    <a:stretch>
                      <a:fillRect/>
                    </a:stretch>
                  </pic:blipFill>
                  <pic:spPr>
                    <a:xfrm>
                      <a:off x="0" y="0"/>
                      <a:ext cx="6304502" cy="3152251"/>
                    </a:xfrm>
                    <a:prstGeom prst="rect">
                      <a:avLst/>
                    </a:prstGeom>
                  </pic:spPr>
                </pic:pic>
              </a:graphicData>
            </a:graphic>
          </wp:inline>
        </w:drawing>
      </w:r>
      <w:bookmarkEnd w:id="37"/>
    </w:p>
    <w:p w14:paraId="37CF9C9C" w14:textId="35BC6533" w:rsidR="00A13A1D" w:rsidRPr="003B287B" w:rsidRDefault="00A13A1D" w:rsidP="003B287B">
      <w:pPr>
        <w:spacing w:after="0"/>
        <w:rPr>
          <w:rFonts w:ascii="Times New Roman" w:hAnsi="Times New Roman" w:cs="Times New Roman"/>
        </w:rPr>
      </w:pPr>
      <w:bookmarkStart w:id="38" w:name="_Ref447182345"/>
      <w:commentRangeStart w:id="39"/>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7</w:t>
      </w:r>
      <w:r w:rsidR="006B7B47" w:rsidRPr="003B287B">
        <w:rPr>
          <w:rFonts w:ascii="Times New Roman" w:hAnsi="Times New Roman" w:cs="Times New Roman"/>
          <w:noProof/>
        </w:rPr>
        <w:fldChar w:fldCharType="end"/>
      </w:r>
      <w:r w:rsidRPr="003B287B">
        <w:rPr>
          <w:rFonts w:ascii="Times New Roman" w:hAnsi="Times New Roman" w:cs="Times New Roman"/>
        </w:rPr>
        <w:t xml:space="preserve">. </w:t>
      </w:r>
      <w:commentRangeEnd w:id="39"/>
      <w:r w:rsidR="007679D0">
        <w:rPr>
          <w:rStyle w:val="CommentReference"/>
          <w:rFonts w:asciiTheme="minorHAnsi" w:hAnsiTheme="minorHAnsi"/>
        </w:rPr>
        <w:commentReference w:id="39"/>
      </w:r>
      <w:r w:rsidRPr="003B287B">
        <w:rPr>
          <w:rFonts w:ascii="Times New Roman" w:hAnsi="Times New Roman" w:cs="Times New Roman"/>
        </w:rPr>
        <w:t xml:space="preserve">Mean sediment accumulation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002722D7">
        <w:rPr>
          <w:rFonts w:ascii="Times New Roman" w:hAnsi="Times New Roman" w:cs="Times New Roman"/>
        </w:rPr>
        <w:t xml:space="preserve"> </w:t>
      </w:r>
      <w:r w:rsidRPr="003B287B">
        <w:rPr>
          <w:rFonts w:ascii="Times New Roman" w:hAnsi="Times New Roman" w:cs="Times New Roman"/>
        </w:rPr>
        <w:t xml:space="preserve">in </w:t>
      </w:r>
      <w:r w:rsidR="00EE0ABC">
        <w:rPr>
          <w:rFonts w:ascii="Times New Roman" w:hAnsi="Times New Roman" w:cs="Times New Roman"/>
        </w:rPr>
        <w:t>sediment traps</w:t>
      </w:r>
      <w:r w:rsidRPr="003B287B">
        <w:rPr>
          <w:rFonts w:ascii="Times New Roman" w:hAnsi="Times New Roman" w:cs="Times New Roman"/>
        </w:rPr>
        <w:t xml:space="preserve"> during the study period over the a) north reef including sites 1A, 1B, 1C, 2A, 2C, and b) south reefs including sites 2B, 3A, 3B, 3C</w:t>
      </w:r>
      <w:bookmarkEnd w:id="38"/>
    </w:p>
    <w:p w14:paraId="6B8B2EB2" w14:textId="77777777" w:rsidR="00A13A1D" w:rsidRPr="003B287B" w:rsidRDefault="00A13A1D" w:rsidP="003B287B">
      <w:pPr>
        <w:spacing w:after="0"/>
        <w:rPr>
          <w:rFonts w:ascii="Times New Roman" w:hAnsi="Times New Roman" w:cs="Times New Roman"/>
        </w:rPr>
      </w:pPr>
    </w:p>
    <w:p w14:paraId="32DBF65E" w14:textId="04491964" w:rsidR="00A13A1D" w:rsidRPr="003B287B" w:rsidRDefault="00A13A1D"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8 </w:t>
      </w:r>
      <w:r w:rsidR="009002FB" w:rsidRPr="003B287B">
        <w:rPr>
          <w:rFonts w:ascii="Times New Roman" w:hAnsi="Times New Roman" w:cs="Times New Roman"/>
        </w:rPr>
        <w:t xml:space="preserve">Sediment accumulation time series- </w:t>
      </w:r>
      <w:r w:rsidR="00D365F0" w:rsidRPr="003B287B">
        <w:rPr>
          <w:rFonts w:ascii="Times New Roman" w:hAnsi="Times New Roman" w:cs="Times New Roman"/>
        </w:rPr>
        <w:t>sediment pod</w:t>
      </w:r>
      <w:r w:rsidR="009002FB" w:rsidRPr="003B287B">
        <w:rPr>
          <w:rFonts w:ascii="Times New Roman" w:hAnsi="Times New Roman" w:cs="Times New Roman"/>
        </w:rPr>
        <w:t>s</w:t>
      </w:r>
    </w:p>
    <w:p w14:paraId="6083E5C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65B3ECF3" wp14:editId="3062354F">
            <wp:extent cx="5943598" cy="4737048"/>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dPods-composition v SSY.png"/>
                    <pic:cNvPicPr/>
                  </pic:nvPicPr>
                  <pic:blipFill>
                    <a:blip r:embed="rId19">
                      <a:extLst>
                        <a:ext uri="{28A0092B-C50C-407E-A947-70E740481C1C}">
                          <a14:useLocalDpi xmlns:a14="http://schemas.microsoft.com/office/drawing/2010/main" val="0"/>
                        </a:ext>
                      </a:extLst>
                    </a:blip>
                    <a:stretch>
                      <a:fillRect/>
                    </a:stretch>
                  </pic:blipFill>
                  <pic:spPr>
                    <a:xfrm>
                      <a:off x="0" y="0"/>
                      <a:ext cx="5943598" cy="4737048"/>
                    </a:xfrm>
                    <a:prstGeom prst="rect">
                      <a:avLst/>
                    </a:prstGeom>
                  </pic:spPr>
                </pic:pic>
              </a:graphicData>
            </a:graphic>
          </wp:inline>
        </w:drawing>
      </w:r>
    </w:p>
    <w:p w14:paraId="3F13626E" w14:textId="5DA2FA82" w:rsidR="009002FB" w:rsidRPr="003B287B" w:rsidRDefault="009002FB" w:rsidP="003B287B">
      <w:pPr>
        <w:spacing w:after="0"/>
        <w:rPr>
          <w:rFonts w:ascii="Times New Roman" w:hAnsi="Times New Roman" w:cs="Times New Roman"/>
        </w:rPr>
      </w:pPr>
      <w:bookmarkStart w:id="40" w:name="_Ref446483309"/>
      <w:bookmarkStart w:id="41" w:name="_Ref447182347"/>
      <w:commentRangeStart w:id="42"/>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8</w:t>
      </w:r>
      <w:r w:rsidR="006B7B47" w:rsidRPr="003B287B">
        <w:rPr>
          <w:rFonts w:ascii="Times New Roman" w:hAnsi="Times New Roman" w:cs="Times New Roman"/>
          <w:noProof/>
        </w:rPr>
        <w:fldChar w:fldCharType="end"/>
      </w:r>
      <w:bookmarkEnd w:id="40"/>
      <w:commentRangeEnd w:id="42"/>
      <w:r w:rsidR="0052707D">
        <w:rPr>
          <w:rStyle w:val="CommentReference"/>
          <w:rFonts w:asciiTheme="minorHAnsi" w:hAnsiTheme="minorHAnsi"/>
        </w:rPr>
        <w:commentReference w:id="42"/>
      </w:r>
      <w:r w:rsidRPr="003B287B">
        <w:rPr>
          <w:rFonts w:ascii="Times New Roman" w:hAnsi="Times New Roman" w:cs="Times New Roman"/>
        </w:rPr>
        <w:t>. Time series' of sediment accumulation</w:t>
      </w:r>
      <w:r w:rsidR="002722D7">
        <w:rPr>
          <w:rFonts w:ascii="Times New Roman" w:hAnsi="Times New Roman" w:cs="Times New Roman"/>
        </w:rPr>
        <w:t xml:space="preserve">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sidRPr="003B287B">
        <w:rPr>
          <w:rFonts w:ascii="Times New Roman" w:hAnsi="Times New Roman" w:cs="Times New Roman"/>
        </w:rPr>
        <w:t>)</w:t>
      </w:r>
      <w:r w:rsidRPr="003B287B">
        <w:rPr>
          <w:rFonts w:ascii="Times New Roman" w:hAnsi="Times New Roman" w:cs="Times New Roman"/>
        </w:rPr>
        <w:t xml:space="preserve"> and composition on </w:t>
      </w:r>
      <w:r w:rsidR="00D365F0" w:rsidRPr="003B287B">
        <w:rPr>
          <w:rFonts w:ascii="Times New Roman" w:hAnsi="Times New Roman" w:cs="Times New Roman"/>
        </w:rPr>
        <w:t>sediment pod</w:t>
      </w:r>
      <w:r w:rsidRPr="003B287B">
        <w:rPr>
          <w:rFonts w:ascii="Times New Roman" w:hAnsi="Times New Roman" w:cs="Times New Roman"/>
        </w:rPr>
        <w:t>s at nine sediment trap locations in Fag</w:t>
      </w:r>
      <w:r w:rsidR="00EE0ABC">
        <w:rPr>
          <w:rFonts w:ascii="Times New Roman" w:hAnsi="Times New Roman" w:cs="Times New Roman"/>
        </w:rPr>
        <w:t>a'alu Bay, related to suspended-</w:t>
      </w:r>
      <w:r w:rsidRPr="003B287B">
        <w:rPr>
          <w:rFonts w:ascii="Times New Roman" w:hAnsi="Times New Roman" w:cs="Times New Roman"/>
        </w:rPr>
        <w:t xml:space="preserve">sediment yield from the watershed (SSY) and mean </w:t>
      </w:r>
      <w:r w:rsidR="00EE0ABC">
        <w:rPr>
          <w:rFonts w:ascii="Times New Roman" w:hAnsi="Times New Roman" w:cs="Times New Roman"/>
        </w:rPr>
        <w:t>significan</w:t>
      </w:r>
      <w:r w:rsidRPr="003B287B">
        <w:rPr>
          <w:rFonts w:ascii="Times New Roman" w:hAnsi="Times New Roman" w:cs="Times New Roman"/>
        </w:rPr>
        <w:t xml:space="preserve">t wave height (m). “P” indicates </w:t>
      </w:r>
      <w:r w:rsidR="00D365F0" w:rsidRPr="003B287B">
        <w:rPr>
          <w:rFonts w:ascii="Times New Roman" w:hAnsi="Times New Roman" w:cs="Times New Roman"/>
        </w:rPr>
        <w:t xml:space="preserve">sediment </w:t>
      </w:r>
      <w:r w:rsidR="00EE0ABC">
        <w:rPr>
          <w:rFonts w:ascii="Times New Roman" w:hAnsi="Times New Roman" w:cs="Times New Roman"/>
        </w:rPr>
        <w:t>“</w:t>
      </w:r>
      <w:r w:rsidR="00D365F0" w:rsidRPr="003B287B">
        <w:rPr>
          <w:rFonts w:ascii="Times New Roman" w:hAnsi="Times New Roman" w:cs="Times New Roman"/>
        </w:rPr>
        <w:t>pod</w:t>
      </w:r>
      <w:r w:rsidR="00EE0ABC">
        <w:rPr>
          <w:rFonts w:ascii="Times New Roman" w:hAnsi="Times New Roman" w:cs="Times New Roman"/>
        </w:rPr>
        <w:t>”</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w:t>
      </w:r>
      <w:bookmarkEnd w:id="41"/>
    </w:p>
    <w:p w14:paraId="3B84F21B" w14:textId="77777777" w:rsidR="00A13A1D" w:rsidRPr="003B287B" w:rsidRDefault="00A13A1D" w:rsidP="003B287B">
      <w:pPr>
        <w:spacing w:after="0"/>
        <w:rPr>
          <w:rFonts w:ascii="Times New Roman" w:hAnsi="Times New Roman" w:cs="Times New Roman"/>
        </w:rPr>
      </w:pPr>
    </w:p>
    <w:p w14:paraId="76DD6A4A" w14:textId="77777777" w:rsidR="009002FB" w:rsidRPr="003B287B" w:rsidRDefault="009002FB" w:rsidP="003B287B">
      <w:pPr>
        <w:spacing w:after="0"/>
        <w:rPr>
          <w:rFonts w:ascii="Times New Roman" w:hAnsi="Times New Roman" w:cs="Times New Roman"/>
        </w:rPr>
      </w:pPr>
    </w:p>
    <w:p w14:paraId="31173A37" w14:textId="77777777" w:rsidR="009002FB" w:rsidRPr="003B287B" w:rsidRDefault="009002FB" w:rsidP="003B287B">
      <w:pPr>
        <w:spacing w:after="0"/>
        <w:rPr>
          <w:rFonts w:ascii="Times New Roman" w:hAnsi="Times New Roman" w:cs="Times New Roman"/>
        </w:rPr>
      </w:pPr>
    </w:p>
    <w:p w14:paraId="02413082" w14:textId="77777777" w:rsidR="009002FB" w:rsidRPr="003B287B" w:rsidRDefault="009002FB" w:rsidP="003B287B">
      <w:pPr>
        <w:spacing w:after="0"/>
        <w:rPr>
          <w:rFonts w:ascii="Times New Roman" w:hAnsi="Times New Roman" w:cs="Times New Roman"/>
        </w:rPr>
      </w:pPr>
    </w:p>
    <w:p w14:paraId="64183B68" w14:textId="77777777" w:rsidR="009002FB" w:rsidRPr="003B287B" w:rsidRDefault="009002FB" w:rsidP="003B287B">
      <w:pPr>
        <w:spacing w:after="0"/>
        <w:rPr>
          <w:rFonts w:ascii="Times New Roman" w:hAnsi="Times New Roman" w:cs="Times New Roman"/>
        </w:rPr>
      </w:pPr>
    </w:p>
    <w:p w14:paraId="7CBA4D0B" w14:textId="77777777" w:rsidR="009002FB" w:rsidRPr="003B287B" w:rsidRDefault="009002FB" w:rsidP="003B287B">
      <w:pPr>
        <w:spacing w:after="0"/>
        <w:rPr>
          <w:rFonts w:ascii="Times New Roman" w:hAnsi="Times New Roman" w:cs="Times New Roman"/>
        </w:rPr>
      </w:pPr>
    </w:p>
    <w:p w14:paraId="549DB069" w14:textId="77777777" w:rsidR="009002FB" w:rsidRPr="003B287B" w:rsidRDefault="009002FB" w:rsidP="003B287B">
      <w:pPr>
        <w:spacing w:after="0"/>
        <w:rPr>
          <w:rFonts w:ascii="Times New Roman" w:hAnsi="Times New Roman" w:cs="Times New Roman"/>
        </w:rPr>
      </w:pPr>
    </w:p>
    <w:p w14:paraId="151693D0" w14:textId="77777777" w:rsidR="009002FB" w:rsidRPr="003B287B" w:rsidRDefault="009002FB" w:rsidP="003B287B">
      <w:pPr>
        <w:spacing w:after="0"/>
        <w:rPr>
          <w:rFonts w:ascii="Times New Roman" w:hAnsi="Times New Roman" w:cs="Times New Roman"/>
        </w:rPr>
      </w:pPr>
    </w:p>
    <w:p w14:paraId="699E4988" w14:textId="77777777" w:rsidR="009002FB" w:rsidRPr="003B287B" w:rsidRDefault="009002FB" w:rsidP="003B287B">
      <w:pPr>
        <w:spacing w:after="0"/>
        <w:rPr>
          <w:rFonts w:ascii="Times New Roman" w:hAnsi="Times New Roman" w:cs="Times New Roman"/>
        </w:rPr>
      </w:pPr>
    </w:p>
    <w:p w14:paraId="2FCE6C34" w14:textId="77777777" w:rsidR="009002FB" w:rsidRPr="003B287B" w:rsidRDefault="009002FB" w:rsidP="003B287B">
      <w:pPr>
        <w:spacing w:after="0"/>
        <w:rPr>
          <w:rFonts w:ascii="Times New Roman" w:hAnsi="Times New Roman" w:cs="Times New Roman"/>
        </w:rPr>
      </w:pPr>
    </w:p>
    <w:p w14:paraId="0AA458FA" w14:textId="77777777" w:rsidR="009002FB" w:rsidRPr="003B287B" w:rsidRDefault="009002FB" w:rsidP="003B287B">
      <w:pPr>
        <w:spacing w:after="0"/>
        <w:rPr>
          <w:rFonts w:ascii="Times New Roman" w:hAnsi="Times New Roman" w:cs="Times New Roman"/>
        </w:rPr>
      </w:pPr>
    </w:p>
    <w:p w14:paraId="1DC88DAD" w14:textId="252662E5" w:rsidR="009002FB" w:rsidRPr="003B287B" w:rsidRDefault="009002FB" w:rsidP="003B287B">
      <w:pPr>
        <w:pStyle w:val="Heading2"/>
        <w:spacing w:before="0"/>
        <w:rPr>
          <w:rFonts w:ascii="Times New Roman" w:hAnsi="Times New Roman" w:cs="Times New Roman"/>
        </w:rPr>
      </w:pPr>
      <w:r w:rsidRPr="003B287B">
        <w:rPr>
          <w:rFonts w:ascii="Times New Roman" w:hAnsi="Times New Roman" w:cs="Times New Roman"/>
        </w:rPr>
        <w:lastRenderedPageBreak/>
        <w:t xml:space="preserve">Figure 9 Sediment accumulation time series- </w:t>
      </w:r>
      <w:r w:rsidR="00EE0ABC">
        <w:rPr>
          <w:rFonts w:ascii="Times New Roman" w:hAnsi="Times New Roman" w:cs="Times New Roman"/>
        </w:rPr>
        <w:t>sediment traps</w:t>
      </w:r>
    </w:p>
    <w:p w14:paraId="7994AB0A"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F72F575" wp14:editId="1A574A39">
            <wp:extent cx="5942867" cy="47364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Tubes-composition v SSY Waves.png"/>
                    <pic:cNvPicPr/>
                  </pic:nvPicPr>
                  <pic:blipFill>
                    <a:blip r:embed="rId20">
                      <a:extLst>
                        <a:ext uri="{28A0092B-C50C-407E-A947-70E740481C1C}">
                          <a14:useLocalDpi xmlns:a14="http://schemas.microsoft.com/office/drawing/2010/main" val="0"/>
                        </a:ext>
                      </a:extLst>
                    </a:blip>
                    <a:stretch>
                      <a:fillRect/>
                    </a:stretch>
                  </pic:blipFill>
                  <pic:spPr>
                    <a:xfrm>
                      <a:off x="0" y="0"/>
                      <a:ext cx="5942867" cy="4736465"/>
                    </a:xfrm>
                    <a:prstGeom prst="rect">
                      <a:avLst/>
                    </a:prstGeom>
                  </pic:spPr>
                </pic:pic>
              </a:graphicData>
            </a:graphic>
          </wp:inline>
        </w:drawing>
      </w:r>
    </w:p>
    <w:p w14:paraId="5772855C" w14:textId="74E90B6A" w:rsidR="009002FB" w:rsidRPr="003B287B" w:rsidRDefault="009002FB" w:rsidP="003B287B">
      <w:pPr>
        <w:spacing w:after="0"/>
        <w:rPr>
          <w:rFonts w:ascii="Times New Roman" w:hAnsi="Times New Roman" w:cs="Times New Roman"/>
        </w:rPr>
      </w:pPr>
      <w:bookmarkStart w:id="43" w:name="_Ref446490686"/>
      <w:bookmarkStart w:id="44" w:name="_Ref447182348"/>
      <w:commentRangeStart w:id="45"/>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9</w:t>
      </w:r>
      <w:r w:rsidR="006B7B47" w:rsidRPr="003B287B">
        <w:rPr>
          <w:rFonts w:ascii="Times New Roman" w:hAnsi="Times New Roman" w:cs="Times New Roman"/>
          <w:noProof/>
        </w:rPr>
        <w:fldChar w:fldCharType="end"/>
      </w:r>
      <w:bookmarkEnd w:id="43"/>
      <w:commentRangeEnd w:id="45"/>
      <w:r w:rsidR="0052707D">
        <w:rPr>
          <w:rStyle w:val="CommentReference"/>
          <w:rFonts w:asciiTheme="minorHAnsi" w:hAnsiTheme="minorHAnsi"/>
        </w:rPr>
        <w:commentReference w:id="45"/>
      </w:r>
      <w:r w:rsidRPr="003B287B">
        <w:rPr>
          <w:rFonts w:ascii="Times New Roman" w:hAnsi="Times New Roman" w:cs="Times New Roman"/>
        </w:rPr>
        <w:t xml:space="preserve">. Time series' of </w:t>
      </w:r>
      <w:r w:rsidR="001B5629" w:rsidRPr="003B287B">
        <w:rPr>
          <w:rFonts w:ascii="Times New Roman" w:hAnsi="Times New Roman" w:cs="Times New Roman"/>
        </w:rPr>
        <w:t xml:space="preserve">sediment accumulation in sediment </w:t>
      </w:r>
      <w:r w:rsidRPr="003B287B">
        <w:rPr>
          <w:rFonts w:ascii="Times New Roman" w:hAnsi="Times New Roman" w:cs="Times New Roman"/>
        </w:rPr>
        <w:t>traps and composition at nine sediment trap locations in Faga'alu Bay, related to suspended sediment yield from the watershed (SSY) and mean significant wave heig</w:t>
      </w:r>
      <w:r w:rsidR="00EE0ABC">
        <w:rPr>
          <w:rFonts w:ascii="Times New Roman" w:hAnsi="Times New Roman" w:cs="Times New Roman"/>
        </w:rPr>
        <w:t>ht (m). “T” indicates sediment “trap”</w:t>
      </w:r>
      <w:r w:rsidRPr="003B287B">
        <w:rPr>
          <w:rFonts w:ascii="Times New Roman" w:hAnsi="Times New Roman" w:cs="Times New Roman"/>
        </w:rPr>
        <w:t xml:space="preserve"> and location ID’s (ex. 2A) correspond to </w:t>
      </w:r>
      <w:r w:rsidR="00EE0ABC">
        <w:rPr>
          <w:rFonts w:ascii="Times New Roman" w:hAnsi="Times New Roman" w:cs="Times New Roman"/>
        </w:rPr>
        <w:t>sites</w:t>
      </w:r>
      <w:r w:rsidRPr="003B287B">
        <w:rPr>
          <w:rFonts w:ascii="Times New Roman" w:hAnsi="Times New Roman" w:cs="Times New Roman"/>
        </w:rPr>
        <w:t xml:space="preserve"> in Figure 1. Coral health thresholds related to sediment accumulation in tubes from </w:t>
      </w:r>
      <w:r w:rsidRPr="003B287B">
        <w:rPr>
          <w:rFonts w:ascii="Times New Roman" w:hAnsi="Times New Roman" w:cs="Times New Roman"/>
        </w:rPr>
        <w:fldChar w:fldCharType="begin" w:fldLock="1"/>
      </w:r>
      <w:r w:rsidRPr="003B287B">
        <w:rPr>
          <w:rFonts w:ascii="Times New Roman" w:hAnsi="Times New Roman" w:cs="Times New Roman"/>
        </w:rPr>
        <w:instrText>ADDIN CSL_CITATION { "citationItems" : [ { "id" : "ITEM-1", "itemData" : { "DOI" : "10.1016/j.marpolbul.2012.05.008", "ISBN" : "0025-326X", "ISSN" : "0025326X", "PMID" : "22682583", "abstract" : "A review of published literature on the sensitivity of corals to turbidity and sedimentation is presented, with an emphasis on the effects of dredging. The risks and severity of impact from dredging (and other sediment disturbances) on corals are primarily related to the intensity, duration and frequency of exposure to increased turbidity and sedimentation. The sensitivity of a coral reef to dredging impacts and its ability to recover depend on the antecedent ecological conditions of the reef, its resilience and the ambient conditions normally experienced. Effects of sediment stress have so far been investigated in 89 coral species (???10% of all known reef-building corals). Results of these investigations have provided a generic understanding of tolerance levels, response mechanisms, adaptations and threshold levels of corals to the effects of natural and anthropogenic sediment disturbances. Coral polyps undergo stress from high suspended-sediment concentrations and the subsequent effects on light attenuation which affect their algal symbionts. Minimum light requirements of corals range from &lt;1% to as much as 60% of surface irradiance. Reported tolerance limits of coral reef systems for chronic suspended-sediment concentrations range from &lt;10mgL-1 in pristine offshore reef areas to &gt;100mgL-1 in marginal nearshore reefs. Some individual coral species can tolerate short-term exposure (days) to suspended-sediment concentrations as high as 1000mgL-1 while others show mortality after exposure (weeks) to concentrations as low as 30mgL-1. The duration that corals can survive high turbidities ranges from several days (sensitive species) to at least 5-6weeks (tolerant species). Increased sedimentation can cause smothering and burial of coral polyps, shading, tissue necrosis and population explosions of bacteria in coral mucus. Fine sediments tend to have greater effects on corals than coarse sediments. Turbidity and sedimentation also reduce the recruitment, survival and settlement of coral larvae. Maximum sedimentation rates that can be tolerated by different corals range from &lt;10mgcm-2d-1 to &gt;400mgcm-2d-1. The durations that corals can survive high sedimentation rates range from &lt;24h for sensitive species to a few weeks (&gt;4weeks of high sedimentation or &gt;14days complete burial) for very tolerant species. Hypotheses to explain substantial differences in sensitivity between different coral species include the growth form of coral colonies and the size of the co\u2026", "author" : [ { "dropping-particle" : "", "family" : "Erftemeijer", "given" : "Paul L a", "non-dropping-particle" : "", "parse-names" : false, "suffix" : "" }, { "dropping-particle" : "", "family" : "Riegl", "given" : "Bernhard", "non-dropping-particle" : "", "parse-names" : false, "suffix" : "" }, { "dropping-particle" : "", "family" : "Hoeksema", "given" : "Bert W.", "non-dropping-particle" : "", "parse-names" : false, "suffix" : "" }, { "dropping-particle" : "", "family" : "Todd", "given" : "Peter a.", "non-dropping-particle" : "", "parse-names" : false, "suffix" : "" } ], "container-title" : "Marine Pollution Bulletin", "id" : "ITEM-1", "issue" : "9", "issued" : { "date-parts" : [ [ "2012" ] ] }, "page" : "1737-1765", "publisher" : "Elsevier Ltd", "title" : "Environmental impacts of dredging and other sediment disturbances on corals: A review", "type" : "article-journal", "volume" : "64" }, "uris" : [ "http://www.mendeley.com/documents/?uuid=589cea4a-8b66-460c-bd8d-df9f1e3a14ef" ] } ], "mendeley" : { "formattedCitation" : "(Erftemeijer et al. 2012)", "manualFormatting" : "Erftemeijer et al. (2012)", "plainTextFormattedCitation" : "(Erftemeijer et al. 2012)", "previouslyFormattedCitation" : "(Erftemeijer et al. 2012)" }, "properties" : { "noteIndex" : 0 }, "schema" : "https://github.com/citation-style-language/schema/raw/master/csl-citation.json" }</w:instrText>
      </w:r>
      <w:r w:rsidRPr="003B287B">
        <w:rPr>
          <w:rFonts w:ascii="Times New Roman" w:hAnsi="Times New Roman" w:cs="Times New Roman"/>
        </w:rPr>
        <w:fldChar w:fldCharType="separate"/>
      </w:r>
      <w:r w:rsidRPr="003B287B">
        <w:rPr>
          <w:rFonts w:ascii="Times New Roman" w:hAnsi="Times New Roman" w:cs="Times New Roman"/>
          <w:i/>
          <w:noProof/>
        </w:rPr>
        <w:t>Erftemeijer et al. (2012)</w:t>
      </w:r>
      <w:r w:rsidRPr="003B287B">
        <w:rPr>
          <w:rFonts w:ascii="Times New Roman" w:hAnsi="Times New Roman" w:cs="Times New Roman"/>
        </w:rPr>
        <w:fldChar w:fldCharType="end"/>
      </w:r>
      <w:r w:rsidRPr="003B287B">
        <w:rPr>
          <w:rFonts w:ascii="Times New Roman" w:hAnsi="Times New Roman" w:cs="Times New Roman"/>
        </w:rPr>
        <w:t xml:space="preserve"> are </w:t>
      </w:r>
      <w:r w:rsidR="002722D7">
        <w:rPr>
          <w:rFonts w:ascii="Times New Roman" w:hAnsi="Times New Roman" w:cs="Times New Roman"/>
        </w:rPr>
        <w:t xml:space="preserve">shown as dotted horizontal lines: &lt;100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no stress, 100 – 300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recruits, 300 – 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stress colonies, &gt;500 </w:t>
      </w:r>
      <w:r w:rsidR="002722D7" w:rsidRPr="003B287B">
        <w:rPr>
          <w:rFonts w:ascii="Times New Roman" w:hAnsi="Times New Roman" w:cs="Times New Roman"/>
        </w:rPr>
        <w:t>g m</w:t>
      </w:r>
      <w:r w:rsidR="002722D7" w:rsidRPr="003B287B">
        <w:rPr>
          <w:rFonts w:ascii="Times New Roman" w:hAnsi="Times New Roman" w:cs="Times New Roman"/>
          <w:vertAlign w:val="superscript"/>
        </w:rPr>
        <w:t>-2</w:t>
      </w:r>
      <w:r w:rsidR="002722D7" w:rsidRPr="003B287B">
        <w:rPr>
          <w:rFonts w:ascii="Times New Roman" w:hAnsi="Times New Roman" w:cs="Times New Roman"/>
        </w:rPr>
        <w:t xml:space="preserve"> d</w:t>
      </w:r>
      <w:r w:rsidR="002722D7" w:rsidRPr="003B287B">
        <w:rPr>
          <w:rFonts w:ascii="Times New Roman" w:hAnsi="Times New Roman" w:cs="Times New Roman"/>
          <w:vertAlign w:val="superscript"/>
        </w:rPr>
        <w:t>-1</w:t>
      </w:r>
      <w:r w:rsidR="002722D7">
        <w:rPr>
          <w:rFonts w:ascii="Times New Roman" w:hAnsi="Times New Roman" w:cs="Times New Roman"/>
        </w:rPr>
        <w:t xml:space="preserve"> = lethal</w:t>
      </w:r>
      <w:r w:rsidRPr="003B287B">
        <w:rPr>
          <w:rFonts w:ascii="Times New Roman" w:hAnsi="Times New Roman" w:cs="Times New Roman"/>
        </w:rPr>
        <w:t>.</w:t>
      </w:r>
      <w:bookmarkEnd w:id="44"/>
      <w:r w:rsidRPr="003B287B">
        <w:rPr>
          <w:rFonts w:ascii="Times New Roman" w:hAnsi="Times New Roman" w:cs="Times New Roman"/>
        </w:rPr>
        <w:t xml:space="preserve"> </w:t>
      </w:r>
    </w:p>
    <w:p w14:paraId="6FAB3452" w14:textId="77777777" w:rsidR="009002FB" w:rsidRPr="003B287B" w:rsidRDefault="009002FB" w:rsidP="003B287B">
      <w:pPr>
        <w:spacing w:after="0"/>
        <w:rPr>
          <w:rFonts w:ascii="Times New Roman" w:hAnsi="Times New Roman" w:cs="Times New Roman"/>
        </w:rPr>
      </w:pPr>
    </w:p>
    <w:p w14:paraId="1944C0D6" w14:textId="77777777" w:rsidR="009002FB" w:rsidRPr="003B287B" w:rsidRDefault="009002FB" w:rsidP="003B287B">
      <w:pPr>
        <w:spacing w:after="0"/>
        <w:rPr>
          <w:rFonts w:ascii="Times New Roman" w:hAnsi="Times New Roman" w:cs="Times New Roman"/>
        </w:rPr>
      </w:pPr>
    </w:p>
    <w:p w14:paraId="72021837" w14:textId="77777777" w:rsidR="009002FB" w:rsidRPr="003B287B" w:rsidRDefault="009002FB" w:rsidP="003B287B">
      <w:pPr>
        <w:spacing w:after="0"/>
        <w:rPr>
          <w:rFonts w:ascii="Times New Roman" w:hAnsi="Times New Roman" w:cs="Times New Roman"/>
        </w:rPr>
      </w:pPr>
    </w:p>
    <w:p w14:paraId="2D6F82CB" w14:textId="77777777" w:rsidR="009002FB" w:rsidRPr="003B287B" w:rsidRDefault="009002FB" w:rsidP="003B287B">
      <w:pPr>
        <w:spacing w:after="0"/>
        <w:rPr>
          <w:rFonts w:ascii="Times New Roman" w:hAnsi="Times New Roman" w:cs="Times New Roman"/>
        </w:rPr>
      </w:pPr>
    </w:p>
    <w:p w14:paraId="70236BB7" w14:textId="77777777" w:rsidR="009002FB" w:rsidRPr="003B287B" w:rsidRDefault="009002FB" w:rsidP="003B287B">
      <w:pPr>
        <w:spacing w:after="0"/>
        <w:rPr>
          <w:rFonts w:ascii="Times New Roman" w:hAnsi="Times New Roman" w:cs="Times New Roman"/>
        </w:rPr>
      </w:pPr>
    </w:p>
    <w:p w14:paraId="6365B8D9" w14:textId="77777777" w:rsidR="009002FB" w:rsidRPr="003B287B" w:rsidRDefault="009002FB" w:rsidP="003B287B">
      <w:pPr>
        <w:spacing w:after="0"/>
        <w:rPr>
          <w:rFonts w:ascii="Times New Roman" w:hAnsi="Times New Roman" w:cs="Times New Roman"/>
        </w:rPr>
      </w:pPr>
    </w:p>
    <w:p w14:paraId="0020DD52" w14:textId="77777777" w:rsidR="009002FB" w:rsidRPr="003B287B" w:rsidRDefault="009002FB" w:rsidP="003B287B">
      <w:pPr>
        <w:spacing w:after="0"/>
        <w:rPr>
          <w:rFonts w:ascii="Times New Roman" w:hAnsi="Times New Roman" w:cs="Times New Roman"/>
        </w:rPr>
      </w:pPr>
    </w:p>
    <w:p w14:paraId="62E8DB11" w14:textId="77777777" w:rsidR="009002FB" w:rsidRPr="003B287B" w:rsidRDefault="009002FB" w:rsidP="003B287B">
      <w:pPr>
        <w:spacing w:after="0"/>
        <w:rPr>
          <w:rFonts w:ascii="Times New Roman" w:hAnsi="Times New Roman" w:cs="Times New Roman"/>
        </w:rPr>
      </w:pPr>
    </w:p>
    <w:p w14:paraId="4BE9669B" w14:textId="77777777" w:rsidR="009002FB" w:rsidRPr="003B287B" w:rsidRDefault="009002FB" w:rsidP="003B287B">
      <w:pPr>
        <w:spacing w:after="0"/>
        <w:rPr>
          <w:rFonts w:ascii="Times New Roman" w:hAnsi="Times New Roman" w:cs="Times New Roman"/>
        </w:rPr>
      </w:pPr>
    </w:p>
    <w:p w14:paraId="37382F0D" w14:textId="77777777" w:rsidR="009002FB" w:rsidRPr="003B287B" w:rsidRDefault="009002FB" w:rsidP="003B287B">
      <w:pPr>
        <w:spacing w:after="0"/>
        <w:rPr>
          <w:rFonts w:ascii="Times New Roman" w:hAnsi="Times New Roman" w:cs="Times New Roman"/>
        </w:rPr>
      </w:pPr>
    </w:p>
    <w:p w14:paraId="320A8500" w14:textId="77777777" w:rsidR="009002FB" w:rsidRPr="003B287B" w:rsidRDefault="009002FB" w:rsidP="003B287B">
      <w:pPr>
        <w:spacing w:after="0"/>
        <w:rPr>
          <w:rFonts w:ascii="Times New Roman" w:hAnsi="Times New Roman" w:cs="Times New Roman"/>
        </w:rPr>
      </w:pPr>
    </w:p>
    <w:p w14:paraId="6A1A064B" w14:textId="44D49824" w:rsidR="009002FB" w:rsidRPr="003B287B" w:rsidRDefault="00F761EF" w:rsidP="003B287B">
      <w:pPr>
        <w:pStyle w:val="Heading2"/>
        <w:spacing w:before="0"/>
        <w:rPr>
          <w:rFonts w:ascii="Times New Roman" w:hAnsi="Times New Roman" w:cs="Times New Roman"/>
        </w:rPr>
      </w:pPr>
      <w:r w:rsidRPr="003B287B">
        <w:rPr>
          <w:rFonts w:ascii="Times New Roman" w:hAnsi="Times New Roman" w:cs="Times New Roman"/>
        </w:rPr>
        <w:lastRenderedPageBreak/>
        <w:t>Figure 10</w:t>
      </w:r>
      <w:r w:rsidR="009002FB" w:rsidRPr="003B287B">
        <w:rPr>
          <w:rFonts w:ascii="Times New Roman" w:hAnsi="Times New Roman" w:cs="Times New Roman"/>
        </w:rPr>
        <w:t xml:space="preserve"> Correlations</w:t>
      </w:r>
    </w:p>
    <w:p w14:paraId="09AD0556" w14:textId="77777777" w:rsidR="009002FB" w:rsidRPr="003B287B" w:rsidRDefault="009002FB" w:rsidP="003B287B">
      <w:pPr>
        <w:keepNext/>
        <w:keepLines/>
        <w:spacing w:after="0"/>
        <w:rPr>
          <w:rFonts w:ascii="Times New Roman" w:hAnsi="Times New Roman" w:cs="Times New Roman"/>
        </w:rPr>
      </w:pPr>
      <w:r w:rsidRPr="003B287B">
        <w:rPr>
          <w:rFonts w:ascii="Times New Roman" w:hAnsi="Times New Roman" w:cs="Times New Roman"/>
          <w:noProof/>
        </w:rPr>
        <w:drawing>
          <wp:inline distT="0" distB="0" distL="0" distR="0" wp14:anchorId="528F1501" wp14:editId="0133F56A">
            <wp:extent cx="5943600" cy="394754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tal_gm2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47540"/>
                    </a:xfrm>
                    <a:prstGeom prst="rect">
                      <a:avLst/>
                    </a:prstGeom>
                  </pic:spPr>
                </pic:pic>
              </a:graphicData>
            </a:graphic>
          </wp:inline>
        </w:drawing>
      </w:r>
    </w:p>
    <w:p w14:paraId="4DB27714" w14:textId="59974F26" w:rsidR="009002FB" w:rsidRPr="003B287B" w:rsidRDefault="009002FB" w:rsidP="003B287B">
      <w:pPr>
        <w:spacing w:after="0"/>
        <w:rPr>
          <w:rFonts w:ascii="Times New Roman" w:hAnsi="Times New Roman" w:cs="Times New Roman"/>
        </w:rPr>
      </w:pPr>
      <w:bookmarkStart w:id="46" w:name="_Ref446605779"/>
      <w:bookmarkStart w:id="47" w:name="_Ref447182350"/>
      <w:commentRangeStart w:id="48"/>
      <w:r w:rsidRPr="003B287B">
        <w:rPr>
          <w:rFonts w:ascii="Times New Roman" w:hAnsi="Times New Roman" w:cs="Times New Roman"/>
        </w:rPr>
        <w:t xml:space="preserve">Figure </w:t>
      </w:r>
      <w:r w:rsidR="006B7B47" w:rsidRPr="003B287B">
        <w:rPr>
          <w:rFonts w:ascii="Times New Roman" w:hAnsi="Times New Roman" w:cs="Times New Roman"/>
        </w:rPr>
        <w:fldChar w:fldCharType="begin"/>
      </w:r>
      <w:r w:rsidR="006B7B47" w:rsidRPr="003B287B">
        <w:rPr>
          <w:rFonts w:ascii="Times New Roman" w:hAnsi="Times New Roman" w:cs="Times New Roman"/>
        </w:rPr>
        <w:instrText xml:space="preserve"> SEQ Figure \* ARABIC </w:instrText>
      </w:r>
      <w:r w:rsidR="006B7B47" w:rsidRPr="003B287B">
        <w:rPr>
          <w:rFonts w:ascii="Times New Roman" w:hAnsi="Times New Roman" w:cs="Times New Roman"/>
        </w:rPr>
        <w:fldChar w:fldCharType="separate"/>
      </w:r>
      <w:r w:rsidRPr="003B287B">
        <w:rPr>
          <w:rFonts w:ascii="Times New Roman" w:hAnsi="Times New Roman" w:cs="Times New Roman"/>
          <w:noProof/>
        </w:rPr>
        <w:t>10</w:t>
      </w:r>
      <w:r w:rsidR="006B7B47" w:rsidRPr="003B287B">
        <w:rPr>
          <w:rFonts w:ascii="Times New Roman" w:hAnsi="Times New Roman" w:cs="Times New Roman"/>
          <w:noProof/>
        </w:rPr>
        <w:fldChar w:fldCharType="end"/>
      </w:r>
      <w:bookmarkEnd w:id="46"/>
      <w:commentRangeEnd w:id="48"/>
      <w:r w:rsidR="009D7722">
        <w:rPr>
          <w:rStyle w:val="CommentReference"/>
          <w:rFonts w:asciiTheme="minorHAnsi" w:hAnsiTheme="minorHAnsi"/>
        </w:rPr>
        <w:commentReference w:id="48"/>
      </w:r>
      <w:r w:rsidRPr="003B287B">
        <w:rPr>
          <w:rFonts w:ascii="Times New Roman" w:hAnsi="Times New Roman" w:cs="Times New Roman"/>
        </w:rPr>
        <w:t xml:space="preserve">. Correlations between total sediment accumulations in </w:t>
      </w:r>
      <w:r w:rsidR="00F761EF" w:rsidRPr="003B287B">
        <w:rPr>
          <w:rFonts w:ascii="Times New Roman" w:hAnsi="Times New Roman" w:cs="Times New Roman"/>
        </w:rPr>
        <w:t>sediment traps</w:t>
      </w:r>
      <w:r w:rsidRPr="003B287B">
        <w:rPr>
          <w:rFonts w:ascii="Times New Roman" w:hAnsi="Times New Roman" w:cs="Times New Roman"/>
        </w:rPr>
        <w:t xml:space="preserve"> vs SSY, </w:t>
      </w:r>
      <w:r w:rsidR="00F761EF" w:rsidRPr="003B287B">
        <w:rPr>
          <w:rFonts w:ascii="Times New Roman" w:hAnsi="Times New Roman" w:cs="Times New Roman"/>
        </w:rPr>
        <w:t>mean wave height</w:t>
      </w:r>
      <w:r w:rsidRPr="003B287B">
        <w:rPr>
          <w:rFonts w:ascii="Times New Roman" w:hAnsi="Times New Roman" w:cs="Times New Roman"/>
          <w:i/>
        </w:rPr>
        <w:t>.  P-</w:t>
      </w:r>
      <w:r w:rsidRPr="003B287B">
        <w:rPr>
          <w:rFonts w:ascii="Times New Roman" w:hAnsi="Times New Roman" w:cs="Times New Roman"/>
        </w:rPr>
        <w:t>values are for multiple regression</w:t>
      </w:r>
      <w:bookmarkEnd w:id="47"/>
    </w:p>
    <w:p w14:paraId="6019A661" w14:textId="6DE5FC8F" w:rsidR="009002FB" w:rsidRPr="003B287B" w:rsidRDefault="009002FB" w:rsidP="003B287B">
      <w:pPr>
        <w:spacing w:after="0"/>
        <w:rPr>
          <w:rFonts w:ascii="Times New Roman" w:hAnsi="Times New Roman" w:cs="Times New Roman"/>
        </w:rPr>
      </w:pPr>
    </w:p>
    <w:p w14:paraId="5AD97DE9" w14:textId="46840F3E" w:rsidR="00265673" w:rsidRPr="003B287B" w:rsidRDefault="00265673" w:rsidP="003B287B">
      <w:pPr>
        <w:spacing w:after="0"/>
        <w:rPr>
          <w:rFonts w:ascii="Times New Roman" w:hAnsi="Times New Roman" w:cs="Times New Roman"/>
        </w:rPr>
      </w:pPr>
      <w:r w:rsidRPr="003B287B">
        <w:rPr>
          <w:rFonts w:ascii="Times New Roman" w:hAnsi="Times New Roman" w:cs="Times New Roman"/>
        </w:rPr>
        <w:br w:type="page"/>
      </w:r>
    </w:p>
    <w:p w14:paraId="5349A273" w14:textId="1DFC172E" w:rsidR="00265673" w:rsidRPr="003B287B" w:rsidRDefault="00265673" w:rsidP="003B287B">
      <w:pPr>
        <w:pStyle w:val="Heading1"/>
        <w:spacing w:before="0" w:after="0"/>
        <w:jc w:val="center"/>
        <w:rPr>
          <w:rFonts w:ascii="Times New Roman" w:hAnsi="Times New Roman" w:cs="Times New Roman"/>
        </w:rPr>
      </w:pPr>
      <w:r w:rsidRPr="003B287B">
        <w:rPr>
          <w:rFonts w:ascii="Times New Roman" w:hAnsi="Times New Roman" w:cs="Times New Roman"/>
        </w:rPr>
        <w:lastRenderedPageBreak/>
        <w:t>References</w:t>
      </w:r>
    </w:p>
    <w:p w14:paraId="6315B6AF" w14:textId="0A470DE1" w:rsidR="00EB420F" w:rsidRPr="00EB420F" w:rsidRDefault="00265673">
      <w:pPr>
        <w:pStyle w:val="NormalWeb"/>
        <w:ind w:left="480" w:hanging="480"/>
        <w:divId w:val="1024745334"/>
        <w:rPr>
          <w:noProof/>
        </w:rPr>
      </w:pPr>
      <w:r w:rsidRPr="003B287B">
        <w:fldChar w:fldCharType="begin" w:fldLock="1"/>
      </w:r>
      <w:r w:rsidRPr="00A949C6">
        <w:instrText xml:space="preserve">ADDIN Mendeley Bibliography CSL_BIBLIOGRAPHY </w:instrText>
      </w:r>
      <w:r w:rsidRPr="003B287B">
        <w:fldChar w:fldCharType="separate"/>
      </w:r>
      <w:r w:rsidR="00EB420F" w:rsidRPr="00EB420F">
        <w:rPr>
          <w:noProof/>
        </w:rPr>
        <w:t xml:space="preserve">Basher L, Hicks D, Clapp B, Hewitt T (2011) Sediment yield response to large storm events and forest harvesting, Motueka River, New Zealand. New Zeal. J. Mar. Freshw. Res. 45:333–356 </w:t>
      </w:r>
    </w:p>
    <w:p w14:paraId="530E37B5" w14:textId="77777777" w:rsidR="00EB420F" w:rsidRPr="00EB420F" w:rsidRDefault="00EB420F">
      <w:pPr>
        <w:pStyle w:val="NormalWeb"/>
        <w:ind w:left="480" w:hanging="480"/>
        <w:divId w:val="1024745334"/>
        <w:rPr>
          <w:noProof/>
        </w:rPr>
      </w:pPr>
      <w:r w:rsidRPr="00EB420F">
        <w:rPr>
          <w:noProof/>
        </w:rPr>
        <w:t xml:space="preserve">Bégin C, Brooks G, Larson R a., Dragićević S, Ramos Scharrón CE, Coté IM (2014) Increased sediment loads over coral reefs in Saint Lucia in relation to land use change in contributing watersheds. Ocean Coast. Manag. 95:35–45 </w:t>
      </w:r>
    </w:p>
    <w:p w14:paraId="637BF650" w14:textId="77777777" w:rsidR="00EB420F" w:rsidRPr="00EB420F" w:rsidRDefault="00EB420F">
      <w:pPr>
        <w:pStyle w:val="NormalWeb"/>
        <w:ind w:left="480" w:hanging="480"/>
        <w:divId w:val="1024745334"/>
        <w:rPr>
          <w:noProof/>
        </w:rPr>
      </w:pPr>
      <w:r w:rsidRPr="00EB420F">
        <w:rPr>
          <w:noProof/>
        </w:rPr>
        <w:t xml:space="preserve">Bellwood DR, Fulton CJ (2008) Sediment-mediated suppression of herbivory on coral reefs: Decreasing resilience to rising sea-levels and climate change? Limnol. Oceanogr. 53:2695–2701 </w:t>
      </w:r>
    </w:p>
    <w:p w14:paraId="25A559EB" w14:textId="77777777" w:rsidR="00EB420F" w:rsidRPr="00EB420F" w:rsidRDefault="00EB420F">
      <w:pPr>
        <w:pStyle w:val="NormalWeb"/>
        <w:ind w:left="480" w:hanging="480"/>
        <w:divId w:val="1024745334"/>
        <w:rPr>
          <w:noProof/>
        </w:rPr>
      </w:pPr>
      <w:r w:rsidRPr="00EB420F">
        <w:rPr>
          <w:noProof/>
        </w:rPr>
        <w:t xml:space="preserve">Bever AJ, McNinch JE, Harris CK (2011) Hydrodynamics and sediment-transport in the nearshore of Poverty Bay, New Zealand: Observations of nearshore sediment segregation and oceanic storms. Cont. Shelf Res. 31:507–526 </w:t>
      </w:r>
    </w:p>
    <w:p w14:paraId="537753B4" w14:textId="77777777" w:rsidR="00EB420F" w:rsidRPr="00EB420F" w:rsidRDefault="00EB420F">
      <w:pPr>
        <w:pStyle w:val="NormalWeb"/>
        <w:ind w:left="480" w:hanging="480"/>
        <w:divId w:val="1024745334"/>
        <w:rPr>
          <w:noProof/>
        </w:rPr>
      </w:pPr>
      <w:r w:rsidRPr="00EB420F">
        <w:rPr>
          <w:noProof/>
        </w:rPr>
        <w:t xml:space="preserve">Bothner MH, Reynolds RL, Casso MA, Storlazzi CD, Field ME (2006) Quantity, composition, and source of sediment collected in sediment traps along the fringing coral reef off Molokai, Hawaii. Mar. Pollut. Bull. 52:1034–47 </w:t>
      </w:r>
    </w:p>
    <w:p w14:paraId="23D2F73C" w14:textId="77777777" w:rsidR="00EB420F" w:rsidRPr="00EB420F" w:rsidRDefault="00EB420F">
      <w:pPr>
        <w:pStyle w:val="NormalWeb"/>
        <w:ind w:left="480" w:hanging="480"/>
        <w:divId w:val="1024745334"/>
        <w:rPr>
          <w:noProof/>
        </w:rPr>
      </w:pPr>
      <w:r w:rsidRPr="00EB420F">
        <w:rPr>
          <w:noProof/>
        </w:rPr>
        <w:t xml:space="preserve">Brooks G, Devine B, Larson R, Rood B (2007) Sedimentary Development of Coral Bay , St . John , USVI : A Shift From Natural to Anthropogenic Influences. Caribb. J. Sci. 43:226–243 </w:t>
      </w:r>
    </w:p>
    <w:p w14:paraId="6F638047" w14:textId="77777777" w:rsidR="00EB420F" w:rsidRPr="00EB420F" w:rsidRDefault="00EB420F">
      <w:pPr>
        <w:pStyle w:val="NormalWeb"/>
        <w:ind w:left="480" w:hanging="480"/>
        <w:divId w:val="1024745334"/>
        <w:rPr>
          <w:noProof/>
        </w:rPr>
      </w:pPr>
      <w:r w:rsidRPr="00EB420F">
        <w:rPr>
          <w:noProof/>
        </w:rPr>
        <w:t xml:space="preserve">Browne NK., Smithers SG., Perry CT., Ridd PV. (2012) A Field-Based technique for measuring sediment flux on coral reefs: Application to turbid reefs on the great barrier reef. J. Coast. Res. 28:1247–1262 </w:t>
      </w:r>
    </w:p>
    <w:p w14:paraId="573D0892" w14:textId="77777777" w:rsidR="00EB420F" w:rsidRPr="00EB420F" w:rsidRDefault="00EB420F">
      <w:pPr>
        <w:pStyle w:val="NormalWeb"/>
        <w:ind w:left="480" w:hanging="480"/>
        <w:divId w:val="1024745334"/>
        <w:rPr>
          <w:noProof/>
        </w:rPr>
      </w:pPr>
      <w:r w:rsidRPr="00EB420F">
        <w:rPr>
          <w:noProof/>
        </w:rPr>
        <w:t xml:space="preserve">Cochran SA, Gibbs AE, D’Antonio NL, Storlazzi CD (2016) Benthic habitat map of U.S. Coral Reef Task Force Faga‘alu Bay priority study area, Tutuila, American Samoa: U.S. Geological Survey Open-File Rport 2016-XXXX, XX. </w:t>
      </w:r>
    </w:p>
    <w:p w14:paraId="5B7EAEB7" w14:textId="77777777" w:rsidR="00EB420F" w:rsidRPr="00EB420F" w:rsidRDefault="00EB420F">
      <w:pPr>
        <w:pStyle w:val="NormalWeb"/>
        <w:ind w:left="480" w:hanging="480"/>
        <w:divId w:val="1024745334"/>
        <w:rPr>
          <w:noProof/>
        </w:rPr>
      </w:pPr>
      <w:r w:rsidRPr="00EB420F">
        <w:rPr>
          <w:noProof/>
        </w:rPr>
        <w:t xml:space="preserve">Craig P (2009) Natural History Guide to American Samoa. National Park of American Samoa, Pago Pago, American Samoa </w:t>
      </w:r>
    </w:p>
    <w:p w14:paraId="26018EFB" w14:textId="77777777" w:rsidR="00EB420F" w:rsidRPr="00EB420F" w:rsidRDefault="00EB420F">
      <w:pPr>
        <w:pStyle w:val="NormalWeb"/>
        <w:ind w:left="480" w:hanging="480"/>
        <w:divId w:val="1024745334"/>
        <w:rPr>
          <w:noProof/>
        </w:rPr>
      </w:pPr>
      <w:r w:rsidRPr="00EB420F">
        <w:rPr>
          <w:noProof/>
        </w:rPr>
        <w:t xml:space="preserve">Dames &amp; Moore (1981) Hydrologic Investigation of Surface Water for Water Supply and Hydropower. 63 </w:t>
      </w:r>
    </w:p>
    <w:p w14:paraId="24D6E743" w14:textId="77777777" w:rsidR="00EB420F" w:rsidRPr="00EB420F" w:rsidRDefault="00EB420F">
      <w:pPr>
        <w:pStyle w:val="NormalWeb"/>
        <w:ind w:left="480" w:hanging="480"/>
        <w:divId w:val="1024745334"/>
        <w:rPr>
          <w:noProof/>
        </w:rPr>
      </w:pPr>
      <w:r w:rsidRPr="00EB420F">
        <w:rPr>
          <w:noProof/>
        </w:rPr>
        <w:t xml:space="preserve">DeMartini E, Jokiel P, Beets J, Stender Y, Storlazzi C, Minton D, Conklin E (2013) Terrigenous sediment impact on coral recruitment and growth affects the use of coral habitat by recruit parrotfishes (F. Scaridae). J. Coast. Conserv. 17:417–429 </w:t>
      </w:r>
    </w:p>
    <w:p w14:paraId="6372B208" w14:textId="77777777" w:rsidR="00EB420F" w:rsidRPr="00EB420F" w:rsidRDefault="00EB420F">
      <w:pPr>
        <w:pStyle w:val="NormalWeb"/>
        <w:ind w:left="480" w:hanging="480"/>
        <w:divId w:val="1024745334"/>
        <w:rPr>
          <w:noProof/>
        </w:rPr>
      </w:pPr>
      <w:r w:rsidRPr="00EB420F">
        <w:rPr>
          <w:noProof/>
        </w:rPr>
        <w:lastRenderedPageBreak/>
        <w:t xml:space="preserve">Draut AE, Bothner MH, Field ME, Reynolds RL, Cochran, S.A.Logan JB, Storlazzi CD, Berg CJ (2009) Supply and dispersal of flood sediment from a steep, tropical watershed: Hanalei Bay, Kaua’i, Hawai'i, USA. Geol. Soc. Am. Bull. 121:574–585 </w:t>
      </w:r>
    </w:p>
    <w:p w14:paraId="4224BBB1" w14:textId="77777777" w:rsidR="00EB420F" w:rsidRPr="00EB420F" w:rsidRDefault="00EB420F">
      <w:pPr>
        <w:pStyle w:val="NormalWeb"/>
        <w:ind w:left="480" w:hanging="480"/>
        <w:divId w:val="1024745334"/>
        <w:rPr>
          <w:noProof/>
        </w:rPr>
      </w:pPr>
      <w:r w:rsidRPr="00EB420F">
        <w:rPr>
          <w:noProof/>
        </w:rPr>
        <w:t xml:space="preserve">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454-455:42–55 </w:t>
      </w:r>
    </w:p>
    <w:p w14:paraId="16414687" w14:textId="77777777" w:rsidR="00EB420F" w:rsidRPr="00EB420F" w:rsidRDefault="00EB420F">
      <w:pPr>
        <w:pStyle w:val="NormalWeb"/>
        <w:ind w:left="480" w:hanging="480"/>
        <w:divId w:val="1024745334"/>
        <w:rPr>
          <w:noProof/>
        </w:rPr>
      </w:pPr>
      <w:r w:rsidRPr="00EB420F">
        <w:rPr>
          <w:noProof/>
        </w:rPr>
        <w:t xml:space="preserve">Erftemeijer PL a, Riegl B, Hoeksema BW, Todd P a. (2012) Environmental impacts of dredging and other sediment disturbances on corals: A review. Mar. Pollut. Bull. 64:1737–1765 </w:t>
      </w:r>
    </w:p>
    <w:p w14:paraId="613B589F" w14:textId="77777777" w:rsidR="00EB420F" w:rsidRPr="00EB420F" w:rsidRDefault="00EB420F">
      <w:pPr>
        <w:pStyle w:val="NormalWeb"/>
        <w:ind w:left="480" w:hanging="480"/>
        <w:divId w:val="1024745334"/>
        <w:rPr>
          <w:noProof/>
        </w:rPr>
      </w:pPr>
      <w:r w:rsidRPr="00EB420F">
        <w:rPr>
          <w:noProof/>
        </w:rPr>
        <w:t xml:space="preserve">Fabricius KE (2005) Effects of terrestrial runoff on the ecology of corals and coral reefs: review and synthesis. Mar. Pollut. Bull. 50:125–46 </w:t>
      </w:r>
    </w:p>
    <w:p w14:paraId="3CC3B2B7" w14:textId="77777777" w:rsidR="00EB420F" w:rsidRPr="00EB420F" w:rsidRDefault="00EB420F">
      <w:pPr>
        <w:pStyle w:val="NormalWeb"/>
        <w:ind w:left="480" w:hanging="480"/>
        <w:divId w:val="1024745334"/>
        <w:rPr>
          <w:noProof/>
        </w:rPr>
      </w:pPr>
      <w:r w:rsidRPr="00EB420F">
        <w:rPr>
          <w:noProof/>
        </w:rPr>
        <w:t xml:space="preserve">Fabricius KE, De’ath G, Humphrey C, Zagorskis I, Schaffelke B (2012) Intra-annual variation in turbidity in response to terrestrial runoff on near-shore coral reefs of the Great Barrier Reef. Estuar. Coast. Shelf Sci. 1–9 </w:t>
      </w:r>
    </w:p>
    <w:p w14:paraId="3AABDFFC" w14:textId="77777777" w:rsidR="00EB420F" w:rsidRPr="00EB420F" w:rsidRDefault="00EB420F">
      <w:pPr>
        <w:pStyle w:val="NormalWeb"/>
        <w:ind w:left="480" w:hanging="480"/>
        <w:divId w:val="1024745334"/>
        <w:rPr>
          <w:noProof/>
        </w:rPr>
      </w:pPr>
      <w:r w:rsidRPr="00EB420F">
        <w:rPr>
          <w:noProof/>
        </w:rPr>
        <w:t xml:space="preserve">Feagaimaalii-Luamanu J (2016) High surf generated by TC Victor washes over roads and property. Samoa News </w:t>
      </w:r>
    </w:p>
    <w:p w14:paraId="6EBCA7A7" w14:textId="77777777" w:rsidR="00EB420F" w:rsidRPr="00EB420F" w:rsidRDefault="00EB420F">
      <w:pPr>
        <w:pStyle w:val="NormalWeb"/>
        <w:ind w:left="480" w:hanging="480"/>
        <w:divId w:val="1024745334"/>
        <w:rPr>
          <w:noProof/>
        </w:rPr>
      </w:pPr>
      <w:r w:rsidRPr="00EB420F">
        <w:rPr>
          <w:noProof/>
        </w:rPr>
        <w:t xml:space="preserve">Field ME, Chezar H, Storlazzi CD (2012) SedPods: a low-cost coral proxy for measuring net sedimentation. Coral Reefs 1–5 </w:t>
      </w:r>
    </w:p>
    <w:p w14:paraId="56789B17" w14:textId="77777777" w:rsidR="00EB420F" w:rsidRPr="00EB420F" w:rsidRDefault="00EB420F">
      <w:pPr>
        <w:pStyle w:val="NormalWeb"/>
        <w:ind w:left="480" w:hanging="480"/>
        <w:divId w:val="1024745334"/>
        <w:rPr>
          <w:noProof/>
        </w:rPr>
      </w:pPr>
      <w:r w:rsidRPr="00EB420F">
        <w:rPr>
          <w:noProof/>
        </w:rPr>
        <w:t>Gray SC, Sears W, Kolupski ML, Hastings ZC, Przyuski NW, Fox MD, Degrood A (2012) Factors affecting land-based sedimentation in coastal bays, US Virgin Islands. 9–13</w:t>
      </w:r>
    </w:p>
    <w:p w14:paraId="6BE2B112" w14:textId="77777777" w:rsidR="00EB420F" w:rsidRPr="00EB420F" w:rsidRDefault="00EB420F">
      <w:pPr>
        <w:pStyle w:val="NormalWeb"/>
        <w:ind w:left="480" w:hanging="480"/>
        <w:divId w:val="1024745334"/>
        <w:rPr>
          <w:noProof/>
        </w:rPr>
      </w:pPr>
      <w:r w:rsidRPr="00EB420F">
        <w:rPr>
          <w:noProof/>
        </w:rPr>
        <w:t xml:space="preserve">Heiri O, Lotter AF, Lemcke G (2001) Loss on ignition as a method for estimating organic and carbonate content in sediments : reproducibility and comparability of results. J. Paleolimnol. 25:101–110 </w:t>
      </w:r>
    </w:p>
    <w:p w14:paraId="72AFF912" w14:textId="77777777" w:rsidR="00EB420F" w:rsidRPr="00EB420F" w:rsidRDefault="00EB420F">
      <w:pPr>
        <w:pStyle w:val="NormalWeb"/>
        <w:ind w:left="480" w:hanging="480"/>
        <w:divId w:val="1024745334"/>
        <w:rPr>
          <w:noProof/>
        </w:rPr>
      </w:pPr>
      <w:r w:rsidRPr="00EB420F">
        <w:rPr>
          <w:noProof/>
        </w:rPr>
        <w:t xml:space="preserve">Hettler J, Irion G, Lehmann B (1997) Environmental impact of mining waste disposal on a tropical lowland river system: a case study on the Ok Tedi Mine, Papua New Guinea. Miner. Depos. 32:280–291 </w:t>
      </w:r>
    </w:p>
    <w:p w14:paraId="63F3195A" w14:textId="77777777" w:rsidR="00EB420F" w:rsidRPr="00EB420F" w:rsidRDefault="00EB420F">
      <w:pPr>
        <w:pStyle w:val="NormalWeb"/>
        <w:ind w:left="480" w:hanging="480"/>
        <w:divId w:val="1024745334"/>
        <w:rPr>
          <w:noProof/>
        </w:rPr>
      </w:pPr>
      <w:r w:rsidRPr="00EB420F">
        <w:rPr>
          <w:noProof/>
        </w:rPr>
        <w:t xml:space="preserve">Hoitink AJF, Hoekstra P (2003) Hydrodynamic control of the supply of reworked terrigenous sediment to coral reefs in the Bay of Banten (NW Java, Indonesia). Estuar. Coast. Shelf Sci. 58:743–755 </w:t>
      </w:r>
    </w:p>
    <w:p w14:paraId="00208E9B" w14:textId="77777777" w:rsidR="00EB420F" w:rsidRPr="00EB420F" w:rsidRDefault="00EB420F">
      <w:pPr>
        <w:pStyle w:val="NormalWeb"/>
        <w:ind w:left="480" w:hanging="480"/>
        <w:divId w:val="1024745334"/>
        <w:rPr>
          <w:noProof/>
        </w:rPr>
      </w:pPr>
      <w:r w:rsidRPr="00EB420F">
        <w:rPr>
          <w:noProof/>
        </w:rPr>
        <w:t xml:space="preserve">Holst-Rice S, Messina A, Biggs TW, Vargas-Angel B, Whitall D (2016) Baseline Assessment of Fagaʻalu Watershed: A Ridge to Reef Assessment in Support of Sediment Reduction Activities and Future Evaluation of their Success. </w:t>
      </w:r>
    </w:p>
    <w:p w14:paraId="7C0B7BEA" w14:textId="77777777" w:rsidR="00EB420F" w:rsidRPr="00EB420F" w:rsidRDefault="00EB420F">
      <w:pPr>
        <w:pStyle w:val="NormalWeb"/>
        <w:ind w:left="480" w:hanging="480"/>
        <w:divId w:val="1024745334"/>
        <w:rPr>
          <w:noProof/>
        </w:rPr>
      </w:pPr>
      <w:r w:rsidRPr="00EB420F">
        <w:rPr>
          <w:noProof/>
        </w:rPr>
        <w:lastRenderedPageBreak/>
        <w:t xml:space="preserve">Jokiel PL, Rodgers KS, Storlazzi CD, Field ME, Lager C V., Lager D (2014) Response of reef corals on a fringing reef flat to elevated suspended-sediment concentrations: Molokaʻi, Hawaiʻi. PeerJ 2: </w:t>
      </w:r>
    </w:p>
    <w:p w14:paraId="5F9DB545" w14:textId="77777777" w:rsidR="00EB420F" w:rsidRPr="00EB420F" w:rsidRDefault="00EB420F">
      <w:pPr>
        <w:pStyle w:val="NormalWeb"/>
        <w:ind w:left="480" w:hanging="480"/>
        <w:divId w:val="1024745334"/>
        <w:rPr>
          <w:noProof/>
        </w:rPr>
      </w:pPr>
      <w:r w:rsidRPr="00EB420F">
        <w:rPr>
          <w:noProof/>
        </w:rPr>
        <w:t xml:space="preserve">Jones R, Bessell-Browne P, Fisher R, Klonowski W, Slivkoff M (2015) Assessing the impacts of sediments from dredging on corals. Mar. Pollut. Bull. </w:t>
      </w:r>
    </w:p>
    <w:p w14:paraId="40400AA2" w14:textId="77777777" w:rsidR="00EB420F" w:rsidRPr="00EB420F" w:rsidRDefault="00EB420F">
      <w:pPr>
        <w:pStyle w:val="NormalWeb"/>
        <w:ind w:left="480" w:hanging="480"/>
        <w:divId w:val="1024745334"/>
        <w:rPr>
          <w:noProof/>
        </w:rPr>
      </w:pPr>
      <w:r w:rsidRPr="00EB420F">
        <w:rPr>
          <w:noProof/>
        </w:rPr>
        <w:t xml:space="preserve">Klein CJ, Jupiter SD, Selig ER, Watts ME, Halpern BS, Kamal M, Roelfsema C, Possingham HP (2012) Forest conservation delivers highly variable coral reef conservation outcomes. Ecol. Appl. 22:1246–56 </w:t>
      </w:r>
    </w:p>
    <w:p w14:paraId="73E4B846" w14:textId="77777777" w:rsidR="00EB420F" w:rsidRPr="00EB420F" w:rsidRDefault="00EB420F">
      <w:pPr>
        <w:pStyle w:val="NormalWeb"/>
        <w:ind w:left="480" w:hanging="480"/>
        <w:divId w:val="1024745334"/>
        <w:rPr>
          <w:noProof/>
        </w:rPr>
      </w:pPr>
      <w:r w:rsidRPr="00EB420F">
        <w:rPr>
          <w:noProof/>
        </w:rPr>
        <w:t xml:space="preserve">Meng P-J, Lee H-J, Wang J-T, Chen C-C, Lin H-J, Tew KS, Hsieh W-J (2008) A long-term survey on anthropogenic impacts to the water quality of coral reefs, southern Taiwan. Environ. Pollut. 156:67–75 </w:t>
      </w:r>
    </w:p>
    <w:p w14:paraId="287E43F3" w14:textId="77777777" w:rsidR="00EB420F" w:rsidRPr="00EB420F" w:rsidRDefault="00EB420F">
      <w:pPr>
        <w:pStyle w:val="NormalWeb"/>
        <w:ind w:left="480" w:hanging="480"/>
        <w:divId w:val="1024745334"/>
        <w:rPr>
          <w:noProof/>
        </w:rPr>
      </w:pPr>
      <w:r w:rsidRPr="00EB420F">
        <w:rPr>
          <w:noProof/>
        </w:rPr>
        <w:t xml:space="preserve">Messina AT, Biggs TW (2016) Contributions of human activities to suspended sediment yield during storm events from a small, steep, tropical watershed. J. Hydrol. XX:XX </w:t>
      </w:r>
    </w:p>
    <w:p w14:paraId="0F01981F" w14:textId="77777777" w:rsidR="00EB420F" w:rsidRPr="00EB420F" w:rsidRDefault="00EB420F">
      <w:pPr>
        <w:pStyle w:val="NormalWeb"/>
        <w:ind w:left="480" w:hanging="480"/>
        <w:divId w:val="1024745334"/>
        <w:rPr>
          <w:noProof/>
        </w:rPr>
      </w:pPr>
      <w:r w:rsidRPr="00EB420F">
        <w:rPr>
          <w:noProof/>
        </w:rPr>
        <w:t xml:space="preserve">Messina AT, Storlazzi CD, Cheriton O, Biggs TW Eulerian and Lagrangian measurements of flow and residence time on a fringing reef flat embayment, American Samoa. </w:t>
      </w:r>
    </w:p>
    <w:p w14:paraId="4B35A4BE" w14:textId="77777777" w:rsidR="00EB420F" w:rsidRPr="00EB420F" w:rsidRDefault="00EB420F">
      <w:pPr>
        <w:pStyle w:val="NormalWeb"/>
        <w:ind w:left="480" w:hanging="480"/>
        <w:divId w:val="1024745334"/>
        <w:rPr>
          <w:noProof/>
        </w:rPr>
      </w:pPr>
      <w:r w:rsidRPr="00EB420F">
        <w:rPr>
          <w:noProof/>
        </w:rPr>
        <w:t xml:space="preserve">Militello A, Scheffner NW, Thompson EF (2003) Hurrican-Induced Stage-Frequency Relationships for the Territory of American Samoa. USACOE Technical Report CHL-98-33. </w:t>
      </w:r>
    </w:p>
    <w:p w14:paraId="63FDF1CD" w14:textId="77777777" w:rsidR="00EB420F" w:rsidRPr="00EB420F" w:rsidRDefault="00EB420F">
      <w:pPr>
        <w:pStyle w:val="NormalWeb"/>
        <w:ind w:left="480" w:hanging="480"/>
        <w:divId w:val="1024745334"/>
        <w:rPr>
          <w:noProof/>
        </w:rPr>
      </w:pPr>
      <w:r w:rsidRPr="00EB420F">
        <w:rPr>
          <w:noProof/>
        </w:rPr>
        <w:t xml:space="preserve">Muzuka ANN, Dubi AM, Muhando CA, Shaghude YW (2010) Impact of hydrographic parameters and seasonal variation in sediment fluxes on coral status at Chumbe and Bawe reefs, Zanzibar, Tanzania. Estuar. Coast. Shelf Sci. 89:137–144 </w:t>
      </w:r>
    </w:p>
    <w:p w14:paraId="20322B14" w14:textId="77777777" w:rsidR="00EB420F" w:rsidRPr="00EB420F" w:rsidRDefault="00EB420F">
      <w:pPr>
        <w:pStyle w:val="NormalWeb"/>
        <w:ind w:left="480" w:hanging="480"/>
        <w:divId w:val="1024745334"/>
        <w:rPr>
          <w:noProof/>
        </w:rPr>
      </w:pPr>
      <w:r w:rsidRPr="00EB420F">
        <w:rPr>
          <w:noProof/>
        </w:rPr>
        <w:t xml:space="preserve">Nakamura S (1984) Soil Survey of American Samoa. </w:t>
      </w:r>
    </w:p>
    <w:p w14:paraId="3FAB5D6E" w14:textId="77777777" w:rsidR="00EB420F" w:rsidRPr="00EB420F" w:rsidRDefault="00EB420F">
      <w:pPr>
        <w:pStyle w:val="NormalWeb"/>
        <w:ind w:left="480" w:hanging="480"/>
        <w:divId w:val="1024745334"/>
        <w:rPr>
          <w:noProof/>
        </w:rPr>
      </w:pPr>
      <w:r w:rsidRPr="00EB420F">
        <w:rPr>
          <w:noProof/>
        </w:rPr>
        <w:t xml:space="preserve">PACIOOS PIOOS (2016) WaveWatch III Samoa Regional Model. http://oos.soest.hawaii.edu/pacioos/ </w:t>
      </w:r>
    </w:p>
    <w:p w14:paraId="2C2C2386" w14:textId="77777777" w:rsidR="00EB420F" w:rsidRPr="00EB420F" w:rsidRDefault="00EB420F">
      <w:pPr>
        <w:pStyle w:val="NormalWeb"/>
        <w:ind w:left="480" w:hanging="480"/>
        <w:divId w:val="1024745334"/>
        <w:rPr>
          <w:noProof/>
        </w:rPr>
      </w:pPr>
      <w:r w:rsidRPr="00EB420F">
        <w:rPr>
          <w:noProof/>
        </w:rPr>
        <w:t>Perreault J (2010) Development of a Water Budget in a Tropical Setting Accounting for Mountain Front Recharge: Tutuila, American Samoa. University of Hawai’i</w:t>
      </w:r>
    </w:p>
    <w:p w14:paraId="345B87FF" w14:textId="77777777" w:rsidR="00EB420F" w:rsidRPr="00EB420F" w:rsidRDefault="00EB420F">
      <w:pPr>
        <w:pStyle w:val="NormalWeb"/>
        <w:ind w:left="480" w:hanging="480"/>
        <w:divId w:val="1024745334"/>
        <w:rPr>
          <w:noProof/>
        </w:rPr>
      </w:pPr>
      <w:r w:rsidRPr="00EB420F">
        <w:rPr>
          <w:noProof/>
        </w:rPr>
        <w:t>Pomeroy AWM, Lowe RJ, Ghisalberti M, Storlazzi CD, Cuttler M, Symonds G (2015) Mechanics of Sediment Suspension and Transport Within a Fringing Reef. 1–14</w:t>
      </w:r>
    </w:p>
    <w:p w14:paraId="367D23F2" w14:textId="77777777" w:rsidR="00EB420F" w:rsidRPr="00EB420F" w:rsidRDefault="00EB420F">
      <w:pPr>
        <w:pStyle w:val="NormalWeb"/>
        <w:ind w:left="480" w:hanging="480"/>
        <w:divId w:val="1024745334"/>
        <w:rPr>
          <w:noProof/>
        </w:rPr>
      </w:pPr>
      <w:r w:rsidRPr="00EB420F">
        <w:rPr>
          <w:noProof/>
        </w:rPr>
        <w:t xml:space="preserve">Ramos-Scharrón CE, Macdonald LH (2007) Measurement and prediction of natural and anthropogenic sediment sources, St. John, US Virgin Islands. Catena 71:250–266 </w:t>
      </w:r>
    </w:p>
    <w:p w14:paraId="79D8BA60" w14:textId="77777777" w:rsidR="00EB420F" w:rsidRPr="00EB420F" w:rsidRDefault="00EB420F">
      <w:pPr>
        <w:pStyle w:val="NormalWeb"/>
        <w:ind w:left="480" w:hanging="480"/>
        <w:divId w:val="1024745334"/>
        <w:rPr>
          <w:noProof/>
        </w:rPr>
      </w:pPr>
      <w:r w:rsidRPr="00EB420F">
        <w:rPr>
          <w:noProof/>
        </w:rPr>
        <w:t xml:space="preserve">Rangel-Buitrago N, Anfuso G, Phillips M, Thomas T, Alvarez O, Forero M (2014) Characterization of wave climate and extreme events into the SW Spanish and Wales coasts as a first step to define their wave energy potential. J. Coast. Res. 70:314–319 </w:t>
      </w:r>
    </w:p>
    <w:p w14:paraId="0A72EF50" w14:textId="77777777" w:rsidR="00EB420F" w:rsidRPr="00EB420F" w:rsidRDefault="00EB420F">
      <w:pPr>
        <w:pStyle w:val="NormalWeb"/>
        <w:ind w:left="480" w:hanging="480"/>
        <w:divId w:val="1024745334"/>
        <w:rPr>
          <w:noProof/>
        </w:rPr>
      </w:pPr>
      <w:r w:rsidRPr="00EB420F">
        <w:rPr>
          <w:noProof/>
        </w:rPr>
        <w:lastRenderedPageBreak/>
        <w:t xml:space="preserve">Ryan KE, Walsh JP, Corbett DR, Winter a (2008) A record of recent change in terrestrial sedimentation in a coral-reef environment, La Parguera, Puerto Rico: a response to coastal development? Mar. Pollut. Bull. 56:1177–83 </w:t>
      </w:r>
    </w:p>
    <w:p w14:paraId="76537C0B" w14:textId="77777777" w:rsidR="00EB420F" w:rsidRPr="00EB420F" w:rsidRDefault="00EB420F">
      <w:pPr>
        <w:pStyle w:val="NormalWeb"/>
        <w:ind w:left="480" w:hanging="480"/>
        <w:divId w:val="1024745334"/>
        <w:rPr>
          <w:noProof/>
        </w:rPr>
      </w:pPr>
      <w:r w:rsidRPr="00EB420F">
        <w:rPr>
          <w:noProof/>
        </w:rPr>
        <w:t xml:space="preserve">Santisteban JI, Mediavilla R, Lopez-Pamo E, Dabrio CJ, Zapata MBR, Garcia MJG, Castano S, Martínez-Alfaro PE (2004) Loss on ignition: a qualitative or quantitative method for organic matter and carbonate mineral content in sediments? J. Paleolimnol. 32:287–299 </w:t>
      </w:r>
    </w:p>
    <w:p w14:paraId="7BCAA3BC" w14:textId="77777777" w:rsidR="00EB420F" w:rsidRPr="00EB420F" w:rsidRDefault="00EB420F">
      <w:pPr>
        <w:pStyle w:val="NormalWeb"/>
        <w:ind w:left="480" w:hanging="480"/>
        <w:divId w:val="1024745334"/>
        <w:rPr>
          <w:noProof/>
        </w:rPr>
      </w:pPr>
      <w:r w:rsidRPr="00EB420F">
        <w:rPr>
          <w:noProof/>
        </w:rPr>
        <w:t xml:space="preserve">Seymour RJ (2011) Evidence for Changes to the Northeast Pacific Wave Climate. J. Coast. Res. 27:194–201 </w:t>
      </w:r>
    </w:p>
    <w:p w14:paraId="27F85950" w14:textId="77777777" w:rsidR="00EB420F" w:rsidRPr="00EB420F" w:rsidRDefault="00EB420F">
      <w:pPr>
        <w:pStyle w:val="NormalWeb"/>
        <w:ind w:left="480" w:hanging="480"/>
        <w:divId w:val="1024745334"/>
        <w:rPr>
          <w:noProof/>
        </w:rPr>
      </w:pPr>
      <w:r w:rsidRPr="00EB420F">
        <w:rPr>
          <w:noProof/>
        </w:rPr>
        <w:t xml:space="preserve">Storlazzi CD, Field ME, Bothner MH (2011) The use (and misuse) of sediment traps in coral reef environments: theory, observations, and suggested protocols. Coral Reefs 30:23–38 </w:t>
      </w:r>
    </w:p>
    <w:p w14:paraId="7D8708D5" w14:textId="77777777" w:rsidR="00EB420F" w:rsidRPr="00EB420F" w:rsidRDefault="00EB420F">
      <w:pPr>
        <w:pStyle w:val="NormalWeb"/>
        <w:ind w:left="480" w:hanging="480"/>
        <w:divId w:val="1024745334"/>
        <w:rPr>
          <w:noProof/>
        </w:rPr>
      </w:pPr>
      <w:r w:rsidRPr="00EB420F">
        <w:rPr>
          <w:noProof/>
        </w:rPr>
        <w:t xml:space="preserve">Storlazzi CD, Field ME, Bothner MH, Presto MK, Draut AE (2009) Sedimentation processes in a coral reef embayment: Hanalei Bay, Kauai. Mar. Geol. 264:140–151 </w:t>
      </w:r>
    </w:p>
    <w:p w14:paraId="406ACB1D" w14:textId="77777777" w:rsidR="00EB420F" w:rsidRPr="00EB420F" w:rsidRDefault="00EB420F">
      <w:pPr>
        <w:pStyle w:val="NormalWeb"/>
        <w:ind w:left="480" w:hanging="480"/>
        <w:divId w:val="1024745334"/>
        <w:rPr>
          <w:noProof/>
        </w:rPr>
      </w:pPr>
      <w:r w:rsidRPr="00EB420F">
        <w:rPr>
          <w:noProof/>
        </w:rPr>
        <w:t xml:space="preserve">Storlazzi CD, Jaffe BE (2008) The relative contribution of processes driving variability in flow, shear, and turbidity over a fringing coral reef: West Maui, Hawaii. Estuar. Coast. Shelf Sci. 77:549–564 </w:t>
      </w:r>
    </w:p>
    <w:p w14:paraId="5BFEFB90" w14:textId="77777777" w:rsidR="00EB420F" w:rsidRPr="00EB420F" w:rsidRDefault="00EB420F">
      <w:pPr>
        <w:pStyle w:val="NormalWeb"/>
        <w:ind w:left="480" w:hanging="480"/>
        <w:divId w:val="1024745334"/>
        <w:rPr>
          <w:noProof/>
        </w:rPr>
      </w:pPr>
      <w:r w:rsidRPr="00EB420F">
        <w:rPr>
          <w:noProof/>
        </w:rPr>
        <w:t xml:space="preserve">Storlazzi CD, Norris BK, Rosenberger KJ (2015) The influence of grain size, grain color, and suspended-sediment concentration on light attenuation: Why fine-grained terrestrial sediment is bad for coral reef ecosystems. Coral Reefs 34:967–975 </w:t>
      </w:r>
    </w:p>
    <w:p w14:paraId="6005AFF5" w14:textId="77777777" w:rsidR="00EB420F" w:rsidRPr="00EB420F" w:rsidRDefault="00EB420F">
      <w:pPr>
        <w:pStyle w:val="NormalWeb"/>
        <w:ind w:left="480" w:hanging="480"/>
        <w:divId w:val="1024745334"/>
        <w:rPr>
          <w:noProof/>
        </w:rPr>
      </w:pPr>
      <w:r w:rsidRPr="00EB420F">
        <w:rPr>
          <w:noProof/>
        </w:rPr>
        <w:t xml:space="preserve">Teneva LT, Mcmanus MA, Jerolmon C, Neuheimer AB, Clark SJ, Walker G, Kaho K, Shimabukuro E, Ostrander C, Kittinger JN (2016) Understanding Reef Flat Sediment Regimes and Hydrodynamics can Inform Erosion Mitigation on Land. Collabra 2:1–12 </w:t>
      </w:r>
    </w:p>
    <w:p w14:paraId="553C3261" w14:textId="77777777" w:rsidR="00EB420F" w:rsidRPr="00EB420F" w:rsidRDefault="00EB420F">
      <w:pPr>
        <w:pStyle w:val="NormalWeb"/>
        <w:ind w:left="480" w:hanging="480"/>
        <w:divId w:val="1024745334"/>
        <w:rPr>
          <w:noProof/>
        </w:rPr>
      </w:pPr>
      <w:r w:rsidRPr="00EB420F">
        <w:rPr>
          <w:noProof/>
        </w:rPr>
        <w:t xml:space="preserve">Thomas S, Ridd P (2005) Field assessment of innovative sensor for monitoring of sediment accumulation at inshore coral reefs. Mar. Pollut. Bull. 51:470–80 </w:t>
      </w:r>
    </w:p>
    <w:p w14:paraId="01658E0E" w14:textId="77777777" w:rsidR="00EB420F" w:rsidRPr="00EB420F" w:rsidRDefault="00EB420F">
      <w:pPr>
        <w:pStyle w:val="NormalWeb"/>
        <w:ind w:left="480" w:hanging="480"/>
        <w:divId w:val="1024745334"/>
        <w:rPr>
          <w:noProof/>
        </w:rPr>
      </w:pPr>
      <w:r w:rsidRPr="00EB420F">
        <w:rPr>
          <w:noProof/>
        </w:rPr>
        <w:t xml:space="preserve">Thompson EF, Demirbilek Z (2002) Wave Response, Pago Pago Harbor, Island of Tutuila, Territory of American Samoa. USACOE Coastal and Hydraulics Laboratory ERDC/CHL TR-02-20. </w:t>
      </w:r>
    </w:p>
    <w:p w14:paraId="30076842" w14:textId="77777777" w:rsidR="00EB420F" w:rsidRPr="00EB420F" w:rsidRDefault="00EB420F">
      <w:pPr>
        <w:pStyle w:val="NormalWeb"/>
        <w:ind w:left="480" w:hanging="480"/>
        <w:divId w:val="1024745334"/>
        <w:rPr>
          <w:noProof/>
        </w:rPr>
      </w:pPr>
      <w:r w:rsidRPr="00EB420F">
        <w:rPr>
          <w:noProof/>
        </w:rPr>
        <w:t xml:space="preserve">Tonkin &amp; Taylor International Ltd. (1989) Hydropower feasibility studies interim report - Phase 1. Ref: 97/10163. </w:t>
      </w:r>
    </w:p>
    <w:p w14:paraId="27377629" w14:textId="77777777" w:rsidR="00EB420F" w:rsidRPr="00EB420F" w:rsidRDefault="00EB420F">
      <w:pPr>
        <w:pStyle w:val="NormalWeb"/>
        <w:ind w:left="480" w:hanging="480"/>
        <w:divId w:val="1024745334"/>
        <w:rPr>
          <w:noProof/>
        </w:rPr>
      </w:pPr>
      <w:r w:rsidRPr="00EB420F">
        <w:rPr>
          <w:noProof/>
        </w:rPr>
        <w:t xml:space="preserve">Vetter O (2013) Inter-Disciplinary Study of Flow Dynamics and Sedimentation Effects on Coral Colonies in Faga’alu Bay, American Samoa: Oceanographic Investigation Summary. NOAA CRCP Project #417. </w:t>
      </w:r>
    </w:p>
    <w:p w14:paraId="15BCBB22" w14:textId="77777777" w:rsidR="00EB420F" w:rsidRPr="00EB420F" w:rsidRDefault="00EB420F">
      <w:pPr>
        <w:pStyle w:val="NormalWeb"/>
        <w:ind w:left="480" w:hanging="480"/>
        <w:divId w:val="1024745334"/>
        <w:rPr>
          <w:noProof/>
        </w:rPr>
      </w:pPr>
      <w:r w:rsidRPr="00EB420F">
        <w:rPr>
          <w:noProof/>
        </w:rPr>
        <w:t xml:space="preserve">Victor S, Neth L, Golbuu Y, Wolanski E, Richmond RH (2006) Sedimentation in mangroves and coral reefs in a wet tropical island, Pohnpei, Micronesia. Estuar. Coast. Shelf Sci. 66:409–416 </w:t>
      </w:r>
    </w:p>
    <w:p w14:paraId="0463B3FA" w14:textId="77777777" w:rsidR="00EB420F" w:rsidRPr="00EB420F" w:rsidRDefault="00EB420F">
      <w:pPr>
        <w:pStyle w:val="NormalWeb"/>
        <w:ind w:left="480" w:hanging="480"/>
        <w:divId w:val="1024745334"/>
        <w:rPr>
          <w:noProof/>
        </w:rPr>
      </w:pPr>
      <w:r w:rsidRPr="00EB420F">
        <w:rPr>
          <w:noProof/>
        </w:rPr>
        <w:lastRenderedPageBreak/>
        <w:t xml:space="preserve">Warrick JA, Mertes LAK, Washburn L, Siegel DA (2004) Dispersal forcing of southern California river plumes, based on field and remote sensing observations. Geo-Marine Lett. 24:46–52 </w:t>
      </w:r>
    </w:p>
    <w:p w14:paraId="7FFC2484" w14:textId="77777777" w:rsidR="00EB420F" w:rsidRPr="00EB420F" w:rsidRDefault="00EB420F">
      <w:pPr>
        <w:pStyle w:val="NormalWeb"/>
        <w:ind w:left="480" w:hanging="480"/>
        <w:divId w:val="1024745334"/>
        <w:rPr>
          <w:noProof/>
        </w:rPr>
      </w:pPr>
      <w:r w:rsidRPr="00EB420F">
        <w:rPr>
          <w:noProof/>
        </w:rPr>
        <w:t xml:space="preserve">Weber M, de Beer D, Lott C, Polerecky L, Kohls K, Abed RMM, Ferdelman TG, Fabricius KE (2012) Mechanisms of damage to corals exposed to sedimentation. Proc. Natl. Acad. Sci. 109:E1558–E1567 </w:t>
      </w:r>
    </w:p>
    <w:p w14:paraId="0711E856" w14:textId="77777777" w:rsidR="00EB420F" w:rsidRPr="00EB420F" w:rsidRDefault="00EB420F">
      <w:pPr>
        <w:pStyle w:val="NormalWeb"/>
        <w:ind w:left="480" w:hanging="480"/>
        <w:divId w:val="1024745334"/>
        <w:rPr>
          <w:noProof/>
        </w:rPr>
      </w:pPr>
      <w:r w:rsidRPr="00EB420F">
        <w:rPr>
          <w:noProof/>
        </w:rPr>
        <w:t xml:space="preserve">Wolanski E, Fabricius KE, Spagnol S, Brinkman R (2005) Fine sediment budget on an inner-shelf coral-fringed island, Great Barrier Reef of Australia. Estuar. Coast. Shelf Sci. 65:153–158 </w:t>
      </w:r>
    </w:p>
    <w:p w14:paraId="550AD739" w14:textId="77777777" w:rsidR="00EB420F" w:rsidRPr="00EB420F" w:rsidRDefault="00EB420F">
      <w:pPr>
        <w:pStyle w:val="NormalWeb"/>
        <w:ind w:left="480" w:hanging="480"/>
        <w:divId w:val="1024745334"/>
        <w:rPr>
          <w:noProof/>
        </w:rPr>
      </w:pPr>
      <w:r w:rsidRPr="00EB420F">
        <w:rPr>
          <w:noProof/>
        </w:rPr>
        <w:t xml:space="preserve">Wolanski E, Richmond RH, Davis G, Bonito V (2003) Water and fine sediment dynamics in transient river plumes in a small, reef-fringed bay, Guam. Estuar. Coast. Shelf Sci. 56:1029–1040 </w:t>
      </w:r>
    </w:p>
    <w:p w14:paraId="1BEF9773" w14:textId="77777777" w:rsidR="00EB420F" w:rsidRPr="00EB420F" w:rsidRDefault="00EB420F">
      <w:pPr>
        <w:pStyle w:val="NormalWeb"/>
        <w:ind w:left="480" w:hanging="480"/>
        <w:divId w:val="1024745334"/>
        <w:rPr>
          <w:noProof/>
        </w:rPr>
      </w:pPr>
      <w:r w:rsidRPr="00EB420F">
        <w:rPr>
          <w:noProof/>
        </w:rPr>
        <w:t xml:space="preserve">Wong M (1996) Analysis of Streamflow Characteristics for Streams on the Island of Tutuila, American Samoa. U.S. Geological Survey Water-Resources Investigations Report 95-4185. </w:t>
      </w:r>
    </w:p>
    <w:p w14:paraId="1A57E2BC" w14:textId="631A0BB3" w:rsidR="00265673" w:rsidRPr="0074336C" w:rsidRDefault="00265673" w:rsidP="003B287B">
      <w:pPr>
        <w:spacing w:after="0"/>
        <w:rPr>
          <w:rFonts w:ascii="Times New Roman" w:hAnsi="Times New Roman" w:cs="Times New Roman"/>
        </w:rPr>
      </w:pPr>
      <w:r w:rsidRPr="003B287B">
        <w:rPr>
          <w:rFonts w:ascii="Times New Roman" w:hAnsi="Times New Roman" w:cs="Times New Roman"/>
        </w:rPr>
        <w:fldChar w:fldCharType="end"/>
      </w:r>
    </w:p>
    <w:sectPr w:rsidR="00265673" w:rsidRPr="0074336C" w:rsidSect="008340DA">
      <w:headerReference w:type="default" r:id="rId22"/>
      <w:foot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Curt Storlazzi" w:date="2016-04-09T11:09:00Z" w:initials="CS">
    <w:p w14:paraId="1C2B8AA6" w14:textId="1493C556" w:rsidR="00F473AE" w:rsidRDefault="00F473AE">
      <w:pPr>
        <w:pStyle w:val="CommentText"/>
      </w:pPr>
      <w:r>
        <w:rPr>
          <w:rStyle w:val="CommentReference"/>
        </w:rPr>
        <w:annotationRef/>
      </w:r>
      <w:r>
        <w:t>Need to describe all subplots, not just ‘c’</w:t>
      </w:r>
    </w:p>
  </w:comment>
  <w:comment w:id="27" w:author="Curt Storlazzi" w:date="2016-04-09T11:13:00Z" w:initials="CS">
    <w:p w14:paraId="37E80335" w14:textId="77777777" w:rsidR="00F473AE" w:rsidRDefault="00F473AE">
      <w:pPr>
        <w:pStyle w:val="CommentText"/>
      </w:pPr>
      <w:r>
        <w:rPr>
          <w:rStyle w:val="CommentReference"/>
        </w:rPr>
        <w:annotationRef/>
      </w:r>
      <w:r>
        <w:t>All plots with subplots need a plot title sentence.</w:t>
      </w:r>
    </w:p>
    <w:p w14:paraId="2269E5EB" w14:textId="33BBCF47" w:rsidR="00F473AE" w:rsidRDefault="00F473AE">
      <w:pPr>
        <w:pStyle w:val="CommentText"/>
      </w:pPr>
      <w:r>
        <w:t>I also do not see the purpose of ‘a’ – just show ‘b’ and ‘c’ (maybe combine them, with mean monthly values dashed?</w:t>
      </w:r>
    </w:p>
  </w:comment>
  <w:comment w:id="28" w:author="Alex Messina" w:date="2016-04-09T16:11:00Z" w:initials="AM">
    <w:p w14:paraId="1E684D9C" w14:textId="7E1ED8F6" w:rsidR="00F473AE" w:rsidRDefault="00F473AE">
      <w:pPr>
        <w:pStyle w:val="CommentText"/>
      </w:pPr>
      <w:r>
        <w:rPr>
          <w:rStyle w:val="CommentReference"/>
        </w:rPr>
        <w:annotationRef/>
      </w:r>
      <w:r>
        <w:t>I can’t get them to combine for some reason. If critical I can google some more and try to figure it out</w:t>
      </w:r>
    </w:p>
  </w:comment>
  <w:comment w:id="31" w:author="Curt Storlazzi" w:date="2016-04-09T11:15:00Z" w:initials="CS">
    <w:p w14:paraId="3AF6504B" w14:textId="5F223561" w:rsidR="00F473AE" w:rsidRDefault="00F473AE">
      <w:pPr>
        <w:pStyle w:val="CommentText"/>
      </w:pPr>
      <w:r>
        <w:rPr>
          <w:rStyle w:val="CommentReference"/>
        </w:rPr>
        <w:annotationRef/>
      </w:r>
      <w:r>
        <w:t>Needs title sentence. Part ‘a’ is great for a talk but too complicated for a paper – make a simple map view for consistency with figure 1. Subplots ‘b’-‘h’ need to be labeled, not just one subplot with ‘frames’</w:t>
      </w:r>
    </w:p>
  </w:comment>
  <w:comment w:id="34" w:author="Curt Storlazzi" w:date="2016-04-09T11:16:00Z" w:initials="CS">
    <w:p w14:paraId="04909BA4" w14:textId="0ECC79A4" w:rsidR="00F473AE" w:rsidRDefault="00F473AE">
      <w:pPr>
        <w:pStyle w:val="CommentText"/>
      </w:pPr>
      <w:r>
        <w:rPr>
          <w:rStyle w:val="CommentReference"/>
        </w:rPr>
        <w:annotationRef/>
      </w:r>
      <w:r>
        <w:t xml:space="preserve">Needs plot title. Standardize subplot labeling (scale bars, names, north arrows, </w:t>
      </w:r>
      <w:proofErr w:type="spellStart"/>
      <w:r>
        <w:t>etc</w:t>
      </w:r>
      <w:proofErr w:type="spellEnd"/>
      <w:r>
        <w:t>) and size.</w:t>
      </w:r>
    </w:p>
  </w:comment>
  <w:comment w:id="39" w:author="Curt Storlazzi" w:date="2016-04-09T11:18:00Z" w:initials="CS">
    <w:p w14:paraId="18DF594A" w14:textId="3873E88E" w:rsidR="00F473AE" w:rsidRDefault="00F473AE">
      <w:pPr>
        <w:pStyle w:val="CommentText"/>
      </w:pPr>
      <w:r>
        <w:rPr>
          <w:rStyle w:val="CommentReference"/>
        </w:rPr>
        <w:annotationRef/>
      </w:r>
      <w:r>
        <w:t>Standardize labels. Remove plot titles on figures. Too much use of same colors on axes and in bars.</w:t>
      </w:r>
    </w:p>
  </w:comment>
  <w:comment w:id="42" w:author="Curt Storlazzi" w:date="2016-04-09T11:18:00Z" w:initials="CS">
    <w:p w14:paraId="614EF890" w14:textId="24FECE48" w:rsidR="00F473AE" w:rsidRDefault="00F473AE">
      <w:pPr>
        <w:pStyle w:val="CommentText"/>
      </w:pPr>
      <w:r>
        <w:rPr>
          <w:rStyle w:val="CommentReference"/>
        </w:rPr>
        <w:annotationRef/>
      </w:r>
      <w:r>
        <w:t>See Figure 7 comments.</w:t>
      </w:r>
    </w:p>
  </w:comment>
  <w:comment w:id="45" w:author="Curt Storlazzi" w:date="2016-04-09T11:19:00Z" w:initials="CS">
    <w:p w14:paraId="467EB001" w14:textId="60E39C8A" w:rsidR="00F473AE" w:rsidRDefault="00F473AE">
      <w:pPr>
        <w:pStyle w:val="CommentText"/>
      </w:pPr>
      <w:r>
        <w:rPr>
          <w:rStyle w:val="CommentReference"/>
        </w:rPr>
        <w:annotationRef/>
      </w:r>
      <w:r>
        <w:t>See Figure 7 comments. Remove background shading – just explain in caption and maybe show – in this one case – as dashed horizontal lines.</w:t>
      </w:r>
    </w:p>
  </w:comment>
  <w:comment w:id="48" w:author="Curt Storlazzi" w:date="2016-04-09T11:20:00Z" w:initials="CS">
    <w:p w14:paraId="7299634F" w14:textId="4F9BB056" w:rsidR="00F473AE" w:rsidRDefault="00F473AE">
      <w:pPr>
        <w:pStyle w:val="CommentText"/>
      </w:pPr>
      <w:r>
        <w:rPr>
          <w:rStyle w:val="CommentReference"/>
        </w:rPr>
        <w:annotationRef/>
      </w:r>
      <w:r>
        <w:t>Remove plot title from figure. Make stat numbers larger.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2B8AA6" w15:done="1"/>
  <w15:commentEx w15:paraId="2269E5EB" w15:done="0"/>
  <w15:commentEx w15:paraId="1E684D9C" w15:paraIdParent="2269E5EB" w15:done="0"/>
  <w15:commentEx w15:paraId="3AF6504B" w15:done="0"/>
  <w15:commentEx w15:paraId="04909BA4" w15:done="0"/>
  <w15:commentEx w15:paraId="18DF594A" w15:done="0"/>
  <w15:commentEx w15:paraId="614EF890" w15:done="0"/>
  <w15:commentEx w15:paraId="467EB001" w15:done="0"/>
  <w15:commentEx w15:paraId="7299634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4320C0" w14:textId="77777777" w:rsidR="00B60B38" w:rsidRDefault="00B60B38" w:rsidP="008340DA">
      <w:pPr>
        <w:spacing w:after="0"/>
      </w:pPr>
      <w:r>
        <w:separator/>
      </w:r>
    </w:p>
  </w:endnote>
  <w:endnote w:type="continuationSeparator" w:id="0">
    <w:p w14:paraId="53C13FA1" w14:textId="77777777" w:rsidR="00B60B38" w:rsidRDefault="00B60B38" w:rsidP="008340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8735964"/>
      <w:docPartObj>
        <w:docPartGallery w:val="Page Numbers (Bottom of Page)"/>
        <w:docPartUnique/>
      </w:docPartObj>
    </w:sdtPr>
    <w:sdtEndPr>
      <w:rPr>
        <w:noProof/>
      </w:rPr>
    </w:sdtEndPr>
    <w:sdtContent>
      <w:p w14:paraId="01F3FE01" w14:textId="77777777" w:rsidR="00F473AE" w:rsidRDefault="00F473AE">
        <w:pPr>
          <w:pStyle w:val="Footer"/>
          <w:jc w:val="center"/>
        </w:pPr>
        <w:r>
          <w:fldChar w:fldCharType="begin"/>
        </w:r>
        <w:r>
          <w:instrText xml:space="preserve"> PAGE   \* MERGEFORMAT </w:instrText>
        </w:r>
        <w:r>
          <w:fldChar w:fldCharType="separate"/>
        </w:r>
        <w:r w:rsidR="00DD5040">
          <w:rPr>
            <w:noProof/>
          </w:rPr>
          <w:t>26</w:t>
        </w:r>
        <w:r>
          <w:rPr>
            <w:noProof/>
          </w:rPr>
          <w:fldChar w:fldCharType="end"/>
        </w:r>
      </w:p>
    </w:sdtContent>
  </w:sdt>
  <w:p w14:paraId="08640E62" w14:textId="77777777" w:rsidR="00F473AE" w:rsidRDefault="00F473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8ECDF7" w14:textId="77777777" w:rsidR="00B60B38" w:rsidRDefault="00B60B38" w:rsidP="008340DA">
      <w:pPr>
        <w:spacing w:after="0"/>
      </w:pPr>
      <w:r>
        <w:separator/>
      </w:r>
    </w:p>
  </w:footnote>
  <w:footnote w:type="continuationSeparator" w:id="0">
    <w:p w14:paraId="60C969D1" w14:textId="77777777" w:rsidR="00B60B38" w:rsidRDefault="00B60B38" w:rsidP="008340D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3082306"/>
      <w:docPartObj>
        <w:docPartGallery w:val="Page Numbers (Top of Page)"/>
        <w:docPartUnique/>
      </w:docPartObj>
    </w:sdtPr>
    <w:sdtEndPr>
      <w:rPr>
        <w:noProof/>
      </w:rPr>
    </w:sdtEndPr>
    <w:sdtContent>
      <w:p w14:paraId="1C09FBE2" w14:textId="77777777" w:rsidR="00F473AE" w:rsidRDefault="00F473AE">
        <w:pPr>
          <w:pStyle w:val="Header"/>
          <w:jc w:val="center"/>
        </w:pPr>
        <w:r>
          <w:fldChar w:fldCharType="begin"/>
        </w:r>
        <w:r>
          <w:instrText xml:space="preserve"> PAGE   \* MERGEFORMAT </w:instrText>
        </w:r>
        <w:r>
          <w:fldChar w:fldCharType="separate"/>
        </w:r>
        <w:r w:rsidR="00DD5040">
          <w:rPr>
            <w:noProof/>
          </w:rPr>
          <w:t>26</w:t>
        </w:r>
        <w:r>
          <w:rPr>
            <w:noProof/>
          </w:rPr>
          <w:fldChar w:fldCharType="end"/>
        </w:r>
      </w:p>
    </w:sdtContent>
  </w:sdt>
  <w:p w14:paraId="4610DE19" w14:textId="77777777" w:rsidR="00F473AE" w:rsidRDefault="00F473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DC3A96"/>
    <w:multiLevelType w:val="hybridMultilevel"/>
    <w:tmpl w:val="96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74D30F29"/>
    <w:multiLevelType w:val="hybridMultilevel"/>
    <w:tmpl w:val="68223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0DA"/>
    <w:rsid w:val="00022159"/>
    <w:rsid w:val="0003387C"/>
    <w:rsid w:val="00045EDC"/>
    <w:rsid w:val="00056B22"/>
    <w:rsid w:val="00057DF1"/>
    <w:rsid w:val="000A006E"/>
    <w:rsid w:val="000A10B4"/>
    <w:rsid w:val="000B2540"/>
    <w:rsid w:val="000D0D1F"/>
    <w:rsid w:val="000E29D6"/>
    <w:rsid w:val="000F1173"/>
    <w:rsid w:val="001027D2"/>
    <w:rsid w:val="00107B56"/>
    <w:rsid w:val="00114AFF"/>
    <w:rsid w:val="00120BD7"/>
    <w:rsid w:val="0012520E"/>
    <w:rsid w:val="00151CCC"/>
    <w:rsid w:val="00167B89"/>
    <w:rsid w:val="0018422C"/>
    <w:rsid w:val="001B5629"/>
    <w:rsid w:val="001E1466"/>
    <w:rsid w:val="001E50A3"/>
    <w:rsid w:val="001E6DD4"/>
    <w:rsid w:val="001F7173"/>
    <w:rsid w:val="00200417"/>
    <w:rsid w:val="002116B4"/>
    <w:rsid w:val="00240A8B"/>
    <w:rsid w:val="00265673"/>
    <w:rsid w:val="00267162"/>
    <w:rsid w:val="00270E8F"/>
    <w:rsid w:val="002722D7"/>
    <w:rsid w:val="002903D1"/>
    <w:rsid w:val="00292608"/>
    <w:rsid w:val="00293109"/>
    <w:rsid w:val="00294701"/>
    <w:rsid w:val="002A5045"/>
    <w:rsid w:val="002C51CD"/>
    <w:rsid w:val="002C563E"/>
    <w:rsid w:val="002D21F3"/>
    <w:rsid w:val="002E17F7"/>
    <w:rsid w:val="002F494F"/>
    <w:rsid w:val="00324170"/>
    <w:rsid w:val="0032773F"/>
    <w:rsid w:val="003302A8"/>
    <w:rsid w:val="00351E78"/>
    <w:rsid w:val="003554C6"/>
    <w:rsid w:val="0035759E"/>
    <w:rsid w:val="003854F2"/>
    <w:rsid w:val="003B287B"/>
    <w:rsid w:val="003B7453"/>
    <w:rsid w:val="003B79C6"/>
    <w:rsid w:val="00403F27"/>
    <w:rsid w:val="00414440"/>
    <w:rsid w:val="004152F7"/>
    <w:rsid w:val="00424AB2"/>
    <w:rsid w:val="0043303D"/>
    <w:rsid w:val="00434E16"/>
    <w:rsid w:val="00436400"/>
    <w:rsid w:val="00464E77"/>
    <w:rsid w:val="00467BF5"/>
    <w:rsid w:val="004735E7"/>
    <w:rsid w:val="00483684"/>
    <w:rsid w:val="00491DA3"/>
    <w:rsid w:val="004B3E23"/>
    <w:rsid w:val="004C313C"/>
    <w:rsid w:val="004C3887"/>
    <w:rsid w:val="004D075D"/>
    <w:rsid w:val="004D30B4"/>
    <w:rsid w:val="004D4EAD"/>
    <w:rsid w:val="004F2CE9"/>
    <w:rsid w:val="00500D36"/>
    <w:rsid w:val="00512B2A"/>
    <w:rsid w:val="0052707D"/>
    <w:rsid w:val="00544FF4"/>
    <w:rsid w:val="005571C0"/>
    <w:rsid w:val="005603E0"/>
    <w:rsid w:val="00560B45"/>
    <w:rsid w:val="00570B3A"/>
    <w:rsid w:val="00571960"/>
    <w:rsid w:val="00580744"/>
    <w:rsid w:val="005871A3"/>
    <w:rsid w:val="0059092E"/>
    <w:rsid w:val="00597FC5"/>
    <w:rsid w:val="005A0941"/>
    <w:rsid w:val="005C1C74"/>
    <w:rsid w:val="005E311A"/>
    <w:rsid w:val="005E5BF6"/>
    <w:rsid w:val="005E7EC7"/>
    <w:rsid w:val="005F0DC1"/>
    <w:rsid w:val="00615A91"/>
    <w:rsid w:val="00641CEE"/>
    <w:rsid w:val="006437F2"/>
    <w:rsid w:val="00647015"/>
    <w:rsid w:val="00652A60"/>
    <w:rsid w:val="006932A1"/>
    <w:rsid w:val="006B7B47"/>
    <w:rsid w:val="006E4215"/>
    <w:rsid w:val="00702126"/>
    <w:rsid w:val="00702B42"/>
    <w:rsid w:val="00710B1E"/>
    <w:rsid w:val="00731376"/>
    <w:rsid w:val="00740450"/>
    <w:rsid w:val="0074336C"/>
    <w:rsid w:val="007679D0"/>
    <w:rsid w:val="0077169E"/>
    <w:rsid w:val="00783D90"/>
    <w:rsid w:val="007853D5"/>
    <w:rsid w:val="00786A50"/>
    <w:rsid w:val="007A6854"/>
    <w:rsid w:val="007B6398"/>
    <w:rsid w:val="007D7C9B"/>
    <w:rsid w:val="007E158A"/>
    <w:rsid w:val="007E3E41"/>
    <w:rsid w:val="007F54F5"/>
    <w:rsid w:val="00812CDF"/>
    <w:rsid w:val="00820F83"/>
    <w:rsid w:val="00822507"/>
    <w:rsid w:val="008340DA"/>
    <w:rsid w:val="00856274"/>
    <w:rsid w:val="008612C3"/>
    <w:rsid w:val="00870602"/>
    <w:rsid w:val="00876477"/>
    <w:rsid w:val="00885739"/>
    <w:rsid w:val="008B0C67"/>
    <w:rsid w:val="008B2837"/>
    <w:rsid w:val="008D1E84"/>
    <w:rsid w:val="008F0101"/>
    <w:rsid w:val="009002FB"/>
    <w:rsid w:val="00905539"/>
    <w:rsid w:val="00907DFC"/>
    <w:rsid w:val="00946B83"/>
    <w:rsid w:val="00981208"/>
    <w:rsid w:val="00987422"/>
    <w:rsid w:val="00997BAD"/>
    <w:rsid w:val="009A0B2E"/>
    <w:rsid w:val="009C03C9"/>
    <w:rsid w:val="009C7F0B"/>
    <w:rsid w:val="009D1407"/>
    <w:rsid w:val="009D4CD5"/>
    <w:rsid w:val="009D7722"/>
    <w:rsid w:val="009F4D07"/>
    <w:rsid w:val="00A11978"/>
    <w:rsid w:val="00A13A1D"/>
    <w:rsid w:val="00A17AF3"/>
    <w:rsid w:val="00A20362"/>
    <w:rsid w:val="00A3074D"/>
    <w:rsid w:val="00A42385"/>
    <w:rsid w:val="00A85B7B"/>
    <w:rsid w:val="00A93F04"/>
    <w:rsid w:val="00A949C6"/>
    <w:rsid w:val="00AA2A2F"/>
    <w:rsid w:val="00AB5159"/>
    <w:rsid w:val="00AE13A5"/>
    <w:rsid w:val="00AF012A"/>
    <w:rsid w:val="00AF027F"/>
    <w:rsid w:val="00B03D61"/>
    <w:rsid w:val="00B24D98"/>
    <w:rsid w:val="00B2597C"/>
    <w:rsid w:val="00B27E7C"/>
    <w:rsid w:val="00B30433"/>
    <w:rsid w:val="00B44692"/>
    <w:rsid w:val="00B52647"/>
    <w:rsid w:val="00B60B38"/>
    <w:rsid w:val="00B7336D"/>
    <w:rsid w:val="00B855F3"/>
    <w:rsid w:val="00B978EC"/>
    <w:rsid w:val="00BA58F2"/>
    <w:rsid w:val="00BB7CFF"/>
    <w:rsid w:val="00BC3727"/>
    <w:rsid w:val="00BD5542"/>
    <w:rsid w:val="00C10BE7"/>
    <w:rsid w:val="00C1674F"/>
    <w:rsid w:val="00C235E3"/>
    <w:rsid w:val="00C23C19"/>
    <w:rsid w:val="00C604D7"/>
    <w:rsid w:val="00C67695"/>
    <w:rsid w:val="00C810B0"/>
    <w:rsid w:val="00CB2B05"/>
    <w:rsid w:val="00CC4698"/>
    <w:rsid w:val="00D00184"/>
    <w:rsid w:val="00D22953"/>
    <w:rsid w:val="00D3382A"/>
    <w:rsid w:val="00D365F0"/>
    <w:rsid w:val="00D62E3C"/>
    <w:rsid w:val="00D771C0"/>
    <w:rsid w:val="00D86342"/>
    <w:rsid w:val="00D96F49"/>
    <w:rsid w:val="00DA01B6"/>
    <w:rsid w:val="00DA1E03"/>
    <w:rsid w:val="00DA26E3"/>
    <w:rsid w:val="00DC04C0"/>
    <w:rsid w:val="00DD1DFF"/>
    <w:rsid w:val="00DD5040"/>
    <w:rsid w:val="00DD6565"/>
    <w:rsid w:val="00DE7C2D"/>
    <w:rsid w:val="00DF4708"/>
    <w:rsid w:val="00E344D6"/>
    <w:rsid w:val="00E40F94"/>
    <w:rsid w:val="00E609B8"/>
    <w:rsid w:val="00EB420F"/>
    <w:rsid w:val="00ED1B8E"/>
    <w:rsid w:val="00ED31C3"/>
    <w:rsid w:val="00ED4647"/>
    <w:rsid w:val="00EE0ABC"/>
    <w:rsid w:val="00F033C8"/>
    <w:rsid w:val="00F04C94"/>
    <w:rsid w:val="00F06794"/>
    <w:rsid w:val="00F473AE"/>
    <w:rsid w:val="00F660C4"/>
    <w:rsid w:val="00F7231C"/>
    <w:rsid w:val="00F761EF"/>
    <w:rsid w:val="00F876CA"/>
    <w:rsid w:val="00F93B04"/>
    <w:rsid w:val="00F9750C"/>
    <w:rsid w:val="00FA3E45"/>
    <w:rsid w:val="00FA57E7"/>
    <w:rsid w:val="00FA6103"/>
    <w:rsid w:val="00FB257D"/>
    <w:rsid w:val="00FB34F5"/>
    <w:rsid w:val="00FB7D5A"/>
    <w:rsid w:val="00FC04E6"/>
    <w:rsid w:val="00FC2DC9"/>
    <w:rsid w:val="00FC396F"/>
    <w:rsid w:val="00FE0182"/>
    <w:rsid w:val="00FF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4975D5"/>
  <w15:docId w15:val="{D9C1BBD4-2A4D-4AC5-9ACF-1EF449C99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422"/>
    <w:pPr>
      <w:spacing w:after="80" w:line="240" w:lineRule="auto"/>
    </w:pPr>
    <w:rPr>
      <w:rFonts w:ascii="Times" w:eastAsiaTheme="minorHAnsi" w:hAnsi="Times"/>
      <w:sz w:val="24"/>
    </w:rPr>
  </w:style>
  <w:style w:type="paragraph" w:styleId="Heading1">
    <w:name w:val="heading 1"/>
    <w:basedOn w:val="Normal"/>
    <w:next w:val="Normal"/>
    <w:link w:val="Heading1Char"/>
    <w:uiPriority w:val="9"/>
    <w:qFormat/>
    <w:rsid w:val="00D001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B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BF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5">
    <w:name w:val="heading 5"/>
    <w:basedOn w:val="Normal"/>
    <w:next w:val="Normal"/>
    <w:link w:val="Heading5Char"/>
    <w:uiPriority w:val="9"/>
    <w:semiHidden/>
    <w:unhideWhenUsed/>
    <w:qFormat/>
    <w:rsid w:val="00512B2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customStyle="1" w:styleId="Heading10">
    <w:name w:val="Heading1"/>
    <w:basedOn w:val="Normal"/>
    <w:link w:val="Heading1Char0"/>
    <w:qFormat/>
    <w:rsid w:val="00512B2A"/>
    <w:rPr>
      <w:rFonts w:ascii="Calibri" w:eastAsiaTheme="majorEastAsia" w:hAnsi="Calibri"/>
      <w:b/>
      <w:color w:val="1F4E79" w:themeColor="accent1" w:themeShade="80"/>
      <w:sz w:val="28"/>
    </w:rPr>
  </w:style>
  <w:style w:type="character" w:customStyle="1" w:styleId="Heading1Char0">
    <w:name w:val="Heading1 Char"/>
    <w:basedOn w:val="DefaultParagraphFont"/>
    <w:link w:val="Heading10"/>
    <w:rsid w:val="00512B2A"/>
    <w:rPr>
      <w:rFonts w:ascii="Calibri" w:eastAsiaTheme="majorEastAsia" w:hAnsi="Calibri" w:cs="Times New Roman"/>
      <w:b/>
      <w:color w:val="1F4E79" w:themeColor="accent1" w:themeShade="80"/>
      <w:sz w:val="28"/>
      <w:szCs w:val="20"/>
    </w:rPr>
  </w:style>
  <w:style w:type="paragraph" w:customStyle="1" w:styleId="Heading20">
    <w:name w:val="Heading2"/>
    <w:basedOn w:val="Normal"/>
    <w:link w:val="Heading2Char0"/>
    <w:qFormat/>
    <w:rsid w:val="00512B2A"/>
    <w:rPr>
      <w:rFonts w:ascii="Calibri" w:eastAsiaTheme="majorEastAsia" w:hAnsi="Calibri"/>
      <w:b/>
      <w:color w:val="0070C0"/>
      <w:sz w:val="26"/>
    </w:rPr>
  </w:style>
  <w:style w:type="character" w:customStyle="1" w:styleId="Heading2Char0">
    <w:name w:val="Heading2 Char"/>
    <w:basedOn w:val="Heading1Char0"/>
    <w:link w:val="Heading20"/>
    <w:rsid w:val="00512B2A"/>
    <w:rPr>
      <w:rFonts w:ascii="Calibri" w:eastAsiaTheme="majorEastAsia" w:hAnsi="Calibri" w:cs="Times New Roman"/>
      <w:b/>
      <w:color w:val="0070C0"/>
      <w:sz w:val="26"/>
      <w:szCs w:val="20"/>
    </w:rPr>
  </w:style>
  <w:style w:type="paragraph" w:customStyle="1" w:styleId="Heading30">
    <w:name w:val="Heading3"/>
    <w:basedOn w:val="Normal"/>
    <w:link w:val="Heading3Char0"/>
    <w:qFormat/>
    <w:rsid w:val="00512B2A"/>
    <w:rPr>
      <w:rFonts w:ascii="Calibri" w:eastAsiaTheme="majorEastAsia" w:hAnsi="Calibri"/>
      <w:b/>
      <w:color w:val="0070C0"/>
    </w:rPr>
  </w:style>
  <w:style w:type="character" w:customStyle="1" w:styleId="Heading3Char0">
    <w:name w:val="Heading3 Char"/>
    <w:basedOn w:val="Heading2Char0"/>
    <w:link w:val="Heading30"/>
    <w:rsid w:val="00512B2A"/>
    <w:rPr>
      <w:rFonts w:ascii="Calibri" w:eastAsiaTheme="majorEastAsia" w:hAnsi="Calibri" w:cs="Times New Roman"/>
      <w:b/>
      <w:color w:val="0070C0"/>
      <w:sz w:val="24"/>
      <w:szCs w:val="20"/>
    </w:rPr>
  </w:style>
  <w:style w:type="paragraph" w:customStyle="1" w:styleId="Heading4">
    <w:name w:val="Heading4"/>
    <w:basedOn w:val="Heading5"/>
    <w:link w:val="Heading4Char"/>
    <w:qFormat/>
    <w:rsid w:val="00512B2A"/>
  </w:style>
  <w:style w:type="character" w:customStyle="1" w:styleId="Heading4Char">
    <w:name w:val="Heading4 Char"/>
    <w:basedOn w:val="Heading5Char"/>
    <w:link w:val="Heading4"/>
    <w:rsid w:val="00512B2A"/>
    <w:rPr>
      <w:rFonts w:asciiTheme="majorHAnsi" w:eastAsiaTheme="majorEastAsia" w:hAnsiTheme="majorHAnsi" w:cstheme="majorBidi"/>
      <w:color w:val="2E74B5" w:themeColor="accent1" w:themeShade="BF"/>
      <w:szCs w:val="20"/>
    </w:rPr>
  </w:style>
  <w:style w:type="character" w:customStyle="1" w:styleId="Heading5Char">
    <w:name w:val="Heading 5 Char"/>
    <w:basedOn w:val="DefaultParagraphFont"/>
    <w:link w:val="Heading5"/>
    <w:uiPriority w:val="9"/>
    <w:semiHidden/>
    <w:rsid w:val="00512B2A"/>
    <w:rPr>
      <w:rFonts w:asciiTheme="majorHAnsi" w:eastAsiaTheme="majorEastAsia" w:hAnsiTheme="majorHAnsi" w:cstheme="majorBidi"/>
      <w:color w:val="2E74B5" w:themeColor="accent1" w:themeShade="BF"/>
      <w:szCs w:val="20"/>
    </w:rPr>
  </w:style>
  <w:style w:type="paragraph" w:customStyle="1" w:styleId="blk1">
    <w:name w:val="blk 1"/>
    <w:basedOn w:val="Heading1"/>
    <w:link w:val="blk1Char"/>
    <w:qFormat/>
    <w:rsid w:val="00D00184"/>
    <w:rPr>
      <w:rFonts w:ascii="Times New Roman" w:hAnsi="Times New Roman"/>
      <w:b/>
      <w:sz w:val="28"/>
    </w:rPr>
  </w:style>
  <w:style w:type="character" w:customStyle="1" w:styleId="blk1Char">
    <w:name w:val="blk 1 Char"/>
    <w:basedOn w:val="Heading1Char"/>
    <w:link w:val="blk1"/>
    <w:rsid w:val="00D00184"/>
    <w:rPr>
      <w:rFonts w:ascii="Times New Roman" w:eastAsiaTheme="majorEastAsia" w:hAnsi="Times New Roman" w:cstheme="majorBidi"/>
      <w:b/>
      <w:color w:val="2E74B5" w:themeColor="accent1" w:themeShade="BF"/>
      <w:sz w:val="28"/>
      <w:szCs w:val="32"/>
    </w:rPr>
  </w:style>
  <w:style w:type="character" w:customStyle="1" w:styleId="Heading1Char">
    <w:name w:val="Heading 1 Char"/>
    <w:basedOn w:val="DefaultParagraphFont"/>
    <w:link w:val="Heading1"/>
    <w:uiPriority w:val="9"/>
    <w:rsid w:val="00D001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340D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0DA"/>
    <w:rPr>
      <w:rFonts w:ascii="Segoe UI" w:eastAsiaTheme="minorHAnsi" w:hAnsi="Segoe UI" w:cs="Segoe UI"/>
      <w:sz w:val="18"/>
      <w:szCs w:val="18"/>
    </w:rPr>
  </w:style>
  <w:style w:type="paragraph" w:styleId="Header">
    <w:name w:val="header"/>
    <w:basedOn w:val="Normal"/>
    <w:link w:val="HeaderChar"/>
    <w:uiPriority w:val="99"/>
    <w:unhideWhenUsed/>
    <w:rsid w:val="008340DA"/>
    <w:pPr>
      <w:tabs>
        <w:tab w:val="center" w:pos="4680"/>
        <w:tab w:val="right" w:pos="9360"/>
      </w:tabs>
      <w:spacing w:after="0"/>
    </w:pPr>
  </w:style>
  <w:style w:type="character" w:customStyle="1" w:styleId="HeaderChar">
    <w:name w:val="Header Char"/>
    <w:basedOn w:val="DefaultParagraphFont"/>
    <w:link w:val="Header"/>
    <w:uiPriority w:val="99"/>
    <w:rsid w:val="008340DA"/>
    <w:rPr>
      <w:rFonts w:ascii="Times" w:eastAsiaTheme="minorHAnsi" w:hAnsi="Times"/>
      <w:sz w:val="24"/>
    </w:rPr>
  </w:style>
  <w:style w:type="paragraph" w:styleId="Footer">
    <w:name w:val="footer"/>
    <w:basedOn w:val="Normal"/>
    <w:link w:val="FooterChar"/>
    <w:uiPriority w:val="99"/>
    <w:unhideWhenUsed/>
    <w:rsid w:val="008340DA"/>
    <w:pPr>
      <w:tabs>
        <w:tab w:val="center" w:pos="4680"/>
        <w:tab w:val="right" w:pos="9360"/>
      </w:tabs>
      <w:spacing w:after="0"/>
    </w:pPr>
  </w:style>
  <w:style w:type="character" w:customStyle="1" w:styleId="FooterChar">
    <w:name w:val="Footer Char"/>
    <w:basedOn w:val="DefaultParagraphFont"/>
    <w:link w:val="Footer"/>
    <w:uiPriority w:val="99"/>
    <w:rsid w:val="008340DA"/>
    <w:rPr>
      <w:rFonts w:ascii="Times" w:eastAsiaTheme="minorHAnsi" w:hAnsi="Times"/>
      <w:sz w:val="24"/>
    </w:rPr>
  </w:style>
  <w:style w:type="character" w:styleId="LineNumber">
    <w:name w:val="line number"/>
    <w:basedOn w:val="DefaultParagraphFont"/>
    <w:uiPriority w:val="99"/>
    <w:semiHidden/>
    <w:unhideWhenUsed/>
    <w:rsid w:val="008340DA"/>
  </w:style>
  <w:style w:type="paragraph" w:styleId="CommentText">
    <w:name w:val="annotation text"/>
    <w:basedOn w:val="Normal"/>
    <w:link w:val="CommentTextChar"/>
    <w:uiPriority w:val="99"/>
    <w:unhideWhenUsed/>
    <w:rsid w:val="008340DA"/>
    <w:pPr>
      <w:spacing w:after="160"/>
    </w:pPr>
    <w:rPr>
      <w:rFonts w:asciiTheme="minorHAnsi" w:hAnsiTheme="minorHAnsi"/>
      <w:sz w:val="20"/>
      <w:szCs w:val="20"/>
    </w:rPr>
  </w:style>
  <w:style w:type="character" w:customStyle="1" w:styleId="CommentTextChar">
    <w:name w:val="Comment Text Char"/>
    <w:basedOn w:val="DefaultParagraphFont"/>
    <w:link w:val="CommentText"/>
    <w:uiPriority w:val="99"/>
    <w:rsid w:val="008340DA"/>
    <w:rPr>
      <w:rFonts w:eastAsiaTheme="minorHAnsi"/>
      <w:sz w:val="20"/>
      <w:szCs w:val="20"/>
    </w:rPr>
  </w:style>
  <w:style w:type="character" w:styleId="CommentReference">
    <w:name w:val="annotation reference"/>
    <w:basedOn w:val="DefaultParagraphFont"/>
    <w:uiPriority w:val="99"/>
    <w:semiHidden/>
    <w:unhideWhenUsed/>
    <w:rsid w:val="008340DA"/>
    <w:rPr>
      <w:sz w:val="16"/>
      <w:szCs w:val="16"/>
    </w:rPr>
  </w:style>
  <w:style w:type="paragraph" w:styleId="ListParagraph">
    <w:name w:val="List Paragraph"/>
    <w:basedOn w:val="Normal"/>
    <w:link w:val="ListParagraphChar"/>
    <w:uiPriority w:val="34"/>
    <w:qFormat/>
    <w:rsid w:val="008340DA"/>
    <w:pPr>
      <w:ind w:left="720"/>
      <w:contextualSpacing/>
    </w:pPr>
  </w:style>
  <w:style w:type="character" w:customStyle="1" w:styleId="ListParagraphChar">
    <w:name w:val="List Paragraph Char"/>
    <w:basedOn w:val="DefaultParagraphFont"/>
    <w:link w:val="ListParagraph"/>
    <w:uiPriority w:val="34"/>
    <w:locked/>
    <w:rsid w:val="008340DA"/>
    <w:rPr>
      <w:rFonts w:ascii="Times" w:eastAsiaTheme="minorHAnsi" w:hAnsi="Times"/>
      <w:sz w:val="24"/>
    </w:rPr>
  </w:style>
  <w:style w:type="character" w:customStyle="1" w:styleId="Heading2Char">
    <w:name w:val="Heading 2 Char"/>
    <w:basedOn w:val="DefaultParagraphFont"/>
    <w:link w:val="Heading2"/>
    <w:uiPriority w:val="9"/>
    <w:rsid w:val="005E5B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BF6"/>
    <w:rPr>
      <w:rFonts w:asciiTheme="majorHAnsi" w:eastAsiaTheme="majorEastAsia" w:hAnsiTheme="majorHAnsi" w:cstheme="majorBidi"/>
      <w:color w:val="1F4D78" w:themeColor="accent1" w:themeShade="7F"/>
      <w:sz w:val="24"/>
      <w:szCs w:val="24"/>
    </w:rPr>
  </w:style>
  <w:style w:type="paragraph" w:styleId="CommentSubject">
    <w:name w:val="annotation subject"/>
    <w:basedOn w:val="CommentText"/>
    <w:next w:val="CommentText"/>
    <w:link w:val="CommentSubjectChar"/>
    <w:uiPriority w:val="99"/>
    <w:semiHidden/>
    <w:unhideWhenUsed/>
    <w:rsid w:val="0003387C"/>
    <w:pPr>
      <w:spacing w:after="80"/>
    </w:pPr>
    <w:rPr>
      <w:rFonts w:ascii="Times" w:hAnsi="Times"/>
      <w:b/>
      <w:bCs/>
    </w:rPr>
  </w:style>
  <w:style w:type="character" w:customStyle="1" w:styleId="CommentSubjectChar">
    <w:name w:val="Comment Subject Char"/>
    <w:basedOn w:val="CommentTextChar"/>
    <w:link w:val="CommentSubject"/>
    <w:uiPriority w:val="99"/>
    <w:semiHidden/>
    <w:rsid w:val="0003387C"/>
    <w:rPr>
      <w:rFonts w:ascii="Times" w:eastAsiaTheme="minorHAnsi" w:hAnsi="Times"/>
      <w:b/>
      <w:bCs/>
      <w:sz w:val="20"/>
      <w:szCs w:val="20"/>
    </w:rPr>
  </w:style>
  <w:style w:type="paragraph" w:styleId="Caption">
    <w:name w:val="caption"/>
    <w:basedOn w:val="Normal"/>
    <w:next w:val="Normal"/>
    <w:uiPriority w:val="35"/>
    <w:unhideWhenUsed/>
    <w:qFormat/>
    <w:rsid w:val="00167B89"/>
    <w:pPr>
      <w:spacing w:after="200"/>
    </w:pPr>
    <w:rPr>
      <w:i/>
      <w:iCs/>
      <w:color w:val="44546A" w:themeColor="text2"/>
      <w:sz w:val="18"/>
      <w:szCs w:val="18"/>
    </w:rPr>
  </w:style>
  <w:style w:type="paragraph" w:styleId="NormalWeb">
    <w:name w:val="Normal (Web)"/>
    <w:basedOn w:val="Normal"/>
    <w:uiPriority w:val="99"/>
    <w:unhideWhenUsed/>
    <w:rsid w:val="00265673"/>
    <w:pPr>
      <w:spacing w:before="100" w:beforeAutospacing="1" w:after="100" w:afterAutospacing="1"/>
    </w:pPr>
    <w:rPr>
      <w:rFonts w:ascii="Times New Roman" w:eastAsiaTheme="minorEastAsia" w:hAnsi="Times New Roman" w:cs="Times New Roman"/>
      <w:szCs w:val="24"/>
    </w:rPr>
  </w:style>
  <w:style w:type="paragraph" w:styleId="Revision">
    <w:name w:val="Revision"/>
    <w:hidden/>
    <w:uiPriority w:val="99"/>
    <w:semiHidden/>
    <w:rsid w:val="00BA58F2"/>
    <w:pPr>
      <w:spacing w:after="0" w:line="240" w:lineRule="auto"/>
    </w:pPr>
    <w:rPr>
      <w:rFonts w:ascii="Times" w:eastAsiaTheme="minorHAnsi"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443791">
      <w:bodyDiv w:val="1"/>
      <w:marLeft w:val="0"/>
      <w:marRight w:val="0"/>
      <w:marTop w:val="0"/>
      <w:marBottom w:val="0"/>
      <w:divBdr>
        <w:top w:val="none" w:sz="0" w:space="0" w:color="auto"/>
        <w:left w:val="none" w:sz="0" w:space="0" w:color="auto"/>
        <w:bottom w:val="none" w:sz="0" w:space="0" w:color="auto"/>
        <w:right w:val="none" w:sz="0" w:space="0" w:color="auto"/>
      </w:divBdr>
      <w:divsChild>
        <w:div w:id="197544647">
          <w:marLeft w:val="0"/>
          <w:marRight w:val="0"/>
          <w:marTop w:val="0"/>
          <w:marBottom w:val="0"/>
          <w:divBdr>
            <w:top w:val="none" w:sz="0" w:space="0" w:color="auto"/>
            <w:left w:val="none" w:sz="0" w:space="0" w:color="auto"/>
            <w:bottom w:val="none" w:sz="0" w:space="0" w:color="auto"/>
            <w:right w:val="none" w:sz="0" w:space="0" w:color="auto"/>
          </w:divBdr>
        </w:div>
        <w:div w:id="362248422">
          <w:marLeft w:val="0"/>
          <w:marRight w:val="0"/>
          <w:marTop w:val="0"/>
          <w:marBottom w:val="0"/>
          <w:divBdr>
            <w:top w:val="none" w:sz="0" w:space="0" w:color="auto"/>
            <w:left w:val="none" w:sz="0" w:space="0" w:color="auto"/>
            <w:bottom w:val="none" w:sz="0" w:space="0" w:color="auto"/>
            <w:right w:val="none" w:sz="0" w:space="0" w:color="auto"/>
          </w:divBdr>
        </w:div>
        <w:div w:id="486288169">
          <w:marLeft w:val="0"/>
          <w:marRight w:val="0"/>
          <w:marTop w:val="0"/>
          <w:marBottom w:val="0"/>
          <w:divBdr>
            <w:top w:val="none" w:sz="0" w:space="0" w:color="auto"/>
            <w:left w:val="none" w:sz="0" w:space="0" w:color="auto"/>
            <w:bottom w:val="none" w:sz="0" w:space="0" w:color="auto"/>
            <w:right w:val="none" w:sz="0" w:space="0" w:color="auto"/>
          </w:divBdr>
        </w:div>
        <w:div w:id="500778469">
          <w:marLeft w:val="0"/>
          <w:marRight w:val="0"/>
          <w:marTop w:val="0"/>
          <w:marBottom w:val="0"/>
          <w:divBdr>
            <w:top w:val="none" w:sz="0" w:space="0" w:color="auto"/>
            <w:left w:val="none" w:sz="0" w:space="0" w:color="auto"/>
            <w:bottom w:val="none" w:sz="0" w:space="0" w:color="auto"/>
            <w:right w:val="none" w:sz="0" w:space="0" w:color="auto"/>
          </w:divBdr>
        </w:div>
        <w:div w:id="574365776">
          <w:marLeft w:val="0"/>
          <w:marRight w:val="0"/>
          <w:marTop w:val="0"/>
          <w:marBottom w:val="0"/>
          <w:divBdr>
            <w:top w:val="none" w:sz="0" w:space="0" w:color="auto"/>
            <w:left w:val="none" w:sz="0" w:space="0" w:color="auto"/>
            <w:bottom w:val="none" w:sz="0" w:space="0" w:color="auto"/>
            <w:right w:val="none" w:sz="0" w:space="0" w:color="auto"/>
          </w:divBdr>
        </w:div>
        <w:div w:id="732892145">
          <w:marLeft w:val="0"/>
          <w:marRight w:val="0"/>
          <w:marTop w:val="0"/>
          <w:marBottom w:val="0"/>
          <w:divBdr>
            <w:top w:val="none" w:sz="0" w:space="0" w:color="auto"/>
            <w:left w:val="none" w:sz="0" w:space="0" w:color="auto"/>
            <w:bottom w:val="none" w:sz="0" w:space="0" w:color="auto"/>
            <w:right w:val="none" w:sz="0" w:space="0" w:color="auto"/>
          </w:divBdr>
        </w:div>
        <w:div w:id="753362705">
          <w:marLeft w:val="0"/>
          <w:marRight w:val="0"/>
          <w:marTop w:val="0"/>
          <w:marBottom w:val="0"/>
          <w:divBdr>
            <w:top w:val="none" w:sz="0" w:space="0" w:color="auto"/>
            <w:left w:val="none" w:sz="0" w:space="0" w:color="auto"/>
            <w:bottom w:val="none" w:sz="0" w:space="0" w:color="auto"/>
            <w:right w:val="none" w:sz="0" w:space="0" w:color="auto"/>
          </w:divBdr>
        </w:div>
        <w:div w:id="775054810">
          <w:marLeft w:val="0"/>
          <w:marRight w:val="0"/>
          <w:marTop w:val="0"/>
          <w:marBottom w:val="0"/>
          <w:divBdr>
            <w:top w:val="none" w:sz="0" w:space="0" w:color="auto"/>
            <w:left w:val="none" w:sz="0" w:space="0" w:color="auto"/>
            <w:bottom w:val="none" w:sz="0" w:space="0" w:color="auto"/>
            <w:right w:val="none" w:sz="0" w:space="0" w:color="auto"/>
          </w:divBdr>
        </w:div>
        <w:div w:id="1082793236">
          <w:marLeft w:val="0"/>
          <w:marRight w:val="0"/>
          <w:marTop w:val="0"/>
          <w:marBottom w:val="0"/>
          <w:divBdr>
            <w:top w:val="none" w:sz="0" w:space="0" w:color="auto"/>
            <w:left w:val="none" w:sz="0" w:space="0" w:color="auto"/>
            <w:bottom w:val="none" w:sz="0" w:space="0" w:color="auto"/>
            <w:right w:val="none" w:sz="0" w:space="0" w:color="auto"/>
          </w:divBdr>
        </w:div>
        <w:div w:id="1363901959">
          <w:marLeft w:val="0"/>
          <w:marRight w:val="0"/>
          <w:marTop w:val="0"/>
          <w:marBottom w:val="0"/>
          <w:divBdr>
            <w:top w:val="none" w:sz="0" w:space="0" w:color="auto"/>
            <w:left w:val="none" w:sz="0" w:space="0" w:color="auto"/>
            <w:bottom w:val="none" w:sz="0" w:space="0" w:color="auto"/>
            <w:right w:val="none" w:sz="0" w:space="0" w:color="auto"/>
          </w:divBdr>
        </w:div>
        <w:div w:id="1476920588">
          <w:marLeft w:val="0"/>
          <w:marRight w:val="0"/>
          <w:marTop w:val="0"/>
          <w:marBottom w:val="0"/>
          <w:divBdr>
            <w:top w:val="none" w:sz="0" w:space="0" w:color="auto"/>
            <w:left w:val="none" w:sz="0" w:space="0" w:color="auto"/>
            <w:bottom w:val="none" w:sz="0" w:space="0" w:color="auto"/>
            <w:right w:val="none" w:sz="0" w:space="0" w:color="auto"/>
          </w:divBdr>
        </w:div>
        <w:div w:id="1502165070">
          <w:marLeft w:val="0"/>
          <w:marRight w:val="0"/>
          <w:marTop w:val="0"/>
          <w:marBottom w:val="0"/>
          <w:divBdr>
            <w:top w:val="none" w:sz="0" w:space="0" w:color="auto"/>
            <w:left w:val="none" w:sz="0" w:space="0" w:color="auto"/>
            <w:bottom w:val="none" w:sz="0" w:space="0" w:color="auto"/>
            <w:right w:val="none" w:sz="0" w:space="0" w:color="auto"/>
          </w:divBdr>
        </w:div>
        <w:div w:id="1641807926">
          <w:marLeft w:val="0"/>
          <w:marRight w:val="0"/>
          <w:marTop w:val="0"/>
          <w:marBottom w:val="0"/>
          <w:divBdr>
            <w:top w:val="none" w:sz="0" w:space="0" w:color="auto"/>
            <w:left w:val="none" w:sz="0" w:space="0" w:color="auto"/>
            <w:bottom w:val="none" w:sz="0" w:space="0" w:color="auto"/>
            <w:right w:val="none" w:sz="0" w:space="0" w:color="auto"/>
          </w:divBdr>
        </w:div>
        <w:div w:id="1712145138">
          <w:marLeft w:val="0"/>
          <w:marRight w:val="0"/>
          <w:marTop w:val="0"/>
          <w:marBottom w:val="0"/>
          <w:divBdr>
            <w:top w:val="none" w:sz="0" w:space="0" w:color="auto"/>
            <w:left w:val="none" w:sz="0" w:space="0" w:color="auto"/>
            <w:bottom w:val="none" w:sz="0" w:space="0" w:color="auto"/>
            <w:right w:val="none" w:sz="0" w:space="0" w:color="auto"/>
          </w:divBdr>
        </w:div>
        <w:div w:id="1841506806">
          <w:marLeft w:val="0"/>
          <w:marRight w:val="0"/>
          <w:marTop w:val="0"/>
          <w:marBottom w:val="0"/>
          <w:divBdr>
            <w:top w:val="none" w:sz="0" w:space="0" w:color="auto"/>
            <w:left w:val="none" w:sz="0" w:space="0" w:color="auto"/>
            <w:bottom w:val="none" w:sz="0" w:space="0" w:color="auto"/>
            <w:right w:val="none" w:sz="0" w:space="0" w:color="auto"/>
          </w:divBdr>
        </w:div>
      </w:divsChild>
    </w:div>
    <w:div w:id="13324837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996">
          <w:marLeft w:val="0"/>
          <w:marRight w:val="0"/>
          <w:marTop w:val="0"/>
          <w:marBottom w:val="0"/>
          <w:divBdr>
            <w:top w:val="none" w:sz="0" w:space="0" w:color="auto"/>
            <w:left w:val="none" w:sz="0" w:space="0" w:color="auto"/>
            <w:bottom w:val="none" w:sz="0" w:space="0" w:color="auto"/>
            <w:right w:val="none" w:sz="0" w:space="0" w:color="auto"/>
          </w:divBdr>
          <w:divsChild>
            <w:div w:id="292054521">
              <w:marLeft w:val="0"/>
              <w:marRight w:val="0"/>
              <w:marTop w:val="0"/>
              <w:marBottom w:val="0"/>
              <w:divBdr>
                <w:top w:val="none" w:sz="0" w:space="0" w:color="auto"/>
                <w:left w:val="none" w:sz="0" w:space="0" w:color="auto"/>
                <w:bottom w:val="none" w:sz="0" w:space="0" w:color="auto"/>
                <w:right w:val="none" w:sz="0" w:space="0" w:color="auto"/>
              </w:divBdr>
              <w:divsChild>
                <w:div w:id="505021250">
                  <w:marLeft w:val="0"/>
                  <w:marRight w:val="0"/>
                  <w:marTop w:val="0"/>
                  <w:marBottom w:val="0"/>
                  <w:divBdr>
                    <w:top w:val="none" w:sz="0" w:space="0" w:color="auto"/>
                    <w:left w:val="none" w:sz="0" w:space="0" w:color="auto"/>
                    <w:bottom w:val="none" w:sz="0" w:space="0" w:color="auto"/>
                    <w:right w:val="none" w:sz="0" w:space="0" w:color="auto"/>
                  </w:divBdr>
                  <w:divsChild>
                    <w:div w:id="1089078148">
                      <w:marLeft w:val="0"/>
                      <w:marRight w:val="0"/>
                      <w:marTop w:val="0"/>
                      <w:marBottom w:val="0"/>
                      <w:divBdr>
                        <w:top w:val="none" w:sz="0" w:space="0" w:color="auto"/>
                        <w:left w:val="none" w:sz="0" w:space="0" w:color="auto"/>
                        <w:bottom w:val="none" w:sz="0" w:space="0" w:color="auto"/>
                        <w:right w:val="none" w:sz="0" w:space="0" w:color="auto"/>
                      </w:divBdr>
                      <w:divsChild>
                        <w:div w:id="738984273">
                          <w:marLeft w:val="0"/>
                          <w:marRight w:val="0"/>
                          <w:marTop w:val="0"/>
                          <w:marBottom w:val="0"/>
                          <w:divBdr>
                            <w:top w:val="none" w:sz="0" w:space="0" w:color="auto"/>
                            <w:left w:val="none" w:sz="0" w:space="0" w:color="auto"/>
                            <w:bottom w:val="none" w:sz="0" w:space="0" w:color="auto"/>
                            <w:right w:val="none" w:sz="0" w:space="0" w:color="auto"/>
                          </w:divBdr>
                          <w:divsChild>
                            <w:div w:id="1613123874">
                              <w:marLeft w:val="0"/>
                              <w:marRight w:val="0"/>
                              <w:marTop w:val="0"/>
                              <w:marBottom w:val="0"/>
                              <w:divBdr>
                                <w:top w:val="none" w:sz="0" w:space="0" w:color="auto"/>
                                <w:left w:val="none" w:sz="0" w:space="0" w:color="auto"/>
                                <w:bottom w:val="none" w:sz="0" w:space="0" w:color="auto"/>
                                <w:right w:val="none" w:sz="0" w:space="0" w:color="auto"/>
                              </w:divBdr>
                              <w:divsChild>
                                <w:div w:id="271744964">
                                  <w:marLeft w:val="0"/>
                                  <w:marRight w:val="0"/>
                                  <w:marTop w:val="0"/>
                                  <w:marBottom w:val="0"/>
                                  <w:divBdr>
                                    <w:top w:val="none" w:sz="0" w:space="0" w:color="auto"/>
                                    <w:left w:val="none" w:sz="0" w:space="0" w:color="auto"/>
                                    <w:bottom w:val="none" w:sz="0" w:space="0" w:color="auto"/>
                                    <w:right w:val="none" w:sz="0" w:space="0" w:color="auto"/>
                                  </w:divBdr>
                                  <w:divsChild>
                                    <w:div w:id="1259217720">
                                      <w:marLeft w:val="0"/>
                                      <w:marRight w:val="0"/>
                                      <w:marTop w:val="0"/>
                                      <w:marBottom w:val="0"/>
                                      <w:divBdr>
                                        <w:top w:val="none" w:sz="0" w:space="0" w:color="auto"/>
                                        <w:left w:val="none" w:sz="0" w:space="0" w:color="auto"/>
                                        <w:bottom w:val="none" w:sz="0" w:space="0" w:color="auto"/>
                                        <w:right w:val="none" w:sz="0" w:space="0" w:color="auto"/>
                                      </w:divBdr>
                                      <w:divsChild>
                                        <w:div w:id="2070689053">
                                          <w:marLeft w:val="0"/>
                                          <w:marRight w:val="0"/>
                                          <w:marTop w:val="0"/>
                                          <w:marBottom w:val="0"/>
                                          <w:divBdr>
                                            <w:top w:val="none" w:sz="0" w:space="0" w:color="auto"/>
                                            <w:left w:val="none" w:sz="0" w:space="0" w:color="auto"/>
                                            <w:bottom w:val="none" w:sz="0" w:space="0" w:color="auto"/>
                                            <w:right w:val="none" w:sz="0" w:space="0" w:color="auto"/>
                                          </w:divBdr>
                                          <w:divsChild>
                                            <w:div w:id="90778277">
                                              <w:marLeft w:val="0"/>
                                              <w:marRight w:val="0"/>
                                              <w:marTop w:val="0"/>
                                              <w:marBottom w:val="0"/>
                                              <w:divBdr>
                                                <w:top w:val="none" w:sz="0" w:space="0" w:color="auto"/>
                                                <w:left w:val="none" w:sz="0" w:space="0" w:color="auto"/>
                                                <w:bottom w:val="none" w:sz="0" w:space="0" w:color="auto"/>
                                                <w:right w:val="none" w:sz="0" w:space="0" w:color="auto"/>
                                              </w:divBdr>
                                              <w:divsChild>
                                                <w:div w:id="1852262337">
                                                  <w:marLeft w:val="0"/>
                                                  <w:marRight w:val="0"/>
                                                  <w:marTop w:val="0"/>
                                                  <w:marBottom w:val="0"/>
                                                  <w:divBdr>
                                                    <w:top w:val="none" w:sz="0" w:space="0" w:color="auto"/>
                                                    <w:left w:val="none" w:sz="0" w:space="0" w:color="auto"/>
                                                    <w:bottom w:val="none" w:sz="0" w:space="0" w:color="auto"/>
                                                    <w:right w:val="none" w:sz="0" w:space="0" w:color="auto"/>
                                                  </w:divBdr>
                                                  <w:divsChild>
                                                    <w:div w:id="612371900">
                                                      <w:marLeft w:val="0"/>
                                                      <w:marRight w:val="0"/>
                                                      <w:marTop w:val="0"/>
                                                      <w:marBottom w:val="0"/>
                                                      <w:divBdr>
                                                        <w:top w:val="none" w:sz="0" w:space="0" w:color="auto"/>
                                                        <w:left w:val="none" w:sz="0" w:space="0" w:color="auto"/>
                                                        <w:bottom w:val="none" w:sz="0" w:space="0" w:color="auto"/>
                                                        <w:right w:val="none" w:sz="0" w:space="0" w:color="auto"/>
                                                      </w:divBdr>
                                                      <w:divsChild>
                                                        <w:div w:id="1395005423">
                                                          <w:marLeft w:val="0"/>
                                                          <w:marRight w:val="0"/>
                                                          <w:marTop w:val="0"/>
                                                          <w:marBottom w:val="0"/>
                                                          <w:divBdr>
                                                            <w:top w:val="none" w:sz="0" w:space="0" w:color="auto"/>
                                                            <w:left w:val="none" w:sz="0" w:space="0" w:color="auto"/>
                                                            <w:bottom w:val="none" w:sz="0" w:space="0" w:color="auto"/>
                                                            <w:right w:val="none" w:sz="0" w:space="0" w:color="auto"/>
                                                          </w:divBdr>
                                                          <w:divsChild>
                                                            <w:div w:id="2002389635">
                                                              <w:marLeft w:val="0"/>
                                                              <w:marRight w:val="0"/>
                                                              <w:marTop w:val="0"/>
                                                              <w:marBottom w:val="0"/>
                                                              <w:divBdr>
                                                                <w:top w:val="none" w:sz="0" w:space="0" w:color="auto"/>
                                                                <w:left w:val="none" w:sz="0" w:space="0" w:color="auto"/>
                                                                <w:bottom w:val="none" w:sz="0" w:space="0" w:color="auto"/>
                                                                <w:right w:val="none" w:sz="0" w:space="0" w:color="auto"/>
                                                              </w:divBdr>
                                                              <w:divsChild>
                                                                <w:div w:id="2048989153">
                                                                  <w:marLeft w:val="0"/>
                                                                  <w:marRight w:val="0"/>
                                                                  <w:marTop w:val="0"/>
                                                                  <w:marBottom w:val="0"/>
                                                                  <w:divBdr>
                                                                    <w:top w:val="none" w:sz="0" w:space="0" w:color="auto"/>
                                                                    <w:left w:val="none" w:sz="0" w:space="0" w:color="auto"/>
                                                                    <w:bottom w:val="none" w:sz="0" w:space="0" w:color="auto"/>
                                                                    <w:right w:val="none" w:sz="0" w:space="0" w:color="auto"/>
                                                                  </w:divBdr>
                                                                  <w:divsChild>
                                                                    <w:div w:id="746000404">
                                                                      <w:marLeft w:val="0"/>
                                                                      <w:marRight w:val="0"/>
                                                                      <w:marTop w:val="0"/>
                                                                      <w:marBottom w:val="0"/>
                                                                      <w:divBdr>
                                                                        <w:top w:val="none" w:sz="0" w:space="0" w:color="auto"/>
                                                                        <w:left w:val="none" w:sz="0" w:space="0" w:color="auto"/>
                                                                        <w:bottom w:val="none" w:sz="0" w:space="0" w:color="auto"/>
                                                                        <w:right w:val="none" w:sz="0" w:space="0" w:color="auto"/>
                                                                      </w:divBdr>
                                                                      <w:divsChild>
                                                                        <w:div w:id="603391378">
                                                                          <w:marLeft w:val="0"/>
                                                                          <w:marRight w:val="0"/>
                                                                          <w:marTop w:val="0"/>
                                                                          <w:marBottom w:val="0"/>
                                                                          <w:divBdr>
                                                                            <w:top w:val="none" w:sz="0" w:space="0" w:color="auto"/>
                                                                            <w:left w:val="none" w:sz="0" w:space="0" w:color="auto"/>
                                                                            <w:bottom w:val="none" w:sz="0" w:space="0" w:color="auto"/>
                                                                            <w:right w:val="none" w:sz="0" w:space="0" w:color="auto"/>
                                                                          </w:divBdr>
                                                                          <w:divsChild>
                                                                            <w:div w:id="608465809">
                                                                              <w:marLeft w:val="0"/>
                                                                              <w:marRight w:val="0"/>
                                                                              <w:marTop w:val="0"/>
                                                                              <w:marBottom w:val="0"/>
                                                                              <w:divBdr>
                                                                                <w:top w:val="none" w:sz="0" w:space="0" w:color="auto"/>
                                                                                <w:left w:val="none" w:sz="0" w:space="0" w:color="auto"/>
                                                                                <w:bottom w:val="none" w:sz="0" w:space="0" w:color="auto"/>
                                                                                <w:right w:val="none" w:sz="0" w:space="0" w:color="auto"/>
                                                                              </w:divBdr>
                                                                              <w:divsChild>
                                                                                <w:div w:id="216480294">
                                                                                  <w:marLeft w:val="0"/>
                                                                                  <w:marRight w:val="0"/>
                                                                                  <w:marTop w:val="0"/>
                                                                                  <w:marBottom w:val="0"/>
                                                                                  <w:divBdr>
                                                                                    <w:top w:val="none" w:sz="0" w:space="0" w:color="auto"/>
                                                                                    <w:left w:val="none" w:sz="0" w:space="0" w:color="auto"/>
                                                                                    <w:bottom w:val="none" w:sz="0" w:space="0" w:color="auto"/>
                                                                                    <w:right w:val="none" w:sz="0" w:space="0" w:color="auto"/>
                                                                                  </w:divBdr>
                                                                                  <w:divsChild>
                                                                                    <w:div w:id="1890069355">
                                                                                      <w:marLeft w:val="0"/>
                                                                                      <w:marRight w:val="0"/>
                                                                                      <w:marTop w:val="0"/>
                                                                                      <w:marBottom w:val="0"/>
                                                                                      <w:divBdr>
                                                                                        <w:top w:val="none" w:sz="0" w:space="0" w:color="auto"/>
                                                                                        <w:left w:val="none" w:sz="0" w:space="0" w:color="auto"/>
                                                                                        <w:bottom w:val="none" w:sz="0" w:space="0" w:color="auto"/>
                                                                                        <w:right w:val="none" w:sz="0" w:space="0" w:color="auto"/>
                                                                                      </w:divBdr>
                                                                                      <w:divsChild>
                                                                                        <w:div w:id="795680242">
                                                                                          <w:marLeft w:val="0"/>
                                                                                          <w:marRight w:val="0"/>
                                                                                          <w:marTop w:val="0"/>
                                                                                          <w:marBottom w:val="0"/>
                                                                                          <w:divBdr>
                                                                                            <w:top w:val="none" w:sz="0" w:space="0" w:color="auto"/>
                                                                                            <w:left w:val="none" w:sz="0" w:space="0" w:color="auto"/>
                                                                                            <w:bottom w:val="none" w:sz="0" w:space="0" w:color="auto"/>
                                                                                            <w:right w:val="none" w:sz="0" w:space="0" w:color="auto"/>
                                                                                          </w:divBdr>
                                                                                          <w:divsChild>
                                                                                            <w:div w:id="1922833619">
                                                                                              <w:marLeft w:val="0"/>
                                                                                              <w:marRight w:val="0"/>
                                                                                              <w:marTop w:val="0"/>
                                                                                              <w:marBottom w:val="0"/>
                                                                                              <w:divBdr>
                                                                                                <w:top w:val="none" w:sz="0" w:space="0" w:color="auto"/>
                                                                                                <w:left w:val="none" w:sz="0" w:space="0" w:color="auto"/>
                                                                                                <w:bottom w:val="none" w:sz="0" w:space="0" w:color="auto"/>
                                                                                                <w:right w:val="none" w:sz="0" w:space="0" w:color="auto"/>
                                                                                              </w:divBdr>
                                                                                              <w:divsChild>
                                                                                                <w:div w:id="1848515192">
                                                                                                  <w:marLeft w:val="0"/>
                                                                                                  <w:marRight w:val="0"/>
                                                                                                  <w:marTop w:val="0"/>
                                                                                                  <w:marBottom w:val="0"/>
                                                                                                  <w:divBdr>
                                                                                                    <w:top w:val="none" w:sz="0" w:space="0" w:color="auto"/>
                                                                                                    <w:left w:val="none" w:sz="0" w:space="0" w:color="auto"/>
                                                                                                    <w:bottom w:val="none" w:sz="0" w:space="0" w:color="auto"/>
                                                                                                    <w:right w:val="none" w:sz="0" w:space="0" w:color="auto"/>
                                                                                                  </w:divBdr>
                                                                                                  <w:divsChild>
                                                                                                    <w:div w:id="1566448681">
                                                                                                      <w:marLeft w:val="0"/>
                                                                                                      <w:marRight w:val="0"/>
                                                                                                      <w:marTop w:val="0"/>
                                                                                                      <w:marBottom w:val="0"/>
                                                                                                      <w:divBdr>
                                                                                                        <w:top w:val="none" w:sz="0" w:space="0" w:color="auto"/>
                                                                                                        <w:left w:val="none" w:sz="0" w:space="0" w:color="auto"/>
                                                                                                        <w:bottom w:val="none" w:sz="0" w:space="0" w:color="auto"/>
                                                                                                        <w:right w:val="none" w:sz="0" w:space="0" w:color="auto"/>
                                                                                                      </w:divBdr>
                                                                                                      <w:divsChild>
                                                                                                        <w:div w:id="10247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05C86-CBAB-4EF4-9D3F-99316BE4D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TotalTime>
  <Pages>32</Pages>
  <Words>45712</Words>
  <Characters>260559</Characters>
  <Application>Microsoft Office Word</Application>
  <DocSecurity>0</DocSecurity>
  <Lines>2171</Lines>
  <Paragraphs>611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8</cp:revision>
  <dcterms:created xsi:type="dcterms:W3CDTF">2016-04-09T19:13:00Z</dcterms:created>
  <dcterms:modified xsi:type="dcterms:W3CDTF">2016-04-11T21:59:00Z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