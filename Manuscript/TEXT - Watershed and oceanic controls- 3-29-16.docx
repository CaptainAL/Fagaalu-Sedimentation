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FA9A53" w14:textId="7CC0522C" w:rsidR="001D06FC" w:rsidRDefault="001D06FC" w:rsidP="008332E1">
      <w:pPr>
        <w:pStyle w:val="Heading10"/>
      </w:pPr>
      <w:r w:rsidRPr="001D06FC">
        <w:t xml:space="preserve">Watershed and oceanic controls on spatial and temporal patterns of sediment deposition in a </w:t>
      </w:r>
      <w:commentRangeStart w:id="0"/>
      <w:commentRangeStart w:id="1"/>
      <w:r w:rsidRPr="001D06FC">
        <w:t xml:space="preserve">fringing </w:t>
      </w:r>
      <w:r w:rsidR="008A1479">
        <w:t xml:space="preserve">coral </w:t>
      </w:r>
      <w:r w:rsidRPr="001D06FC">
        <w:t>reef embayment</w:t>
      </w:r>
      <w:commentRangeEnd w:id="0"/>
      <w:r w:rsidR="00DF218E">
        <w:rPr>
          <w:rStyle w:val="CommentReference"/>
          <w:rFonts w:asciiTheme="minorHAnsi" w:eastAsiaTheme="minorHAnsi" w:hAnsiTheme="minorHAnsi" w:cstheme="minorBidi"/>
          <w:b w:val="0"/>
          <w:color w:val="auto"/>
        </w:rPr>
        <w:commentReference w:id="0"/>
      </w:r>
      <w:commentRangeEnd w:id="1"/>
      <w:r w:rsidR="008A1479">
        <w:rPr>
          <w:rStyle w:val="CommentReference"/>
          <w:rFonts w:asciiTheme="minorHAnsi" w:eastAsiaTheme="minorHAnsi" w:hAnsiTheme="minorHAnsi" w:cstheme="minorBidi"/>
          <w:b w:val="0"/>
          <w:color w:val="auto"/>
        </w:rPr>
        <w:commentReference w:id="1"/>
      </w:r>
      <w:r>
        <w:t xml:space="preserve">: </w:t>
      </w:r>
      <w:r w:rsidR="004975E3">
        <w:t>Faga'alu</w:t>
      </w:r>
      <w:r>
        <w:t xml:space="preserve"> Bay, American Samoa</w:t>
      </w:r>
    </w:p>
    <w:p w14:paraId="7BFF67D2" w14:textId="77777777" w:rsidR="001D06FC" w:rsidRDefault="001D06FC" w:rsidP="008332E1">
      <w:pPr>
        <w:keepNext/>
        <w:keepLines/>
        <w:spacing w:after="0"/>
        <w:jc w:val="center"/>
      </w:pPr>
    </w:p>
    <w:p w14:paraId="103EE54B" w14:textId="77777777" w:rsidR="001D06FC" w:rsidRDefault="001D06FC" w:rsidP="008332E1">
      <w:pPr>
        <w:keepNext/>
        <w:keepLines/>
        <w:spacing w:after="0"/>
        <w:jc w:val="center"/>
      </w:pPr>
      <w:r>
        <w:t>by</w:t>
      </w:r>
    </w:p>
    <w:p w14:paraId="57EF276A" w14:textId="77777777" w:rsidR="001D06FC" w:rsidRDefault="001D06FC" w:rsidP="008332E1">
      <w:pPr>
        <w:keepNext/>
        <w:keepLines/>
        <w:spacing w:after="0"/>
      </w:pPr>
    </w:p>
    <w:p w14:paraId="0CC7FE0E" w14:textId="77777777" w:rsidR="001D06FC" w:rsidRDefault="001D06FC" w:rsidP="008332E1">
      <w:pPr>
        <w:keepNext/>
        <w:keepLines/>
        <w:spacing w:after="0"/>
        <w:jc w:val="center"/>
        <w:rPr>
          <w:vertAlign w:val="superscript"/>
        </w:rPr>
      </w:pPr>
      <w:r>
        <w:t>Messina, A.M.</w:t>
      </w:r>
      <w:r>
        <w:rPr>
          <w:vertAlign w:val="superscript"/>
        </w:rPr>
        <w:t>1*</w:t>
      </w:r>
      <w:r>
        <w:t>, Biggs, T.W.</w:t>
      </w:r>
      <w:r>
        <w:rPr>
          <w:vertAlign w:val="superscript"/>
        </w:rPr>
        <w:t>1</w:t>
      </w:r>
      <w:r>
        <w:t>, Storlazzi, C.D.</w:t>
      </w:r>
      <w:r>
        <w:rPr>
          <w:vertAlign w:val="superscript"/>
        </w:rPr>
        <w:t>2</w:t>
      </w:r>
    </w:p>
    <w:p w14:paraId="6F6A0BD1" w14:textId="77777777" w:rsidR="001D06FC" w:rsidRDefault="001D06FC" w:rsidP="008332E1">
      <w:pPr>
        <w:keepNext/>
        <w:keepLines/>
        <w:spacing w:after="0"/>
        <w:jc w:val="center"/>
        <w:rPr>
          <w:vertAlign w:val="superscript"/>
        </w:rPr>
      </w:pPr>
    </w:p>
    <w:p w14:paraId="52543B9F" w14:textId="77777777" w:rsidR="001D06FC" w:rsidRPr="001D06FC" w:rsidRDefault="001D06FC" w:rsidP="008332E1">
      <w:pPr>
        <w:keepNext/>
        <w:keepLines/>
        <w:spacing w:after="0" w:line="480" w:lineRule="auto"/>
        <w:rPr>
          <w:rFonts w:eastAsia="MS Mincho" w:cs="Times New Roman"/>
        </w:rPr>
      </w:pPr>
      <w:r w:rsidRPr="001D06FC">
        <w:rPr>
          <w:rFonts w:eastAsia="MS Mincho" w:cs="Times New Roman"/>
          <w:vertAlign w:val="superscript"/>
        </w:rPr>
        <w:t>1</w:t>
      </w:r>
      <w:r w:rsidRPr="001D06FC">
        <w:rPr>
          <w:rFonts w:eastAsia="MS Mincho" w:cs="Times New Roman"/>
        </w:rPr>
        <w:t xml:space="preserve"> San Diego State University, Department of Geography, San Diego, CA 92182, amessina@rohan.sdsu.edu, +1-619-594-5437, tbiggs@mail.sdsu.edu, +1-619-594-0902</w:t>
      </w:r>
    </w:p>
    <w:p w14:paraId="048035C8" w14:textId="77777777" w:rsidR="001D06FC" w:rsidRPr="001D06FC" w:rsidRDefault="001D06FC" w:rsidP="008332E1">
      <w:pPr>
        <w:keepNext/>
        <w:keepLines/>
        <w:spacing w:after="0" w:line="480" w:lineRule="auto"/>
        <w:ind w:firstLine="720"/>
        <w:rPr>
          <w:rFonts w:eastAsia="MS Mincho" w:cs="Times New Roman"/>
        </w:rPr>
      </w:pPr>
    </w:p>
    <w:p w14:paraId="459BE62A" w14:textId="77777777" w:rsidR="001D06FC" w:rsidRDefault="001D06FC" w:rsidP="008332E1">
      <w:pPr>
        <w:keepNext/>
        <w:keepLines/>
        <w:spacing w:after="0" w:line="480" w:lineRule="auto"/>
        <w:rPr>
          <w:rFonts w:eastAsia="MS Mincho" w:cs="Times New Roman"/>
        </w:rPr>
      </w:pPr>
      <w:r w:rsidRPr="001D06FC">
        <w:rPr>
          <w:rFonts w:eastAsia="MS Mincho" w:cs="Times New Roman"/>
          <w:vertAlign w:val="superscript"/>
        </w:rPr>
        <w:t>2</w:t>
      </w:r>
      <w:r w:rsidRPr="001D06FC">
        <w:rPr>
          <w:rFonts w:eastAsia="MS Mincho" w:cs="Times New Roman"/>
        </w:rPr>
        <w:t xml:space="preserve">  US Geological Survey, Pacific Coastal and Marine Science Center, Santa Cruz, CA 95060, cstorlazzi@usgs.gov, +1-831-460-7521, ocheriton@usgs.gov, +1-831-460-7579</w:t>
      </w:r>
    </w:p>
    <w:p w14:paraId="08D9AF0E" w14:textId="77777777" w:rsidR="001D06FC" w:rsidRDefault="001D06FC" w:rsidP="008332E1">
      <w:pPr>
        <w:keepNext/>
        <w:keepLines/>
        <w:spacing w:after="160" w:line="259" w:lineRule="auto"/>
        <w:rPr>
          <w:rFonts w:eastAsia="MS Mincho" w:cs="Times New Roman"/>
        </w:rPr>
      </w:pPr>
      <w:r>
        <w:rPr>
          <w:rFonts w:eastAsia="MS Mincho" w:cs="Times New Roman"/>
        </w:rPr>
        <w:br w:type="page"/>
      </w:r>
    </w:p>
    <w:p w14:paraId="221D5EBD" w14:textId="77777777" w:rsidR="001D06FC" w:rsidRPr="00F52D0A" w:rsidRDefault="001D06FC" w:rsidP="008332E1">
      <w:pPr>
        <w:pStyle w:val="Heading10"/>
        <w:jc w:val="center"/>
      </w:pPr>
      <w:r w:rsidRPr="00F52D0A">
        <w:lastRenderedPageBreak/>
        <w:t>A</w:t>
      </w:r>
      <w:r>
        <w:t>bstract</w:t>
      </w:r>
    </w:p>
    <w:p w14:paraId="5BC84A68" w14:textId="00F88502" w:rsidR="00790D87" w:rsidRDefault="00790D87" w:rsidP="008332E1">
      <w:pPr>
        <w:keepNext/>
        <w:keepLines/>
        <w:ind w:firstLine="720"/>
      </w:pPr>
      <w:r>
        <w:t xml:space="preserve">Sediment accumulation </w:t>
      </w:r>
      <w:r w:rsidR="005F5683">
        <w:t>(“</w:t>
      </w:r>
      <w:r w:rsidR="003E109B">
        <w:t>sediment accumulation</w:t>
      </w:r>
      <w:r w:rsidR="005F5683">
        <w:t xml:space="preserve">”) </w:t>
      </w:r>
      <w:r>
        <w:t>on SedPods and in Tubes was monitored quasi-monthly over a one</w:t>
      </w:r>
      <w:r w:rsidR="008A1479">
        <w:t>-</w:t>
      </w:r>
      <w:r>
        <w:t>year period and related to measured and modeled suspended sediment yield from the adjacent watershed (SSY)</w:t>
      </w:r>
      <w:r w:rsidR="006B504D">
        <w:t>, m</w:t>
      </w:r>
      <w:r>
        <w:t xml:space="preserve">ean </w:t>
      </w:r>
      <w:r w:rsidR="006B504D">
        <w:t>m</w:t>
      </w:r>
      <w:r>
        <w:t>o</w:t>
      </w:r>
      <w:r w:rsidR="005F5683">
        <w:t xml:space="preserve">nthly </w:t>
      </w:r>
      <w:r w:rsidR="006B504D">
        <w:t>s</w:t>
      </w:r>
      <w:r w:rsidR="005F5683">
        <w:t xml:space="preserve">ignificant </w:t>
      </w:r>
      <w:r w:rsidR="006B504D">
        <w:t>w</w:t>
      </w:r>
      <w:r w:rsidR="005F5683">
        <w:t xml:space="preserve">ave </w:t>
      </w:r>
      <w:r w:rsidR="006B504D">
        <w:t>h</w:t>
      </w:r>
      <w:r w:rsidR="005F5683">
        <w:t>eight (Waves</w:t>
      </w:r>
      <w:r>
        <w:t>)</w:t>
      </w:r>
      <w:r w:rsidR="006B504D">
        <w:t>, and circulation patterns in a small (</w:t>
      </w:r>
      <w:r w:rsidR="008A1479">
        <w:t xml:space="preserve">0.4 </w:t>
      </w:r>
      <w:r w:rsidR="006B504D">
        <w:t>km</w:t>
      </w:r>
      <w:r w:rsidR="006B504D" w:rsidRPr="008A1479">
        <w:rPr>
          <w:vertAlign w:val="superscript"/>
        </w:rPr>
        <w:t>2</w:t>
      </w:r>
      <w:r w:rsidR="006B504D">
        <w:t>) coral reef fringed embayment</w:t>
      </w:r>
      <w:r>
        <w:t>.</w:t>
      </w:r>
      <w:r w:rsidR="005F5683">
        <w:t xml:space="preserve"> Sediment traps were deployed at 9 sites </w:t>
      </w:r>
      <w:r w:rsidR="006B504D">
        <w:t xml:space="preserve">in the bay </w:t>
      </w:r>
      <w:r w:rsidR="005F5683">
        <w:t xml:space="preserve">to sample gradients in distance from the stream outlet and wave-forced currents over the reef flat, and differences between fore reef and reef flats. This represented unprecedented spatial </w:t>
      </w:r>
      <w:r w:rsidR="00AF2032">
        <w:t xml:space="preserve">coverage for such a small area: </w:t>
      </w:r>
      <w:commentRangeStart w:id="2"/>
      <w:commentRangeStart w:id="3"/>
      <w:r w:rsidR="00AF2032">
        <w:t xml:space="preserve">9 traps </w:t>
      </w:r>
      <w:r w:rsidR="006B504D">
        <w:t xml:space="preserve">in </w:t>
      </w:r>
      <w:r w:rsidR="008A1479">
        <w:t>0.4</w:t>
      </w:r>
      <w:r w:rsidR="006B504D">
        <w:t xml:space="preserve"> km</w:t>
      </w:r>
      <w:r w:rsidR="006B504D" w:rsidRPr="008A1479">
        <w:rPr>
          <w:vertAlign w:val="superscript"/>
        </w:rPr>
        <w:t>2</w:t>
      </w:r>
      <w:r w:rsidR="006B504D">
        <w:t xml:space="preserve"> </w:t>
      </w:r>
      <w:r w:rsidR="00AF2032">
        <w:t xml:space="preserve">compared to 8 for all of </w:t>
      </w:r>
      <w:r w:rsidR="005F5683">
        <w:t xml:space="preserve">South </w:t>
      </w:r>
      <w:r w:rsidR="00AF2032">
        <w:t xml:space="preserve">Molokai reef </w:t>
      </w:r>
      <w:r w:rsidR="00BF3267">
        <w:t xml:space="preserve">(61 km) </w:t>
      </w:r>
      <w:r w:rsidR="00AF2032">
        <w:fldChar w:fldCharType="begin" w:fldLock="1"/>
      </w:r>
      <w:r w:rsidR="000E551B">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"plainTextFormattedCitation" : "(Bothner et al. 2006)", "previouslyFormattedCitation" : "(Bothner et al. 2006)" }, "properties" : { "noteIndex" : 0 }, "schema" : "https://github.com/citation-style-language/schema/raw/master/csl-citation.json" }</w:instrText>
      </w:r>
      <w:r w:rsidR="00AF2032">
        <w:fldChar w:fldCharType="separate"/>
      </w:r>
      <w:r w:rsidR="00AF2032" w:rsidRPr="00AF2032">
        <w:rPr>
          <w:noProof/>
        </w:rPr>
        <w:t>(Bothner et al. 2006)</w:t>
      </w:r>
      <w:r w:rsidR="00AF2032">
        <w:fldChar w:fldCharType="end"/>
      </w:r>
      <w:r w:rsidR="006B504D">
        <w:t xml:space="preserve">, </w:t>
      </w:r>
      <w:r w:rsidR="000E551B">
        <w:t>6 in Hanalei Bay</w:t>
      </w:r>
      <w:r w:rsidR="00BF3267">
        <w:t xml:space="preserve"> (3km</w:t>
      </w:r>
      <w:r w:rsidR="00BF3267" w:rsidRPr="00BF3267">
        <w:rPr>
          <w:vertAlign w:val="superscript"/>
        </w:rPr>
        <w:t>2</w:t>
      </w:r>
      <w:r w:rsidR="00BF3267">
        <w:t>)</w:t>
      </w:r>
      <w:r w:rsidR="000E551B">
        <w:t xml:space="preserve"> </w:t>
      </w:r>
      <w:r w:rsidR="000E551B">
        <w:fldChar w:fldCharType="begin" w:fldLock="1"/>
      </w:r>
      <w:r w:rsidR="000E551B">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000E551B">
        <w:fldChar w:fldCharType="separate"/>
      </w:r>
      <w:r w:rsidR="000E551B" w:rsidRPr="000E551B">
        <w:rPr>
          <w:noProof/>
        </w:rPr>
        <w:t>(Storlazzi et al. 2009)</w:t>
      </w:r>
      <w:r w:rsidR="000E551B">
        <w:fldChar w:fldCharType="end"/>
      </w:r>
      <w:r w:rsidR="006B504D">
        <w:t>,</w:t>
      </w:r>
      <w:r w:rsidR="000E551B">
        <w:t xml:space="preserve"> and 16 sites for 6 watersheds on St. John, USVI </w:t>
      </w:r>
      <w:r w:rsidR="000E551B">
        <w:fldChar w:fldCharType="begin" w:fldLock="1"/>
      </w:r>
      <w:r w:rsidR="00C7606F">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rsidR="000E551B">
        <w:fldChar w:fldCharType="separate"/>
      </w:r>
      <w:r w:rsidR="000E551B" w:rsidRPr="000E551B">
        <w:rPr>
          <w:noProof/>
        </w:rPr>
        <w:t>(Gray et al. 2012)</w:t>
      </w:r>
      <w:r w:rsidR="000E551B">
        <w:fldChar w:fldCharType="end"/>
      </w:r>
      <w:r w:rsidR="00AF2032">
        <w:t>.</w:t>
      </w:r>
      <w:commentRangeEnd w:id="2"/>
      <w:r w:rsidR="006B504D">
        <w:rPr>
          <w:rStyle w:val="CommentReference"/>
          <w:rFonts w:asciiTheme="minorHAnsi" w:hAnsiTheme="minorHAnsi"/>
        </w:rPr>
        <w:commentReference w:id="2"/>
      </w:r>
      <w:r w:rsidR="00AF2032">
        <w:t xml:space="preserve"> </w:t>
      </w:r>
      <w:commentRangeEnd w:id="3"/>
      <w:r w:rsidR="00C43055">
        <w:rPr>
          <w:rStyle w:val="CommentReference"/>
          <w:rFonts w:asciiTheme="minorHAnsi" w:hAnsiTheme="minorHAnsi"/>
        </w:rPr>
        <w:commentReference w:id="3"/>
      </w:r>
      <w:r w:rsidR="005F5683">
        <w:t xml:space="preserve">Similar to other studies, </w:t>
      </w:r>
      <w:r w:rsidR="00F61A17">
        <w:t xml:space="preserve">SedPods measured </w:t>
      </w:r>
      <w:r w:rsidR="00B37BCF">
        <w:t xml:space="preserve">an order of magnitude </w:t>
      </w:r>
      <w:r w:rsidR="00F61A17">
        <w:t>less sediment accumulation than Tubes.</w:t>
      </w:r>
      <w:r w:rsidR="005F5683">
        <w:t xml:space="preserve"> </w:t>
      </w:r>
      <w:r w:rsidR="003E109B">
        <w:t>Sediment accumulation</w:t>
      </w:r>
      <w:r w:rsidR="00B37BCF">
        <w:t xml:space="preserve"> in </w:t>
      </w:r>
      <w:r w:rsidR="00F61A17">
        <w:t xml:space="preserve">Tubes </w:t>
      </w:r>
      <w:r w:rsidR="00B37BCF">
        <w:t>on the northern reef</w:t>
      </w:r>
      <w:r w:rsidR="005F5683">
        <w:t xml:space="preserve"> in </w:t>
      </w:r>
      <w:r w:rsidR="004975E3">
        <w:t>Faga'alu</w:t>
      </w:r>
      <w:r w:rsidR="006B504D">
        <w:t xml:space="preserve"> </w:t>
      </w:r>
      <w:r w:rsidR="00B37BCF">
        <w:t>exceeded literature values for coral health impact thresholds</w:t>
      </w:r>
      <w:r w:rsidR="006B504D">
        <w:t xml:space="preserve"> in some collections</w:t>
      </w:r>
      <w:r w:rsidR="00F61A17">
        <w:t>.</w:t>
      </w:r>
      <w:r w:rsidR="005F5683">
        <w:t xml:space="preserve"> </w:t>
      </w:r>
      <w:r>
        <w:t>Average sediment accumulation</w:t>
      </w:r>
      <w:r w:rsidR="00EA173F">
        <w:t xml:space="preserve"> in Tubes and on SedPods</w:t>
      </w:r>
      <w:r>
        <w:t xml:space="preserve"> over the study period showed a clear spatial pattern of higher</w:t>
      </w:r>
      <w:r w:rsidR="00B37BCF">
        <w:t xml:space="preserve"> total and terrigenous</w:t>
      </w:r>
      <w:r>
        <w:t xml:space="preserve"> accumulation near the stream outlet, over the northern reef, and </w:t>
      </w:r>
      <w:r w:rsidR="006B504D">
        <w:t xml:space="preserve">in </w:t>
      </w:r>
      <w:r>
        <w:t xml:space="preserve">deep areas on the forereef near the channel. </w:t>
      </w:r>
      <w:r w:rsidR="005F5683">
        <w:t xml:space="preserve">Sediment </w:t>
      </w:r>
      <w:r w:rsidR="006B504D">
        <w:t xml:space="preserve">chemical </w:t>
      </w:r>
      <w:r w:rsidR="005F5683">
        <w:t xml:space="preserve">composition </w:t>
      </w:r>
      <w:r w:rsidR="00BF3267">
        <w:t xml:space="preserve">(organic, terrigenous, </w:t>
      </w:r>
      <w:r w:rsidR="006B504D">
        <w:t>carbonate)</w:t>
      </w:r>
      <w:r w:rsidR="0021782B">
        <w:t xml:space="preserve"> was dominated by the carbonate fraction (</w:t>
      </w:r>
      <w:r w:rsidR="00BF3267">
        <w:t>60-80</w:t>
      </w:r>
      <w:r w:rsidR="0021782B">
        <w:t>%) and</w:t>
      </w:r>
      <w:r w:rsidR="006B504D">
        <w:t xml:space="preserve"> </w:t>
      </w:r>
      <w:r w:rsidR="00AA3047">
        <w:t>reflected</w:t>
      </w:r>
      <w:r w:rsidR="005F5683">
        <w:t xml:space="preserve"> the composition of surrounding benthic sediment, indicating resuspension, </w:t>
      </w:r>
      <w:r w:rsidR="0021782B">
        <w:t xml:space="preserve">though </w:t>
      </w:r>
      <w:r w:rsidR="001A2069">
        <w:t>the</w:t>
      </w:r>
      <w:r w:rsidR="006B504D">
        <w:t xml:space="preserve"> </w:t>
      </w:r>
      <w:r w:rsidR="005F5683">
        <w:t xml:space="preserve">terrigenous </w:t>
      </w:r>
      <w:r w:rsidR="006B504D">
        <w:t xml:space="preserve">fraction </w:t>
      </w:r>
      <w:r w:rsidR="001A2069">
        <w:t xml:space="preserve">was higher </w:t>
      </w:r>
      <w:r w:rsidR="006B504D">
        <w:t xml:space="preserve">compared to the surrounding </w:t>
      </w:r>
      <w:r w:rsidR="0021782B">
        <w:t xml:space="preserve">benthic </w:t>
      </w:r>
      <w:r w:rsidR="006B504D">
        <w:t xml:space="preserve">sediment </w:t>
      </w:r>
      <w:r w:rsidR="005F5683">
        <w:t>on the north reef, suggesting enrichment by flood-supplied SSY</w:t>
      </w:r>
      <w:r w:rsidR="008A1479">
        <w:t xml:space="preserve">. </w:t>
      </w:r>
      <w:r w:rsidR="003E109B">
        <w:t>Sediment accumulation</w:t>
      </w:r>
      <w:r w:rsidR="006B504D">
        <w:t xml:space="preserve"> r</w:t>
      </w:r>
      <w:r w:rsidR="005F5683">
        <w:t>ates</w:t>
      </w:r>
      <w:r w:rsidR="001A2069">
        <w:t xml:space="preserve"> in tubes</w:t>
      </w:r>
      <w:r w:rsidR="005F5683">
        <w:t xml:space="preserve"> were </w:t>
      </w:r>
      <w:r w:rsidR="00F61A17">
        <w:t xml:space="preserve">significantly correlated with waves on both the North and South reefs, suggesting wave-driven resuspension of reef-derived sediment is </w:t>
      </w:r>
      <w:r w:rsidR="005F5683">
        <w:t xml:space="preserve">the dominant source of </w:t>
      </w:r>
      <w:r w:rsidR="003E109B">
        <w:t>sediment accumulation</w:t>
      </w:r>
      <w:r w:rsidR="005F5683">
        <w:t xml:space="preserve"> on corals</w:t>
      </w:r>
      <w:r w:rsidR="00F61A17">
        <w:t>.</w:t>
      </w:r>
      <w:r w:rsidR="005F5683">
        <w:t xml:space="preserve"> </w:t>
      </w:r>
      <w:r w:rsidR="003E109B">
        <w:t>Sediment accumulation</w:t>
      </w:r>
      <w:r w:rsidR="001A2069">
        <w:t xml:space="preserve"> on SedPods w</w:t>
      </w:r>
      <w:r w:rsidR="0021782B">
        <w:t>as</w:t>
      </w:r>
      <w:r w:rsidR="001A2069">
        <w:t xml:space="preserve"> negatively correlated with waves</w:t>
      </w:r>
      <w:r w:rsidR="0021782B">
        <w:t xml:space="preserve"> in a few locations</w:t>
      </w:r>
      <w:r w:rsidR="001A2069">
        <w:t xml:space="preserve">, suggesting wave-driven resuspension of deposited sediment.  </w:t>
      </w:r>
      <w:commentRangeStart w:id="4"/>
      <w:commentRangeStart w:id="5"/>
      <w:r w:rsidR="00F61A17">
        <w:t>Terrigenous</w:t>
      </w:r>
      <w:r w:rsidR="005F5683">
        <w:t xml:space="preserve"> </w:t>
      </w:r>
      <w:r w:rsidR="003E109B">
        <w:t>sediment accumulation</w:t>
      </w:r>
      <w:r w:rsidR="00F61A17">
        <w:t xml:space="preserve"> </w:t>
      </w:r>
      <w:r w:rsidR="005F5683">
        <w:t xml:space="preserve">significantly </w:t>
      </w:r>
      <w:r w:rsidR="00F61A17">
        <w:t xml:space="preserve">correlated </w:t>
      </w:r>
      <w:r w:rsidR="005F5683">
        <w:t xml:space="preserve">(p&lt;0.05) </w:t>
      </w:r>
      <w:r w:rsidR="00F61A17">
        <w:t>with SSY</w:t>
      </w:r>
      <w:r w:rsidR="001A2069">
        <w:t xml:space="preserve"> </w:t>
      </w:r>
      <w:r w:rsidR="00F61A17">
        <w:t>in the Tube nearest the stream outlet</w:t>
      </w:r>
      <w:commentRangeEnd w:id="4"/>
      <w:r w:rsidR="001A2069">
        <w:rPr>
          <w:rStyle w:val="CommentReference"/>
          <w:rFonts w:asciiTheme="minorHAnsi" w:hAnsiTheme="minorHAnsi"/>
        </w:rPr>
        <w:commentReference w:id="4"/>
      </w:r>
      <w:commentRangeEnd w:id="5"/>
      <w:r w:rsidR="008A1479">
        <w:rPr>
          <w:rStyle w:val="CommentReference"/>
          <w:rFonts w:asciiTheme="minorHAnsi" w:hAnsiTheme="minorHAnsi"/>
        </w:rPr>
        <w:commentReference w:id="5"/>
      </w:r>
      <w:r w:rsidR="00F61A17">
        <w:t>, suggesting hydrodynamic circulation exerts a strong influence on sediment accumulation over the reef.</w:t>
      </w:r>
      <w:r w:rsidR="005F5683">
        <w:t xml:space="preserve"> </w:t>
      </w:r>
      <w:r w:rsidR="00AA3047">
        <w:t xml:space="preserve">The </w:t>
      </w:r>
      <w:r w:rsidR="001A2069">
        <w:t xml:space="preserve">understanding of </w:t>
      </w:r>
      <w:r w:rsidR="003E109B">
        <w:t>sediment accumulation</w:t>
      </w:r>
      <w:r w:rsidR="001A2069">
        <w:t xml:space="preserve"> s</w:t>
      </w:r>
      <w:r w:rsidR="00AA3047">
        <w:t>upport</w:t>
      </w:r>
      <w:r w:rsidR="001A2069">
        <w:t>s</w:t>
      </w:r>
      <w:r w:rsidR="00AA3047">
        <w:t xml:space="preserve"> local management actions to reduce sediment yield from the watershed by understanding sediment dynamics impacting coral health, using relatively simple methods that require few technical and personnel resources.</w:t>
      </w:r>
    </w:p>
    <w:p w14:paraId="2DDB5824" w14:textId="77777777" w:rsidR="00790D87" w:rsidRPr="001D06FC" w:rsidRDefault="003536DF" w:rsidP="008332E1">
      <w:pPr>
        <w:keepNext/>
        <w:keepLines/>
      </w:pPr>
      <w:r>
        <w:t xml:space="preserve"> </w:t>
      </w:r>
    </w:p>
    <w:p w14:paraId="52D1272E" w14:textId="77777777" w:rsidR="001D06FC" w:rsidRDefault="001D06FC" w:rsidP="008332E1">
      <w:pPr>
        <w:pStyle w:val="Heading10"/>
      </w:pPr>
      <w:r>
        <w:t>Keywords:</w:t>
      </w:r>
    </w:p>
    <w:p w14:paraId="3CD90234" w14:textId="3C4655A2" w:rsidR="001D06FC" w:rsidRDefault="001D06FC" w:rsidP="008332E1">
      <w:pPr>
        <w:keepNext/>
        <w:keepLines/>
        <w:spacing w:after="0"/>
      </w:pPr>
      <w:proofErr w:type="gramStart"/>
      <w:r>
        <w:t>coral</w:t>
      </w:r>
      <w:proofErr w:type="gramEnd"/>
      <w:r>
        <w:t xml:space="preserve"> reefs,</w:t>
      </w:r>
      <w:r w:rsidR="00967E06">
        <w:t xml:space="preserve"> sediment</w:t>
      </w:r>
      <w:r w:rsidR="002E4F9F">
        <w:t xml:space="preserve"> accumul</w:t>
      </w:r>
      <w:r w:rsidR="00967E06">
        <w:t>ation, SedPods, sediment traps, American Samoa</w:t>
      </w:r>
    </w:p>
    <w:p w14:paraId="6C364D58" w14:textId="77777777" w:rsidR="001D06FC" w:rsidRDefault="001D06FC" w:rsidP="008332E1">
      <w:pPr>
        <w:keepNext/>
        <w:keepLines/>
        <w:spacing w:after="0"/>
      </w:pPr>
    </w:p>
    <w:p w14:paraId="7A421B9B" w14:textId="77777777" w:rsidR="003E544B" w:rsidRDefault="00D80EEB" w:rsidP="008332E1">
      <w:pPr>
        <w:pStyle w:val="Heading10"/>
      </w:pPr>
      <w:r>
        <w:t xml:space="preserve">1. </w:t>
      </w:r>
      <w:commentRangeStart w:id="6"/>
      <w:r w:rsidR="001D06FC">
        <w:t>Introduction</w:t>
      </w:r>
      <w:commentRangeEnd w:id="6"/>
      <w:r w:rsidR="000031CD">
        <w:rPr>
          <w:rStyle w:val="CommentReference"/>
          <w:rFonts w:asciiTheme="minorHAnsi" w:eastAsiaTheme="minorHAnsi" w:hAnsiTheme="minorHAnsi" w:cstheme="minorBidi"/>
          <w:b w:val="0"/>
          <w:color w:val="auto"/>
        </w:rPr>
        <w:commentReference w:id="6"/>
      </w:r>
    </w:p>
    <w:p w14:paraId="552A0637" w14:textId="77777777" w:rsidR="003E544B" w:rsidRDefault="003E544B" w:rsidP="008332E1">
      <w:pPr>
        <w:keepNext/>
        <w:keepLines/>
      </w:pPr>
      <w:r>
        <w:t>Problem</w:t>
      </w:r>
    </w:p>
    <w:p w14:paraId="483D3E07" w14:textId="4D4AC71B" w:rsidR="00DA3790" w:rsidRDefault="00DA3790" w:rsidP="008332E1">
      <w:pPr>
        <w:keepNext/>
        <w:keepLines/>
        <w:ind w:firstLine="720"/>
      </w:pPr>
      <w:r>
        <w:t xml:space="preserve">Coral reefs adjacent steep, mountainous watersheds are exposed to both </w:t>
      </w:r>
      <w:r w:rsidR="00075565">
        <w:t xml:space="preserve">reef-derived </w:t>
      </w:r>
      <w:r>
        <w:t>carbonate sedime</w:t>
      </w:r>
      <w:r w:rsidR="00075565">
        <w:t xml:space="preserve">nt </w:t>
      </w:r>
      <w:r>
        <w:t xml:space="preserve">and </w:t>
      </w:r>
      <w:r w:rsidR="001A2069">
        <w:t>watershed-derived</w:t>
      </w:r>
      <w:r w:rsidR="00075565">
        <w:t xml:space="preserve"> </w:t>
      </w:r>
      <w:r>
        <w:t>te</w:t>
      </w:r>
      <w:r w:rsidR="00075565">
        <w:t>rrigenous sediment</w:t>
      </w:r>
      <w:r>
        <w:t xml:space="preserve">. Given the increased yield of terrigenous sediment to coastal waters </w:t>
      </w:r>
      <w:r w:rsidR="00075565">
        <w:t>from</w:t>
      </w:r>
      <w:r>
        <w:t xml:space="preserve"> anthropogenic </w:t>
      </w:r>
      <w:r w:rsidR="00075565">
        <w:t>disturbance on many</w:t>
      </w:r>
      <w:r>
        <w:t xml:space="preserve"> islands in the South Pacific and elsewhere </w:t>
      </w:r>
      <w:r>
        <w:fldChar w:fldCharType="begin" w:fldLock="1"/>
      </w:r>
      <w:r w:rsidR="005C46CA">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"id" : "ITEM-2", "itemData" : { "author" : [ { "dropping-particle" : "", "family" : "Messina", "given" : "Alex T.", "non-dropping-particle" : "", "parse-names" : false, "suffix" : "" }, { "dropping-particle" : "", "family" : "Biggs", "given" : "Trent W.", "non-dropping-particle" : "", "parse-names" : false, "suffix" : "" } ], "container-title" : "Journal of Hydrology", "id" : "ITEM-2",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"id" : "ITEM-3",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"ITEM-3",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"ITEM-4",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"ITEM-4",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"(Hettler et al. 1997; Ramos-Scharr\u00f3n and Macdonald 2007; B\u00e9gin et al. 2014; Messina and Biggs 2016)", "plainTextFormattedCitation" : "(Hettler et al. 1997; Ramos-Scharr\u00f3n and Macdonald 2007; B\u00e9gin et al. 2014; Messina and Biggs 2016)", "previouslyFormattedCitation" : "(Hettler et al. 1997; Ramos-Scharr\u00f3n and Macdonald 2007; B\u00e9gin et al. 2014; Messina and Biggs 2016)" }, "properties" : { "noteIndex" : 0 }, "schema" : "https://github.com/citation-style-language/schema/raw/master/csl-citation.json" }</w:instrText>
      </w:r>
      <w:r>
        <w:fldChar w:fldCharType="separate"/>
      </w:r>
      <w:r w:rsidR="005C46CA" w:rsidRPr="005C46CA">
        <w:rPr>
          <w:noProof/>
        </w:rPr>
        <w:t>(Hettler et al. 1997; Ramos-Scharrón and Macdonald 2007; Bégin et al. 2014; Messina and Biggs 2016)</w:t>
      </w:r>
      <w:r>
        <w:fldChar w:fldCharType="end"/>
      </w:r>
      <w:r>
        <w:t xml:space="preserve">, an integrated understanding of how flood-supplied terrigenous sediment and water circulation control sediment deposition and residence time is essential for identifying and mitigating coral health impacts </w:t>
      </w:r>
      <w:r>
        <w:fldChar w:fldCharType="begin" w:fldLock="1"/>
      </w:r>
      <w:r w:rsidR="00AD3913">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"10.1016/j.scitotenv.2013.09.030", "ISSN" : "1879-1026", "PMID" : "24121565", "abstract" : "Modification of terrestrial sediment fluxes can result in increased sedimentation and turbidity in receiving waters, with detrimental impacts on coral reef ecosystems. Preventing anthropogenic sediment reaching coral reefs requires a better understanding of the specific characteristics, sources and processes generating the anthropogenic sediment, so that effective watershed management strategies can be implemented. Here, we review and synthesise research on measured runoff, sediment erosion and sediment delivery from watersheds to near-shore marine areas, with a strong focus on the Burdekin watershed in the Great Barrier Reef region, Australia. We first investigate the characteristics of sediment that pose the greatest risk to coral reef ecosystems. Next we track this sediment back from the marine system into the watershed to determine the storage zones, source areas and processes responsible for sediment generation and run-off. The review determined that only a small proportion of the sediment that has been eroded from the watershed makes it to the mid and outer reefs. The sediment transported &gt;1 km offshore is generally the clay to fine silt (&lt;4-16 \u03bcm) fraction, yet there is considerable potential for other terrestrially derived sediment fractions (&lt;63 \u03bcm) to be stored in the near-shore zone and remobilised during wind and tide driven re-suspension. The specific source of the fine clay sediments is still under investigation; however, the Bowen, Upper Burdekin and Lower Burdekin sub-watersheds appear to be the dominant source of the clay and fine silt fractions. Sub-surface erosion is the dominant process responsible for the fine sediment exported from these watersheds in recent times, although further work on the particle size of this material is required. Maintaining average minimum ground cover &gt;75% will likely be required to reduce runoff and prevent sub-soil erosion; however, it is not known whether ground cover management alone will reduce sediment supply to ecologically acceptable levels.", "author" : [ { "dropping-particle" : "", "family" : "Bartley", "given" : "Rebecca", "non-dropping-particle" : "", "parse-names" : false, "suffix" : "" }, { "dropping-particle" : "", "family" : "Bainbridge", "given" : "Zoe T", "non-dropping-particle" : "", "parse-names" : false, "suffix" : "" }, { "dropping-particle" : "", "family" : "Lewis", "given" : "Stephen E", "non-dropping-particle" : "", "parse-names" : false, "suffix" : "" }, { "dropping-particle" : "", "family" : "Kroon", "given" : "Frederieke J", "non-dropping-particle" : "", "parse-names" : false, "suffix" : "" }, { "dropping-particle" : "", "family" : "Wilkinson", "given" : "Scott N", "non-dropping-particle" : "", "parse-names" : false, "suffix" : "" }, { "dropping-particle" : "", "family" : "Brodie", "given" : "Jon E", "non-dropping-particle" : "", "parse-names" : false, "suffix" : "" }, { "dropping-particle" : "", "family" : "Silburn", "given" : "D Mark", "non-dropping-particle" : "", "parse-names" : false, "suffix" : "" } ], "container-title" : "The Science of the total environment", "id" : "ITEM-2", "issued" : { "date-parts" : [ [ "2014", "1", "15" ] ] }, "page" : "1138-53", "publisher" : "Elsevier B.V.", "title" : "Relating sediment impacts on coral reefs to watershed sources, processes and management: a review.", "type" : "article-journal", "volume" : "468-469" }, "uris" : [ "http://www.mendeley.com/documents/?uuid=e9ec0453-2b20-40c9-be46-1f9a426decab" ] } ], "mendeley" : { "formattedCitation" : "(Draut et al. 2009; Bartley et al. 2014)", "plainTextFormattedCitation" : "(Draut et al. 2009; Bartley et al. 2014)", "previouslyFormattedCitation" : "(Draut et al. 2009; Bartley et al. 2014)" }, "properties" : { "noteIndex" : 0 }, "schema" : "https://github.com/citation-style-language/schema/raw/master/csl-citation.json" }</w:instrText>
      </w:r>
      <w:r>
        <w:fldChar w:fldCharType="separate"/>
      </w:r>
      <w:r w:rsidR="00075565" w:rsidRPr="00075565">
        <w:rPr>
          <w:noProof/>
        </w:rPr>
        <w:t>(Draut et al. 2009; Bartley et al. 2014)</w:t>
      </w:r>
      <w:r>
        <w:fldChar w:fldCharType="end"/>
      </w:r>
      <w:r>
        <w:t>.</w:t>
      </w:r>
      <w:bookmarkStart w:id="7" w:name="_GoBack"/>
      <w:bookmarkEnd w:id="7"/>
    </w:p>
    <w:p w14:paraId="70816868" w14:textId="1F5E0C82" w:rsidR="005271B3" w:rsidRDefault="00AD3913" w:rsidP="008332E1">
      <w:pPr>
        <w:keepNext/>
        <w:keepLines/>
        <w:ind w:firstLine="720"/>
      </w:pPr>
      <w:r>
        <w:lastRenderedPageBreak/>
        <w:t xml:space="preserve">Many researchers have established causal links between sediment impacts and declines in reef health </w:t>
      </w:r>
      <w:r>
        <w:fldChar w:fldCharType="begin" w:fldLock="1"/>
      </w:r>
      <w:r w:rsidR="008629FF">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"id" : "ITEM-2",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"ITEM-2",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"(Fabricius 2005; Erftemeijer et al. 2012)", "plainTextFormattedCitation" : "(Fabricius 2005; Erftemeijer et al. 2012)", "previouslyFormattedCitation" : "(Fabricius 2005; Erftemeijer et al. 2012)" }, "properties" : { "noteIndex" : 0 }, "schema" : "https://github.com/citation-style-language/schema/raw/master/csl-citation.json" }</w:instrText>
      </w:r>
      <w:r>
        <w:fldChar w:fldCharType="separate"/>
      </w:r>
      <w:r w:rsidRPr="00AD3913">
        <w:rPr>
          <w:noProof/>
        </w:rPr>
        <w:t>(Fabricius 2005; Erftemeijer et al. 2012)</w:t>
      </w:r>
      <w:r>
        <w:fldChar w:fldCharType="end"/>
      </w:r>
      <w:r>
        <w:t>. Briefly, i</w:t>
      </w:r>
      <w:r w:rsidR="001D06FC">
        <w:t xml:space="preserve">ncreased suspended sediment concentrations </w:t>
      </w:r>
      <w:r w:rsidR="00075565">
        <w:t xml:space="preserve">(SSC) </w:t>
      </w:r>
      <w:r w:rsidR="001D06FC">
        <w:t>can reduce the c</w:t>
      </w:r>
      <w:r w:rsidR="00075565">
        <w:t>oral health</w:t>
      </w:r>
      <w:r w:rsidR="009F28AB">
        <w:t xml:space="preserve"> by attenuating photosynthetically active radiation</w:t>
      </w:r>
      <w:r w:rsidR="004F648B">
        <w:t xml:space="preserve"> (PAR)</w:t>
      </w:r>
      <w:r w:rsidR="009F28AB">
        <w:t xml:space="preserve"> </w:t>
      </w:r>
      <w:r w:rsidR="001D06FC">
        <w:fldChar w:fldCharType="begin" w:fldLock="1"/>
      </w:r>
      <w:r w:rsidR="001D06FC">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001D06FC">
        <w:fldChar w:fldCharType="separate"/>
      </w:r>
      <w:r w:rsidR="001D06FC">
        <w:rPr>
          <w:noProof/>
        </w:rPr>
        <w:t>(Storlazzi et al. 2015)</w:t>
      </w:r>
      <w:r w:rsidR="001D06FC">
        <w:fldChar w:fldCharType="end"/>
      </w:r>
      <w:r w:rsidR="00C32918">
        <w:t xml:space="preserve"> and</w:t>
      </w:r>
      <w:r w:rsidR="001D06FC">
        <w:t xml:space="preserve"> </w:t>
      </w:r>
      <w:r w:rsidR="00C32918">
        <w:t xml:space="preserve">interfering with coral spawning </w:t>
      </w:r>
      <w:r w:rsidR="00C32918">
        <w:fldChar w:fldCharType="begin" w:fldLock="1"/>
      </w:r>
      <w:r w:rsidR="00C32918">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00C32918">
        <w:fldChar w:fldCharType="separate"/>
      </w:r>
      <w:r w:rsidR="00C32918" w:rsidRPr="00C32918">
        <w:rPr>
          <w:noProof/>
        </w:rPr>
        <w:t>(Erftemeijer et al. 2012)</w:t>
      </w:r>
      <w:r w:rsidR="00C32918">
        <w:fldChar w:fldCharType="end"/>
      </w:r>
      <w:r w:rsidR="00C32918">
        <w:t>.</w:t>
      </w:r>
      <w:r w:rsidR="00075565">
        <w:t xml:space="preserve"> Increased </w:t>
      </w:r>
      <w:r w:rsidR="001D06FC">
        <w:t xml:space="preserve">sediment </w:t>
      </w:r>
      <w:r w:rsidR="00075565">
        <w:t>deposition and accumulation</w:t>
      </w:r>
      <w:r w:rsidR="00483D4A">
        <w:t xml:space="preserve"> (“</w:t>
      </w:r>
      <w:r w:rsidR="003E109B">
        <w:t>sediment accumulation</w:t>
      </w:r>
      <w:r w:rsidR="00483D4A">
        <w:t>”)</w:t>
      </w:r>
      <w:r w:rsidR="001D06FC">
        <w:t xml:space="preserve"> can </w:t>
      </w:r>
      <w:r w:rsidR="00075565">
        <w:t>further impact corals</w:t>
      </w:r>
      <w:r w:rsidR="001D06FC">
        <w:t xml:space="preserve"> by blocking all light for photosynthesis</w:t>
      </w:r>
      <w:r w:rsidR="00C32918">
        <w:t xml:space="preserve">, causing tissue damage </w:t>
      </w:r>
      <w:r w:rsidR="00C32918">
        <w:fldChar w:fldCharType="begin" w:fldLock="1"/>
      </w:r>
      <w:r w:rsidR="00C32918">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sidR="00C32918">
        <w:fldChar w:fldCharType="separate"/>
      </w:r>
      <w:r w:rsidR="00C32918">
        <w:rPr>
          <w:noProof/>
        </w:rPr>
        <w:t>(Weber et al. 2012)</w:t>
      </w:r>
      <w:r w:rsidR="00C32918">
        <w:fldChar w:fldCharType="end"/>
      </w:r>
      <w:r w:rsidR="001D06FC">
        <w:t xml:space="preserve">, </w:t>
      </w:r>
      <w:r>
        <w:t xml:space="preserve">requiring energy for self-cleaning, and </w:t>
      </w:r>
      <w:r w:rsidR="001D06FC">
        <w:t xml:space="preserve">blocking </w:t>
      </w:r>
      <w:r>
        <w:t xml:space="preserve">larval recruitment </w:t>
      </w:r>
      <w:r w:rsidR="001D06FC">
        <w:t>sites</w:t>
      </w:r>
      <w:r w:rsidR="007240CF">
        <w:t xml:space="preserve"> </w:t>
      </w:r>
      <w:r w:rsidR="007240CF">
        <w:fldChar w:fldCharType="begin" w:fldLock="1"/>
      </w:r>
      <w:r w:rsidR="007240CF">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"id" : "ITEM-2", "itemData" : { "DOI" : "10.7717/peerj.699", "ISSN" : "2167-8359", "author" : [ { "dropping-particle" : "", "family" : "Jokiel", "given" : "Paul L.", "non-dropping-particle" : "", "parse-names" : false, "suffix" : "" }, { "dropping-particle" : "", "family" : "Rodgers", "given" : "Ku\u02bbulei S.", "non-dropping-particle" : "", "parse-names" : false, "suffix" : "" }, { "dropping-particle" : "", "family" : "Storlazzi", "given" : "Curt D.", "non-dropping-particle" : "", "parse-names" : false, "suffix" : "" }, { "dropping-particle" : "", "family" : "Field", "given" : "Michael E.", "non-dropping-particle" : "", "parse-names" : false, "suffix" : "" }, { "dropping-particle" : "V.", "family" : "Lager", "given" : "Claire", "non-dropping-particle" : "", "parse-names" : false, "suffix" : "" }, { "dropping-particle" : "", "family" : "Lager", "given" : "Dan", "non-dropping-particle" : "", "parse-names" : false, "suffix" : "" } ], "container-title" : "PeerJ", "id" : "ITEM-2", "issued" : { "date-parts" : [ [ "2014" ] ] }, "title" : "Response of reef corals on a fringing reef flat to elevated suspended-sediment concentrations: Moloka\u02bbi, Hawai\u02bbi", "type" : "article-journal", "volume" : "2" }, "uris" : [ "http://www.mendeley.com/documents/?uuid=28ba9ecb-34e8-42d6-a751-8963920591f7" ] } ], "mendeley" : { "formattedCitation" : "(DeMartini et al. 2013; Jokiel et al. 2014)", "plainTextFormattedCitation" : "(DeMartini et al. 2013; Jokiel et al. 2014)", "previouslyFormattedCitation" : "(DeMartini et al. 2013; Jokiel et al. 2014)" }, "properties" : { "noteIndex" : 0 }, "schema" : "https://github.com/citation-style-language/schema/raw/master/csl-citation.json" }</w:instrText>
      </w:r>
      <w:r w:rsidR="007240CF">
        <w:fldChar w:fldCharType="separate"/>
      </w:r>
      <w:r w:rsidR="007240CF" w:rsidRPr="007240CF">
        <w:rPr>
          <w:noProof/>
        </w:rPr>
        <w:t>(DeMartini et al. 2013; Jokiel et al. 2014)</w:t>
      </w:r>
      <w:r w:rsidR="007240CF">
        <w:fldChar w:fldCharType="end"/>
      </w:r>
      <w:r w:rsidR="005271B3">
        <w:t xml:space="preserve">. </w:t>
      </w:r>
      <w:r>
        <w:t xml:space="preserve">Sediment can also decrease </w:t>
      </w:r>
      <w:proofErr w:type="spellStart"/>
      <w:r w:rsidR="00A97C47">
        <w:t>epilithic</w:t>
      </w:r>
      <w:proofErr w:type="spellEnd"/>
      <w:r w:rsidR="00A97C47">
        <w:t xml:space="preserve"> algae</w:t>
      </w:r>
      <w:r>
        <w:t xml:space="preserve"> growth</w:t>
      </w:r>
      <w:r w:rsidR="00A97C47">
        <w:t xml:space="preserve"> by developing black basal sediment layers high in hydrogen sulfide </w:t>
      </w:r>
      <w:r w:rsidR="00A97C47">
        <w:fldChar w:fldCharType="begin" w:fldLock="1"/>
      </w:r>
      <w:r w:rsidR="00A97C47">
        <w:instrText>ADDIN CSL_CITATION { "citationItems" : [ { "id" : "ITEM-1", "itemData" : { "DOI" : "10.3354/meps11029", "ISSN" : "0171-8630", "author" : [ { "dropping-particle" : "", "family" : "Clausing", "given" : "Rj", "non-dropping-particle" : "", "parse-names" : false, "suffix" : "" }, { "dropping-particle" : "", "family" : "Annunziata", "given" : "C", "non-dropping-particle" : "", "parse-names" : false, "suffix" : "" }, { "dropping-particle" : "", "family" : "Baker", "given" : "G", "non-dropping-particle" : "", "parse-names" : false, "suffix" : "" }, { "dropping-particle" : "", "family" : "Lee", "given" : "C", "non-dropping-particle" : "", "parse-names" : false, "suffix" : "" }, { "dropping-particle" : "", "family" : "Bittick", "given" : "Sj", "non-dropping-particle" : "", "parse-names" : false, "suffix" : "" }, { "dropping-particle" : "", "family" : "Fong", "given" : "P", "non-dropping-particle" : "", "parse-names" : false, "suffix" : "" } ], "container-title" : "Marine Ecology Progress Series", "id" : "ITEM-1", "issued" : { "date-parts" : [ [ "2014" ] ] }, "page" : "121-129", "title" : "Effects of sediment depth on algal turf height are mediated by interactions with fish herbivory on a fringing reef", "type" : "article-journal", "volume" : "517" }, "uris" : [ "http://www.mendeley.com/documents/?uuid=ce9aa862-9495-4155-842e-03c152621162" ] } ], "mendeley" : { "formattedCitation" : "(Clausing et al. 2014)", "plainTextFormattedCitation" : "(Clausing et al. 2014)", "previouslyFormattedCitation" : "(Clausing et al. 2014)" }, "properties" : { "noteIndex" : 0 }, "schema" : "https://github.com/citation-style-language/schema/raw/master/csl-citation.json" }</w:instrText>
      </w:r>
      <w:r w:rsidR="00A97C47">
        <w:fldChar w:fldCharType="separate"/>
      </w:r>
      <w:r w:rsidR="00A97C47">
        <w:rPr>
          <w:noProof/>
        </w:rPr>
        <w:t>(Clausing et al. 2014)</w:t>
      </w:r>
      <w:r w:rsidR="00A97C47">
        <w:fldChar w:fldCharType="end"/>
      </w:r>
      <w:r w:rsidR="00A97C47">
        <w:t xml:space="preserve">, similar to the necrotic effects on corals </w:t>
      </w:r>
      <w:r w:rsidR="00A97C47">
        <w:fldChar w:fldCharType="begin" w:fldLock="1"/>
      </w:r>
      <w:r w:rsidR="00A97C47">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sidR="00A97C47">
        <w:fldChar w:fldCharType="separate"/>
      </w:r>
      <w:r w:rsidR="00A97C47">
        <w:rPr>
          <w:noProof/>
        </w:rPr>
        <w:t>(Weber et al. 2012)</w:t>
      </w:r>
      <w:r w:rsidR="00A97C47">
        <w:fldChar w:fldCharType="end"/>
      </w:r>
      <w:r w:rsidR="00A97C47">
        <w:t xml:space="preserve">. Under moderate </w:t>
      </w:r>
      <w:r w:rsidR="003E109B">
        <w:t>sediment accumulation</w:t>
      </w:r>
      <w:r w:rsidR="00A97C47">
        <w:t xml:space="preserve"> or high energy hydrodynamic conditions, herbivory can maintain short, healthy algal communities, but in slow-moving waters with high organic terrigenous sediment the anoxic black basal layers are more common at shallower sediment depths </w:t>
      </w:r>
      <w:r w:rsidR="00A97C47">
        <w:fldChar w:fldCharType="begin" w:fldLock="1"/>
      </w:r>
      <w:r w:rsidR="00A97C47">
        <w:instrText>ADDIN CSL_CITATION { "citationItems" : [ { "id" : "ITEM-1", "itemData" : { "DOI" : "10.3354/meps11029", "ISSN" : "0171-8630", "author" : [ { "dropping-particle" : "", "family" : "Clausing", "given" : "Rj", "non-dropping-particle" : "", "parse-names" : false, "suffix" : "" }, { "dropping-particle" : "", "family" : "Annunziata", "given" : "C", "non-dropping-particle" : "", "parse-names" : false, "suffix" : "" }, { "dropping-particle" : "", "family" : "Baker", "given" : "G", "non-dropping-particle" : "", "parse-names" : false, "suffix" : "" }, { "dropping-particle" : "", "family" : "Lee", "given" : "C", "non-dropping-particle" : "", "parse-names" : false, "suffix" : "" }, { "dropping-particle" : "", "family" : "Bittick", "given" : "Sj", "non-dropping-particle" : "", "parse-names" : false, "suffix" : "" }, { "dropping-particle" : "", "family" : "Fong", "given" : "P", "non-dropping-particle" : "", "parse-names" : false, "suffix" : "" } ], "container-title" : "Marine Ecology Progress Series", "id" : "ITEM-1", "issued" : { "date-parts" : [ [ "2014" ] ] }, "page" : "121-129", "title" : "Effects of sediment depth on algal turf height are mediated by interactions with fish herbivory on a fringing reef", "type" : "article-journal", "volume" : "517" }, "uris" : [ "http://www.mendeley.com/documents/?uuid=ce9aa862-9495-4155-842e-03c152621162" ] } ], "mendeley" : { "formattedCitation" : "(Clausing et al. 2014)", "plainTextFormattedCitation" : "(Clausing et al. 2014)", "previouslyFormattedCitation" : "(Clausing et al. 2014)" }, "properties" : { "noteIndex" : 0 }, "schema" : "https://github.com/citation-style-language/schema/raw/master/csl-citation.json" }</w:instrText>
      </w:r>
      <w:r w:rsidR="00A97C47">
        <w:fldChar w:fldCharType="separate"/>
      </w:r>
      <w:r w:rsidR="00A97C47">
        <w:rPr>
          <w:noProof/>
        </w:rPr>
        <w:t>(Clausing et al. 2014)</w:t>
      </w:r>
      <w:r w:rsidR="00A97C47">
        <w:fldChar w:fldCharType="end"/>
      </w:r>
      <w:r w:rsidR="00C32918">
        <w:t xml:space="preserve">. </w:t>
      </w:r>
      <w:r>
        <w:t xml:space="preserve">Increased </w:t>
      </w:r>
      <w:r w:rsidR="003E109B">
        <w:t>sediment accumulation</w:t>
      </w:r>
      <w:r>
        <w:t xml:space="preserve"> also decreases </w:t>
      </w:r>
      <w:r w:rsidR="007240CF">
        <w:t xml:space="preserve">numbers of fish </w:t>
      </w:r>
      <w:r w:rsidR="007240CF">
        <w:fldChar w:fldCharType="begin" w:fldLock="1"/>
      </w:r>
      <w:r w:rsidR="00740268">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007240CF">
        <w:fldChar w:fldCharType="separate"/>
      </w:r>
      <w:r w:rsidR="007240CF" w:rsidRPr="007240CF">
        <w:rPr>
          <w:noProof/>
        </w:rPr>
        <w:t>(DeMartini et al. 2013)</w:t>
      </w:r>
      <w:r w:rsidR="007240CF">
        <w:fldChar w:fldCharType="end"/>
      </w:r>
      <w:r w:rsidR="007240CF">
        <w:t xml:space="preserve"> and </w:t>
      </w:r>
      <w:r>
        <w:t xml:space="preserve">herbivory of algal turf </w:t>
      </w:r>
      <w:r>
        <w:fldChar w:fldCharType="begin" w:fldLock="1"/>
      </w:r>
      <w:r>
        <w:instrText>ADDIN CSL_CITATION { "citationItems" : [ { "id" : "ITEM-1", "itemData" : { "DOI" : "10.4319/lo.2008.53.6.2695", "ISBN" : "0024-3590", "ISSN" : "00243590", "abstract" : "E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 "author" : [ { "dropping-particle" : "", "family" : "Bellwood", "given" : "David R", "non-dropping-particle" : "", "parse-names" : false, "suffix" : "" }, { "dropping-particle" : "", "family" : "Fulton", "given" : "Christopher J", "non-dropping-particle" : "", "parse-names" : false, "suffix" : "" } ], "container-title" : "Limnology and Oceanography", "id" : "ITEM-1", "issue" : "6", "issued" : { "date-parts" : [ [ "2008" ] ] }, "page" : "2695-2701", "title" : "Sediment-mediated suppression of herbivory on coral reefs: Decreasing resilience to rising sea-levels and climate change?", "type" : "article-journal", "volume" : "53" }, "uris" : [ "http://www.mendeley.com/documents/?uuid=c989927f-4b1e-4c43-9e4d-b0ed2498bcfe" ] } ], "mendeley" : { "formattedCitation" : "(Bellwood and Fulton 2008)", "plainTextFormattedCitation" : "(Bellwood and Fulton 2008)", "previouslyFormattedCitation" : "(Bellwood and Fulton 2008)" }, "properties" : { "noteIndex" : 0 }, "schema" : "https://github.com/citation-style-language/schema/raw/master/csl-citation.json" }</w:instrText>
      </w:r>
      <w:r>
        <w:fldChar w:fldCharType="separate"/>
      </w:r>
      <w:r>
        <w:rPr>
          <w:noProof/>
        </w:rPr>
        <w:t>(Bellwood and Fulton 2008)</w:t>
      </w:r>
      <w:r>
        <w:fldChar w:fldCharType="end"/>
      </w:r>
      <w:r>
        <w:t xml:space="preserve"> across coral reef depth gradients </w:t>
      </w:r>
      <w:r>
        <w:fldChar w:fldCharType="begin" w:fldLock="1"/>
      </w:r>
      <w:r>
        <w:instrText>ADDIN CSL_CITATION { "citationItems" : [ { "id" : "ITEM-1", "itemData" : { "DOI" : "10.1098/rsbl.2012.0770", "ISBN" : "1744-9561", "ISSN" : "1744-957X", "PMID" : "23097459", "abstract" : "Sediments are a ubiquitous feature of all coral reefs, yet our understanding of how they affect complex ecological processes on coral reefs is limited. Sediment in algal turfs has been shown to suppress herbivory by coral reef fishes on high-sediment, low-herbivory reef flats. Here, we investigate the role of sediment in suppressing herbivory across a depth gradient (reef base, crest and flat) by observing fish feeding following benthic sediment reductions. We found that sediment suppresses herbivory across all reef zones. Even slight reductions on the reef crest, which has 35 times less sediment than the reef flat, resulted in over 1800 more herbivore bites (h(-1) m(-2)). The Acanthuridae (surgeonfishes) were responsible for over 80 per cent of all bites observed, and on the reef crest and flat took over 1500 more bites (h(-1) m(-2)) when sediment load was reduced. These findings highlight the role of natural sediment loads in shaping coral reef herbivory and suggest that changes in benthic sediment loads could directly impair reef resilience.", "author" : [ { "dropping-particle" : "", "family" : "Goatley", "given" : "Christopher H R", "non-dropping-particle" : "", "parse-names" : false, "suffix" : "" }, { "dropping-particle" : "", "family" : "Bellwood", "given" : "David R", "non-dropping-particle" : "", "parse-names" : false, "suffix" : "" } ], "container-title" : "Biology letters", "id" : "ITEM-1", "issue" : "6", "issued" : { "date-parts" : [ [ "2012" ] ] }, "page" : "1016-8", "title" : "Sediment suppresses herbivory across a coral reef depth gradient.", "type" : "article-journal", "volume" : "8" }, "uris" : [ "http://www.mendeley.com/documents/?uuid=9bd63edc-976f-49e1-874d-8d3b6f0a471d" ] } ], "mendeley" : { "formattedCitation" : "(Goatley and Bellwood 2012)", "plainTextFormattedCitation" : "(Goatley and Bellwood 2012)", "previouslyFormattedCitation" : "(Goatley and Bellwood 2012)" }, "properties" : { "noteIndex" : 0 }, "schema" : "https://github.com/citation-style-language/schema/raw/master/csl-citation.json" }</w:instrText>
      </w:r>
      <w:r>
        <w:fldChar w:fldCharType="separate"/>
      </w:r>
      <w:r>
        <w:rPr>
          <w:noProof/>
        </w:rPr>
        <w:t>(Goatley and Bellwood 2012)</w:t>
      </w:r>
      <w:r>
        <w:fldChar w:fldCharType="end"/>
      </w:r>
      <w:r>
        <w:t xml:space="preserve">, and increased algal height can further increase sediment trapping. </w:t>
      </w:r>
      <w:r w:rsidR="00C32918">
        <w:t xml:space="preserve">Reduced herbivory of turf algae stabilizes a phase shift to an algae-dominated system </w:t>
      </w:r>
      <w:r w:rsidR="001A2069">
        <w:t>and</w:t>
      </w:r>
      <w:r w:rsidR="00C32918">
        <w:t xml:space="preserve"> reduce</w:t>
      </w:r>
      <w:r w:rsidR="001A2069">
        <w:t>s</w:t>
      </w:r>
      <w:r w:rsidR="00C32918">
        <w:t xml:space="preserve"> fish biomass</w:t>
      </w:r>
      <w:r w:rsidR="007240CF">
        <w:t>, for</w:t>
      </w:r>
      <w:r w:rsidR="001A2069">
        <w:t xml:space="preserve"> many</w:t>
      </w:r>
      <w:r w:rsidR="00C32918">
        <w:t xml:space="preserve"> fish prefer to graze on algae free of sediment. </w:t>
      </w:r>
    </w:p>
    <w:p w14:paraId="2F8F6421" w14:textId="10C958FD" w:rsidR="004F648B" w:rsidRDefault="00483D4A" w:rsidP="008332E1">
      <w:pPr>
        <w:keepNext/>
        <w:keepLines/>
        <w:ind w:firstLine="720"/>
      </w:pPr>
      <w:r>
        <w:t xml:space="preserve">The impact of both suspended and accumulated sediment is determined by the duration and intensity of the exposure, which are controlled by the input </w:t>
      </w:r>
      <w:r w:rsidR="00AD3913">
        <w:t xml:space="preserve">magnitude </w:t>
      </w:r>
      <w:r>
        <w:t xml:space="preserve">and residence time of sediment </w:t>
      </w:r>
      <w:r w:rsidR="007D1D89">
        <w:t>(exposure=duration x intensity), that, in turn, is controlled by the local hydrodynamic conditions</w:t>
      </w:r>
      <w:r>
        <w:t xml:space="preserve">. </w:t>
      </w:r>
      <w:r w:rsidR="001D06FC">
        <w:t>In general, finer terrigenous sediment with more organic material is more detrimental to coral health by m</w:t>
      </w:r>
      <w:r w:rsidR="00C32918">
        <w:t xml:space="preserve">ore effectively attenuating PAR, increasing microbial activity resulting </w:t>
      </w:r>
      <w:r w:rsidR="008012ED">
        <w:t xml:space="preserve">in </w:t>
      </w:r>
      <w:r w:rsidR="00C32918">
        <w:t>necrosis of the underlying coral tissue</w:t>
      </w:r>
      <w:r w:rsidR="008012ED">
        <w:t>, and requiring more energy from the co</w:t>
      </w:r>
      <w:r w:rsidR="007D1D89">
        <w:t>ral for removal than coarser, carbonate</w:t>
      </w:r>
      <w:r w:rsidR="008012ED">
        <w:t xml:space="preserve"> sediment</w:t>
      </w:r>
      <w:r w:rsidR="00C32918">
        <w:t xml:space="preserve"> </w:t>
      </w:r>
      <w:r w:rsidR="00C32918">
        <w:fldChar w:fldCharType="begin" w:fldLock="1"/>
      </w:r>
      <w:r w:rsidR="005110C9">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"id" : "ITEM-3",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"ITEM-3", "issue" : "24", "issued" : { "date-parts" : [ [ "2012" ] ] }, "page" : "E1558-E1567", "title" : "Mechanisms of damage to corals exposed to sedimentation", "type" : "article-journal", "volume" : "109" }, "uris" : [ "http://www.mendeley.com/documents/?uuid=941240a5-6d95-4b1b-ae2a-3c0b41b2fb23" ] } ], "mendeley" : { "formattedCitation" : "(Erftemeijer et al. 2012; Weber et al. 2012; Storlazzi et al. 2015)", "plainTextFormattedCitation" : "(Erftemeijer et al. 2012; Weber et al. 2012; Storlazzi et al. 2015)", "previouslyFormattedCitation" : "(Erftemeijer et al. 2012; Weber et al. 2012; Storlazzi et al. 2015)" }, "properties" : { "noteIndex" : 0 }, "schema" : "https://github.com/citation-style-language/schema/raw/master/csl-citation.json" }</w:instrText>
      </w:r>
      <w:r w:rsidR="00C32918">
        <w:fldChar w:fldCharType="separate"/>
      </w:r>
      <w:r w:rsidR="00C32918" w:rsidRPr="00C32918">
        <w:rPr>
          <w:noProof/>
        </w:rPr>
        <w:t>(Erftemeijer et al. 2012; Weber et al. 2012; Storlazzi et al. 2015)</w:t>
      </w:r>
      <w:r w:rsidR="00C32918">
        <w:fldChar w:fldCharType="end"/>
      </w:r>
      <w:r w:rsidR="001D06FC">
        <w:t>. Finer sediment is most easily resuspended and potentially advected from the reef</w:t>
      </w:r>
      <w:r w:rsidR="001A2069">
        <w:t>, reducing its ultimate</w:t>
      </w:r>
      <w:r w:rsidR="008012ED">
        <w:t xml:space="preserve"> impact</w:t>
      </w:r>
      <w:r w:rsidR="001D06FC">
        <w:t>, or</w:t>
      </w:r>
      <w:r w:rsidR="008012ED">
        <w:t xml:space="preserve"> conversely, it may</w:t>
      </w:r>
      <w:r w:rsidR="001D06FC">
        <w:t xml:space="preserve"> persist in suspension</w:t>
      </w:r>
      <w:r w:rsidR="008012ED">
        <w:t xml:space="preserve"> and increase the exposure time of corals</w:t>
      </w:r>
      <w:r w:rsidR="00441C13">
        <w:t xml:space="preserve">. </w:t>
      </w:r>
      <w:r w:rsidR="00AD3913">
        <w:t xml:space="preserve">Studies on sediment impacts on corals therefore must determine the composition of sediment, especially </w:t>
      </w:r>
      <w:r w:rsidR="001A2069">
        <w:t xml:space="preserve">the </w:t>
      </w:r>
      <w:r w:rsidR="00AD3913">
        <w:t>terrigenous fraction.</w:t>
      </w:r>
    </w:p>
    <w:p w14:paraId="2B0113B1" w14:textId="77777777" w:rsidR="00613A11" w:rsidRDefault="00613A11" w:rsidP="008332E1">
      <w:pPr>
        <w:keepNext/>
        <w:keepLines/>
        <w:ind w:firstLine="720"/>
      </w:pPr>
    </w:p>
    <w:p w14:paraId="635D2EA3" w14:textId="77777777" w:rsidR="00613A11" w:rsidRDefault="00613A11" w:rsidP="008332E1">
      <w:pPr>
        <w:keepNext/>
        <w:keepLines/>
      </w:pPr>
      <w:r>
        <w:t>Spatial</w:t>
      </w:r>
    </w:p>
    <w:p w14:paraId="08D30C0B" w14:textId="77777777" w:rsidR="00613A11" w:rsidRDefault="00613A11" w:rsidP="008332E1">
      <w:pPr>
        <w:keepNext/>
        <w:keepLines/>
        <w:ind w:firstLine="720"/>
      </w:pPr>
      <w:r>
        <w:t xml:space="preserve">Due to logistical constraints, many conservation planning and remediation studies often use coarse estimates of pollutant discharge and distance-based plume models that assume symmetry in flow fields </w:t>
      </w:r>
      <w:r>
        <w:fldChar w:fldCharType="begin" w:fldLock="1"/>
      </w:r>
      <w:r w:rsidR="008629FF">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"id" : "ITEM-2",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"ITEM-2",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"(Klein et al. 2012; Teneva et al. 2016)", "plainTextFormattedCitation" : "(Klein et al. 2012; Teneva et al. 2016)", "previouslyFormattedCitation" : "(Klein et al. 2012; Teneva et al. 2016)" }, "properties" : { "noteIndex" : 0 }, "schema" : "https://github.com/citation-style-language/schema/raw/master/csl-citation.json" }</w:instrText>
      </w:r>
      <w:r>
        <w:fldChar w:fldCharType="separate"/>
      </w:r>
      <w:r w:rsidR="008629FF" w:rsidRPr="008629FF">
        <w:rPr>
          <w:noProof/>
        </w:rPr>
        <w:t>(Klein et al. 2012; Teneva et al. 2016)</w:t>
      </w:r>
      <w:r>
        <w:fldChar w:fldCharType="end"/>
      </w:r>
      <w:r>
        <w:t xml:space="preserve">. Some studies correlate long term sediment accumulation, and by extension decreased coral health, with increased suspended sediment yield (SSY) from the watershed </w:t>
      </w:r>
      <w:r>
        <w:fldChar w:fldCharType="begin" w:fldLock="1"/>
      </w:r>
      <w:r w:rsidR="0089277C">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"id" : "ITEM-2", "itemData" : { "author" : [ { "dropping-particle" : "", "family" : "Brooks", "given" : "Gregg", "non-dropping-particle" : "", "parse-names" : false, "suffix" : "" }, { "dropping-particle" : "", "family" : "Devine", "given" : "Barry", "non-dropping-particle" : "", "parse-names" : false, "suffix" : "" }, { "dropping-particle" : "", "family" : "Larson", "given" : "Rebekka", "non-dropping-particle" : "", "parse-names" : false, "suffix" : "" }, { "dropping-particle" : "", "family" : "Rood", "given" : "Bryan", "non-dropping-particle" : "", "parse-names" : false, "suffix" : "" } ], "container-title" : "Caribbean Journal of Science", "id" : "ITEM-2", "issue" : "2", "issued" : { "date-parts" : [ [ "2007" ] ] }, "page" : "226-243", "title" : "Sedimentary Development of Coral Bay , St . John , USVI : A Shift From Natural to Anthropogenic Influences", "type" : "article-journal", "volume" : "43" }, "uris" : [ "http://www.mendeley.com/documents/?uuid=533d0bbe-312e-41b1-82f8-409094bbb3a7" ] } ], "mendeley" : { "formattedCitation" : "(Brooks et al. 2007; Ryan et al. 2008)", "plainTextFormattedCitation" : "(Brooks et al. 2007; Ryan et al. 2008)", "previouslyFormattedCitation" : "(Brooks et al. 2007; Ryan et al. 2008)" }, "properties" : { "noteIndex" : 0 }, "schema" : "https://github.com/citation-style-language/schema/raw/master/csl-citation.json" }</w:instrText>
      </w:r>
      <w:r>
        <w:fldChar w:fldCharType="separate"/>
      </w:r>
      <w:r w:rsidR="0089277C" w:rsidRPr="0089277C">
        <w:rPr>
          <w:noProof/>
        </w:rPr>
        <w:t>(Brooks et al. 2007; Ryan et al. 2008)</w:t>
      </w:r>
      <w:r>
        <w:fldChar w:fldCharType="end"/>
      </w:r>
      <w:r>
        <w:t>, but there is also evidence of hydrodynamics decreasing sediment residence time in two ways: 1) by flushing suspended sediment away from the corals before it can be deposited (residence time = 0 min)</w:t>
      </w:r>
      <w:r w:rsidR="0089277C">
        <w:t xml:space="preserve"> </w:t>
      </w:r>
      <w:r w:rsidR="0089277C">
        <w:fldChar w:fldCharType="begin" w:fldLock="1"/>
      </w:r>
      <w:r w:rsidR="0089277C">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"formattedCitation" : "(Wolanski et al. 2003)", "plainTextFormattedCitation" : "(Wolanski et al. 2003)", "previouslyFormattedCitation" : "(Wolanski et al. 2003)" }, "properties" : { "noteIndex" : 0 }, "schema" : "https://github.com/citation-style-language/schema/raw/master/csl-citation.json" }</w:instrText>
      </w:r>
      <w:r w:rsidR="0089277C">
        <w:fldChar w:fldCharType="separate"/>
      </w:r>
      <w:r w:rsidR="0089277C" w:rsidRPr="0089277C">
        <w:rPr>
          <w:noProof/>
        </w:rPr>
        <w:t>(Wolanski et al. 2003)</w:t>
      </w:r>
      <w:r w:rsidR="0089277C">
        <w:fldChar w:fldCharType="end"/>
      </w:r>
      <w:r>
        <w:t xml:space="preserve">, and 2) resuspending and removing sediment that has been previously deposited </w:t>
      </w:r>
      <w:r>
        <w:fldChar w:fldCharType="begin" w:fldLock="1"/>
      </w:r>
      <w:r w:rsidR="0089277C">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"(Hoitink and Hoekstra 2003; Browne et al. 2012)", "plainTextFormattedCitation" : "(Hoitink and Hoekstra 2003; Browne et al. 2012)", "previouslyFormattedCitation" : "(Hoitink and Hoekstra 2003; Browne et al. 2012)" }, "properties" : { "noteIndex" : 0 }, "schema" : "https://github.com/citation-style-language/schema/raw/master/csl-citation.json" }</w:instrText>
      </w:r>
      <w:r>
        <w:fldChar w:fldCharType="separate"/>
      </w:r>
      <w:r w:rsidR="0089277C" w:rsidRPr="0089277C">
        <w:rPr>
          <w:noProof/>
        </w:rPr>
        <w:t>(Hoitink and Hoekstra 2003; Browne et al. 2012)</w:t>
      </w:r>
      <w:r>
        <w:fldChar w:fldCharType="end"/>
      </w:r>
      <w:r>
        <w:t xml:space="preserve">. Determining the effectiveness of land-based watershed restoration </w:t>
      </w:r>
      <w:r>
        <w:rPr>
          <w:rStyle w:val="CommentReference"/>
        </w:rPr>
        <w:commentReference w:id="8"/>
      </w:r>
      <w:r>
        <w:t xml:space="preserve">requires a spatial understanding of fine-grained terrigenous sediment input, transport, deposition, resuspension, and advection out of coral reefs </w:t>
      </w: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Pr>
          <w:noProof/>
        </w:rPr>
        <w:t>(Storlazzi et al. 2015)</w:t>
      </w:r>
      <w:r>
        <w:fldChar w:fldCharType="end"/>
      </w:r>
      <w:r w:rsidR="00441C13">
        <w:t>.</w:t>
      </w:r>
    </w:p>
    <w:p w14:paraId="2381B9E5" w14:textId="77777777" w:rsidR="00613A11" w:rsidRDefault="00613A11" w:rsidP="008332E1">
      <w:pPr>
        <w:keepNext/>
        <w:keepLines/>
        <w:ind w:firstLine="720"/>
      </w:pPr>
    </w:p>
    <w:p w14:paraId="42C54D00" w14:textId="77777777" w:rsidR="00613A11" w:rsidRDefault="00613A11" w:rsidP="008332E1">
      <w:pPr>
        <w:keepNext/>
        <w:keepLines/>
      </w:pPr>
      <w:r>
        <w:t>Measurement Methods</w:t>
      </w:r>
    </w:p>
    <w:p w14:paraId="2627C56E" w14:textId="422058E3" w:rsidR="00613A11" w:rsidRDefault="00613A11" w:rsidP="008332E1">
      <w:pPr>
        <w:keepNext/>
        <w:keepLines/>
        <w:ind w:firstLine="720"/>
      </w:pPr>
      <w:r>
        <w:lastRenderedPageBreak/>
        <w:t>Many researchers and environmental managers are interested in determining the location and severity of terrigenous sediment impacts on coral health, but developing a measure of sediment impact has proven difficult. Coral surveys can monitor changes in coral abundance or species composition to infer</w:t>
      </w:r>
      <w:r w:rsidR="00324F85">
        <w:t xml:space="preserve"> </w:t>
      </w:r>
      <w:r w:rsidR="003E109B">
        <w:t>sediment accumulation</w:t>
      </w:r>
      <w:r>
        <w:t xml:space="preserve"> impacts</w:t>
      </w:r>
      <w:r w:rsidR="00324F85">
        <w:t xml:space="preserve"> but </w:t>
      </w:r>
      <w:r w:rsidR="00E13FC7">
        <w:t>c</w:t>
      </w:r>
      <w:r w:rsidR="00324F85">
        <w:t>oral health surveys can</w:t>
      </w:r>
      <w:r w:rsidR="001A2069">
        <w:t>not</w:t>
      </w:r>
      <w:r w:rsidR="00324F85">
        <w:t xml:space="preserve"> distinguish </w:t>
      </w:r>
      <w:r w:rsidR="001A2069">
        <w:t xml:space="preserve">among </w:t>
      </w:r>
      <w:r w:rsidR="00324F85">
        <w:t>multiple stressors</w:t>
      </w:r>
      <w:r w:rsidR="0089277C">
        <w:t xml:space="preserve">, </w:t>
      </w:r>
      <w:r>
        <w:t xml:space="preserve">coral responses can be non-linear </w:t>
      </w:r>
      <w:r>
        <w:fldChar w:fldCharType="begin" w:fldLock="1"/>
      </w:r>
      <w:r>
        <w:instrText>ADDIN CSL_CITATION { "citationItems" : [ { "id" : "ITEM-1", "itemData" : { "DOI" : "10.1007/978-90-481-2639-2", "ISBN" : "978-90-481-2638-5", "author" : [ { "dropping-particle" : "", "family" : "Hopley", "given" : "D.", "non-dropping-particle" : "", "parse-names" : false, "suffix" : "" } ], "container-title" : "Encyclopedia of Modern Coral Reefs", "id" : "ITEM-1", "issued" : { "date-parts" : [ [ "2011" ] ] }, "title" : "S", "type" : "chapter" }, "uris" : [ "http://www.mendeley.com/documents/?uuid=a84c80aa-6fdd-4f92-8171-83925195c081" ] } ], "mendeley" : { "formattedCitation" : "(Hopley 2011)", "plainTextFormattedCitation" : "(Hopley 2011)", "previouslyFormattedCitation" : "(Hopley 2011)" }, "properties" : { "noteIndex" : 0 }, "schema" : "https://github.com/citation-style-language/schema/raw/master/csl-citation.json" }</w:instrText>
      </w:r>
      <w:r>
        <w:fldChar w:fldCharType="separate"/>
      </w:r>
      <w:r w:rsidRPr="00EC7083">
        <w:rPr>
          <w:noProof/>
        </w:rPr>
        <w:t>(Hopley 2011)</w:t>
      </w:r>
      <w:r>
        <w:fldChar w:fldCharType="end"/>
      </w:r>
      <w:r w:rsidR="0089277C">
        <w:t xml:space="preserve">, and some coral species thrive in turbid waters </w:t>
      </w:r>
      <w:r w:rsidR="0089277C">
        <w:fldChar w:fldCharType="begin" w:fldLock="1"/>
      </w:r>
      <w:r w:rsidR="0089277C">
        <w:instrText>ADDIN CSL_CITATION { "citationItems" : [ { "id" : "ITEM-1", "itemData" : { "DOI" : "10.1130/g33261.1", "ISBN" : "0091-7613", "abstract" : "Global-scale deteriorations in coral reef health are projected to lead to a progressive decline in reef-building potential and ultimately to states of net reef erosion. These transitions may be driven by various human disturbances and by climate change; however, increased terrestrial sediment and nutrient yields from anthropogenically modified coastal catchments are widely recognized as a major threat. As water quality deteriorates, reduced coral cover and species diversity are commonly inferred, and lower reef accretion rates and impaired reef development are assumed consequences. Here we present a detailed chronostratigraphic growth history, constrained by 40 accelerator mass spectrometry radiocarbon dates for Middle Reef, an inshore turbid-zone reef on Australia's Great Barrier Reef, that challenges the assumption that high terrestrial sediment inputs inherently restrict reef accretion rates and inhibit reef development. We establish that Middle Reef has vertically accreted very rapidly for more than 700 yr, at an average rate of 8.3 mm yr(-1). Accretion rates varied across the reef at different times, but it is significant that the periods of most rapid accretion (averaging 13.0 mm yr(-1)) coincide with phases of reef development dominated by fine-grained terrigenoclastic sediment accumulation. We suggest that this is in large part a function of a high rate of terrigenous sediment accumulation aiding the postmortem preservation of coral skeletal material. Both maximum and site-averaged accretion rates match or exceed those documented for most clear-water, mid- and outer-shelf reefs in the region over the past 9000 yr, and those determined for many reefs throughout the Indian and Pacific Oceans over the same period. While examples of inshore coral reefs that have been degraded in the short term by excessive terrestrial sedimentation clearly exist, others clearly tolerate high sedimentation and turbidity, and our data confirm that sustained and long-term rapid reef growth is possible in these environments.", "author" : [ { "dropping-particle" : "", "family" : "Perry", "given" : "Chris", "non-dropping-particle" : "", "parse-names" : false, "suffix" : "" }, { "dropping-particle" : "", "family" : "Smithers", "given" : "S. G.", "non-dropping-particle" : "", "parse-names" : false, "suffix" : "" }, { "dropping-particle" : "", "family" : "Gulliver", "given" : "P.", "non-dropping-particle" : "", "parse-names" : false, "suffix" : "" }, { "dropping-particle" : "", "family" : "Browne", "given" : "N. K.", "non-dropping-particle" : "", "parse-names" : false, "suffix" : "" } ], "container-title" : "Geology", "id" : "ITEM-1", "issue" : "8", "issued" : { "date-parts" : [ [ "2012" ] ] }, "language" : "English", "note" : "ISI Document Delivery No.: 983CF\nTimes Cited: 0\nCited Reference Count: 16\nPerry, C. T. Smithers, S. G. Gulliver, P. Browne, N. K.\nLeverhulme Trust (UK)[RF/4/REG/2007/0106]; Natural Environment Research Council (UK)[1458.0310]\nWe thank The Leverhulme Trust (UK) for funding this research under a Research Fellowship (RF/4/REG/2007/0106) to Perry, and the Natural Environment Research Council (UK) for an AMS Radiocarbon Dating Allocation (1458.0310) to Perry, Smithers, and Gulliver.\nGeological soc amer, inc\nBoulder", "page" : "719-722", "title" : "Evidence of very rapid reef accretion and reef growth under high turbidity and terrigenous sedimentation", "type" : "article-journal", "volume" : "40" }, "uris" : [ "http://www.mendeley.com/documents/?uuid=420cedeb-e661-4829-b84c-be4ea12ab7eb" ] }, { "id" : "ITEM-2",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"ITEM-2",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"mendeley" : { "formattedCitation" : "(West and van Woesik 2001; Perry et al. 2012)", "plainTextFormattedCitation" : "(West and van Woesik 2001; Perry et al. 2012)", "previouslyFormattedCitation" : "(West and van Woesik 2001; Perry et al. 2012)" }, "properties" : { "noteIndex" : 0 }, "schema" : "https://github.com/citation-style-language/schema/raw/master/csl-citation.json" }</w:instrText>
      </w:r>
      <w:r w:rsidR="0089277C">
        <w:fldChar w:fldCharType="separate"/>
      </w:r>
      <w:r w:rsidR="0089277C" w:rsidRPr="0089277C">
        <w:rPr>
          <w:noProof/>
        </w:rPr>
        <w:t>(West and van Woesik 2001; Perry et al. 2012)</w:t>
      </w:r>
      <w:r w:rsidR="0089277C">
        <w:fldChar w:fldCharType="end"/>
      </w:r>
      <w:r>
        <w:t xml:space="preserve">. Management actions may reduce sediment stress to coral reefs but coral </w:t>
      </w:r>
      <w:r w:rsidRPr="00B2473D">
        <w:t>health may not recover due to other stressors, or the</w:t>
      </w:r>
      <w:r>
        <w:t xml:space="preserve"> decadal</w:t>
      </w:r>
      <w:r w:rsidRPr="00B2473D">
        <w:t xml:space="preserve"> time scale of</w:t>
      </w:r>
      <w:r>
        <w:t xml:space="preserve"> coral recovery can be too long to be useful for managers</w:t>
      </w:r>
      <w:r w:rsidRPr="00B2473D">
        <w:t xml:space="preserve">. </w:t>
      </w:r>
      <w:r>
        <w:t>B</w:t>
      </w:r>
      <w:r w:rsidRPr="00B2473D">
        <w:t xml:space="preserve">io-indicators like gene-expression or incorporation into coral skeleton </w:t>
      </w:r>
      <w:r w:rsidRPr="00B2473D">
        <w:fldChar w:fldCharType="begin" w:fldLock="1"/>
      </w:r>
      <w:r w:rsidR="00F6478E">
        <w:instrText>ADDIN CSL_CITATION { "citationItems" : [ { "id" : "ITEM-1", "itemData" : { "author" : [ { "dropping-particle" : "", "family" : "Rotmann", "given" : "S.", "non-dropping-particle" : "", "parse-names" : false, "suffix" : "" }, { "dropping-particle" : "", "family" : "Thomas", "given" : "S\u00e9verine", "non-dropping-particle" : "", "parse-names" : false, "suffix" : "" } ], "container-title" : "Oceanography", "id" : "ITEM-1", "issue" : "4", "issued" : { "date-parts" : [ [ "2012" ] ] }, "page" : "52-63", "title" : "Coral tissue thickness as a bioindicator of mine-related turbidity stress on coral reefs at Lihir Island, Papua New Guinea", "type" : "article-journal", "volume" : "25" }, "uris" : [ "http://www.mendeley.com/documents/?uuid=65c47e3b-fbf8-4662-bee8-269c0b4cd224" ] }, { "id" : "ITEM-2", "itemData" : { "DOI" : "10.1007/s10646-011-0837-4", "ISSN" : "1573-3017", "PMID" : "22215560", "abstract" : "Coral reefs throughout the world are exhibiting documented declines in coral cover and species diversity, which have been linked to anthropogenic stressors including land-based sources of pollution. Reductions in coastal water and substratum quality are affecting coral survivorship, reproduction and recruitment, and hence, the persistence of coral reefs. One major obstacle in effectively addressing these declines is the lack of tools that can identify cause-and-effect relationships between stressors and specific coral reef losses, while a second problem is the inability to measure the efficacy of mitigation efforts in a timely fashion. We examined corals from six coral reefs on Guam, Mariana Islands, which were being affected by different environmental stressors (e.g. PAH's, pesticides, PCB's and sedimentation). Cellular diagnostic analysis differentiated the cellular-physiological condition of these corals. Examination of protein expression provided insight into their homeostatic responses to chemical and physical stressors in exposed corals prior to outright mortality, providing improved opportunities for developing locally-based management responses. This approach adds critically needed tools for addressing the effects of multiple stressors on corals and will allow researchers to move beyond present assessment and monitoring techniques that simply document the loss of coral abundance and diversity.", "author" : [ { "dropping-particle" : "", "family" : "Downs", "given" : "Craig a", "non-dropping-particle" : "", "parse-names" : false, "suffix" : "" }, { "dropping-particle" : "", "family" : "Ostrander", "given" : "Gary K", "non-dropping-particle" : "", "parse-names" : false, "suffix" : "" }, { "dropping-particle" : "", "family" : "Rougee", "given" : "Luc", "non-dropping-particle" : "", "parse-names" : false, "suffix" : "" }, { "dropping-particle" : "", "family" : "Rongo", "given" : "Teina", "non-dropping-particle" : "", "parse-names" : false, "suffix" : "" }, { "dropping-particle" : "", "family" : "Knutson", "given" : "Sean", "non-dropping-particle" : "", "parse-names" : false, "suffix" : "" }, { "dropping-particle" : "", "family" : "Williams", "given" : "David E", "non-dropping-particle" : "", "parse-names" : false, "suffix" : "" }, { "dropping-particle" : "", "family" : "Mendiola", "given" : "Wendy", "non-dropping-particle" : "", "parse-names" : false, "suffix" : "" }, { "dropping-particle" : "", "family" : "Holbrook", "given" : "Jackalyn", "non-dropping-particle" : "", "parse-names" : false, "suffix" : "" }, { "dropping-particle" : "", "family" : "Richmond", "given" : "Robert H", "non-dropping-particle" : "", "parse-names" : false, "suffix" : "" } ], "container-title" : "Ecotoxicology", "id" : "ITEM-2", "issue" : "3", "issued" : { "date-parts" : [ [ "2012", "4" ] ] }, "page" : "768-82", "title" : "The use of cellular diagnostics for identifying sub-lethal stress in reef corals.", "type" : "article-journal", "volume" : "21" }, "uris" : [ "http://www.mendeley.com/documents/?uuid=2b84371a-815f-4551-91da-4819e19110c1" ] }, { "id" : "ITEM-3", "itemData" : { "author" : [ { "dropping-particle" : "", "family" : "Fallon", "given" : "Stewart J.", "non-dropping-particle" : "", "parse-names" : false, "suffix" : "" }, { "dropping-particle" : "", "family" : "White", "given" : "Jamie c.", "non-dropping-particle" : "", "parse-names" : false, "suffix" : "" }, { "dropping-particle" : "", "family" : "McCulloch", "given" : "Malcolm T.", "non-dropping-particle" : "", "parse-names" : false, "suffix" : "" } ], "container-title" : "Geochimica et Cosmochimica Acta", "id" : "ITEM-3", "issue" : "1", "issued" : { "date-parts" : [ [ "2002" ] ] }, "page" : "45-62", "title" : "Porites corals as recorders of mining and environmental impacts: Misima Island, Papua New Guinea", "type" : "article-journal", "volume" : "66" }, "uris" : [ "http://www.mendeley.com/documents/?uuid=88de052f-8b7a-4011-8b88-0404541fb465" ] } ], "mendeley" : { "formattedCitation" : "(Fallon et al. 2002; Downs et al. 2012; Rotmann and Thomas 2012)", "plainTextFormattedCitation" : "(Fallon et al. 2002; Downs et al. 2012; Rotmann and Thomas 2012)", "previouslyFormattedCitation" : "(Fallon et al. 2002; Downs et al. 2012; Rotmann and Thomas 2012)" }, "properties" : { "noteIndex" : 0 }, "schema" : "https://github.com/citation-style-language/schema/raw/master/csl-citation.json" }</w:instrText>
      </w:r>
      <w:r w:rsidRPr="00B2473D">
        <w:fldChar w:fldCharType="separate"/>
      </w:r>
      <w:r w:rsidRPr="00B2473D">
        <w:rPr>
          <w:noProof/>
        </w:rPr>
        <w:t>(Fallon et al. 2002; Downs et al. 2012; Rotmann and Thomas 2012)</w:t>
      </w:r>
      <w:r w:rsidRPr="00B2473D">
        <w:fldChar w:fldCharType="end"/>
      </w:r>
      <w:r w:rsidRPr="00B2473D">
        <w:t xml:space="preserve"> </w:t>
      </w:r>
      <w:r>
        <w:t>are useful to determine if particular corals are being impacted, especially at sub-lethal levels, but th</w:t>
      </w:r>
      <w:r w:rsidR="0089277C">
        <w:t xml:space="preserve">e causal agent would </w:t>
      </w:r>
      <w:r>
        <w:t>still</w:t>
      </w:r>
      <w:r w:rsidR="0089277C">
        <w:t xml:space="preserve"> be</w:t>
      </w:r>
      <w:r>
        <w:t xml:space="preserve"> unknown. Some have measured SSC in the water column with turbidimeters or grab samples </w:t>
      </w:r>
      <w:r>
        <w:fldChar w:fldCharType="begin" w:fldLock="1"/>
      </w:r>
      <w: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"id" : "ITEM-2",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"ITEM-2", "issued" : { "date-parts" : [ [ "2012" ] ] }, "page" : "1-9", "title" : "Intra-annual variation in turbidity in response to terrestrial runoff on near-shore coral reefs of the Great Barrier Reef", "type" : "article-journal" }, "uris" : [ "http://www.mendeley.com/documents/?uuid=e32df877-4a65-4333-a49a-aef34c53e194" ] } ], "mendeley" : { "formattedCitation" : "(Wolanski et al. 2003; Fabricius et al. 2012)", "plainTextFormattedCitation" : "(Wolanski et al. 2003; Fabricius et al. 2012)", "previouslyFormattedCitation" : "(Wolanski et al. 2003; Fabricius et al. 2012)" }, "properties" : { "noteIndex" : 0 }, "schema" : "https://github.com/citation-style-language/schema/raw/master/csl-citation.json" }</w:instrText>
      </w:r>
      <w:r>
        <w:fldChar w:fldCharType="separate"/>
      </w:r>
      <w:r w:rsidRPr="005110C9">
        <w:rPr>
          <w:noProof/>
        </w:rPr>
        <w:t>(Wolanski et al. 2003; Fabricius et al. 2012)</w:t>
      </w:r>
      <w:r>
        <w:fldChar w:fldCharType="end"/>
      </w:r>
      <w:r>
        <w:t xml:space="preserve"> to determine if areas are exposed </w:t>
      </w:r>
      <w:r w:rsidR="0089277C">
        <w:t>to sediment stress but they do no</w:t>
      </w:r>
      <w:r>
        <w:t>t show if sediment is accumulating on the coral, the residence time, or the composition</w:t>
      </w:r>
      <w:r w:rsidR="00740268">
        <w:t xml:space="preserve"> of the sediment</w:t>
      </w:r>
      <w:r>
        <w:t xml:space="preserve">, which are important for overall impact </w:t>
      </w:r>
      <w:r>
        <w:fldChar w:fldCharType="begin" w:fldLock="1"/>
      </w:r>
      <w:r w:rsidR="0089277C">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"id" : "ITEM-2",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"ITEM-2",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Weber et al. 2012)", "plainTextFormattedCitation" : "(Erftemeijer et al. 2012; Weber et al. 2012)", "previouslyFormattedCitation" : "(Erftemeijer et al. 2012; Weber et al. 2012)" }, "properties" : { "noteIndex" : 0 }, "schema" : "https://github.com/citation-style-language/schema/raw/master/csl-citation.json" }</w:instrText>
      </w:r>
      <w:r>
        <w:fldChar w:fldCharType="separate"/>
      </w:r>
      <w:r w:rsidR="0089277C" w:rsidRPr="0089277C">
        <w:rPr>
          <w:noProof/>
        </w:rPr>
        <w:t>(Erftemeijer et al. 2012; Weber et al. 2012)</w:t>
      </w:r>
      <w:r>
        <w:fldChar w:fldCharType="end"/>
      </w:r>
      <w:r>
        <w:t xml:space="preserve">. Thus, direct measurements of net sediment accumulation and composition are preferred </w:t>
      </w:r>
      <w:r>
        <w:fldChar w:fldCharType="begin" w:fldLock="1"/>
      </w:r>
      <w:r w:rsidR="008F3A89">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"formattedCitation" : "(Field et al. 2012a)", "plainTextFormattedCitation" : "(Field et al. 2012a)", "previouslyFormattedCitation" : "(Field et al. 2012a)" }, "properties" : { "noteIndex" : 0 }, "schema" : "https://github.com/citation-style-language/schema/raw/master/csl-citation.json" }</w:instrText>
      </w:r>
      <w:r>
        <w:fldChar w:fldCharType="separate"/>
      </w:r>
      <w:r w:rsidR="001248F5" w:rsidRPr="001248F5">
        <w:rPr>
          <w:noProof/>
        </w:rPr>
        <w:t>(Field et al. 2012a)</w:t>
      </w:r>
      <w:r>
        <w:fldChar w:fldCharType="end"/>
      </w:r>
      <w:r>
        <w:t>.</w:t>
      </w:r>
    </w:p>
    <w:p w14:paraId="5ECDCAED" w14:textId="64BDA152" w:rsidR="00613A11" w:rsidRDefault="00613A11" w:rsidP="008332E1">
      <w:pPr>
        <w:keepNext/>
        <w:keepLines/>
        <w:ind w:firstLine="720"/>
      </w:pPr>
      <w:r>
        <w:t xml:space="preserve">Thomas and </w:t>
      </w:r>
      <w:proofErr w:type="spellStart"/>
      <w:r>
        <w:t>Ridd</w:t>
      </w:r>
      <w:proofErr w:type="spellEnd"/>
      <w:r>
        <w:t xml:space="preserve"> </w:t>
      </w:r>
      <w:r>
        <w:fldChar w:fldCharType="begin" w:fldLock="1"/>
      </w:r>
      <w:r>
        <w:instrText>ADDIN CSL_CITATION { "citationItems" : [ { "id" : "ITEM-1", "itemData" : { "DOI" : "10.1016/j.margeo.2004.03.011", "ISSN" : "00253227", "author" : [ { "dropping-particle" : "", "family" : "Thomas", "given" : "S\u00e9verine", "non-dropping-particle" : "", "parse-names" : false, "suffix" : "" }, { "dropping-particle" : "V", "family" : "Ridd", "given" : "Peter", "non-dropping-particle" : "", "parse-names" : false, "suffix" : "" } ], "container-title" : "Marine Geology", "id" : "ITEM-1", "issue" : "1-4", "issued" : { "date-parts" : [ [ "2004", "6" ] ] }, "page" : "95-114", "title" : "Review of methods to measure short time scale sediment accumulation", "type" : "article-journal", "volume" : "207" }, "uris" : [ "http://www.mendeley.com/documents/?uuid=49d541d2-ef4d-42bc-b2d3-7168d75b8556" ] } ], "mendeley" : { "formattedCitation" : "(Thomas and Ridd 2004)", "manualFormatting" : "(2004)", "plainTextFormattedCitation" : "(Thomas and Ridd 2004)", "previouslyFormattedCitation" : "(Thomas and Ridd 2004)" }, "properties" : { "noteIndex" : 0 }, "schema" : "https://github.com/citation-style-language/schema/raw/master/csl-citation.json" }</w:instrText>
      </w:r>
      <w:r>
        <w:fldChar w:fldCharType="separate"/>
      </w:r>
      <w:r w:rsidRPr="00A97C47">
        <w:rPr>
          <w:noProof/>
        </w:rPr>
        <w:t>(2004)</w:t>
      </w:r>
      <w:r>
        <w:fldChar w:fldCharType="end"/>
      </w:r>
      <w:r>
        <w:t xml:space="preserve"> review various discontinuous and quasi-continuous methods for measuring sediment accumulation at short timescales. Tube traps are the most common method for measuring sediment accumulation in shallow coral reef environments </w:t>
      </w:r>
      <w:r>
        <w:fldChar w:fldCharType="begin" w:fldLock="1"/>
      </w:r>
      <w:r w:rsidR="003E109B">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"plainTextFormattedCitation" : "(Storlazzi et al. 2011)", "previouslyFormattedCitation" : "(Storlazzi et al. 2011)" }, "properties" : { "noteIndex" : 0 }, "schema" : "https://github.com/citation-style-language/schema/raw/master/csl-citation.json" }</w:instrText>
      </w:r>
      <w:r>
        <w:fldChar w:fldCharType="separate"/>
      </w:r>
      <w:r w:rsidR="00740268" w:rsidRPr="00740268">
        <w:rPr>
          <w:noProof/>
        </w:rPr>
        <w:t>(Storlazzi et al. 2011)</w:t>
      </w:r>
      <w:r>
        <w:fldChar w:fldCharType="end"/>
      </w:r>
      <w:r>
        <w:t xml:space="preserve">, but it is difficult to determine if these are ecologically meaningful indicators of coral stress. The stress on the coral organism increases linearly with the deposition amount and the duration of exposure </w:t>
      </w:r>
      <w:r>
        <w:fldChar w:fldCharType="begin" w:fldLock="1"/>
      </w:r>
      <w:r>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"mendeley" : { "formattedCitation" : "(Fabricius 2005)", "plainTextFormattedCitation" : "(Fabricius 2005)", "previouslyFormattedCitation" : "(Fabricius 2005)" }, "properties" : { "noteIndex" : 0 }, "schema" : "https://github.com/citation-style-language/schema/raw/master/csl-citation.json" }</w:instrText>
      </w:r>
      <w:r>
        <w:fldChar w:fldCharType="separate"/>
      </w:r>
      <w:r>
        <w:rPr>
          <w:noProof/>
        </w:rPr>
        <w:t>(Fabricius 2005)</w:t>
      </w:r>
      <w:r>
        <w:fldChar w:fldCharType="end"/>
      </w:r>
      <w:r w:rsidR="00740268">
        <w:t>,</w:t>
      </w:r>
      <w:r>
        <w:t xml:space="preserve"> but tube traps overestimate deposition and do not allow for sediment resuspension, making it impossible to evaluate the residence time of deposited sediment </w:t>
      </w:r>
      <w:r>
        <w:fldChar w:fldCharType="begin" w:fldLock="1"/>
      </w:r>
      <w:r w:rsidR="0089277C">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"(Storlazzi et al. 2011; Browne et al. 2012)", "plainTextFormattedCitation" : "(Storlazzi et al. 2011; Browne et al. 2012)", "previouslyFormattedCitation" : "(Storlazzi et al. 2011; Browne et al. 2012)" }, "properties" : { "noteIndex" : 0 }, "schema" : "https://github.com/citation-style-language/schema/raw/master/csl-citation.json" }</w:instrText>
      </w:r>
      <w:r>
        <w:fldChar w:fldCharType="separate"/>
      </w:r>
      <w:r w:rsidR="0089277C" w:rsidRPr="0089277C">
        <w:rPr>
          <w:noProof/>
        </w:rPr>
        <w:t>(Storlazzi et al. 2011; Browne et al. 2012)</w:t>
      </w:r>
      <w:r>
        <w:fldChar w:fldCharType="end"/>
      </w:r>
      <w:r>
        <w:t xml:space="preserve">. To more accurately quantify “net” sediment accumulation, </w:t>
      </w:r>
      <w:r>
        <w:fldChar w:fldCharType="begin" w:fldLock="1"/>
      </w:r>
      <w:r w:rsidR="008F3A89">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"formattedCitation" : "(Field et al. 2012a)", "manualFormatting" : "Field et al. (2012)", "plainTextFormattedCitation" : "(Field et al. 2012a)", "previouslyFormattedCitation" : "(Field et al. 2012a)" }, "properties" : { "noteIndex" : 0 }, "schema" : "https://github.com/citation-style-language/schema/raw/master/csl-citation.json" }</w:instrText>
      </w:r>
      <w:r>
        <w:fldChar w:fldCharType="separate"/>
      </w:r>
      <w:r>
        <w:rPr>
          <w:noProof/>
        </w:rPr>
        <w:t>Field et al. (2012)</w:t>
      </w:r>
      <w:r>
        <w:fldChar w:fldCharType="end"/>
      </w:r>
      <w:r>
        <w:t xml:space="preserve"> proposed the use of sediment pods or “SedPods” where a flat surface allows for resuspension, similar to the surrounding benthic substrate but few examples of this approach exist in the literature. Deploying a </w:t>
      </w:r>
      <w:r w:rsidR="00740268">
        <w:t>sediment trap</w:t>
      </w:r>
      <w:r>
        <w:t xml:space="preserve"> in conjunction with a SedPod allow</w:t>
      </w:r>
      <w:r w:rsidR="00510A77">
        <w:t>s</w:t>
      </w:r>
      <w:r>
        <w:t xml:space="preserve"> comparison of gross and net sediment accumulation, allow</w:t>
      </w:r>
      <w:r w:rsidR="00510A77">
        <w:t>s</w:t>
      </w:r>
      <w:r>
        <w:t xml:space="preserve"> comparison with other studies </w:t>
      </w:r>
      <w:r w:rsidR="00510A77">
        <w:t xml:space="preserve">that </w:t>
      </w:r>
      <w:r>
        <w:t>us</w:t>
      </w:r>
      <w:r w:rsidR="00510A77">
        <w:t>e</w:t>
      </w:r>
      <w:r w:rsidR="00740268">
        <w:t>d</w:t>
      </w:r>
      <w:r>
        <w:t xml:space="preserve"> only </w:t>
      </w:r>
      <w:r w:rsidR="00740268">
        <w:t>sediment traps</w:t>
      </w:r>
      <w:r>
        <w:t>, and assess the interaction of sediment loading and removal at time scales relevant to coral mortality and management.</w:t>
      </w:r>
    </w:p>
    <w:p w14:paraId="17EEC842" w14:textId="77777777" w:rsidR="00C81E34" w:rsidRDefault="00C81E34" w:rsidP="008332E1">
      <w:pPr>
        <w:keepNext/>
        <w:keepLines/>
      </w:pPr>
    </w:p>
    <w:p w14:paraId="3E853D81" w14:textId="77777777" w:rsidR="00B37BCF" w:rsidRDefault="0089277C" w:rsidP="008332E1">
      <w:pPr>
        <w:keepNext/>
        <w:keepLines/>
      </w:pPr>
      <w:r>
        <w:t>Temporal-</w:t>
      </w:r>
      <w:r w:rsidR="00B37BCF">
        <w:t>Interaction of loading and hydrodynamics</w:t>
      </w:r>
    </w:p>
    <w:p w14:paraId="18955A2D" w14:textId="65C9307D" w:rsidR="00B37BCF" w:rsidRDefault="00B37BCF" w:rsidP="008332E1">
      <w:pPr>
        <w:keepNext/>
        <w:keepLines/>
        <w:ind w:firstLine="720"/>
      </w:pPr>
      <w:r>
        <w:lastRenderedPageBreak/>
        <w:t>The complex interaction</w:t>
      </w:r>
      <w:r w:rsidR="00510A77">
        <w:t>s</w:t>
      </w:r>
      <w:r>
        <w:t xml:space="preserve"> of terrigenous sediment inputs and hydrodynamic processes can significantly alter the quantity, composition, and residence time of sediment in coral reefs </w:t>
      </w:r>
      <w:r>
        <w:fldChar w:fldCharType="begin" w:fldLock="1"/>
      </w:r>
      <w:r w:rsidR="00321765">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fldChar w:fldCharType="separate"/>
      </w:r>
      <w:r w:rsidR="0089277C" w:rsidRPr="0089277C">
        <w:rPr>
          <w:noProof/>
        </w:rPr>
        <w:t>(Draut et al. 2009; Storlazzi et al. 2009)</w:t>
      </w:r>
      <w:r>
        <w:fldChar w:fldCharType="end"/>
      </w:r>
      <w:r>
        <w:t>. In contrast to many watersheds in temperate coastal regions where fluvial discharge and wave energy commonly coincide during</w:t>
      </w:r>
      <w:r w:rsidRPr="009F28AB">
        <w:t xml:space="preserve"> “oceanic storms” </w:t>
      </w:r>
      <w:r>
        <w:fldChar w:fldCharType="begin" w:fldLock="1"/>
      </w:r>
      <w:r>
        <w:instrText>ADDIN CSL_CITATION { "citationItems" : [ { "id" : "ITEM-1", "itemData" : { "ISBN" : "0276-0460", "author" : [ { "dropping-particle" : "", "family" : "Warrick", "given" : "J A", "non-dropping-particle" : "", "parse-names" : false, "suffix" : "" }, { "dropping-particle" : "", "family" : "Mertes", "given" : "L A K", "non-dropping-particle" : "", "parse-names" : false, "suffix" : "" }, { "dropping-particle" : "", "family" : "Washburn", "given" : "L", "non-dropping-particle" : "", "parse-names" : false, "suffix" : "" }, { "dropping-particle" : "", "family" : "Siegel", "given" : "D A", "non-dropping-particle" : "", "parse-names" : false, "suffix" : "" } ], "container-title" : "Geo-Marine Letters", "id" : "ITEM-1", "issue" : "1", "issued" : { "date-parts" : [ [ "2004" ] ] }, "page" : "46-52", "title" : "Dispersal forcing of southern California river plumes, based on field and remote sensing observations", "type" : "article-journal", "volume" : "24" }, "uris" : [ "http://www.mendeley.com/documents/?uuid=38b1a28d-3545-48a2-b94f-7e05f2c6271b" ] }, { "id" : "ITEM-2", "itemData" : { "DOI" : "10.1016/j.csr.2010.12.007", "ISSN" : "02784343", "author" : [ { "dropping-particle" : "", "family" : "Bever", "given" : "Aaron J.", "non-dropping-particle" : "", "parse-names" : false, "suffix" : "" }, { "dropping-particle" : "", "family" : "McNinch", "given" : "Jesse E.", "non-dropping-particle" : "", "parse-names" : false, "suffix" : "" }, { "dropping-particle" : "", "family" : "Harris", "given" : "Courtney K.", "non-dropping-particle" : "", "parse-names" : false, "suffix" : "" } ], "container-title" : "Continental Shelf Research", "id" : "ITEM-2", "issue" : "6", "issued" : { "date-parts" : [ [ "2011" ] ] }, "page" : "507-526", "publisher" : "Elsevier", "title" : "Hydrodynamics and sediment-transport in the nearshore of Poverty Bay, New Zealand: Observations of nearshore sediment segregation and oceanic storms", "type" : "article-journal", "volume" : "31" }, "uris" : [ "http://www.mendeley.com/documents/?uuid=be654dc6-c282-462b-9717-672939f13700" ] } ], "mendeley" : { "formattedCitation" : "(Warrick et al. 2004; Bever et al. 2011)", "plainTextFormattedCitation" : "(Warrick et al. 2004; Bever et al. 2011)", "previouslyFormattedCitation" : "(Warrick et al. 2004; Bever et al. 2011)" }, "properties" : { "noteIndex" : 0 }, "schema" : "https://github.com/citation-style-language/schema/raw/master/csl-citation.json" }</w:instrText>
      </w:r>
      <w:r>
        <w:fldChar w:fldCharType="separate"/>
      </w:r>
      <w:r w:rsidRPr="009F28AB">
        <w:rPr>
          <w:noProof/>
        </w:rPr>
        <w:t>(Warrick et al. 2004; Bever et al. 2011)</w:t>
      </w:r>
      <w:r>
        <w:fldChar w:fldCharType="end"/>
      </w:r>
      <w:r>
        <w:t xml:space="preserve">, </w:t>
      </w:r>
      <w:r w:rsidR="00510A77">
        <w:t>stormflow</w:t>
      </w:r>
      <w:r>
        <w:t xml:space="preserve">, </w:t>
      </w:r>
      <w:r w:rsidR="00510A77">
        <w:t xml:space="preserve">sediment </w:t>
      </w:r>
      <w:r>
        <w:t xml:space="preserve">deposition, and reworking of </w:t>
      </w:r>
      <w:r w:rsidR="00510A77">
        <w:t xml:space="preserve">terrigenous </w:t>
      </w:r>
      <w:r>
        <w:t xml:space="preserve">sediment are often decoupled on tropical islands, causing high deposition rates and residence times of terrigenous sediment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fldChar w:fldCharType="separate"/>
      </w:r>
      <w:r>
        <w:rPr>
          <w:noProof/>
        </w:rPr>
        <w:t>(Draut et al. 2009; Storlazzi et al. 2009)</w:t>
      </w:r>
      <w:r>
        <w:fldChar w:fldCharType="end"/>
      </w:r>
      <w:r>
        <w:t>. Conversely, seasonal wind and wave patterns in the</w:t>
      </w:r>
      <w:r w:rsidR="00740268">
        <w:t xml:space="preserve"> trade-</w:t>
      </w:r>
      <w:r>
        <w:t xml:space="preserve">wind belt can be coupled with terrigenous sediment input from the watershed or resuspension of past deposits to decrease sediment deposition and residence times </w:t>
      </w:r>
      <w:r>
        <w:fldChar w:fldCharType="begin" w:fldLock="1"/>
      </w:r>
      <w: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"(Hoitink and Hoekstra 2003; Muzuka et al. 2010)", "plainTextFormattedCitation" : "(Hoitink and Hoekstra 2003; Muzuka et al. 2010)", "previouslyFormattedCitation" : "(Hoitink and Hoekstra 2003; Muzuka et al. 2010)" }, "properties" : { "noteIndex" : 0 }, "schema" : "https://github.com/citation-style-language/schema/raw/master/csl-citation.json" }</w:instrText>
      </w:r>
      <w:r>
        <w:fldChar w:fldCharType="separate"/>
      </w:r>
      <w:r>
        <w:rPr>
          <w:noProof/>
        </w:rPr>
        <w:t>(Hoitink and Hoekstra 2003; Muzuka et al. 2010)</w:t>
      </w:r>
      <w:r>
        <w:fldChar w:fldCharType="end"/>
      </w:r>
      <w:r>
        <w:t xml:space="preserve">. </w:t>
      </w:r>
      <w:r w:rsidR="0089277C">
        <w:t xml:space="preserve">Determining the fate of </w:t>
      </w:r>
      <w:commentRangeStart w:id="9"/>
      <w:r w:rsidR="00510A77">
        <w:t>terrigenous</w:t>
      </w:r>
      <w:commentRangeEnd w:id="9"/>
      <w:r w:rsidR="00510A77">
        <w:rPr>
          <w:rStyle w:val="CommentReference"/>
          <w:rFonts w:asciiTheme="minorHAnsi" w:hAnsiTheme="minorHAnsi"/>
        </w:rPr>
        <w:commentReference w:id="9"/>
      </w:r>
      <w:r w:rsidR="0089277C">
        <w:t xml:space="preserve"> sediment </w:t>
      </w:r>
      <w:r w:rsidR="00510A77">
        <w:t xml:space="preserve">delivered to the coast during storms </w:t>
      </w:r>
      <w:r w:rsidR="0089277C">
        <w:t xml:space="preserve">requires contextualizing observed </w:t>
      </w:r>
      <w:r w:rsidR="003E109B">
        <w:t>sediment accumulation</w:t>
      </w:r>
      <w:r w:rsidR="0089277C">
        <w:t xml:space="preserve"> with </w:t>
      </w:r>
      <w:r w:rsidR="00510A77">
        <w:t>watershed-derived sediment loads</w:t>
      </w:r>
      <w:r w:rsidR="0089277C">
        <w:t xml:space="preserve"> and hydrodynamic conditions like wave-driven currents over the reef.</w:t>
      </w:r>
    </w:p>
    <w:p w14:paraId="34B141CC" w14:textId="77777777" w:rsidR="00B37BCF" w:rsidRDefault="00B37BCF" w:rsidP="008332E1">
      <w:pPr>
        <w:keepNext/>
        <w:keepLines/>
      </w:pPr>
    </w:p>
    <w:p w14:paraId="0F35F399" w14:textId="69A9B332" w:rsidR="00C81E34" w:rsidRDefault="00C81E34" w:rsidP="008332E1">
      <w:pPr>
        <w:keepNext/>
        <w:keepLines/>
      </w:pPr>
      <w:r>
        <w:t>Correla</w:t>
      </w:r>
      <w:r w:rsidR="00403D98">
        <w:t xml:space="preserve">ting </w:t>
      </w:r>
      <w:r w:rsidR="003E109B">
        <w:t>sediment accumulation</w:t>
      </w:r>
      <w:r>
        <w:t xml:space="preserve"> with watershed loading/Modeling approach</w:t>
      </w:r>
      <w:r w:rsidR="00403D98">
        <w:t>/Previous work</w:t>
      </w:r>
    </w:p>
    <w:p w14:paraId="23CEE8CF" w14:textId="453B6023" w:rsidR="001B15C9" w:rsidRDefault="00C81E34" w:rsidP="008332E1">
      <w:pPr>
        <w:keepNext/>
        <w:keepLines/>
        <w:ind w:firstLine="720"/>
      </w:pPr>
      <w:r>
        <w:t>While some studies cor</w:t>
      </w:r>
      <w:r w:rsidR="00E6776F">
        <w:t>relate increase</w:t>
      </w:r>
      <w:r w:rsidR="00510A77">
        <w:t>d</w:t>
      </w:r>
      <w:r w:rsidR="00E6776F">
        <w:t xml:space="preserve"> </w:t>
      </w:r>
      <w:r w:rsidR="003E109B">
        <w:t>sediment accumulation</w:t>
      </w:r>
      <w:r>
        <w:t xml:space="preserve"> with increased SSY from the watershed</w:t>
      </w:r>
      <w:r w:rsidR="00E6776F">
        <w:t xml:space="preserve"> </w:t>
      </w:r>
      <w:r w:rsidR="00E6776F">
        <w:fldChar w:fldCharType="begin" w:fldLock="1"/>
      </w:r>
      <w:r w:rsidR="00613A11">
        <w:instrText>ADDIN CSL_CITATION { "citationItems" : [ { "id" : "ITEM-1", "itemData" : { "author" : [ { "dropping-particle" : "", "family" : "Brooks", "given" : "Gregg", "non-dropping-particle" : "", "parse-names" : false, "suffix" : "" }, { "dropping-particle" : "", "family" : "Devine", "given" : "Barry", "non-dropping-particle" : "", "parse-names" : false, "suffix" : "" }, { "dropping-particle" : "", "family" : "Larson", "given" : "Rebekka", "non-dropping-particle" : "", "parse-names" : false, "suffix" : "" }, { "dropping-particle" : "", "family" : "Rood", "given" : "Bryan", "non-dropping-particle" : "", "parse-names" : false, "suffix" : "" } ], "container-title" : "Caribbean Journal of Science", "id" : "ITEM-1", "issue" : "2", "issued" : { "date-parts" : [ [ "2007" ] ] }, "page" : "226-243", "title" : "Sedimentary Development of Coral Bay , St . John , USVI : A Shift From Natural to Anthropogenic Influences", "type" : "article-journal", "volume" : "43" }, "uris" : [ "http://www.mendeley.com/documents/?uuid=533d0bbe-312e-41b1-82f8-409094bbb3a7" ] } ], "mendeley" : { "formattedCitation" : "(Brooks et al. 2007)", "plainTextFormattedCitation" : "(Brooks et al. 2007)", "previouslyFormattedCitation" : "(Brooks et al. 2007)" }, "properties" : { "noteIndex" : 0 }, "schema" : "https://github.com/citation-style-language/schema/raw/master/csl-citation.json" }</w:instrText>
      </w:r>
      <w:r w:rsidR="00E6776F">
        <w:fldChar w:fldCharType="separate"/>
      </w:r>
      <w:r w:rsidR="00E6776F" w:rsidRPr="00E6776F">
        <w:rPr>
          <w:noProof/>
        </w:rPr>
        <w:t>(Brooks et al. 2007)</w:t>
      </w:r>
      <w:r w:rsidR="00E6776F">
        <w:fldChar w:fldCharType="end"/>
      </w:r>
      <w:r>
        <w:t xml:space="preserve">, several studies have found weak or no correlation between sediment trap collection and rainfall </w:t>
      </w:r>
      <w:r>
        <w:fldChar w:fldCharType="begin" w:fldLock="1"/>
      </w:r>
      <w:r>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Victor et al. 2006)", "plainTextFormattedCitation" : "(Bothner et al. 2006; Victor et al. 2006)", "previouslyFormattedCitation" : "(Bothner et al. 2006; Victor et al. 2006)" }, "properties" : { "noteIndex" : 0 }, "schema" : "https://github.com/citation-style-language/schema/raw/master/csl-citation.json" }</w:instrText>
      </w:r>
      <w:r>
        <w:fldChar w:fldCharType="separate"/>
      </w:r>
      <w:r>
        <w:rPr>
          <w:noProof/>
        </w:rPr>
        <w:t>(Bothner et al. 2006; Victor et al. 2006)</w:t>
      </w:r>
      <w:r>
        <w:fldChar w:fldCharType="end"/>
      </w:r>
      <w:r>
        <w:t xml:space="preserve">. </w:t>
      </w:r>
      <w:r w:rsidR="00E51D2D">
        <w:t xml:space="preserve">Rainfall is often used </w:t>
      </w:r>
      <w:r w:rsidR="00510A77">
        <w:t xml:space="preserve">as a proxy for storm-derived SSY </w:t>
      </w:r>
      <w:r w:rsidR="00E51D2D">
        <w:t xml:space="preserve">because it is most </w:t>
      </w:r>
      <w:r w:rsidR="00510A77">
        <w:t xml:space="preserve">readily </w:t>
      </w:r>
      <w:r w:rsidR="00E51D2D">
        <w:t xml:space="preserve">available </w:t>
      </w:r>
      <w:r w:rsidR="00E51D2D">
        <w:fldChar w:fldCharType="begin" w:fldLock="1"/>
      </w:r>
      <w:r w:rsidR="00B525BB">
        <w:instrText>ADDIN CSL_CITATION { "citationItems" : [ { "id" : "ITEM-1", "itemData" : { "DOI" : "10.1016/j.envpol.2007.12.039", "ISSN" : "1873-6424", "PMID" : "18262698", "abstract" : "Before 2001, the ecological protection area in the Kenting National Park (KTNP), southern Taiwan, was poorly described. In this study, a set of four-year data (2001-2004) of seawater qualities at 19 sampling sites around the Nanwan Bay in the KTNP was used to explore anthropogenic impacts to ecological environment, especially coral reefs. The parameters of water quality were analyzed immediately after collection. The results showed that higher values of nutrients and suspended solids were attributed to the higher run-off around Nanwan Bay. The fluxes of nutrients and suspended solids were consistently correlated to rainfall. Hence, equations were developed to calculate nutrient fluxes and suspended solids by using only rainfall data. Our results show that suspended solids and ammonia were the dominant factors leading to the drop in coral coverage. In summary, the water quality in the intertidal zone of Nanwan Bay has been degraded and required greater attention.", "author" : [ { "dropping-particle" : "", "family" : "Meng", "given" : "Pei-Jie", "non-dropping-particle" : "", "parse-names" : false, "suffix" : "" }, { "dropping-particle" : "", "family" : "Lee", "given" : "Hung-Jen", "non-dropping-particle" : "", "parse-names" : false, "suffix" : "" }, { "dropping-particle" : "", "family" : "Wang", "given" : "Jih-Terng", "non-dropping-particle" : "", "parse-names" : false, "suffix" : "" }, { "dropping-particle" : "", "family" : "Chen", "given" : "Chung-Chi", "non-dropping-particle" : "", "parse-names" : false, "suffix" : "" }, { "dropping-particle" : "", "family" : "Lin", "given" : "Hsing-Juh", "non-dropping-particle" : "", "parse-names" : false, "suffix" : "" }, { "dropping-particle" : "", "family" : "Tew", "given" : "Kwee Siong", "non-dropping-particle" : "", "parse-names" : false, "suffix" : "" }, { "dropping-particle" : "", "family" : "Hsieh", "given" : "Wei-Jiun", "non-dropping-particle" : "", "parse-names" : false, "suffix" : "" } ], "container-title" : "Environmental Pollution", "id" : "ITEM-1", "issue" : "1", "issued" : { "date-parts" : [ [ "2008", "11" ] ] }, "page" : "67-75", "title" : "A long-term survey on anthropogenic impacts to the water quality of coral reefs, southern Taiwan.", "type" : "article-journal", "volume" : "156" }, "uris" : [ "http://www.mendeley.com/documents/?uuid=476f0abc-bde2-4a8b-bba6-3a71bed01b48" ] } ], "mendeley" : { "formattedCitation" : "(Meng et al. 2008)", "plainTextFormattedCitation" : "(Meng et al. 2008)", "previouslyFormattedCitation" : "(Meng et al. 2008)" }, "properties" : { "noteIndex" : 0 }, "schema" : "https://github.com/citation-style-language/schema/raw/master/csl-citation.json" }</w:instrText>
      </w:r>
      <w:r w:rsidR="00E51D2D">
        <w:fldChar w:fldCharType="separate"/>
      </w:r>
      <w:r w:rsidR="00E51D2D" w:rsidRPr="00E51D2D">
        <w:rPr>
          <w:noProof/>
        </w:rPr>
        <w:t>(Meng et al. 2008)</w:t>
      </w:r>
      <w:r w:rsidR="00E51D2D">
        <w:fldChar w:fldCharType="end"/>
      </w:r>
      <w:r w:rsidR="00E51D2D">
        <w:t xml:space="preserve"> and is a good predictor </w:t>
      </w:r>
      <w:r w:rsidR="00510A77">
        <w:t>where</w:t>
      </w:r>
      <w:r w:rsidR="00E51D2D">
        <w:t xml:space="preserve"> it predicts the actual</w:t>
      </w:r>
      <w:r w:rsidR="001B15C9">
        <w:t xml:space="preserve"> fluxes of water and sediment. </w:t>
      </w:r>
      <w:r>
        <w:t xml:space="preserve">It is well-known that SSY from small, mountainous watersheds can be poorly correlated with precipitation </w:t>
      </w:r>
      <w:r>
        <w:fldChar w:fldCharType="begin" w:fldLock="1"/>
      </w:r>
      <w: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Duvert et al. 2012)", "plainTextFormattedCitation" : "(Basher et al. 2011; Duvert et al. 2012)", "previouslyFormattedCitation" : "(Basher et al. 2011; Duvert et al. 2012)" }, "properties" : { "noteIndex" : 0 }, "schema" : "https://github.com/citation-style-language/schema/raw/master/csl-citation.json" }</w:instrText>
      </w:r>
      <w:r>
        <w:fldChar w:fldCharType="separate"/>
      </w:r>
      <w:r>
        <w:rPr>
          <w:noProof/>
        </w:rPr>
        <w:t>(Basher et al. 2011; Duvert et al. 2012)</w:t>
      </w:r>
      <w:r>
        <w:fldChar w:fldCharType="end"/>
      </w:r>
      <w:r>
        <w:t xml:space="preserve">, and where management activities reduce SSY from storm events, it is necessary to measure SSY from the watershed. </w:t>
      </w:r>
    </w:p>
    <w:p w14:paraId="53C617D4" w14:textId="79EDACBA" w:rsidR="00F26555" w:rsidRDefault="00F26555" w:rsidP="008332E1">
      <w:pPr>
        <w:keepNext/>
        <w:keepLines/>
        <w:ind w:firstLine="720"/>
      </w:pPr>
      <w:r>
        <w:t xml:space="preserve">This paper builds on previous work done in </w:t>
      </w:r>
      <w:r w:rsidR="004975E3">
        <w:t>Faga'alu</w:t>
      </w:r>
      <w:r>
        <w:t xml:space="preserve"> by the </w:t>
      </w:r>
      <w:r w:rsidR="00510A77">
        <w:t>a</w:t>
      </w:r>
      <w:r>
        <w:t>uthors to develop an empirical model of event suspended sediment yield (SSY</w:t>
      </w:r>
      <w:r w:rsidRPr="00F26555">
        <w:rPr>
          <w:vertAlign w:val="subscript"/>
        </w:rPr>
        <w:t>EV</w:t>
      </w:r>
      <w:r>
        <w:t xml:space="preserve">) predicted from maximum event discharge (Qmax) </w:t>
      </w:r>
      <w:r>
        <w:fldChar w:fldCharType="begin" w:fldLock="1"/>
      </w:r>
      <w:r w:rsidR="003E109B">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in press)", "plainTextFormattedCitation" : "(Messina and Biggs 2016)", "previouslyFormattedCitation" : "(Messina and Biggs 2016)" }, "properties" : { "noteIndex" : 0 }, "schema" : "https://github.com/citation-style-language/schema/raw/master/csl-citation.json" }</w:instrText>
      </w:r>
      <w:r>
        <w:fldChar w:fldCharType="separate"/>
      </w:r>
      <w:r w:rsidRPr="00F26555">
        <w:rPr>
          <w:noProof/>
        </w:rPr>
        <w:t>(Messina and Biggs</w:t>
      </w:r>
      <w:r>
        <w:rPr>
          <w:noProof/>
        </w:rPr>
        <w:t xml:space="preserve">, </w:t>
      </w:r>
      <w:r w:rsidR="00740268" w:rsidRPr="00740268">
        <w:rPr>
          <w:i/>
          <w:noProof/>
        </w:rPr>
        <w:t>in press</w:t>
      </w:r>
      <w:r w:rsidRPr="00F26555">
        <w:rPr>
          <w:noProof/>
        </w:rPr>
        <w:t>)</w:t>
      </w:r>
      <w:r>
        <w:fldChar w:fldCharType="end"/>
      </w:r>
      <w:r>
        <w:t xml:space="preserve"> and continued measurements of SSY</w:t>
      </w:r>
      <w:r w:rsidRPr="00F26555">
        <w:rPr>
          <w:vertAlign w:val="subscript"/>
        </w:rPr>
        <w:t>EV</w:t>
      </w:r>
      <w:r>
        <w:t xml:space="preserve"> to monitor the effectiveness of sediment mitigation in the watershed carried out in 2014 </w:t>
      </w:r>
      <w:r>
        <w:fldChar w:fldCharType="begin" w:fldLock="1"/>
      </w:r>
      <w: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fldChar w:fldCharType="separate"/>
      </w:r>
      <w:r w:rsidRPr="00F26555">
        <w:rPr>
          <w:noProof/>
        </w:rPr>
        <w:t>(Holst-Rice et al. 2016)</w:t>
      </w:r>
      <w:r>
        <w:fldChar w:fldCharType="end"/>
      </w:r>
      <w:r>
        <w:t xml:space="preserve">. The </w:t>
      </w:r>
      <w:r w:rsidR="00510A77">
        <w:t>a</w:t>
      </w:r>
      <w:r>
        <w:t>uthors also develop</w:t>
      </w:r>
      <w:r w:rsidR="00510A77">
        <w:t>ed</w:t>
      </w:r>
      <w:r>
        <w:t xml:space="preserve"> an </w:t>
      </w:r>
      <w:r w:rsidR="001B15C9">
        <w:t>empirical, spatially-distributed</w:t>
      </w:r>
      <w:r>
        <w:t xml:space="preserve"> model of water</w:t>
      </w:r>
      <w:r w:rsidR="001B15C9">
        <w:t xml:space="preserve"> circulation and residence times</w:t>
      </w:r>
      <w:r>
        <w:t xml:space="preserve"> over the reef flat under high wind, high wave, and calm conditions, using a combination of Eulerian and Lagrangian methods </w:t>
      </w:r>
      <w:r>
        <w:fldChar w:fldCharType="begin" w:fldLock="1"/>
      </w:r>
      <w:r w:rsidR="00740268">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fldChar w:fldCharType="separate"/>
      </w:r>
      <w:r w:rsidRPr="00F26555">
        <w:rPr>
          <w:noProof/>
        </w:rPr>
        <w:t>(Messina et al.</w:t>
      </w:r>
      <w:r>
        <w:rPr>
          <w:noProof/>
        </w:rPr>
        <w:t xml:space="preserve">, </w:t>
      </w:r>
      <w:r w:rsidR="00740268" w:rsidRPr="00740268">
        <w:rPr>
          <w:i/>
          <w:noProof/>
        </w:rPr>
        <w:t>in press</w:t>
      </w:r>
      <w:r w:rsidRPr="00F26555">
        <w:rPr>
          <w:noProof/>
        </w:rPr>
        <w:t>)</w:t>
      </w:r>
      <w:r>
        <w:fldChar w:fldCharType="end"/>
      </w:r>
      <w:r>
        <w:t xml:space="preserve">. These previous studies </w:t>
      </w:r>
      <w:r w:rsidR="001B15C9">
        <w:t>provide field data on</w:t>
      </w:r>
      <w:r>
        <w:t xml:space="preserve"> sediment inputs and </w:t>
      </w:r>
      <w:r w:rsidR="001B15C9">
        <w:t>water circulation</w:t>
      </w:r>
      <w:r>
        <w:t xml:space="preserve"> to support the interpretation of sediment accumulation patterns observed in this paper.</w:t>
      </w:r>
    </w:p>
    <w:p w14:paraId="718CF68E" w14:textId="77777777" w:rsidR="00403D98" w:rsidRDefault="00403D98" w:rsidP="008332E1">
      <w:pPr>
        <w:keepNext/>
        <w:keepLines/>
      </w:pPr>
    </w:p>
    <w:p w14:paraId="47DB9DEC" w14:textId="77777777" w:rsidR="00403D98" w:rsidRDefault="00403D98" w:rsidP="008332E1">
      <w:pPr>
        <w:keepNext/>
        <w:keepLines/>
      </w:pPr>
      <w:r>
        <w:t>Summary and Research questions</w:t>
      </w:r>
    </w:p>
    <w:p w14:paraId="4F4635C8" w14:textId="4C084876" w:rsidR="005271B3" w:rsidRPr="00441C13" w:rsidRDefault="00C81E34" w:rsidP="008332E1">
      <w:pPr>
        <w:keepNext/>
        <w:keepLines/>
        <w:ind w:firstLine="720"/>
      </w:pPr>
      <w:r>
        <w:t xml:space="preserve">This paper uses measured and modeled SSY from the watershed, modeled wave conditions, and spatially distributed measurements of gross and net sediment accumulation to determine the spatial and temporal patterns of </w:t>
      </w:r>
      <w:r w:rsidR="003E109B">
        <w:t>sediment accumulation</w:t>
      </w:r>
      <w:r>
        <w:t xml:space="preserve"> at the study site. The proposed modeling approach is similar to other efforts that have attempted to limit the complexity of the modeling approach, but still account for the impact of ocean conditions and watershed processes on sediment dynamics </w:t>
      </w:r>
      <w:commentRangeStart w:id="10"/>
      <w:r>
        <w:fldChar w:fldCharType="begin" w:fldLock="1"/>
      </w:r>
      <w:r>
        <w:instrText>ADDIN CSL_CITATION { "citationItems" : [ { "id" : "ITEM-1",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"ITEM-1", "issued" : { "date-parts" : [ [ "2012" ] ] }, "page" : "1-9", "title" : "Intra-annual variation in turbidity in response to terrestrial runoff on near-shore coral reefs of the Great Barrier Reef", "type" : "article-journal" }, "uris" : [ "http://www.mendeley.com/documents/?uuid=e32df877-4a65-4333-a49a-aef34c53e194" ] } ], "mendeley" : { "formattedCitation" : "(Fabricius et al. 2012)", "plainTextFormattedCitation" : "(Fabricius et al. 2012)", "previouslyFormattedCitation" : "(Fabricius et al. 2012)" }, "properties" : { "noteIndex" : 0 }, "schema" : "https://github.com/citation-style-language/schema/raw/master/csl-citation.json" }</w:instrText>
      </w:r>
      <w:r>
        <w:fldChar w:fldCharType="separate"/>
      </w:r>
      <w:r>
        <w:rPr>
          <w:noProof/>
        </w:rPr>
        <w:t>(Fabricius et al. 2012)</w:t>
      </w:r>
      <w:r>
        <w:fldChar w:fldCharType="end"/>
      </w:r>
      <w:commentRangeEnd w:id="10"/>
      <w:r>
        <w:rPr>
          <w:rStyle w:val="CommentReference"/>
          <w:rFonts w:asciiTheme="minorHAnsi" w:hAnsiTheme="minorHAnsi"/>
        </w:rPr>
        <w:commentReference w:id="10"/>
      </w:r>
      <w:r>
        <w:t>.</w:t>
      </w:r>
      <w:r w:rsidR="003E544B">
        <w:t xml:space="preserve"> </w:t>
      </w:r>
      <w:r w:rsidR="001A6ADC">
        <w:rPr>
          <w:rStyle w:val="CommentReference"/>
          <w:rFonts w:asciiTheme="minorHAnsi" w:hAnsiTheme="minorHAnsi"/>
        </w:rPr>
        <w:commentReference w:id="11"/>
      </w:r>
      <w:r w:rsidR="004975E3">
        <w:t>Faga'alu</w:t>
      </w:r>
      <w:r w:rsidR="00403D98">
        <w:t xml:space="preserve"> reef</w:t>
      </w:r>
      <w:r w:rsidR="005271B3">
        <w:t xml:space="preserve"> is exposed to enhanced sediment input</w:t>
      </w:r>
      <w:r w:rsidR="001B15C9">
        <w:t xml:space="preserve"> from anthropogenic disturbance, but spatially and temporally heterogeneous hydrodynamic conditions are a strong control on </w:t>
      </w:r>
      <w:r w:rsidR="003E109B">
        <w:t>sediment accumulation</w:t>
      </w:r>
      <w:r w:rsidR="001B15C9">
        <w:t xml:space="preserve">. </w:t>
      </w:r>
      <w:r w:rsidR="007340AE">
        <w:t>The overarching question of the research is: W</w:t>
      </w:r>
      <w:r w:rsidR="005271B3">
        <w:t xml:space="preserve">here and </w:t>
      </w:r>
      <w:r w:rsidR="00403D98">
        <w:t xml:space="preserve">when is </w:t>
      </w:r>
      <w:r w:rsidR="003E109B">
        <w:t>sediment accumulation</w:t>
      </w:r>
      <w:r w:rsidR="005271B3">
        <w:t xml:space="preserve"> occurring?</w:t>
      </w:r>
    </w:p>
    <w:p w14:paraId="538A2BB2" w14:textId="07EA10AB" w:rsidR="001D06FC" w:rsidRDefault="001D06FC" w:rsidP="008332E1">
      <w:pPr>
        <w:keepNext/>
        <w:keepLines/>
      </w:pPr>
      <w:r>
        <w:t xml:space="preserve">The </w:t>
      </w:r>
      <w:r w:rsidR="007340AE">
        <w:t xml:space="preserve">specific </w:t>
      </w:r>
      <w:r>
        <w:t>research questions are:</w:t>
      </w:r>
    </w:p>
    <w:p w14:paraId="76BB3709" w14:textId="068AB0BF" w:rsidR="005271B3" w:rsidRPr="005271B3" w:rsidRDefault="005271B3" w:rsidP="008332E1">
      <w:pPr>
        <w:pStyle w:val="ListParagraph"/>
        <w:keepNext/>
        <w:keepLines/>
        <w:numPr>
          <w:ilvl w:val="0"/>
          <w:numId w:val="2"/>
        </w:numPr>
        <w:spacing w:after="0"/>
        <w:rPr>
          <w:rFonts w:asciiTheme="minorHAnsi" w:eastAsiaTheme="minorHAnsi" w:hAnsiTheme="minorHAnsi" w:cs="Times New Roman"/>
          <w:sz w:val="22"/>
        </w:rPr>
      </w:pPr>
      <w:r>
        <w:rPr>
          <w:rFonts w:asciiTheme="minorHAnsi" w:hAnsiTheme="minorHAnsi" w:cs="Times New Roman"/>
          <w:sz w:val="22"/>
        </w:rPr>
        <w:lastRenderedPageBreak/>
        <w:t>What are the spatial patterns of terrigenous and c</w:t>
      </w:r>
      <w:r w:rsidR="00DA3790">
        <w:rPr>
          <w:rFonts w:asciiTheme="minorHAnsi" w:hAnsiTheme="minorHAnsi" w:cs="Times New Roman"/>
          <w:sz w:val="22"/>
        </w:rPr>
        <w:t>arbonate</w:t>
      </w:r>
      <w:r w:rsidR="00403D98">
        <w:rPr>
          <w:rFonts w:asciiTheme="minorHAnsi" w:hAnsiTheme="minorHAnsi" w:cs="Times New Roman"/>
          <w:sz w:val="22"/>
        </w:rPr>
        <w:t xml:space="preserve"> </w:t>
      </w:r>
      <w:r w:rsidR="003E109B">
        <w:rPr>
          <w:rFonts w:asciiTheme="minorHAnsi" w:hAnsiTheme="minorHAnsi" w:cs="Times New Roman"/>
          <w:sz w:val="22"/>
        </w:rPr>
        <w:t>sediment accumulation</w:t>
      </w:r>
      <w:r>
        <w:rPr>
          <w:rFonts w:asciiTheme="minorHAnsi" w:hAnsiTheme="minorHAnsi" w:cs="Times New Roman"/>
          <w:sz w:val="22"/>
        </w:rPr>
        <w:t>?</w:t>
      </w:r>
    </w:p>
    <w:p w14:paraId="073B3947" w14:textId="77777777" w:rsidR="005271B3" w:rsidRDefault="005271B3" w:rsidP="008332E1">
      <w:pPr>
        <w:pStyle w:val="ListParagraph"/>
        <w:keepNext/>
        <w:keepLines/>
        <w:spacing w:after="0"/>
        <w:rPr>
          <w:rFonts w:asciiTheme="minorHAnsi" w:hAnsiTheme="minorHAnsi" w:cs="Times New Roman"/>
          <w:sz w:val="22"/>
        </w:rPr>
      </w:pPr>
      <w:commentRangeStart w:id="12"/>
      <w:r>
        <w:rPr>
          <w:rFonts w:asciiTheme="minorHAnsi" w:hAnsiTheme="minorHAnsi" w:cs="Times New Roman"/>
          <w:sz w:val="22"/>
        </w:rPr>
        <w:t>Hypothesis</w:t>
      </w:r>
      <w:commentRangeEnd w:id="12"/>
      <w:r>
        <w:rPr>
          <w:rStyle w:val="CommentReference"/>
          <w:rFonts w:asciiTheme="minorHAnsi" w:eastAsiaTheme="minorHAnsi" w:hAnsiTheme="minorHAnsi"/>
        </w:rPr>
        <w:commentReference w:id="12"/>
      </w:r>
      <w:r>
        <w:rPr>
          <w:rFonts w:asciiTheme="minorHAnsi" w:hAnsiTheme="minorHAnsi" w:cs="Times New Roman"/>
          <w:sz w:val="22"/>
        </w:rPr>
        <w:t>:</w:t>
      </w:r>
    </w:p>
    <w:p w14:paraId="06110694" w14:textId="72F46129" w:rsidR="005271B3" w:rsidRDefault="00AB727F" w:rsidP="008332E1">
      <w:pPr>
        <w:pStyle w:val="ListParagraph"/>
        <w:keepNext/>
        <w:keepLines/>
        <w:spacing w:after="0"/>
        <w:rPr>
          <w:rFonts w:asciiTheme="minorHAnsi" w:hAnsiTheme="minorHAnsi" w:cs="Times New Roman"/>
          <w:sz w:val="22"/>
        </w:rPr>
      </w:pPr>
      <w:r>
        <w:rPr>
          <w:rFonts w:asciiTheme="minorHAnsi" w:hAnsiTheme="minorHAnsi" w:cs="Times New Roman"/>
          <w:sz w:val="22"/>
        </w:rPr>
        <w:t xml:space="preserve">a) Total </w:t>
      </w:r>
      <w:r w:rsidR="003E109B">
        <w:rPr>
          <w:rFonts w:asciiTheme="minorHAnsi" w:hAnsiTheme="minorHAnsi" w:cs="Times New Roman"/>
          <w:sz w:val="22"/>
        </w:rPr>
        <w:t>sediment accumulation</w:t>
      </w:r>
      <w:r w:rsidR="005271B3">
        <w:rPr>
          <w:rFonts w:asciiTheme="minorHAnsi" w:hAnsiTheme="minorHAnsi" w:cs="Times New Roman"/>
          <w:sz w:val="22"/>
        </w:rPr>
        <w:t xml:space="preserve"> will be lower on the south reef, due to oceanic flushing, and higher on the north reef where the sediment plume is deflected by wave forcing.</w:t>
      </w:r>
    </w:p>
    <w:p w14:paraId="56360E91" w14:textId="532E7FC7" w:rsidR="005271B3" w:rsidRDefault="00AB727F" w:rsidP="008332E1">
      <w:pPr>
        <w:pStyle w:val="ListParagraph"/>
        <w:keepNext/>
        <w:keepLines/>
        <w:spacing w:after="0"/>
        <w:rPr>
          <w:rFonts w:asciiTheme="minorHAnsi" w:eastAsiaTheme="minorHAnsi" w:hAnsiTheme="minorHAnsi" w:cs="Times New Roman"/>
          <w:sz w:val="22"/>
        </w:rPr>
      </w:pPr>
      <w:r>
        <w:rPr>
          <w:rFonts w:asciiTheme="minorHAnsi" w:hAnsiTheme="minorHAnsi" w:cs="Times New Roman"/>
          <w:sz w:val="22"/>
        </w:rPr>
        <w:t xml:space="preserve">b) Terrigenous </w:t>
      </w:r>
      <w:r w:rsidR="003E109B">
        <w:rPr>
          <w:rFonts w:asciiTheme="minorHAnsi" w:hAnsiTheme="minorHAnsi" w:cs="Times New Roman"/>
          <w:sz w:val="22"/>
        </w:rPr>
        <w:t>sediment accumulation</w:t>
      </w:r>
      <w:r w:rsidR="005271B3">
        <w:rPr>
          <w:rFonts w:asciiTheme="minorHAnsi" w:hAnsiTheme="minorHAnsi" w:cs="Times New Roman"/>
          <w:sz w:val="22"/>
        </w:rPr>
        <w:t xml:space="preserve"> will be highest near the stream outlet and on the north reef</w:t>
      </w:r>
    </w:p>
    <w:p w14:paraId="244F918A" w14:textId="36A95722" w:rsidR="003248B7" w:rsidRPr="004975E3" w:rsidRDefault="003248B7" w:rsidP="004975E3">
      <w:pPr>
        <w:pStyle w:val="ListParagraph"/>
        <w:keepNext/>
        <w:keepLines/>
        <w:numPr>
          <w:ilvl w:val="0"/>
          <w:numId w:val="2"/>
        </w:numPr>
        <w:spacing w:after="0"/>
        <w:rPr>
          <w:rFonts w:asciiTheme="minorHAnsi" w:hAnsiTheme="minorHAnsi" w:cs="Times New Roman"/>
          <w:sz w:val="22"/>
        </w:rPr>
      </w:pPr>
      <w:r>
        <w:rPr>
          <w:rFonts w:asciiTheme="minorHAnsi" w:hAnsiTheme="minorHAnsi" w:cs="Times New Roman"/>
          <w:sz w:val="22"/>
        </w:rPr>
        <w:t xml:space="preserve">How do </w:t>
      </w:r>
      <w:r w:rsidR="007340AE">
        <w:rPr>
          <w:rFonts w:asciiTheme="minorHAnsi" w:hAnsiTheme="minorHAnsi" w:cs="Times New Roman"/>
          <w:sz w:val="22"/>
        </w:rPr>
        <w:t>storm</w:t>
      </w:r>
      <w:r>
        <w:rPr>
          <w:rFonts w:asciiTheme="minorHAnsi" w:hAnsiTheme="minorHAnsi" w:cs="Times New Roman"/>
          <w:sz w:val="22"/>
        </w:rPr>
        <w:t xml:space="preserve">-supplied terrigenous sediment and hydrodynamic conditions interact to control the gross and net rate of terrigenous </w:t>
      </w:r>
      <w:r w:rsidR="003E109B">
        <w:rPr>
          <w:rFonts w:asciiTheme="minorHAnsi" w:hAnsiTheme="minorHAnsi" w:cs="Times New Roman"/>
          <w:sz w:val="22"/>
        </w:rPr>
        <w:t>sediment accumulation</w:t>
      </w:r>
      <w:r>
        <w:rPr>
          <w:rFonts w:asciiTheme="minorHAnsi" w:hAnsiTheme="minorHAnsi" w:cs="Times New Roman"/>
          <w:sz w:val="22"/>
        </w:rPr>
        <w:t xml:space="preserve"> at monthly time scales? </w:t>
      </w:r>
    </w:p>
    <w:p w14:paraId="1B8F25FD" w14:textId="77777777" w:rsidR="005271B3" w:rsidRDefault="005271B3" w:rsidP="008332E1">
      <w:pPr>
        <w:pStyle w:val="ListParagraph"/>
        <w:keepNext/>
        <w:keepLines/>
        <w:spacing w:after="0"/>
        <w:rPr>
          <w:rFonts w:asciiTheme="minorHAnsi" w:hAnsiTheme="minorHAnsi" w:cs="Times New Roman"/>
          <w:sz w:val="22"/>
        </w:rPr>
      </w:pPr>
      <w:r>
        <w:rPr>
          <w:rFonts w:asciiTheme="minorHAnsi" w:hAnsiTheme="minorHAnsi" w:cs="Times New Roman"/>
          <w:sz w:val="22"/>
        </w:rPr>
        <w:t>Hypothesis:</w:t>
      </w:r>
    </w:p>
    <w:p w14:paraId="5DB11FFE" w14:textId="3A274312" w:rsidR="005271B3" w:rsidRDefault="00AB727F" w:rsidP="008332E1">
      <w:pPr>
        <w:pStyle w:val="ListParagraph"/>
        <w:keepNext/>
        <w:keepLines/>
        <w:spacing w:after="0"/>
        <w:rPr>
          <w:rFonts w:asciiTheme="minorHAnsi" w:hAnsiTheme="minorHAnsi" w:cs="Times New Roman"/>
          <w:sz w:val="22"/>
        </w:rPr>
      </w:pPr>
      <w:r>
        <w:rPr>
          <w:rFonts w:asciiTheme="minorHAnsi" w:hAnsiTheme="minorHAnsi" w:cs="Times New Roman"/>
          <w:sz w:val="22"/>
        </w:rPr>
        <w:t xml:space="preserve">a) Terrigenous </w:t>
      </w:r>
      <w:r w:rsidR="003E109B">
        <w:rPr>
          <w:rFonts w:asciiTheme="minorHAnsi" w:hAnsiTheme="minorHAnsi" w:cs="Times New Roman"/>
          <w:sz w:val="22"/>
        </w:rPr>
        <w:t>sediment accumulation</w:t>
      </w:r>
      <w:r w:rsidR="005271B3">
        <w:rPr>
          <w:rFonts w:asciiTheme="minorHAnsi" w:hAnsiTheme="minorHAnsi" w:cs="Times New Roman"/>
          <w:sz w:val="22"/>
        </w:rPr>
        <w:t xml:space="preserve"> will be high when SSY from the watershed is high, and low when waves are high</w:t>
      </w:r>
      <w:r w:rsidR="003248B7">
        <w:rPr>
          <w:rFonts w:asciiTheme="minorHAnsi" w:hAnsiTheme="minorHAnsi" w:cs="Times New Roman"/>
          <w:sz w:val="22"/>
        </w:rPr>
        <w:t xml:space="preserve">; </w:t>
      </w:r>
      <w:r w:rsidR="007340AE">
        <w:rPr>
          <w:rFonts w:asciiTheme="minorHAnsi" w:hAnsiTheme="minorHAnsi" w:cs="Times New Roman"/>
          <w:sz w:val="22"/>
        </w:rPr>
        <w:t>h</w:t>
      </w:r>
      <w:r w:rsidR="003248B7">
        <w:rPr>
          <w:rFonts w:asciiTheme="minorHAnsi" w:hAnsiTheme="minorHAnsi" w:cs="Times New Roman"/>
          <w:sz w:val="22"/>
        </w:rPr>
        <w:t xml:space="preserve">igh waves will reduce terrigenous </w:t>
      </w:r>
      <w:r w:rsidR="003E109B">
        <w:rPr>
          <w:rFonts w:asciiTheme="minorHAnsi" w:hAnsiTheme="minorHAnsi" w:cs="Times New Roman"/>
          <w:sz w:val="22"/>
        </w:rPr>
        <w:t>sediment accumulation</w:t>
      </w:r>
      <w:r w:rsidR="003248B7">
        <w:rPr>
          <w:rFonts w:asciiTheme="minorHAnsi" w:hAnsiTheme="minorHAnsi" w:cs="Times New Roman"/>
          <w:sz w:val="22"/>
        </w:rPr>
        <w:t xml:space="preserve"> by flushing</w:t>
      </w:r>
    </w:p>
    <w:p w14:paraId="6F253F3E" w14:textId="5DE593AA" w:rsidR="00441C13" w:rsidRDefault="00AB727F" w:rsidP="008332E1">
      <w:pPr>
        <w:pStyle w:val="ListParagraph"/>
        <w:keepNext/>
        <w:keepLines/>
        <w:spacing w:after="0"/>
        <w:rPr>
          <w:rFonts w:asciiTheme="minorHAnsi" w:hAnsiTheme="minorHAnsi" w:cs="Times New Roman"/>
          <w:sz w:val="22"/>
        </w:rPr>
      </w:pPr>
      <w:r>
        <w:rPr>
          <w:rFonts w:asciiTheme="minorHAnsi" w:hAnsiTheme="minorHAnsi" w:cs="Times New Roman"/>
          <w:sz w:val="22"/>
        </w:rPr>
        <w:t>b) C</w:t>
      </w:r>
      <w:r w:rsidR="007340AE">
        <w:rPr>
          <w:rFonts w:asciiTheme="minorHAnsi" w:hAnsiTheme="minorHAnsi" w:cs="Times New Roman"/>
          <w:sz w:val="22"/>
        </w:rPr>
        <w:t>arbonate</w:t>
      </w:r>
      <w:r>
        <w:rPr>
          <w:rFonts w:asciiTheme="minorHAnsi" w:hAnsiTheme="minorHAnsi" w:cs="Times New Roman"/>
          <w:sz w:val="22"/>
        </w:rPr>
        <w:t xml:space="preserve"> </w:t>
      </w:r>
      <w:r w:rsidR="003E109B">
        <w:rPr>
          <w:rFonts w:asciiTheme="minorHAnsi" w:hAnsiTheme="minorHAnsi" w:cs="Times New Roman"/>
          <w:sz w:val="22"/>
        </w:rPr>
        <w:t>sediment accumulation</w:t>
      </w:r>
      <w:r w:rsidR="005271B3">
        <w:rPr>
          <w:rFonts w:asciiTheme="minorHAnsi" w:hAnsiTheme="minorHAnsi" w:cs="Times New Roman"/>
          <w:sz w:val="22"/>
        </w:rPr>
        <w:t xml:space="preserve"> will be high when waves are high due to resuspension</w:t>
      </w:r>
    </w:p>
    <w:p w14:paraId="7A35D4A9" w14:textId="77777777" w:rsidR="004975E3" w:rsidRDefault="00D80EEB" w:rsidP="004975E3">
      <w:pPr>
        <w:pStyle w:val="Heading10"/>
      </w:pPr>
      <w:r>
        <w:t xml:space="preserve">2. </w:t>
      </w:r>
      <w:r w:rsidR="001D06FC">
        <w:t>Materials and Methods</w:t>
      </w:r>
    </w:p>
    <w:p w14:paraId="566CAD5B" w14:textId="77777777" w:rsidR="00ED5038" w:rsidRDefault="00E906C2" w:rsidP="00ED5038">
      <w:r>
        <w:rPr>
          <w:noProof/>
        </w:rPr>
        <w:drawing>
          <wp:inline distT="0" distB="0" distL="0" distR="0" wp14:anchorId="7D77B54F" wp14:editId="2D2F40E2">
            <wp:extent cx="4320552" cy="471487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328502" cy="4723551"/>
                    </a:xfrm>
                    <a:prstGeom prst="rect">
                      <a:avLst/>
                    </a:prstGeom>
                    <a:noFill/>
                    <a:ln>
                      <a:noFill/>
                    </a:ln>
                  </pic:spPr>
                </pic:pic>
              </a:graphicData>
            </a:graphic>
          </wp:inline>
        </w:drawing>
      </w:r>
      <w:bookmarkStart w:id="13" w:name="_Ref446470632"/>
    </w:p>
    <w:p w14:paraId="01007CAB" w14:textId="22436E8D" w:rsidR="00E906C2" w:rsidRPr="00ED5038" w:rsidRDefault="00E906C2" w:rsidP="00ED5038">
      <w:pPr>
        <w:pStyle w:val="Caption"/>
        <w:rPr>
          <w:rFonts w:ascii="Calibri" w:eastAsiaTheme="majorEastAsia" w:hAnsi="Calibri"/>
          <w:sz w:val="28"/>
        </w:rPr>
      </w:pPr>
      <w:r>
        <w:t xml:space="preserve">Figure </w:t>
      </w:r>
      <w:r w:rsidR="008A1479">
        <w:fldChar w:fldCharType="begin"/>
      </w:r>
      <w:r w:rsidR="008A1479">
        <w:instrText xml:space="preserve"> SEQ Figure \* ARABIC </w:instrText>
      </w:r>
      <w:r w:rsidR="008A1479">
        <w:fldChar w:fldCharType="separate"/>
      </w:r>
      <w:r w:rsidR="003E6BF7">
        <w:rPr>
          <w:noProof/>
        </w:rPr>
        <w:t>1</w:t>
      </w:r>
      <w:r w:rsidR="008A1479">
        <w:rPr>
          <w:noProof/>
        </w:rPr>
        <w:fldChar w:fldCharType="end"/>
      </w:r>
      <w:bookmarkEnd w:id="13"/>
      <w:r>
        <w:t xml:space="preserve">. Study </w:t>
      </w:r>
      <w:commentRangeStart w:id="14"/>
      <w:commentRangeStart w:id="15"/>
      <w:r>
        <w:t>area</w:t>
      </w:r>
      <w:commentRangeEnd w:id="14"/>
      <w:r w:rsidR="00B3313E">
        <w:rPr>
          <w:rStyle w:val="CommentReference"/>
          <w:rFonts w:asciiTheme="minorHAnsi" w:hAnsiTheme="minorHAnsi"/>
          <w:i w:val="0"/>
          <w:iCs w:val="0"/>
          <w:color w:val="auto"/>
        </w:rPr>
        <w:commentReference w:id="14"/>
      </w:r>
      <w:commentRangeEnd w:id="15"/>
      <w:r w:rsidR="00760CB9">
        <w:rPr>
          <w:rStyle w:val="CommentReference"/>
          <w:rFonts w:asciiTheme="minorHAnsi" w:hAnsiTheme="minorHAnsi"/>
          <w:i w:val="0"/>
          <w:iCs w:val="0"/>
          <w:color w:val="auto"/>
        </w:rPr>
        <w:commentReference w:id="15"/>
      </w:r>
    </w:p>
    <w:p w14:paraId="38BDA832" w14:textId="45859C18" w:rsidR="00ED5038" w:rsidRDefault="00ED5038" w:rsidP="00ED5038">
      <w:pPr>
        <w:pStyle w:val="Heading20"/>
      </w:pPr>
      <w:r>
        <w:lastRenderedPageBreak/>
        <w:t>2.1 Study Area</w:t>
      </w:r>
    </w:p>
    <w:p w14:paraId="6EC8A14B" w14:textId="4D4BB083" w:rsidR="003479CF" w:rsidRDefault="003479CF" w:rsidP="003479CF">
      <w:pPr>
        <w:pStyle w:val="Heading30"/>
      </w:pPr>
      <w:r>
        <w:t>2.1.</w:t>
      </w:r>
      <w:r w:rsidR="004975E3">
        <w:t>1</w:t>
      </w:r>
      <w:r>
        <w:t xml:space="preserve"> Watershed</w:t>
      </w:r>
      <w:r w:rsidR="004975E3">
        <w:t>: Suspended Sediment Yield</w:t>
      </w:r>
    </w:p>
    <w:p w14:paraId="19DC871C" w14:textId="77777777" w:rsidR="004975E3" w:rsidRDefault="004975E3" w:rsidP="003479CF">
      <w:pPr>
        <w:keepNext/>
        <w:keepLines/>
        <w:spacing w:after="0"/>
        <w:ind w:firstLine="720"/>
      </w:pPr>
      <w:r>
        <w:t>Faga'alu</w:t>
      </w:r>
      <w:r w:rsidR="003479CF">
        <w:t xml:space="preserve"> Bay is adjacent to a small (2.48 km</w:t>
      </w:r>
      <w:r w:rsidR="003479CF" w:rsidRPr="00B320E8">
        <w:rPr>
          <w:vertAlign w:val="superscript"/>
        </w:rPr>
        <w:t>2</w:t>
      </w:r>
      <w:r w:rsidR="003479CF">
        <w:t>), steep-sided watershed that discharges terrigenous sediment during stor</w:t>
      </w:r>
      <w:r>
        <w:t>m events from a perennial stream (Faga</w:t>
      </w:r>
      <w:r>
        <w:rPr>
          <w:rFonts w:cs="Times"/>
        </w:rPr>
        <w:t>′</w:t>
      </w:r>
      <w:r>
        <w:t>alu Stream)</w:t>
      </w:r>
      <w:r w:rsidR="003479CF">
        <w:t xml:space="preserve"> in the northwest corner of the Bay, and several surrounding ephemeral streams </w:t>
      </w:r>
      <w:r w:rsidR="003479CF">
        <w:fldChar w:fldCharType="begin" w:fldLock="1"/>
      </w:r>
      <w:r w:rsidR="003479CF">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rsidR="003479CF">
        <w:fldChar w:fldCharType="separate"/>
      </w:r>
      <w:r w:rsidR="003479CF" w:rsidRPr="005F7B19">
        <w:rPr>
          <w:noProof/>
        </w:rPr>
        <w:t>(Messina and Biggs</w:t>
      </w:r>
      <w:r w:rsidR="003479CF">
        <w:rPr>
          <w:noProof/>
        </w:rPr>
        <w:t>, 2016</w:t>
      </w:r>
      <w:r w:rsidR="003479CF" w:rsidRPr="005F7B19">
        <w:rPr>
          <w:noProof/>
        </w:rPr>
        <w:t>)</w:t>
      </w:r>
      <w:r w:rsidR="003479CF">
        <w:fldChar w:fldCharType="end"/>
      </w:r>
      <w:r w:rsidR="003479CF">
        <w:t xml:space="preserve">. Storms are most prevalent during the October-April wet season, but large storms can occur throughout the year. </w:t>
      </w:r>
    </w:p>
    <w:p w14:paraId="21E0A2A0" w14:textId="3C380DB8" w:rsidR="003479CF" w:rsidRDefault="003479CF" w:rsidP="003479CF">
      <w:pPr>
        <w:keepNext/>
        <w:keepLines/>
        <w:spacing w:after="0"/>
        <w:ind w:firstLine="720"/>
      </w:pPr>
      <w:r>
        <w:t xml:space="preserve">The significant sediment contribution to </w:t>
      </w:r>
      <w:r w:rsidR="004975E3">
        <w:t>Faga'alu</w:t>
      </w:r>
      <w:r>
        <w:t xml:space="preserve"> Stream from an open-pit aggregate quarry in the watershed prompted installation of retention ponds and other mitigation efforts at the quarry to reduce sediment runoff. Sediment retention measures were installed in October 2014, and significantly reduced SSY </w:t>
      </w:r>
      <w:r>
        <w:fldChar w:fldCharType="begin" w:fldLock="1"/>
      </w:r>
      <w:r>
        <w:instrText>ADDIN CSL_CITATION { "citationItems" : [ { "id" : "ITEM-1", "itemData" : { "author" : [ { "dropping-particle" : "", "family" : "Messina", "given" : "Alex T.", "non-dropping-particle" : "", "parse-names" : false, "suffix" : "" }, { "dropping-particle" : "", "family" : "Biggs", "given" : "Trent W.", "non-dropping-particle" : "", "parse-names" : false, "suffix" : "" } ], "id" : "ITEM-1", "issued" : { "date-parts" : [ [ "0" ] ] }, "title" : "Comparing pre- and post-mitigation suspended sediment yields during storms in Faga'alu, American Samoa", "type" : "article-journal" }, "uris" : [ "http://www.mendeley.com/documents/?uuid=e0ee8a2b-b011-4cdc-bacc-d06e9e505fa6" ] } ], "mendeley" : { "formattedCitation" : "(Messina and Biggs)", "manualFormatting" : "(Messina and Biggs, In Preparation)", "plainTextFormattedCitation" : "(Messina and Biggs)", "previouslyFormattedCitation" : "(Messina and Biggs)" }, "properties" : { "noteIndex" : 0 }, "schema" : "https://github.com/citation-style-language/schema/raw/master/csl-citation.json" }</w:instrText>
      </w:r>
      <w:r>
        <w:fldChar w:fldCharType="separate"/>
      </w:r>
      <w:r w:rsidRPr="00CA1238">
        <w:rPr>
          <w:noProof/>
        </w:rPr>
        <w:t>(Messina and Biggs</w:t>
      </w:r>
      <w:r>
        <w:rPr>
          <w:noProof/>
        </w:rPr>
        <w:t>, In Preparation</w:t>
      </w:r>
      <w:r w:rsidRPr="00CA1238">
        <w:rPr>
          <w:noProof/>
        </w:rPr>
        <w:t>)</w:t>
      </w:r>
      <w:r>
        <w:fldChar w:fldCharType="end"/>
      </w:r>
      <w:r>
        <w:t xml:space="preserve">. See </w:t>
      </w:r>
      <w:r>
        <w:fldChar w:fldCharType="begin" w:fldLock="1"/>
      </w:r>
      <w: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"manualFormatting" : "Holst-Rice et al. (2016)", "plainTextFormattedCitation" : "(Holst-Rice et al. 2016)", "previouslyFormattedCitation" : "(Holst-Rice et al. 2016)" }, "properties" : { "noteIndex" : 0 }, "schema" : "https://github.com/citation-style-language/schema/raw/master/csl-citation.json" }</w:instrText>
      </w:r>
      <w:r>
        <w:fldChar w:fldCharType="separate"/>
      </w:r>
      <w:r w:rsidRPr="007B431B">
        <w:rPr>
          <w:noProof/>
        </w:rPr>
        <w:t>Holst-Rice et al. (2016)</w:t>
      </w:r>
      <w:r>
        <w:fldChar w:fldCharType="end"/>
      </w:r>
      <w:r>
        <w:t xml:space="preserve"> for a full description of sediment mitigation at the quarry.</w:t>
      </w:r>
    </w:p>
    <w:p w14:paraId="41CB88A6" w14:textId="5578D8CB" w:rsidR="003479CF" w:rsidRDefault="003479CF" w:rsidP="003479CF">
      <w:pPr>
        <w:keepNext/>
        <w:keepLines/>
        <w:ind w:firstLine="720"/>
      </w:pPr>
      <w:r>
        <w:fldChar w:fldCharType="begin" w:fldLock="1"/>
      </w:r>
      <w: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fldChar w:fldCharType="separate"/>
      </w:r>
      <w:r w:rsidRPr="005C46CA">
        <w:rPr>
          <w:noProof/>
        </w:rPr>
        <w:t>Messina and Biggs (2016)</w:t>
      </w:r>
      <w:r>
        <w:fldChar w:fldCharType="end"/>
      </w:r>
      <w:r>
        <w:t xml:space="preserve"> developed an empirical model to predict event-wise suspended sediment yield (SSY</w:t>
      </w:r>
      <w:r w:rsidRPr="00301E3D">
        <w:rPr>
          <w:vertAlign w:val="subscript"/>
        </w:rPr>
        <w:t>EV</w:t>
      </w:r>
      <w:r>
        <w:t>) from maximum event water discharge (Qmax). A second Qmax-SSY</w:t>
      </w:r>
      <w:r w:rsidRPr="00795CE7">
        <w:rPr>
          <w:vertAlign w:val="subscript"/>
        </w:rPr>
        <w:t>EV</w:t>
      </w:r>
      <w:r>
        <w:t xml:space="preserve"> model was calibrated for the time period following the sediment mitigation (October 2014-April 2015) to reflect the reduction in SSY</w:t>
      </w:r>
      <w:r w:rsidRPr="00E906C2">
        <w:rPr>
          <w:vertAlign w:val="subscript"/>
        </w:rPr>
        <w:t>EV</w:t>
      </w:r>
      <w:r>
        <w:t xml:space="preserve"> from the same magnitude Qmax. </w:t>
      </w:r>
    </w:p>
    <w:p w14:paraId="38462ECF" w14:textId="566E4FB4" w:rsidR="003479CF" w:rsidRDefault="003479CF" w:rsidP="003479CF">
      <w:pPr>
        <w:keepNext/>
        <w:keepLines/>
        <w:ind w:firstLine="720"/>
      </w:pPr>
      <w:r>
        <w:t>A time-series of SSY</w:t>
      </w:r>
      <w:r w:rsidRPr="00EB328C">
        <w:rPr>
          <w:vertAlign w:val="subscript"/>
        </w:rPr>
        <w:t xml:space="preserve">EV </w:t>
      </w:r>
      <w:r>
        <w:t>to the Bay during the study period was developed from measured SSY</w:t>
      </w:r>
      <w:r w:rsidRPr="00EB328C">
        <w:rPr>
          <w:vertAlign w:val="subscript"/>
        </w:rPr>
        <w:t>EV</w:t>
      </w:r>
      <w:r>
        <w:t xml:space="preserve"> when both water discharge (Q) and suspended sediment concentration (SSC) data were available; when only Q data were available, predicted SSY</w:t>
      </w:r>
      <w:r w:rsidRPr="00EB328C">
        <w:rPr>
          <w:vertAlign w:val="subscript"/>
        </w:rPr>
        <w:t>EV</w:t>
      </w:r>
      <w:r>
        <w:t xml:space="preserve"> from the empirical Qmax-SSYEV models were used (</w:t>
      </w:r>
      <w:r>
        <w:fldChar w:fldCharType="begin"/>
      </w:r>
      <w:r>
        <w:instrText xml:space="preserve"> REF _Ref446330860 \h </w:instrText>
      </w:r>
      <w:r>
        <w:fldChar w:fldCharType="separate"/>
      </w:r>
      <w:r>
        <w:t xml:space="preserve">Figure </w:t>
      </w:r>
      <w:r>
        <w:rPr>
          <w:noProof/>
        </w:rPr>
        <w:t>3</w:t>
      </w:r>
      <w:r>
        <w:fldChar w:fldCharType="end"/>
      </w:r>
      <w:r>
        <w:t xml:space="preserve">b). </w:t>
      </w:r>
      <w:r w:rsidRPr="0069271B">
        <w:t>Additi</w:t>
      </w:r>
      <w:r>
        <w:t xml:space="preserve">onal SSY to the Bay from areas not draining to </w:t>
      </w:r>
      <w:r w:rsidR="004975E3">
        <w:t>Faga'alu</w:t>
      </w:r>
      <w:r>
        <w:t xml:space="preserve"> Stream was not measured, and was assumed to be correlated with SSY from the main watershed.</w:t>
      </w:r>
    </w:p>
    <w:p w14:paraId="11046517" w14:textId="77777777" w:rsidR="00ED5038" w:rsidRDefault="00ED5038" w:rsidP="003479CF">
      <w:pPr>
        <w:keepNext/>
        <w:keepLines/>
        <w:ind w:firstLine="720"/>
      </w:pPr>
    </w:p>
    <w:p w14:paraId="3F1B8F7E" w14:textId="7B85ADBE" w:rsidR="003479CF" w:rsidRDefault="004975E3" w:rsidP="008332E1">
      <w:pPr>
        <w:pStyle w:val="Heading30"/>
      </w:pPr>
      <w:r>
        <w:t xml:space="preserve">2.1.2 </w:t>
      </w:r>
      <w:r w:rsidR="003479CF">
        <w:t>Reef</w:t>
      </w:r>
      <w:r>
        <w:t>: Physical setting</w:t>
      </w:r>
    </w:p>
    <w:p w14:paraId="5171C0B4" w14:textId="03E08ECB" w:rsidR="004478CD" w:rsidRDefault="001D06FC" w:rsidP="008332E1">
      <w:pPr>
        <w:keepNext/>
        <w:keepLines/>
        <w:spacing w:after="0"/>
        <w:ind w:firstLine="720"/>
      </w:pPr>
      <w:r>
        <w:t>Faga'alu Bay is a v-shaped</w:t>
      </w:r>
      <w:r w:rsidR="004975E3">
        <w:t>, fringing-reef</w:t>
      </w:r>
      <w:r>
        <w:t xml:space="preserve"> embayment situated on the western side of Pago Pago Bay, on the island of Tutuila, American Samoa (14.290</w:t>
      </w:r>
      <w:r>
        <w:rPr>
          <w:rFonts w:cs="Times"/>
        </w:rPr>
        <w:t>˚</w:t>
      </w:r>
      <w:r>
        <w:t xml:space="preserve"> S, 170.677</w:t>
      </w:r>
      <w:r>
        <w:rPr>
          <w:rFonts w:cs="Times"/>
        </w:rPr>
        <w:t>˚</w:t>
      </w:r>
      <w:r>
        <w:t xml:space="preserve"> W; Figure 1). </w:t>
      </w:r>
      <w:r w:rsidR="00795CE7">
        <w:t xml:space="preserve">The </w:t>
      </w:r>
      <w:r w:rsidR="00DD1D08">
        <w:t>complex bathymetry is</w:t>
      </w:r>
      <w:r w:rsidR="00795CE7">
        <w:t xml:space="preserve"> characterized by a shallow reef flat extending from shore to the reef crest, where it descends at an approximately 1:1 slope to </w:t>
      </w:r>
      <w:r w:rsidR="0009200F">
        <w:t>the</w:t>
      </w:r>
      <w:r w:rsidR="00795CE7">
        <w:t xml:space="preserve"> insular shelf at approximately 20 m depth. See </w:t>
      </w:r>
      <w:r w:rsidR="00795CE7">
        <w:fldChar w:fldCharType="begin" w:fldLock="1"/>
      </w:r>
      <w:r w:rsidR="00795CE7">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"mendeley" : { "formattedCitation" : "(Cochran et al. 2016)", "manualFormatting" : "Cochran et al. (2016)", "plainTextFormattedCitation" : "(Cochran et al. 2016)", "previouslyFormattedCitation" : "(Cochran et al. 2016)" }, "properties" : { "noteIndex" : 0 }, "schema" : "https://github.com/citation-style-language/schema/raw/master/csl-citation.json" }</w:instrText>
      </w:r>
      <w:r w:rsidR="00795CE7">
        <w:fldChar w:fldCharType="separate"/>
      </w:r>
      <w:r w:rsidR="00795CE7" w:rsidRPr="00DE60B4">
        <w:rPr>
          <w:noProof/>
        </w:rPr>
        <w:t>Cochran et al. (2016)</w:t>
      </w:r>
      <w:r w:rsidR="00795CE7">
        <w:fldChar w:fldCharType="end"/>
      </w:r>
      <w:r w:rsidR="00795CE7">
        <w:t xml:space="preserve"> for a detailed description of the bathymetry. </w:t>
      </w:r>
      <w:r w:rsidR="004478CD">
        <w:t xml:space="preserve">An anthropogenically-altered, vertical-walled, 5-15 m deep </w:t>
      </w:r>
      <w:proofErr w:type="spellStart"/>
      <w:r w:rsidR="004478CD">
        <w:t>paleostream</w:t>
      </w:r>
      <w:proofErr w:type="spellEnd"/>
      <w:r w:rsidR="004478CD">
        <w:t xml:space="preserve"> channel (“channel”) (Figure 1c) extends from the outlet of Faga'alu Stream</w:t>
      </w:r>
      <w:r w:rsidR="00737728">
        <w:t xml:space="preserve"> in the northwest corner, eastward to Pago Pago Bay. T</w:t>
      </w:r>
      <w:r w:rsidR="004478CD">
        <w:t xml:space="preserve">his channel divides the reef into a larger, more exposed southern section (“southern reef” in Figure 1), and a smaller, more sheltered northern section (“northern reef” in Figure 1). Closer to the shore in the southern back-reef there are areas of deeper (1-5 m) sediment-floored pools with coral </w:t>
      </w:r>
      <w:proofErr w:type="spellStart"/>
      <w:r w:rsidR="004478CD">
        <w:t>bommies</w:t>
      </w:r>
      <w:proofErr w:type="spellEnd"/>
      <w:r w:rsidR="004478CD">
        <w:t xml:space="preserve"> (“back-reef pools” in Figure 1).</w:t>
      </w:r>
    </w:p>
    <w:p w14:paraId="13FA9332" w14:textId="77777777" w:rsidR="00255077" w:rsidRDefault="00255077" w:rsidP="008332E1">
      <w:pPr>
        <w:keepNext/>
        <w:keepLines/>
        <w:ind w:firstLine="720"/>
      </w:pPr>
    </w:p>
    <w:p w14:paraId="0EEDA036" w14:textId="0488B239" w:rsidR="004478CD" w:rsidRDefault="00D80EEB" w:rsidP="008332E1">
      <w:pPr>
        <w:pStyle w:val="Heading30"/>
      </w:pPr>
      <w:r>
        <w:t>2.1.</w:t>
      </w:r>
      <w:r w:rsidR="004975E3">
        <w:t>3</w:t>
      </w:r>
      <w:r>
        <w:t xml:space="preserve"> </w:t>
      </w:r>
      <w:r w:rsidR="004975E3">
        <w:t xml:space="preserve">Reef: </w:t>
      </w:r>
      <w:r w:rsidR="00255077">
        <w:t>Benthic</w:t>
      </w:r>
      <w:r w:rsidR="003479CF">
        <w:t xml:space="preserve"> substrate</w:t>
      </w:r>
      <w:r w:rsidR="00255077">
        <w:t xml:space="preserve"> </w:t>
      </w:r>
      <w:r w:rsidR="004478CD">
        <w:t>characterization</w:t>
      </w:r>
    </w:p>
    <w:p w14:paraId="1036409A" w14:textId="0E7ABABF" w:rsidR="00255077" w:rsidRDefault="004478CD" w:rsidP="008332E1">
      <w:pPr>
        <w:keepNext/>
        <w:keepLines/>
        <w:spacing w:after="0"/>
        <w:ind w:firstLine="720"/>
      </w:pPr>
      <w:r>
        <w:t xml:space="preserve">Near the reef crest, the reef flat is primarily cemented reef pavement, but within a few 10s of m, transitions into thickets of primarily </w:t>
      </w:r>
      <w:proofErr w:type="spellStart"/>
      <w:r>
        <w:rPr>
          <w:i/>
        </w:rPr>
        <w:t>Acropora</w:t>
      </w:r>
      <w:proofErr w:type="spellEnd"/>
      <w:r>
        <w:rPr>
          <w:i/>
        </w:rPr>
        <w:t xml:space="preserve"> spp.</w:t>
      </w:r>
      <w:r>
        <w:t xml:space="preserve"> Surveys in 2015 found coral coverage varied from less than 10% over the degraded northern area, to more than 50% on the more intact southern area </w:t>
      </w:r>
      <w:r>
        <w:fldChar w:fldCharType="begin" w:fldLock="1"/>
      </w:r>
      <w:r>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"id" : "ITEM-2",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"ITEM-2",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"(Cochran et al. 2016; Holst-Rice et al. 2016)", "plainTextFormattedCitation" : "(Cochran et al. 2016; Holst-Rice et al. 2016)", "previouslyFormattedCitation" : "(Cochran et al. 2016; Holst-Rice et al. 2016)" }, "properties" : { "noteIndex" : 0 }, "schema" : "https://github.com/citation-style-language/schema/raw/master/csl-citation.json" }</w:instrText>
      </w:r>
      <w:r>
        <w:fldChar w:fldCharType="separate"/>
      </w:r>
      <w:r w:rsidRPr="00D219F8">
        <w:rPr>
          <w:noProof/>
        </w:rPr>
        <w:t>(Cochran et al. 2016; Holst-Rice et al. 2016)</w:t>
      </w:r>
      <w:r>
        <w:fldChar w:fldCharType="end"/>
      </w:r>
      <w:r w:rsidR="004B5AD5">
        <w:t>.</w:t>
      </w:r>
      <w:r w:rsidR="007B431B">
        <w:t xml:space="preserve"> Sediment availability is relatively low on the reef flats near the reef crest, though there are </w:t>
      </w:r>
      <w:r w:rsidR="00737728">
        <w:t xml:space="preserve">some </w:t>
      </w:r>
      <w:r w:rsidR="007B431B">
        <w:t xml:space="preserve">patches of accumulated </w:t>
      </w:r>
      <w:r w:rsidR="00737728">
        <w:t xml:space="preserve">carbonate </w:t>
      </w:r>
      <w:r w:rsidR="007B431B">
        <w:t>sediment.</w:t>
      </w:r>
      <w:r w:rsidR="00737728">
        <w:t xml:space="preserve"> Near the stream outlet, the benthic surface is primarily sand and fine silt.</w:t>
      </w:r>
      <w:r w:rsidR="007B431B">
        <w:t xml:space="preserve"> Where possible, b</w:t>
      </w:r>
      <w:r w:rsidR="00255077">
        <w:t>enthic surface sediment samples (top 2cm) were collected at several sites on the reef flat and channel (</w:t>
      </w:r>
      <w:r w:rsidR="00255077">
        <w:fldChar w:fldCharType="begin"/>
      </w:r>
      <w:r w:rsidR="00255077">
        <w:instrText xml:space="preserve"> REF _Ref446470632 \h </w:instrText>
      </w:r>
      <w:r w:rsidR="00255077">
        <w:fldChar w:fldCharType="separate"/>
      </w:r>
      <w:r w:rsidR="003E6BF7">
        <w:t xml:space="preserve">Figure </w:t>
      </w:r>
      <w:r w:rsidR="003E6BF7">
        <w:rPr>
          <w:noProof/>
        </w:rPr>
        <w:t>1</w:t>
      </w:r>
      <w:r w:rsidR="00255077">
        <w:fldChar w:fldCharType="end"/>
      </w:r>
      <w:r w:rsidR="00D219F8">
        <w:t>c</w:t>
      </w:r>
      <w:r w:rsidR="00255077">
        <w:t>) by scooping sediment in 50 mL HDPE centrifuge tubes</w:t>
      </w:r>
      <w:r>
        <w:t xml:space="preserve">, which were then analyzed for </w:t>
      </w:r>
      <w:r w:rsidR="00191692">
        <w:t>chemical</w:t>
      </w:r>
      <w:r>
        <w:t xml:space="preserve"> composition</w:t>
      </w:r>
      <w:r w:rsidR="00D80EEB">
        <w:t xml:space="preserve"> (see section</w:t>
      </w:r>
      <w:r w:rsidR="00683625">
        <w:t xml:space="preserve"> 2.2.4</w:t>
      </w:r>
      <w:r w:rsidR="00D80EEB">
        <w:t xml:space="preserve"> below)</w:t>
      </w:r>
      <w:r w:rsidR="00255077">
        <w:t>.</w:t>
      </w:r>
      <w:r w:rsidR="00683625">
        <w:t xml:space="preserve"> </w:t>
      </w:r>
    </w:p>
    <w:p w14:paraId="0C58FB49" w14:textId="77777777" w:rsidR="00441C13" w:rsidRDefault="00441C13" w:rsidP="008332E1">
      <w:pPr>
        <w:keepNext/>
        <w:keepLines/>
        <w:spacing w:after="0"/>
      </w:pPr>
    </w:p>
    <w:p w14:paraId="4CACE0DB" w14:textId="1C8DBC9B" w:rsidR="00441C13" w:rsidRDefault="00D80EEB" w:rsidP="008332E1">
      <w:pPr>
        <w:pStyle w:val="Heading30"/>
      </w:pPr>
      <w:r>
        <w:t>2.1.</w:t>
      </w:r>
      <w:r w:rsidR="004975E3">
        <w:t>4</w:t>
      </w:r>
      <w:r>
        <w:t xml:space="preserve"> </w:t>
      </w:r>
      <w:r w:rsidR="008332E1">
        <w:t xml:space="preserve">Hydrodynamic </w:t>
      </w:r>
      <w:r w:rsidR="003479CF">
        <w:t>forcing</w:t>
      </w:r>
      <w:r w:rsidR="008332E1">
        <w:t>: waves, winds, water c</w:t>
      </w:r>
      <w:r w:rsidR="003479CF">
        <w:t>irculation</w:t>
      </w:r>
    </w:p>
    <w:p w14:paraId="27D6A62E" w14:textId="503BA82A" w:rsidR="008332E1" w:rsidRDefault="004975E3" w:rsidP="008332E1">
      <w:pPr>
        <w:keepNext/>
        <w:keepLines/>
        <w:spacing w:after="0"/>
        <w:ind w:firstLine="720"/>
      </w:pPr>
      <w:r>
        <w:t>Faga'alu</w:t>
      </w:r>
      <w:r w:rsidR="00DF24E9">
        <w:t xml:space="preserve"> Bay</w:t>
      </w:r>
      <w:r w:rsidR="001D06FC">
        <w:t xml:space="preserve"> is surrounded by high topography that blocks wet-season northerly winds from October to April, but is expose</w:t>
      </w:r>
      <w:r w:rsidR="00321765">
        <w:t xml:space="preserve">d to dry-season southeasterly </w:t>
      </w:r>
      <w:r w:rsidR="003E109B">
        <w:t>trade</w:t>
      </w:r>
      <w:r w:rsidR="001D06FC">
        <w:t xml:space="preserve"> winds and</w:t>
      </w:r>
      <w:r w:rsidR="00321765">
        <w:t xml:space="preserve"> accompanying short-period </w:t>
      </w:r>
      <w:r w:rsidR="001D06FC">
        <w:t>waves</w:t>
      </w:r>
      <w:r w:rsidR="00737728">
        <w:t>. Trade winds are typically most prevalent and strongest</w:t>
      </w:r>
      <w:r w:rsidR="00321765">
        <w:t xml:space="preserve"> </w:t>
      </w:r>
      <w:r w:rsidR="001D06FC">
        <w:t>from May to September</w:t>
      </w:r>
      <w:r w:rsidR="00737728">
        <w:t>, but are</w:t>
      </w:r>
      <w:r w:rsidR="00321765">
        <w:t xml:space="preserve"> common throughout the year</w:t>
      </w:r>
      <w:r w:rsidR="001D06FC">
        <w:t xml:space="preserve"> </w:t>
      </w:r>
      <w:r w:rsidR="001D06FC">
        <w:fldChar w:fldCharType="begin" w:fldLock="1"/>
      </w:r>
      <w:r w:rsidR="001D06FC">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001D06FC">
        <w:fldChar w:fldCharType="separate"/>
      </w:r>
      <w:r w:rsidR="001D06FC" w:rsidRPr="00D41352">
        <w:rPr>
          <w:noProof/>
        </w:rPr>
        <w:t>(Craig 2009)</w:t>
      </w:r>
      <w:r w:rsidR="001D06FC">
        <w:fldChar w:fldCharType="end"/>
      </w:r>
      <w:r w:rsidR="001D06FC">
        <w:t xml:space="preserve">. </w:t>
      </w:r>
      <w:r w:rsidR="00C11A3D">
        <w:t xml:space="preserve">Tropical cyclones typically occur in the South Pacific from November to April </w:t>
      </w:r>
      <w:r w:rsidR="00C11A3D">
        <w:fldChar w:fldCharType="begin" w:fldLock="1"/>
      </w:r>
      <w:r w:rsidR="00C11A3D">
        <w:instrText>ADDIN CSL_CITATION { "citationItems" : [ { "id" : "ITEM-1", "itemData" : { "author" : [ { "dropping-particle" : "", "family" : "Militello", "given" : "Adele", "non-dropping-particle" : "", "parse-names" : false, "suffix" : "" }, { "dropping-particle" : "", "family" : "Scheffner", "given" : "Norman W", "non-dropping-particle" : "", "parse-names" : false, "suffix" : "" }, { "dropping-particle" : "", "family" : "Thompson", "given" : "Edward F", "non-dropping-particle" : "", "parse-names" : false, "suffix" : "" } ], "id" : "ITEM-1", "issued" : { "date-parts" : [ [ "2003" ] ] }, "publisher-place" : "Eureka CA", "title" : "Hurrican-Induced Stage-Frequency Relationships for the Territory of American Samoa. USACOE Technical Report CHL-98-33", "type" : "report" }, "uris" : [ "http://www.mendeley.com/documents/?uuid=3ab01ccc-b1cd-4836-bcaf-46969958ef26" ] } ], "mendeley" : { "formattedCitation" : "(Militello et al. 2003)", "plainTextFormattedCitation" : "(Militello et al. 2003)", "previouslyFormattedCitation" : "(Militello et al. 2003)" }, "properties" : { "noteIndex" : 0 }, "schema" : "https://github.com/citation-style-language/schema/raw/master/csl-citation.json" }</w:instrText>
      </w:r>
      <w:r w:rsidR="00C11A3D">
        <w:fldChar w:fldCharType="separate"/>
      </w:r>
      <w:r w:rsidR="00C11A3D" w:rsidRPr="00D41352">
        <w:rPr>
          <w:noProof/>
        </w:rPr>
        <w:t>(Militello et al. 2003)</w:t>
      </w:r>
      <w:r w:rsidR="00C11A3D">
        <w:fldChar w:fldCharType="end"/>
      </w:r>
      <w:r w:rsidR="00C11A3D">
        <w:t xml:space="preserve">, </w:t>
      </w:r>
      <w:r w:rsidR="00DF24E9">
        <w:t>making landfall over</w:t>
      </w:r>
      <w:r w:rsidR="00C11A3D">
        <w:t xml:space="preserve"> American Samoa every 1-13 years since 1981 (</w:t>
      </w:r>
      <w:r w:rsidR="00C11A3D">
        <w:fldChar w:fldCharType="begin" w:fldLock="1"/>
      </w:r>
      <w:r w:rsidR="00C11A3D">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"manualFormatting" : "Craig 2009)", "plainTextFormattedCitation" : "(Craig 2009)", "previouslyFormattedCitation" : "(Craig 2009)" }, "properties" : { "noteIndex" : 0 }, "schema" : "https://github.com/citation-style-language/schema/raw/master/csl-citation.json" }</w:instrText>
      </w:r>
      <w:r w:rsidR="00C11A3D">
        <w:fldChar w:fldCharType="separate"/>
      </w:r>
      <w:r w:rsidR="00C11A3D" w:rsidRPr="003E07FB">
        <w:rPr>
          <w:noProof/>
        </w:rPr>
        <w:t>Craig 2009)</w:t>
      </w:r>
      <w:r w:rsidR="00C11A3D">
        <w:fldChar w:fldCharType="end"/>
      </w:r>
      <w:r w:rsidR="00C11A3D">
        <w:t>, though</w:t>
      </w:r>
      <w:r w:rsidR="00DF24E9">
        <w:t xml:space="preserve"> </w:t>
      </w:r>
      <w:proofErr w:type="spellStart"/>
      <w:r w:rsidR="00DF24E9">
        <w:t>cyclogenic</w:t>
      </w:r>
      <w:proofErr w:type="spellEnd"/>
      <w:r w:rsidR="00C11A3D">
        <w:t xml:space="preserve"> waves impact</w:t>
      </w:r>
      <w:r w:rsidR="00DF24E9">
        <w:t xml:space="preserve"> </w:t>
      </w:r>
      <w:r w:rsidR="00C11A3D">
        <w:t xml:space="preserve">the reefs more frequently </w:t>
      </w:r>
      <w:r w:rsidR="00C11A3D">
        <w:fldChar w:fldCharType="begin" w:fldLock="1"/>
      </w:r>
      <w:r w:rsidR="00C11A3D">
        <w:instrText>ADDIN CSL_CITATION { "citationItems" : [ { "id" : "ITEM-1", "itemData" : { "author" : [ { "dropping-particle" : "", "family" : "Feagaimaalii-Luamanu", "given" : "Joyetter", "non-dropping-particle" : "", "parse-names" : false, "suffix" : "" } ], "container-title" : "Samoa News", "id" : "ITEM-1", "issued" : { "date-parts" : [ [ "2016", "1", "19" ] ] }, "publisher-place" : "Pago Pago, AS", "title" : "High surf generated by TC Victor washes over roads and property", "type" : "article-newspaper" }, "uris" : [ "http://www.mendeley.com/documents/?uuid=f08466ae-ba31-44a8-997f-b8da5e786bfa" ] } ], "mendeley" : { "formattedCitation" : "(Feagaimaalii-Luamanu 2016)", "plainTextFormattedCitation" : "(Feagaimaalii-Luamanu 2016)", "previouslyFormattedCitation" : "(Feagaimaalii-Luamanu 2016)" }, "properties" : { "noteIndex" : 0 }, "schema" : "https://github.com/citation-style-language/schema/raw/master/csl-citation.json" }</w:instrText>
      </w:r>
      <w:r w:rsidR="00C11A3D">
        <w:fldChar w:fldCharType="separate"/>
      </w:r>
      <w:r w:rsidR="00C11A3D" w:rsidRPr="00E763D7">
        <w:rPr>
          <w:noProof/>
        </w:rPr>
        <w:t>(Feagaimaalii-Luamanu 2016)</w:t>
      </w:r>
      <w:r w:rsidR="00C11A3D">
        <w:fldChar w:fldCharType="end"/>
      </w:r>
      <w:r w:rsidR="00C11A3D">
        <w:t xml:space="preserve">. </w:t>
      </w:r>
      <w:r w:rsidR="001D06FC">
        <w:t>A semi-diurnal, microtidal regime exposes parts of the shallow reef crest and reef flat at extreme low tides</w:t>
      </w:r>
      <w:r w:rsidR="00321765">
        <w:t>, and water</w:t>
      </w:r>
      <w:r w:rsidR="0009200F">
        <w:t xml:space="preserve"> circulation increases with tidal</w:t>
      </w:r>
      <w:r w:rsidR="00321765">
        <w:t xml:space="preserve"> height </w:t>
      </w:r>
      <w:r w:rsidR="00321765">
        <w:fldChar w:fldCharType="begin" w:fldLock="1"/>
      </w:r>
      <w:r w:rsidR="00740268">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321765">
        <w:fldChar w:fldCharType="separate"/>
      </w:r>
      <w:r w:rsidR="00321765" w:rsidRPr="00321765">
        <w:rPr>
          <w:noProof/>
        </w:rPr>
        <w:t>(Messina et al.</w:t>
      </w:r>
      <w:r w:rsidR="00321765">
        <w:rPr>
          <w:noProof/>
        </w:rPr>
        <w:t xml:space="preserve"> </w:t>
      </w:r>
      <w:r w:rsidR="00740268" w:rsidRPr="00740268">
        <w:rPr>
          <w:i/>
          <w:noProof/>
        </w:rPr>
        <w:t>in press</w:t>
      </w:r>
      <w:r w:rsidR="00321765" w:rsidRPr="00321765">
        <w:rPr>
          <w:noProof/>
        </w:rPr>
        <w:t>)</w:t>
      </w:r>
      <w:r w:rsidR="00321765">
        <w:fldChar w:fldCharType="end"/>
      </w:r>
      <w:r w:rsidR="001D06FC">
        <w:t>. Faga'alu Bay is only open to south to southeast swell directions, and the more southerly angled swell must refract to the west, resulting in a reduction of wave energy. Offshore significant wave heights (</w:t>
      </w:r>
      <w:r w:rsidR="001D06FC">
        <w:rPr>
          <w:i/>
        </w:rPr>
        <w:t>H</w:t>
      </w:r>
      <w:r w:rsidR="001D06FC">
        <w:rPr>
          <w:i/>
          <w:vertAlign w:val="subscript"/>
        </w:rPr>
        <w:t>s</w:t>
      </w:r>
      <w:r w:rsidR="001D06FC">
        <w:t>) are generally less than 2.5 m and rarely exceed 3.0 m. Peak wave periods (</w:t>
      </w:r>
      <w:proofErr w:type="spellStart"/>
      <w:r w:rsidR="001D06FC">
        <w:rPr>
          <w:i/>
        </w:rPr>
        <w:t>T</w:t>
      </w:r>
      <w:r w:rsidR="001D06FC">
        <w:rPr>
          <w:i/>
          <w:vertAlign w:val="subscript"/>
        </w:rPr>
        <w:t>p</w:t>
      </w:r>
      <w:proofErr w:type="spellEnd"/>
      <w:r w:rsidR="001D06FC">
        <w:t xml:space="preserve">) are generally about 9 s or less, rarely exceed 13 s, but occasionally reach 25 s during austral winter storms </w:t>
      </w:r>
      <w:r w:rsidR="001D06FC">
        <w:fldChar w:fldCharType="begin" w:fldLock="1"/>
      </w:r>
      <w:r w:rsidR="001D06FC">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"publisher-place" : "Vicksburg, MS", "title" : "Wave Response, Pago Pago Harbor, Island of Tutuila, Territory of American Samoa. USACOE Coastal and Hydraulics Laboratory ERDC/CHL TR-02-20", "type" : "report" }, "uris" : [ "http://www.mendeley.com/documents/?uuid=0b6bb75f-5ede-4446-be51-1cb51209d1c3" ] } ], "mendeley" : { "formattedCitation" : "(Thompson and Demirbilek 2002)", "plainTextFormattedCitation" : "(Thompson and Demirbilek 2002)", "previouslyFormattedCitation" : "(Thompson and Demirbilek 2002)" }, "properties" : { "noteIndex" : 0 }, "schema" : "https://github.com/citation-style-language/schema/raw/master/csl-citation.json" }</w:instrText>
      </w:r>
      <w:r w:rsidR="001D06FC">
        <w:fldChar w:fldCharType="separate"/>
      </w:r>
      <w:r w:rsidR="001D06FC" w:rsidRPr="00D41352">
        <w:rPr>
          <w:noProof/>
        </w:rPr>
        <w:t>(Thompson and Demirbilek 2002)</w:t>
      </w:r>
      <w:r w:rsidR="001D06FC">
        <w:fldChar w:fldCharType="end"/>
      </w:r>
      <w:r w:rsidR="001D06FC">
        <w:t xml:space="preserve">. O. </w:t>
      </w:r>
      <w:r w:rsidR="001D06FC">
        <w:fldChar w:fldCharType="begin" w:fldLock="1"/>
      </w:r>
      <w:r w:rsidR="009F28AB">
        <w:instrText>ADDIN CSL_CITATION { "citationItems" : [ { "id" : "ITEM-1", "itemData" : { "author" : [ { "dropping-particle" : "", "family" : "Vetter", "given" : "O.", "non-dropping-particle" : "", "parse-names" : false, "suffix" : "" } ], "id" : "ITEM-1", "issued" : { "date-parts" : [ [ "2013" ] ] }, "publisher-place" : "Honolulu, HI", "title" : "Inter-Disciplinary Study of Flow Dynamics and Sedimentation Effects on Coral Colonies in Faga'alu Bay, American Samoa: Oceanographic Investigation Summary. NOAA CRCP Project #417", "type" : "report" }, "uris" : [ "http://www.mendeley.com/documents/?uuid=919945a3-7dbc-4cd0-b2b5-74e602852fcf" ] } ], "mendeley" : { "formattedCitation" : "(Vetter 2013)", "manualFormatting" : "Vetter (unpublished data)", "plainTextFormattedCitation" : "(Vetter 2013)", "previouslyFormattedCitation" : "(Vetter 2013)" }, "properties" : { "noteIndex" : 0 }, "schema" : "https://github.com/citation-style-language/schema/raw/master/csl-citation.json" }</w:instrText>
      </w:r>
      <w:r w:rsidR="001D06FC">
        <w:fldChar w:fldCharType="separate"/>
      </w:r>
      <w:r w:rsidR="001D06FC" w:rsidRPr="009756DE">
        <w:rPr>
          <w:noProof/>
        </w:rPr>
        <w:t xml:space="preserve">Vetter </w:t>
      </w:r>
      <w:r w:rsidR="001D06FC">
        <w:rPr>
          <w:noProof/>
        </w:rPr>
        <w:t>(unpublished data</w:t>
      </w:r>
      <w:r w:rsidR="001D06FC" w:rsidRPr="009756DE">
        <w:rPr>
          <w:noProof/>
        </w:rPr>
        <w:t>)</w:t>
      </w:r>
      <w:r w:rsidR="001D06FC">
        <w:fldChar w:fldCharType="end"/>
      </w:r>
      <w:r w:rsidR="001D06FC">
        <w:t xml:space="preserve"> recorded </w:t>
      </w:r>
      <w:r w:rsidR="001D06FC" w:rsidRPr="0087299F">
        <w:rPr>
          <w:i/>
        </w:rPr>
        <w:t>H</w:t>
      </w:r>
      <w:r w:rsidR="001D06FC" w:rsidRPr="00246B85">
        <w:rPr>
          <w:i/>
          <w:vertAlign w:val="subscript"/>
        </w:rPr>
        <w:t>s</w:t>
      </w:r>
      <w:r w:rsidR="001D06FC">
        <w:t xml:space="preserve"> up to 1.7 m on the fore reef in Faga'alu, but </w:t>
      </w:r>
      <w:r w:rsidR="001D06FC" w:rsidRPr="0087299F">
        <w:rPr>
          <w:i/>
        </w:rPr>
        <w:t>H</w:t>
      </w:r>
      <w:r w:rsidR="001D06FC" w:rsidRPr="00246B85">
        <w:rPr>
          <w:i/>
          <w:vertAlign w:val="subscript"/>
        </w:rPr>
        <w:t>s</w:t>
      </w:r>
      <w:r w:rsidR="001D06FC">
        <w:t xml:space="preserve"> greater than 1.0 m were </w:t>
      </w:r>
      <w:r w:rsidR="00737728">
        <w:t>infrequent</w:t>
      </w:r>
      <w:r w:rsidR="001D06FC">
        <w:t>.</w:t>
      </w:r>
    </w:p>
    <w:p w14:paraId="74D2F9FA" w14:textId="70B200A2" w:rsidR="008332E1" w:rsidRDefault="008332E1" w:rsidP="008332E1">
      <w:pPr>
        <w:keepNext/>
        <w:keepLines/>
        <w:spacing w:after="0"/>
        <w:ind w:firstLine="720"/>
      </w:pPr>
      <w:r>
        <w:t>GPS-logging drifter and acoustic current meter deployments in 2014  showed mean flow speeds (residence times) varied widely over the reef flat, from 1-20 cm s</w:t>
      </w:r>
      <w:r w:rsidRPr="002C3BF8">
        <w:rPr>
          <w:vertAlign w:val="superscript"/>
        </w:rPr>
        <w:t>-1</w:t>
      </w:r>
      <w:r>
        <w:t xml:space="preserve"> (2.8-0.14 h), 1-19 cm s</w:t>
      </w:r>
      <w:r w:rsidRPr="002C3BF8">
        <w:rPr>
          <w:vertAlign w:val="superscript"/>
        </w:rPr>
        <w:t>-1</w:t>
      </w:r>
      <w:r>
        <w:t xml:space="preserve"> (2.8-0.15 h), and 1-36 cm s</w:t>
      </w:r>
      <w:r w:rsidRPr="002C3BF8">
        <w:rPr>
          <w:vertAlign w:val="superscript"/>
        </w:rPr>
        <w:t>-1</w:t>
      </w:r>
      <w:r>
        <w:t xml:space="preserve"> (2.8-0.08 h) under strong wind, tidal, and large wave forcing, respectively </w:t>
      </w:r>
      <w:r>
        <w:fldChar w:fldCharType="begin" w:fldLock="1"/>
      </w:r>
      <w: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fldChar w:fldCharType="separate"/>
      </w:r>
      <w:r w:rsidRPr="00C11A3D">
        <w:rPr>
          <w:noProof/>
        </w:rPr>
        <w:t>(Messina et al.</w:t>
      </w:r>
      <w:r>
        <w:rPr>
          <w:noProof/>
        </w:rPr>
        <w:t>, In Press</w:t>
      </w:r>
      <w:r w:rsidRPr="00C11A3D">
        <w:rPr>
          <w:noProof/>
        </w:rPr>
        <w:t>)</w:t>
      </w:r>
      <w:r>
        <w:fldChar w:fldCharType="end"/>
      </w:r>
      <w:r>
        <w:t>. The highest flow speeds and shortest residence times occurred over the exposed southern reef and near the reef crest. The slowest flow speeds and longest residence times occurred over the sheltered northern reef, near shore, and over the deep channel incised in the reef. Under tidal forcing (i.e., calm conditions), flow directions were the most variable, with some seaward transport from the southern reef flat to the fore reef. Under onshore wind forcing, flow directions were mostly into the embayment. Under large wave forcing, flows followed a clockwise spatial pattern: onshore over the exposed southern reef, onto the sheltered northern reef, and out to sea through the channel and over the forereef.</w:t>
      </w:r>
    </w:p>
    <w:p w14:paraId="3BF504A6" w14:textId="7A79B649" w:rsidR="003B0C6C" w:rsidRDefault="003B0C6C" w:rsidP="008332E1">
      <w:pPr>
        <w:keepNext/>
        <w:keepLines/>
        <w:ind w:firstLine="720"/>
      </w:pPr>
      <w:r>
        <w:t xml:space="preserve">In situ wave data was not available at the study site during sediment trap deployments, but comparison of data from a wave gauge installed previously in </w:t>
      </w:r>
      <w:r w:rsidR="004975E3">
        <w:t>Faga'alu</w:t>
      </w:r>
      <w:r>
        <w:t xml:space="preserve"> for 2 months with NOAA </w:t>
      </w:r>
      <w:proofErr w:type="spellStart"/>
      <w:r>
        <w:t>WaveWatch</w:t>
      </w:r>
      <w:proofErr w:type="spellEnd"/>
      <w:r>
        <w:t xml:space="preserve"> III Samoa Regional Wave Model (WW3) </w:t>
      </w:r>
      <w:r>
        <w:fldChar w:fldCharType="begin" w:fldLock="1"/>
      </w:r>
      <w:r>
        <w:instrText>ADDIN CSL_CITATION { "citationItems" : [ { "id" : "ITEM-1", "itemData" : { "URL" : "http://oos.soest.hawaii.edu/pacioos/", "accessed" : { "date-parts" : [ [ "2009", "5", "20" ] ] }, "author" : [ { "dropping-particle" : "", "family" : "PACIOOS", "given" : "Pacific Islands Ocean Observing System", "non-dropping-particle" : "", "parse-names" : false, "suffix" : "" } ], "id" : "ITEM-1", "issued" : { "date-parts" : [ [ "2016" ] ] }, "title" : "WaveWatch III Samoa Regional Model", "type" : "webpage" }, "uris" : [ "http://www.mendeley.com/documents/?uuid=7cd04332-fefa-4998-a383-421505d244df" ] } ], "mendeley" : { "formattedCitation" : "(PACIOOS 2016)", "plainTextFormattedCitation" : "(PACIOOS 2016)", "previouslyFormattedCitation" : "(PACIOOS 2016)" }, "properties" : { "noteIndex" : 0 }, "schema" : "https://github.com/citation-style-language/schema/raw/master/csl-citation.json" }</w:instrText>
      </w:r>
      <w:r>
        <w:fldChar w:fldCharType="separate"/>
      </w:r>
      <w:r w:rsidRPr="0059167E">
        <w:rPr>
          <w:noProof/>
        </w:rPr>
        <w:t>(PACIOOS 2016)</w:t>
      </w:r>
      <w:r>
        <w:fldChar w:fldCharType="end"/>
      </w:r>
      <w:r>
        <w:t xml:space="preserve"> showed good agreement </w:t>
      </w:r>
      <w:r>
        <w:fldChar w:fldCharType="begin" w:fldLock="1"/>
      </w:r>
      <w:r w:rsidR="003E109B">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fldChar w:fldCharType="separate"/>
      </w:r>
      <w:r w:rsidRPr="0059167E">
        <w:rPr>
          <w:noProof/>
        </w:rPr>
        <w:t>(Messina et al.</w:t>
      </w:r>
      <w:r>
        <w:rPr>
          <w:noProof/>
        </w:rPr>
        <w:t xml:space="preserve">, </w:t>
      </w:r>
      <w:r w:rsidR="00740268" w:rsidRPr="00740268">
        <w:rPr>
          <w:i/>
          <w:noProof/>
        </w:rPr>
        <w:t>in press</w:t>
      </w:r>
      <w:r w:rsidRPr="0059167E">
        <w:rPr>
          <w:noProof/>
        </w:rPr>
        <w:t>)</w:t>
      </w:r>
      <w:r>
        <w:fldChar w:fldCharType="end"/>
      </w:r>
      <w:r>
        <w:t xml:space="preserve">. The Samoa Regional Model takes into account island bathymetry and island shadowing, so only swell directions from the Southwest to Southeast were included in the analysis, since other swell directions do not impact </w:t>
      </w:r>
      <w:r w:rsidR="004975E3">
        <w:t>Faga'alu</w:t>
      </w:r>
      <w:r>
        <w:t xml:space="preserve"> Bay. To characterize wave conditions during sediment trap deployments (“Waves”), Mean Monthly Significant Wave Height (MMSWH) was calculated from WW3 data on daily mean significant wave height during the period between collections </w:t>
      </w:r>
      <w:r>
        <w:fldChar w:fldCharType="begin" w:fldLock="1"/>
      </w:r>
      <w:r>
        <w:instrText>ADDIN CSL_CITATION { "citationItems" : [ { "id" : "ITEM-1", "itemData" : { "DOI" : "10.2112/JCOASTRES-D-09-00149.1", "ISBN" : "0749-0208", "ISSN" : "0749-0208", "abstract" : "Abstract A large database of deep water wave buoy measurements over a 24-year period is created for four regions comprising the West Coast of the United States. The regional monthly mean significant wave height (MMSWH) is selected as the defining wave climate parameter and averaging multiple data sources within a region is found to significantly reduce data gaps. Two 12-year periods are compared, showing significant temporal variability but high correlation between regions, allowing the further collapse of the data to a northern and a southern region. Correlations between MMSWH records with three global-scale climate indices are investigated and only the North Pacific Index (NPI), a measure of atmospheric pressure in the Gulf of Alaska, shows strong correlation. The Multivariate ENSO Index (MEI) is less correlated and the Pacific Decadal Index (PDO), which is a measure of ocean surface temperature, provides no significant correlation. A method for displaying multiple correlations is developed that shows the mean of all MMSWH records that occur at unique temporal combinations of two climate indices. The graphics depicting the mean wave height as a function of NPI and MEI for the two 12-year periods are shown to be very instructive in establishing why the two periods are so different. On the contrary, the same procedure with PDO substituted for MEI produces uniform distributions with little interpretive value. Century-scale variation in the climate indices is investigated, and significant linear trends are found for NPI and MEI, both consistent with causing increases in mean wave energy in these regions. Causal relationships for the observed correlations are discussed, and conclusions are reached indicating that global warming is a likely contributor to observed increases in wave intensity in the North Pacific.", "author" : [ { "dropping-particle" : "", "family" : "Seymour", "given" : "Richard J.", "non-dropping-particle" : "", "parse-names" : false, "suffix" : "" } ], "container-title" : "Journal of Coastal Research", "id" : "ITEM-1", "issue" : "1", "issued" : { "date-parts" : [ [ "2011" ] ] }, "page" : "194-201", "title" : "Evidence for Changes to the Northeast Pacific Wave Climate", "type" : "article-journal", "volume" : "27" }, "uris" : [ "http://www.mendeley.com/documents/?uuid=36e8a3f8-a652-421b-887e-fcd0220b0e20" ] }, { "id" : "ITEM-2", "itemData" : { "DOI" : "10.2112/SI70-053.1", "ISSN" : "0749-0208", "author" : [ { "dropping-particle" : "", "family" : "Rangel-Buitrago", "given" : "Nelson", "non-dropping-particle" : "", "parse-names" : false, "suffix" : "" }, { "dropping-particle" : "", "family" : "Anfuso", "given" : "Giorgio", "non-dropping-particle" : "", "parse-names" : false, "suffix" : "" }, { "dropping-particle" : "", "family" : "Phillips", "given" : "Mike", "non-dropping-particle" : "", "parse-names" : false, "suffix" : "" }, { "dropping-particle" : "", "family" : "Thomas", "given" : "Tony", "non-dropping-particle" : "", "parse-names" : false, "suffix" : "" }, { "dropping-particle" : "", "family" : "Alvarez", "given" : "Oscar", "non-dropping-particle" : "", "parse-names" : false, "suffix" : "" }, { "dropping-particle" : "", "family" : "Forero", "given" : "Manuel", "non-dropping-particle" : "", "parse-names" : false, "suffix" : "" } ], "container-title" : "Journal of Coastal Research", "id" : "ITEM-2", "issue" : "March 2016", "issued" : { "date-parts" : [ [ "2014" ] ] }, "page" : "314-319", "title" : "Characterization of wave climate and extreme events into the SW Spanish and Wales coasts as a first step to define their wave energy potential", "type" : "article-journal", "volume" : "70" }, "uris" : [ "http://www.mendeley.com/documents/?uuid=c2ddbb03-9661-4403-a19a-a276756ff465" ] } ], "mendeley" : { "formattedCitation" : "(Seymour 2011; Rangel-Buitrago et al. 2014)", "plainTextFormattedCitation" : "(Seymour 2011; Rangel-Buitrago et al. 2014)", "previouslyFormattedCitation" : "(Seymour 2011; Rangel-Buitrago et al. 2014)" }, "properties" : { "noteIndex" : 0 }, "schema" : "https://github.com/citation-style-language/schema/raw/master/csl-citation.json" }</w:instrText>
      </w:r>
      <w:r>
        <w:fldChar w:fldCharType="separate"/>
      </w:r>
      <w:r w:rsidRPr="0059167E">
        <w:rPr>
          <w:noProof/>
        </w:rPr>
        <w:t>(Seymour 2011; Rangel-Buitrago et al. 2014)</w:t>
      </w:r>
      <w:r>
        <w:fldChar w:fldCharType="end"/>
      </w:r>
      <w:r>
        <w:t xml:space="preserve">. </w:t>
      </w:r>
    </w:p>
    <w:p w14:paraId="1F3B1A63" w14:textId="25DB013E" w:rsidR="00795CE7" w:rsidRDefault="003B0C6C" w:rsidP="008332E1">
      <w:pPr>
        <w:keepNext/>
        <w:keepLines/>
      </w:pPr>
      <w:r>
        <w:tab/>
        <w:t xml:space="preserve">This analysis did not investigate the influence of winds directly, but wind waves generated by </w:t>
      </w:r>
      <w:r w:rsidR="003E109B">
        <w:t>trade</w:t>
      </w:r>
      <w:r>
        <w:t xml:space="preserve"> winds are included in the WW3 data. Strong </w:t>
      </w:r>
      <w:r w:rsidR="003E109B">
        <w:t>trade</w:t>
      </w:r>
      <w:r>
        <w:t xml:space="preserve"> winds are typical in May-September when significant wave height is also high due to </w:t>
      </w:r>
      <w:r w:rsidR="003E109B">
        <w:t>trade</w:t>
      </w:r>
      <w:r>
        <w:t xml:space="preserve"> wind generated waves and Austral winter storms. The co-occurrence of light winds and large groundswell-generated waves is infrequent but most common during the wet season from October to May. This analysis assumes the dominant effects of strong, onshore </w:t>
      </w:r>
      <w:r w:rsidR="003E109B">
        <w:t>trade</w:t>
      </w:r>
      <w:r>
        <w:t xml:space="preserve"> winds from the southeast are adequately captured by the WW3 significant wave height and would be significantly correlated with the Wave data.</w:t>
      </w:r>
    </w:p>
    <w:p w14:paraId="3E86E8C5" w14:textId="77777777" w:rsidR="00441C13" w:rsidRDefault="00441C13" w:rsidP="008332E1">
      <w:pPr>
        <w:keepNext/>
        <w:keepLines/>
        <w:spacing w:after="0"/>
      </w:pPr>
    </w:p>
    <w:p w14:paraId="280BFEAA" w14:textId="77777777" w:rsidR="003B0C6C" w:rsidRDefault="003B0C6C" w:rsidP="008332E1">
      <w:pPr>
        <w:keepNext/>
        <w:keepLines/>
        <w:ind w:firstLine="720"/>
      </w:pPr>
    </w:p>
    <w:p w14:paraId="004FEC4F" w14:textId="268F8115" w:rsidR="00300E75" w:rsidRDefault="00300E75" w:rsidP="008332E1">
      <w:pPr>
        <w:pStyle w:val="Heading20"/>
      </w:pPr>
      <w:r>
        <w:t>2.2</w:t>
      </w:r>
      <w:r w:rsidR="00613AD8">
        <w:t xml:space="preserve"> Time-lapse photography of sediment plumes</w:t>
      </w:r>
    </w:p>
    <w:p w14:paraId="40513490" w14:textId="5D2E7FD1" w:rsidR="00E906C2" w:rsidRDefault="00300E75" w:rsidP="008332E1">
      <w:pPr>
        <w:keepNext/>
        <w:keepLines/>
        <w:ind w:firstLine="720"/>
      </w:pPr>
      <w:r w:rsidRPr="00CA1238">
        <w:t xml:space="preserve">A Moultrie </w:t>
      </w:r>
      <w:proofErr w:type="spellStart"/>
      <w:r w:rsidRPr="00CA1238">
        <w:t>GameSpy</w:t>
      </w:r>
      <w:proofErr w:type="spellEnd"/>
      <w:r w:rsidRPr="00CA1238">
        <w:t xml:space="preserve"> I-35 trail camera </w:t>
      </w:r>
      <w:r w:rsidR="00A47F75" w:rsidRPr="00CA1238">
        <w:t xml:space="preserve">(“Camera” </w:t>
      </w:r>
      <w:r w:rsidR="00A47F75" w:rsidRPr="00CA1238">
        <w:fldChar w:fldCharType="begin"/>
      </w:r>
      <w:r w:rsidR="00A47F75" w:rsidRPr="00CA1238">
        <w:instrText xml:space="preserve"> REF _Ref446470632 \h </w:instrText>
      </w:r>
      <w:r w:rsidR="00CA1238">
        <w:instrText xml:space="preserve"> \* MERGEFORMAT </w:instrText>
      </w:r>
      <w:r w:rsidR="00A47F75" w:rsidRPr="00CA1238">
        <w:fldChar w:fldCharType="separate"/>
      </w:r>
      <w:r w:rsidR="003E6BF7">
        <w:t>Figure 1</w:t>
      </w:r>
      <w:r w:rsidR="00A47F75" w:rsidRPr="00CA1238">
        <w:fldChar w:fldCharType="end"/>
      </w:r>
      <w:r w:rsidR="00332DA1">
        <w:t xml:space="preserve">) </w:t>
      </w:r>
      <w:r w:rsidRPr="00CA1238">
        <w:t xml:space="preserve">was installed </w:t>
      </w:r>
      <w:r w:rsidR="00A47F75" w:rsidRPr="00CA1238">
        <w:t>o</w:t>
      </w:r>
      <w:r w:rsidR="00332DA1">
        <w:t xml:space="preserve">n the south side of </w:t>
      </w:r>
      <w:r w:rsidR="004975E3">
        <w:t>Faga'alu</w:t>
      </w:r>
      <w:r w:rsidR="00332DA1">
        <w:t xml:space="preserve"> Ba</w:t>
      </w:r>
      <w:r w:rsidR="00453FEE">
        <w:t>y</w:t>
      </w:r>
      <w:r w:rsidR="00A47F75" w:rsidRPr="00CA1238">
        <w:t xml:space="preserve"> in January and February 2014 to capture images of sediment plumes following storms. The camera was deployed in time-lapse mode at a 15 minute interval. While</w:t>
      </w:r>
      <w:r w:rsidR="00CA1238">
        <w:t xml:space="preserve"> </w:t>
      </w:r>
      <w:r w:rsidR="00CA1238" w:rsidRPr="00CA1238">
        <w:t>sediment concentrations cannot be inferred from the images, the brown-colored, terrigenous sediment was clearly visible</w:t>
      </w:r>
      <w:r w:rsidR="00194D82">
        <w:t>, showing the</w:t>
      </w:r>
      <w:r w:rsidR="00CA1238" w:rsidRPr="00CA1238">
        <w:t xml:space="preserve"> spatial trajectory of the plume.</w:t>
      </w:r>
    </w:p>
    <w:p w14:paraId="6D2F4052" w14:textId="77777777" w:rsidR="00CA1238" w:rsidRDefault="00CA1238" w:rsidP="008332E1">
      <w:pPr>
        <w:keepNext/>
        <w:keepLines/>
      </w:pPr>
    </w:p>
    <w:p w14:paraId="0010E8B2" w14:textId="370CAEC0" w:rsidR="00453FEE" w:rsidRDefault="00D80EEB" w:rsidP="008332E1">
      <w:pPr>
        <w:pStyle w:val="Heading20"/>
      </w:pPr>
      <w:r>
        <w:t>2</w:t>
      </w:r>
      <w:r w:rsidR="00300E75">
        <w:t>.3</w:t>
      </w:r>
      <w:r>
        <w:t xml:space="preserve"> </w:t>
      </w:r>
      <w:r w:rsidR="003A70A4">
        <w:t>S</w:t>
      </w:r>
      <w:r w:rsidR="00D3227C">
        <w:t>ediment collection</w:t>
      </w:r>
      <w:r w:rsidR="003B0C6C">
        <w:t xml:space="preserve"> and composition</w:t>
      </w:r>
    </w:p>
    <w:p w14:paraId="675CD6B8" w14:textId="77777777" w:rsidR="0009200F" w:rsidRDefault="0009200F" w:rsidP="0009200F">
      <w:pPr>
        <w:keepNext/>
        <w:keepLines/>
      </w:pPr>
      <w:r>
        <w:rPr>
          <w:noProof/>
        </w:rPr>
        <w:drawing>
          <wp:inline distT="0" distB="0" distL="0" distR="0" wp14:anchorId="59C8134F" wp14:editId="6B999271">
            <wp:extent cx="5943600" cy="420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 SedPods_Pictur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1A9CBCB7" w14:textId="6E70881E" w:rsidR="0009200F" w:rsidRDefault="0009200F" w:rsidP="0009200F">
      <w:pPr>
        <w:pStyle w:val="Caption"/>
        <w:keepNext/>
        <w:keepLines/>
      </w:pPr>
      <w:bookmarkStart w:id="16" w:name="_Ref446590596"/>
      <w:r>
        <w:t xml:space="preserve">Figure </w:t>
      </w:r>
      <w:r>
        <w:fldChar w:fldCharType="begin"/>
      </w:r>
      <w:r>
        <w:instrText xml:space="preserve"> SEQ Figure \* ARABIC </w:instrText>
      </w:r>
      <w:r>
        <w:fldChar w:fldCharType="separate"/>
      </w:r>
      <w:r>
        <w:rPr>
          <w:noProof/>
        </w:rPr>
        <w:t>2</w:t>
      </w:r>
      <w:r>
        <w:rPr>
          <w:noProof/>
        </w:rPr>
        <w:fldChar w:fldCharType="end"/>
      </w:r>
      <w:bookmarkEnd w:id="16"/>
      <w:r>
        <w:t xml:space="preserve">. Pictures of the sediment tube traps and SedPods. a-b) At Site 3A in an area of branching coral rubble, </w:t>
      </w:r>
      <w:proofErr w:type="gramStart"/>
      <w:r>
        <w:t>approx..</w:t>
      </w:r>
      <w:proofErr w:type="gramEnd"/>
      <w:r>
        <w:t xml:space="preserve"> depth 2m c) Capping the SedPod for retrieval at  Site 1C, approx. 10m depth d) At Site 1B, the surrounding area is mixed terrigenous and carbonate benthic sediment.</w:t>
      </w:r>
    </w:p>
    <w:p w14:paraId="7D9FF916" w14:textId="77777777" w:rsidR="00453FEE" w:rsidRDefault="00453FEE" w:rsidP="008332E1">
      <w:pPr>
        <w:pStyle w:val="Heading30"/>
      </w:pPr>
      <w:r>
        <w:t>2.3.1 Sampling scheme</w:t>
      </w:r>
    </w:p>
    <w:p w14:paraId="7D23C9A8" w14:textId="0C4EAF93" w:rsidR="00453FEE" w:rsidRDefault="00453FEE" w:rsidP="008332E1">
      <w:pPr>
        <w:keepNext/>
        <w:keepLines/>
        <w:ind w:firstLine="720"/>
      </w:pPr>
      <w:commentRangeStart w:id="17"/>
      <w:r>
        <w:t>Two types</w:t>
      </w:r>
      <w:r w:rsidR="003E109B">
        <w:t xml:space="preserve"> of sediment traps were used: </w:t>
      </w:r>
      <w:r>
        <w:t>flat-surfaced “SedPod</w:t>
      </w:r>
      <w:r w:rsidR="003E109B">
        <w:t>s</w:t>
      </w:r>
      <w:r>
        <w:t xml:space="preserve">” </w:t>
      </w:r>
      <w:r>
        <w:fldChar w:fldCharType="begin" w:fldLock="1"/>
      </w:r>
      <w:r>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"formattedCitation" : "(Field et al. 2012a)", "plainTextFormattedCitation" : "(Field et al. 2012a)", "previouslyFormattedCitation" : "(Field et al. 2012a)" }, "properties" : { "noteIndex" : 0 }, "schema" : "https://github.com/citation-style-language/schema/raw/master/csl-citation.json" }</w:instrText>
      </w:r>
      <w:r>
        <w:fldChar w:fldCharType="separate"/>
      </w:r>
      <w:r w:rsidRPr="001248F5">
        <w:rPr>
          <w:noProof/>
        </w:rPr>
        <w:t>(Field et al. 2012a)</w:t>
      </w:r>
      <w:r>
        <w:fldChar w:fldCharType="end"/>
      </w:r>
      <w:r w:rsidR="003E109B">
        <w:t xml:space="preserve"> and </w:t>
      </w:r>
      <w:r w:rsidR="0009200F">
        <w:t>s</w:t>
      </w:r>
      <w:r>
        <w:t>imple</w:t>
      </w:r>
      <w:r w:rsidR="0009200F">
        <w:t>, tubular</w:t>
      </w:r>
      <w:r>
        <w:t xml:space="preserve"> </w:t>
      </w:r>
      <w:r w:rsidR="0009200F">
        <w:t>sediment traps (“Tubes”)</w:t>
      </w:r>
      <w:r>
        <w:t xml:space="preserve"> </w:t>
      </w:r>
      <w:commentRangeEnd w:id="17"/>
      <w:r w:rsidR="0009200F">
        <w:rPr>
          <w:rStyle w:val="CommentReference"/>
          <w:rFonts w:asciiTheme="minorHAnsi" w:hAnsiTheme="minorHAnsi"/>
        </w:rPr>
        <w:commentReference w:id="17"/>
      </w:r>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2011)", "plainTextFormattedCitation" : "(Storlazzi et al. 2009, 2011)", "previouslyFormattedCitation" : "(Storlazzi et al. 2009, 2011)" }, "properties" : { "noteIndex" : 0 }, "schema" : "https://github.com/citation-style-language/schema/raw/master/csl-citation.json" }</w:instrText>
      </w:r>
      <w:r>
        <w:fldChar w:fldCharType="separate"/>
      </w:r>
      <w:r w:rsidRPr="00105F64">
        <w:rPr>
          <w:noProof/>
        </w:rPr>
        <w:t>(Storlazzi et al. 2009, 2011)</w:t>
      </w:r>
      <w:r>
        <w:fldChar w:fldCharType="end"/>
      </w:r>
      <w:r>
        <w:t xml:space="preserve">. </w:t>
      </w:r>
      <w:r w:rsidR="0009200F">
        <w:t>Sediment t</w:t>
      </w:r>
      <w:r w:rsidR="00E62CBE">
        <w:t xml:space="preserve">raps were located to sample differences in </w:t>
      </w:r>
      <w:r w:rsidR="003E109B">
        <w:t>sediment accumulation</w:t>
      </w:r>
      <w:r w:rsidR="00D2166B">
        <w:t xml:space="preserve"> in tw</w:t>
      </w:r>
      <w:r w:rsidR="0009200F">
        <w:t>o dimensions over the reef area:</w:t>
      </w:r>
      <w:r w:rsidR="00E62CBE" w:rsidRPr="00EA5B74">
        <w:t xml:space="preserve"> </w:t>
      </w:r>
      <w:r w:rsidR="00E62CBE">
        <w:t xml:space="preserve">distance </w:t>
      </w:r>
      <w:r w:rsidR="00E62CBE" w:rsidRPr="00EA5B74">
        <w:t>from the st</w:t>
      </w:r>
      <w:r w:rsidR="00D2166B">
        <w:t>ream</w:t>
      </w:r>
      <w:r w:rsidR="003E109B">
        <w:t xml:space="preserve"> outlet</w:t>
      </w:r>
      <w:r w:rsidR="00D2166B">
        <w:t xml:space="preserve">, and hydrodynamic energy gradients </w:t>
      </w:r>
      <w:r w:rsidR="0009200F">
        <w:t>across</w:t>
      </w:r>
      <w:r w:rsidR="00E62CBE" w:rsidRPr="00EA5B74">
        <w:t xml:space="preserve"> the south to north reefs.</w:t>
      </w:r>
      <w:r w:rsidR="00E62CBE">
        <w:t xml:space="preserve"> </w:t>
      </w:r>
      <w:r>
        <w:t xml:space="preserve">At each of nine locations in </w:t>
      </w:r>
      <w:r w:rsidR="004975E3">
        <w:t>Faga'alu</w:t>
      </w:r>
      <w:r>
        <w:t xml:space="preserve"> Bay a SedPod was attached on top of a cement block, and a Tube was attached to the side of the same block (</w:t>
      </w:r>
      <w:r>
        <w:fldChar w:fldCharType="begin"/>
      </w:r>
      <w:r>
        <w:instrText xml:space="preserve"> REF _Ref446590596 \h </w:instrText>
      </w:r>
      <w:r>
        <w:fldChar w:fldCharType="separate"/>
      </w:r>
      <w:r w:rsidR="003E6BF7">
        <w:t xml:space="preserve">Figure </w:t>
      </w:r>
      <w:r w:rsidR="003E6BF7">
        <w:rPr>
          <w:noProof/>
        </w:rPr>
        <w:t>2</w:t>
      </w:r>
      <w:r>
        <w:fldChar w:fldCharType="end"/>
      </w:r>
      <w:r>
        <w:t xml:space="preserve">). Six sites were on the reef flat (water depth 1-2 m) and three sites were on the forereef (10-15 m) (Figure 1, Table 1). </w:t>
      </w:r>
    </w:p>
    <w:p w14:paraId="4BF6797C" w14:textId="14C81864" w:rsidR="00453FEE" w:rsidRDefault="00453FEE" w:rsidP="0009200F">
      <w:pPr>
        <w:keepNext/>
        <w:keepLines/>
        <w:ind w:firstLine="720"/>
      </w:pPr>
      <w:r w:rsidRPr="00EA5B74">
        <w:lastRenderedPageBreak/>
        <w:t xml:space="preserve">A monthly time interval was chosen to correspond with other studies </w:t>
      </w:r>
      <w:r w:rsidRPr="00EA5B74">
        <w:fldChar w:fldCharType="begin" w:fldLock="1"/>
      </w:r>
      <w:r w:rsidRPr="00EA5B74">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"(Victor et al. 2006; Muzuka et al. 2010)", "plainTextFormattedCitation" : "(Victor et al. 2006; Muzuka et al. 2010)", "previouslyFormattedCitation" : "(Victor et al. 2006; Muzuka et al. 2010)" }, "properties" : { "noteIndex" : 0 }, "schema" : "https://github.com/citation-style-language/schema/raw/master/csl-citation.json" }</w:instrText>
      </w:r>
      <w:r w:rsidRPr="00EA5B74">
        <w:fldChar w:fldCharType="separate"/>
      </w:r>
      <w:r w:rsidRPr="00EA5B74">
        <w:rPr>
          <w:noProof/>
        </w:rPr>
        <w:t>(Victor et al. 2006; Muzuka et al. 2010)</w:t>
      </w:r>
      <w:r w:rsidRPr="00EA5B74">
        <w:fldChar w:fldCharType="end"/>
      </w:r>
      <w:r w:rsidRPr="00EA5B74">
        <w:t>, to collect enough sediment for</w:t>
      </w:r>
      <w:r>
        <w:t xml:space="preserve"> laboratory</w:t>
      </w:r>
      <w:r w:rsidRPr="00EA5B74">
        <w:t xml:space="preserve"> analysis, and for logistical reasons due to limited field personnel and resources</w:t>
      </w:r>
      <w:r w:rsidR="00252009">
        <w:t xml:space="preserve">. </w:t>
      </w:r>
      <w:r>
        <w:t>C</w:t>
      </w:r>
      <w:r w:rsidRPr="00EA5B74">
        <w:t>ollection</w:t>
      </w:r>
      <w:r>
        <w:t xml:space="preserve"> dates varied due to safety concerns over dangerous diving conditions on the forereef; deployments varied from 24</w:t>
      </w:r>
      <w:r w:rsidR="003E109B">
        <w:t xml:space="preserve"> d</w:t>
      </w:r>
      <w:r>
        <w:t xml:space="preserve"> to 53 d, with a mean deployment of 36 days (</w:t>
      </w:r>
      <w:r>
        <w:fldChar w:fldCharType="begin"/>
      </w:r>
      <w:r>
        <w:instrText xml:space="preserve"> REF _Ref446330860 \h </w:instrText>
      </w:r>
      <w:r>
        <w:fldChar w:fldCharType="separate"/>
      </w:r>
      <w:r w:rsidR="003E6BF7">
        <w:t xml:space="preserve">Figure </w:t>
      </w:r>
      <w:r w:rsidR="003E6BF7">
        <w:rPr>
          <w:noProof/>
        </w:rPr>
        <w:t>3</w:t>
      </w:r>
      <w:r>
        <w:fldChar w:fldCharType="end"/>
      </w:r>
      <w:r>
        <w:t>c, dotted lines)</w:t>
      </w:r>
      <w:r w:rsidR="00252009">
        <w:t>, covering a 12 month period from March 2014 to April 2015</w:t>
      </w:r>
      <w:r>
        <w:t>.</w:t>
      </w:r>
      <w:r w:rsidR="00427210">
        <w:t xml:space="preserve"> </w:t>
      </w:r>
    </w:p>
    <w:p w14:paraId="36BD4FE3" w14:textId="77777777" w:rsidR="003E109B" w:rsidRDefault="003E109B" w:rsidP="0009200F">
      <w:pPr>
        <w:keepNext/>
        <w:keepLines/>
        <w:ind w:firstLine="720"/>
      </w:pPr>
    </w:p>
    <w:p w14:paraId="481C8931" w14:textId="15FD8D8D" w:rsidR="003E109B" w:rsidRDefault="003E109B" w:rsidP="003E109B">
      <w:pPr>
        <w:pStyle w:val="Heading30"/>
      </w:pPr>
      <w:r>
        <w:t>2.3.2 Tubes</w:t>
      </w:r>
    </w:p>
    <w:p w14:paraId="09C7FDFD" w14:textId="2A4BA774" w:rsidR="003E109B" w:rsidRDefault="003E109B" w:rsidP="003E109B">
      <w:pPr>
        <w:keepNext/>
        <w:keepLines/>
        <w:ind w:firstLine="720"/>
      </w:pPr>
      <w:r>
        <w:t xml:space="preserve">Tubes were made from 5 cm internal diameter PVC pipe, approximately 30 cm tall (), and capped at the bottom. </w:t>
      </w:r>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fldChar w:fldCharType="separate"/>
      </w:r>
      <w:r w:rsidRPr="00427210">
        <w:rPr>
          <w:noProof/>
        </w:rPr>
        <w:t>Storlazzi et al. (2011)</w:t>
      </w:r>
      <w:r>
        <w:fldChar w:fldCharType="end"/>
      </w:r>
      <w:r>
        <w:t xml:space="preserve"> recommends a height-to-diameter ratio of at least 5, preferably more than 7; the ratio in this study was 6. To collect sediment from the Tube, a PVC cap was slipped over the open end, and then the Tube was removed from the block. In the lab, the cap was removed and the sediment was rinsed from the inside of the Tube. Some studies deploy multiple Tubes at each site to determine an average accumulation rate, and </w:t>
      </w:r>
      <w:r>
        <w:fldChar w:fldCharType="begin" w:fldLock="1"/>
      </w:r>
      <w:r>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"manualFormatting" : "Bothner et al. (2006)", "plainTextFormattedCitation" : "(Bothner et al. 2006)", "previouslyFormattedCitation" : "(Bothner et al. 2006)" }, "properties" : { "noteIndex" : 0 }, "schema" : "https://github.com/citation-style-language/schema/raw/master/csl-citation.json" }</w:instrText>
      </w:r>
      <w:r>
        <w:fldChar w:fldCharType="separate"/>
      </w:r>
      <w:r>
        <w:rPr>
          <w:noProof/>
        </w:rPr>
        <w:t>Bothner et al. (2006)</w:t>
      </w:r>
      <w:r>
        <w:fldChar w:fldCharType="end"/>
      </w:r>
      <w:r>
        <w:t xml:space="preserve"> found that sediment accumulation rates at co-located Tubes differed by 11% on average. This study deployed a single Tube to minimize hydrodynamic interference per </w:t>
      </w:r>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fldChar w:fldCharType="separate"/>
      </w:r>
      <w:r w:rsidRPr="003E109B">
        <w:rPr>
          <w:noProof/>
        </w:rPr>
        <w:t>Storlazzi et al. (2011)</w:t>
      </w:r>
      <w:r>
        <w:fldChar w:fldCharType="end"/>
      </w:r>
      <w:r>
        <w:t>.</w:t>
      </w:r>
    </w:p>
    <w:p w14:paraId="7FCFB4D5" w14:textId="77777777" w:rsidR="009611DD" w:rsidRDefault="009611DD" w:rsidP="008332E1">
      <w:pPr>
        <w:keepNext/>
        <w:keepLines/>
      </w:pPr>
    </w:p>
    <w:p w14:paraId="5E5950EE" w14:textId="34B916CD" w:rsidR="007E1F66" w:rsidRDefault="00D80EEB" w:rsidP="008332E1">
      <w:pPr>
        <w:pStyle w:val="Heading30"/>
      </w:pPr>
      <w:r>
        <w:t>2.</w:t>
      </w:r>
      <w:r w:rsidR="00300E75">
        <w:t>3</w:t>
      </w:r>
      <w:r>
        <w:t>.</w:t>
      </w:r>
      <w:r w:rsidR="003E109B">
        <w:t>3</w:t>
      </w:r>
      <w:r>
        <w:t xml:space="preserve"> </w:t>
      </w:r>
      <w:r w:rsidR="007E1F66">
        <w:t>SedPods</w:t>
      </w:r>
    </w:p>
    <w:p w14:paraId="63D65BC3" w14:textId="1ADE1D30" w:rsidR="00105F64" w:rsidRDefault="00384906" w:rsidP="003E109B">
      <w:pPr>
        <w:keepNext/>
        <w:keepLines/>
        <w:ind w:firstLine="720"/>
      </w:pPr>
      <w:r>
        <w:t xml:space="preserve">SedPods were made from 15.25 cm diameter PVC pipe, approximately 12 cm tall, and filled with cement with three eye-bolts to act as rebar and attachment points. The cement was poured on a rough piece of plywood to give it a slight texture approximating natural rock </w:t>
      </w:r>
      <w:r>
        <w:fldChar w:fldCharType="begin" w:fldLock="1"/>
      </w:r>
      <w:r w:rsidR="008F3A89">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"formattedCitation" : "(Field et al. 2012a)", "plainTextFormattedCitation" : "(Field et al. 2012a)", "previouslyFormattedCitation" : "(Field et al. 2012a)" }, "properties" : { "noteIndex" : 0 }, "schema" : "https://github.com/citation-style-language/schema/raw/master/csl-citation.json" }</w:instrText>
      </w:r>
      <w:r>
        <w:fldChar w:fldCharType="separate"/>
      </w:r>
      <w:r w:rsidR="001248F5" w:rsidRPr="001248F5">
        <w:rPr>
          <w:noProof/>
        </w:rPr>
        <w:t>(Field et al. 2012a)</w:t>
      </w:r>
      <w:r>
        <w:fldChar w:fldCharType="end"/>
      </w:r>
      <w:r>
        <w:t>. To collect the sediment from SedPods, a rubber pipe end cap was carefully slipped over the SedPod</w:t>
      </w:r>
      <w:r w:rsidR="00105F64">
        <w:t xml:space="preserve"> taking care not to disturb the sediment</w:t>
      </w:r>
      <w:r>
        <w:t>, and the stainless steel hose clamp was tightened to prevent sediment from escaping</w:t>
      </w:r>
      <w:r w:rsidR="00105F64">
        <w:t xml:space="preserve"> during transport to the lab</w:t>
      </w:r>
      <w:r>
        <w:t xml:space="preserve"> (Figure 3). In the lab, the rubber cap was removed and the sediment on the surface of the SedPod was rinsed off and analyzed for</w:t>
      </w:r>
      <w:r w:rsidR="00105F64">
        <w:t xml:space="preserve"> weight,</w:t>
      </w:r>
      <w:r>
        <w:t xml:space="preserve"> grain size and co</w:t>
      </w:r>
      <w:r w:rsidR="00105F64">
        <w:t>mposi</w:t>
      </w:r>
      <w:r>
        <w:t>tion. In many instances there was significant algal growth on the SedPod surface, so sediment was manually scrubbed from this algae layer and included in the analysis.</w:t>
      </w:r>
    </w:p>
    <w:p w14:paraId="569399A1" w14:textId="77777777" w:rsidR="00255077" w:rsidRDefault="00255077" w:rsidP="008332E1">
      <w:pPr>
        <w:keepNext/>
        <w:keepLines/>
      </w:pPr>
    </w:p>
    <w:p w14:paraId="7779A37B" w14:textId="4EB32142" w:rsidR="007E1F66" w:rsidRDefault="00300E75" w:rsidP="008332E1">
      <w:pPr>
        <w:pStyle w:val="Heading30"/>
      </w:pPr>
      <w:r>
        <w:t>2.3</w:t>
      </w:r>
      <w:r w:rsidR="00D80EEB">
        <w:t xml:space="preserve">.4 </w:t>
      </w:r>
      <w:r w:rsidR="00255077">
        <w:t>Weight, grain size, and composition analysis</w:t>
      </w:r>
    </w:p>
    <w:p w14:paraId="2BBEBC33" w14:textId="61C226CC" w:rsidR="00683625" w:rsidRDefault="00384906" w:rsidP="008332E1">
      <w:pPr>
        <w:keepNext/>
        <w:keepLines/>
        <w:ind w:firstLine="720"/>
      </w:pPr>
      <w:r>
        <w:lastRenderedPageBreak/>
        <w:t>Sediment was wet sieved to</w:t>
      </w:r>
      <w:r w:rsidR="000E527D">
        <w:t xml:space="preserve"> remove gravel</w:t>
      </w:r>
      <w:r w:rsidR="008F0178">
        <w:t>-</w:t>
      </w:r>
      <w:r w:rsidR="000E527D">
        <w:t>size shells</w:t>
      </w:r>
      <w:r w:rsidR="00105F64">
        <w:t xml:space="preserve"> and organisms</w:t>
      </w:r>
      <w:r w:rsidR="000E527D">
        <w:t xml:space="preserve"> (&gt;2</w:t>
      </w:r>
      <w:r w:rsidR="003E109B">
        <w:t xml:space="preserve"> </w:t>
      </w:r>
      <w:r w:rsidR="000E527D">
        <w:t>mm) from analysis, and</w:t>
      </w:r>
      <w:r>
        <w:t xml:space="preserve"> </w:t>
      </w:r>
      <w:r w:rsidR="008F0178">
        <w:t xml:space="preserve">to </w:t>
      </w:r>
      <w:r>
        <w:t>separate the coarse</w:t>
      </w:r>
      <w:r w:rsidR="000E527D">
        <w:t xml:space="preserve"> (2</w:t>
      </w:r>
      <w:r w:rsidR="003E109B">
        <w:t xml:space="preserve"> </w:t>
      </w:r>
      <w:r w:rsidR="000E527D">
        <w:t xml:space="preserve">mm </w:t>
      </w:r>
      <w:r w:rsidR="003E109B">
        <w:t>–</w:t>
      </w:r>
      <w:r w:rsidR="000E527D">
        <w:t xml:space="preserve"> 63</w:t>
      </w:r>
      <w:r w:rsidR="003E109B">
        <w:t xml:space="preserve"> </w:t>
      </w:r>
      <w:proofErr w:type="spellStart"/>
      <w:r w:rsidR="000E527D">
        <w:rPr>
          <w:rFonts w:cs="Times"/>
        </w:rPr>
        <w:t>μ</w:t>
      </w:r>
      <w:r w:rsidR="000E527D">
        <w:t>m</w:t>
      </w:r>
      <w:proofErr w:type="spellEnd"/>
      <w:r w:rsidR="000E527D">
        <w:t>)</w:t>
      </w:r>
      <w:r>
        <w:t xml:space="preserve"> and fine fractions</w:t>
      </w:r>
      <w:r w:rsidR="000E527D">
        <w:t xml:space="preserve"> (63</w:t>
      </w:r>
      <w:r w:rsidR="003E109B">
        <w:t xml:space="preserve"> </w:t>
      </w:r>
      <w:proofErr w:type="spellStart"/>
      <w:r w:rsidR="000E527D">
        <w:rPr>
          <w:rFonts w:cs="Times"/>
        </w:rPr>
        <w:t>μ</w:t>
      </w:r>
      <w:r w:rsidR="000E527D">
        <w:t>m</w:t>
      </w:r>
      <w:proofErr w:type="spellEnd"/>
      <w:r w:rsidR="003E109B">
        <w:t xml:space="preserve"> - </w:t>
      </w:r>
      <w:r w:rsidR="000E527D">
        <w:t>2</w:t>
      </w:r>
      <w:r w:rsidR="003E109B">
        <w:t xml:space="preserve"> </w:t>
      </w:r>
      <w:proofErr w:type="spellStart"/>
      <w:r w:rsidR="000E527D">
        <w:rPr>
          <w:rFonts w:cs="Times"/>
        </w:rPr>
        <w:t>μ</w:t>
      </w:r>
      <w:r w:rsidR="000E527D">
        <w:t>m</w:t>
      </w:r>
      <w:proofErr w:type="spellEnd"/>
      <w:r w:rsidR="000E527D">
        <w:t>). T</w:t>
      </w:r>
      <w:r>
        <w:t xml:space="preserve">he fine fraction </w:t>
      </w:r>
      <w:r w:rsidR="003E109B">
        <w:t>was collected on pre-weighed 15-</w:t>
      </w:r>
      <w:r>
        <w:t>cm diameter</w:t>
      </w:r>
      <w:r w:rsidR="00105F64">
        <w:t>,</w:t>
      </w:r>
      <w:r w:rsidR="003E109B">
        <w:t xml:space="preserve"> 2-</w:t>
      </w:r>
      <w:r>
        <w:rPr>
          <w:rFonts w:cs="Times"/>
        </w:rPr>
        <w:t>μ</w:t>
      </w:r>
      <w:r>
        <w:t>m</w:t>
      </w:r>
      <w:r w:rsidR="00105F64">
        <w:t xml:space="preserve"> nominal pore size</w:t>
      </w:r>
      <w:r>
        <w:t xml:space="preserve"> glass fiber filters. To remove salts, the coarse fraction was rinsed in the sieve with distilled water, while the fine fraction was gravity rinsed with distilled water </w:t>
      </w:r>
      <w:r w:rsidR="00105F64">
        <w:t xml:space="preserve">at least </w:t>
      </w:r>
      <w:r w:rsidR="000E527D">
        <w:t>three</w:t>
      </w:r>
      <w:r>
        <w:t xml:space="preserve"> times. Coarse and fine fractions were dried at 100 C for 2 </w:t>
      </w:r>
      <w:proofErr w:type="spellStart"/>
      <w:r>
        <w:t>h</w:t>
      </w:r>
      <w:r w:rsidR="003E109B">
        <w:t>r</w:t>
      </w:r>
      <w:proofErr w:type="spellEnd"/>
      <w:r>
        <w:t>, cooled, and weighed to determine the bulk sediment weight. The sediment samples were then analyz</w:t>
      </w:r>
      <w:r w:rsidR="008D4280">
        <w:t xml:space="preserve">ed for geochemical composition </w:t>
      </w:r>
      <w:r>
        <w:t xml:space="preserve">using Loss on Ignition (LOI) </w:t>
      </w:r>
      <w:r w:rsidR="00105F64">
        <w:t xml:space="preserve">method </w:t>
      </w:r>
      <w:r w:rsidR="008D4280">
        <w:t xml:space="preserve">(combusting 3 </w:t>
      </w:r>
      <w:proofErr w:type="spellStart"/>
      <w:r w:rsidR="008D4280">
        <w:t>h</w:t>
      </w:r>
      <w:r w:rsidR="003E109B">
        <w:t>r</w:t>
      </w:r>
      <w:proofErr w:type="spellEnd"/>
      <w:r w:rsidR="008D4280">
        <w:t xml:space="preserve"> at 550 C for % organic; 950</w:t>
      </w:r>
      <w:r w:rsidR="008D4280" w:rsidRPr="003E0E8E">
        <w:t xml:space="preserve"> C for 3 </w:t>
      </w:r>
      <w:proofErr w:type="spellStart"/>
      <w:r w:rsidR="008D4280" w:rsidRPr="003E0E8E">
        <w:t>h</w:t>
      </w:r>
      <w:r w:rsidR="003E109B">
        <w:t>r</w:t>
      </w:r>
      <w:proofErr w:type="spellEnd"/>
      <w:r w:rsidR="008D4280" w:rsidRPr="003E0E8E">
        <w:t xml:space="preserve"> for % carbonate)</w:t>
      </w:r>
      <w:r w:rsidR="00105F64">
        <w:t xml:space="preserve"> </w:t>
      </w:r>
      <w:r w:rsidR="008D4280">
        <w:fldChar w:fldCharType="begin" w:fldLock="1"/>
      </w:r>
      <w:r w:rsidR="00BC46A8">
        <w:instrText>ADDIN CSL_CITATION { "citationItems" : [ { "id" : "ITEM-1", "itemData" : { "author" : [ { "dropping-particle" : "", "family" : "Heiri", "given" : "Oliver", "non-dropping-particle" : "", "parse-names" : false, "suffix" : "" }, { "dropping-particle" : "", "family" : "Lotter", "given" : "Andr\u00e9 F", "non-dropping-particle" : "", "parse-names" : false, "suffix" : "" }, { "dropping-particle" : "", "family" : "Lemcke", "given" : "Gerry", "non-dropping-particle" : "", "parse-names" : false, "suffix" : "" } ], "container-title" : "Journal of Paleolimnology", "id" : "ITEM-1", "issued" : { "date-parts" : [ [ "2001" ] ] }, "page" : "101-110", "title" : "Loss on ignition as a method for estimating organic and carbonate content in sediments : reproducibility and comparability of results", "type" : "article-journal", "volume" : "25" }, "uris" : [ "http://www.mendeley.com/documents/?uuid=3cc85ea9-e22b-4184-9317-446c4e83fcc4" ] }, { "id" : "ITEM-2", "itemData" : { "ISBN" : "0921-2728", "author" : [ { "dropping-particle" : "", "family" : "Santisteban", "given" : "J I", "non-dropping-particle" : "", "parse-names" : false, "suffix" : "" }, { "dropping-particle" : "", "family" : "Mediavilla", "given" : "R", "non-dropping-particle" : "", "parse-names" : false, "suffix" : "" }, { "dropping-particle" : "", "family" : "Lopez-Pamo", "given" : "E", "non-dropping-particle" : "", "parse-names" : false, "suffix" : "" }, { "dropping-particle" : "", "family" : "Dabrio", "given" : "C J", "non-dropping-particle" : "", "parse-names" : false, "suffix" : "" }, { "dropping-particle" : "", "family" : "Zapata", "given" : "M B R", "non-dropping-particle" : "", "parse-names" : false, "suffix" : "" }, { "dropping-particle" : "", "family" : "Garcia", "given" : "M J G", "non-dropping-particle" : "", "parse-names" : false, "suffix" : "" }, { "dropping-particle" : "", "family" : "Castano", "given" : "S", "non-dropping-particle" : "", "parse-names" : false, "suffix" : "" }, { "dropping-particle" : "", "family" : "Mart\u00ednez-Alfaro", "given" : "P E", "non-dropping-particle" : "", "parse-names" : false, "suffix" : "" } ], "container-title" : "Journal of Paleolimnology", "id" : "ITEM-2", "issue" : "3", "issued" : { "date-parts" : [ [ "2004" ] ] }, "page" : "287-299", "title" : "Loss on ignition: a qualitative or quantitative method for organic matter and carbonate mineral content in sediments?", "type" : "article-journal", "volume" : "32" }, "uris" : [ "http://www.mendeley.com/documents/?uuid=f93293b5-0df9-4e83-9df1-b9198abc35a7" ] } ], "mendeley" : { "formattedCitation" : "(Heiri et al. 2001; Santisteban et al. 2004)", "plainTextFormattedCitation" : "(Heiri et al. 2001; Santisteban et al. 2004)", "previouslyFormattedCitation" : "(Heiri et al. 2001; Santisteban et al. 2004)" }, "properties" : { "noteIndex" : 0 }, "schema" : "https://github.com/citation-style-language/schema/raw/master/csl-citation.json" }</w:instrText>
      </w:r>
      <w:r w:rsidR="008D4280">
        <w:fldChar w:fldCharType="separate"/>
      </w:r>
      <w:r w:rsidR="00105F64" w:rsidRPr="00105F64">
        <w:rPr>
          <w:noProof/>
        </w:rPr>
        <w:t>(Heiri et al. 2001; Santisteban et al. 2004)</w:t>
      </w:r>
      <w:r w:rsidR="008D4280">
        <w:fldChar w:fldCharType="end"/>
      </w:r>
      <w:r w:rsidR="008D4280">
        <w:t xml:space="preserve">. The proportion (%) of terrigenous sediment was then determined by subtraction from the % organic and % carbonate </w:t>
      </w:r>
      <w:r w:rsidR="008D4280">
        <w:fldChar w:fldCharType="begin" w:fldLock="1"/>
      </w:r>
      <w:r w:rsidR="00BE3D9E">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rsidR="008D4280">
        <w:fldChar w:fldCharType="separate"/>
      </w:r>
      <w:r w:rsidR="008D4280" w:rsidRPr="00390AF8">
        <w:rPr>
          <w:noProof/>
        </w:rPr>
        <w:t>(Gray et al. 2012)</w:t>
      </w:r>
      <w:r w:rsidR="008D4280">
        <w:fldChar w:fldCharType="end"/>
      </w:r>
      <w:r w:rsidR="008D4280">
        <w:t>.</w:t>
      </w:r>
      <w:r w:rsidR="00237164">
        <w:t xml:space="preserve"> </w:t>
      </w:r>
      <w:commentRangeStart w:id="18"/>
      <w:commentRangeStart w:id="19"/>
      <w:r w:rsidR="00237164">
        <w:t xml:space="preserve">Wet sieving conducted by different lab analysts showed an unacceptable difference in coarse and fine fraction separation, so only combined fine and coarse fraction (total) </w:t>
      </w:r>
      <w:r w:rsidR="003E109B">
        <w:t>sediment accumulation</w:t>
      </w:r>
      <w:r w:rsidR="00237164">
        <w:t xml:space="preserve"> data were used in further analyses.</w:t>
      </w:r>
      <w:commentRangeEnd w:id="18"/>
      <w:r w:rsidR="00992A46">
        <w:rPr>
          <w:rStyle w:val="CommentReference"/>
          <w:rFonts w:asciiTheme="minorHAnsi" w:hAnsiTheme="minorHAnsi"/>
        </w:rPr>
        <w:commentReference w:id="18"/>
      </w:r>
      <w:commentRangeEnd w:id="19"/>
      <w:r w:rsidR="005C46CA">
        <w:rPr>
          <w:rStyle w:val="CommentReference"/>
          <w:rFonts w:asciiTheme="minorHAnsi" w:hAnsiTheme="minorHAnsi"/>
        </w:rPr>
        <w:commentReference w:id="19"/>
      </w:r>
      <w:r w:rsidR="000E527D">
        <w:t xml:space="preserve"> </w:t>
      </w:r>
      <w:r w:rsidR="003E109B">
        <w:t>Sediment accumulation</w:t>
      </w:r>
      <w:r w:rsidR="00C803BD">
        <w:t xml:space="preserve"> results were normalized for trap diameter and deployment time (g m</w:t>
      </w:r>
      <w:r w:rsidR="00C803BD" w:rsidRPr="00C803BD">
        <w:rPr>
          <w:vertAlign w:val="superscript"/>
        </w:rPr>
        <w:t>-2</w:t>
      </w:r>
      <w:r w:rsidR="00C803BD">
        <w:t>d</w:t>
      </w:r>
      <w:r w:rsidR="00C803BD" w:rsidRPr="00C803BD">
        <w:rPr>
          <w:vertAlign w:val="superscript"/>
        </w:rPr>
        <w:t>-1</w:t>
      </w:r>
      <w:r w:rsidR="00C803BD">
        <w:t xml:space="preserve">) </w:t>
      </w:r>
      <w:r w:rsidR="000E527D">
        <w:fldChar w:fldCharType="begin" w:fldLock="1"/>
      </w:r>
      <w:r w:rsidR="000E527D">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000E527D">
        <w:fldChar w:fldCharType="separate"/>
      </w:r>
      <w:r w:rsidR="000E527D">
        <w:rPr>
          <w:noProof/>
        </w:rPr>
        <w:t>(Storlazzi et al. 2009)</w:t>
      </w:r>
      <w:r w:rsidR="000E527D">
        <w:fldChar w:fldCharType="end"/>
      </w:r>
      <w:r w:rsidR="000E527D">
        <w:t xml:space="preserve"> </w:t>
      </w:r>
      <w:r w:rsidR="00C803BD">
        <w:t>to compare SedPods and Tubes and variable deployment times</w:t>
      </w:r>
    </w:p>
    <w:p w14:paraId="5B6C65AB" w14:textId="77777777" w:rsidR="009A4D6F" w:rsidRDefault="009A4D6F" w:rsidP="008332E1">
      <w:pPr>
        <w:keepNext/>
        <w:keepLines/>
      </w:pPr>
    </w:p>
    <w:p w14:paraId="68852BB5" w14:textId="65985303" w:rsidR="001D06FC" w:rsidRDefault="00187679" w:rsidP="008332E1">
      <w:pPr>
        <w:pStyle w:val="Heading20"/>
      </w:pPr>
      <w:r>
        <w:t>2.</w:t>
      </w:r>
      <w:r w:rsidR="003B0C6C">
        <w:t>4</w:t>
      </w:r>
      <w:r w:rsidR="00683625">
        <w:t xml:space="preserve"> </w:t>
      </w:r>
      <w:r w:rsidR="003B0C6C">
        <w:t>Sediment collection and composition: Temporal patterns and controls</w:t>
      </w:r>
    </w:p>
    <w:p w14:paraId="57EAAFBF" w14:textId="00FABA2A" w:rsidR="001D06FC" w:rsidRDefault="00C13905" w:rsidP="008332E1">
      <w:pPr>
        <w:keepNext/>
        <w:keepLines/>
        <w:ind w:firstLine="720"/>
      </w:pPr>
      <w:r>
        <w:t xml:space="preserve">For </w:t>
      </w:r>
      <w:r w:rsidR="00507312">
        <w:t>each of the nine sediment trap locations</w:t>
      </w:r>
      <w:r>
        <w:t>, u</w:t>
      </w:r>
      <w:r w:rsidR="009A4D6F">
        <w:t>nivariate and multi-variate</w:t>
      </w:r>
      <w:r w:rsidR="001D06FC">
        <w:t xml:space="preserve"> linear regression models </w:t>
      </w:r>
      <w:r w:rsidR="009A4D6F">
        <w:t>were</w:t>
      </w:r>
      <w:r w:rsidR="001D06FC">
        <w:t xml:space="preserve"> used to </w:t>
      </w:r>
      <w:r w:rsidR="00384906">
        <w:t>determine how</w:t>
      </w:r>
      <w:r w:rsidR="009A4D6F">
        <w:t xml:space="preserve"> </w:t>
      </w:r>
      <w:r w:rsidR="00011A86">
        <w:t>SSY (</w:t>
      </w:r>
      <w:r w:rsidR="009A4D6F">
        <w:t>tons) and</w:t>
      </w:r>
      <w:r w:rsidR="00011A86">
        <w:t xml:space="preserve"> </w:t>
      </w:r>
      <w:r w:rsidR="0069498E">
        <w:t>Waves</w:t>
      </w:r>
      <w:r w:rsidR="00011A86">
        <w:t xml:space="preserve"> (</w:t>
      </w:r>
      <w:r w:rsidR="009A4D6F">
        <w:t>m)</w:t>
      </w:r>
      <w:r w:rsidR="00384906">
        <w:t xml:space="preserve"> control the temporal variation in</w:t>
      </w:r>
      <w:r w:rsidR="0069498E">
        <w:t xml:space="preserve"> </w:t>
      </w:r>
      <w:r w:rsidR="003E109B">
        <w:t>sediment accumulation</w:t>
      </w:r>
      <w:r w:rsidR="001D06FC">
        <w:t xml:space="preserve"> rates</w:t>
      </w:r>
      <w:r>
        <w:t xml:space="preserve"> in Tubes and SedPods.</w:t>
      </w:r>
      <w:r w:rsidR="00E26E2F">
        <w:t xml:space="preserve"> The significance of the </w:t>
      </w:r>
      <w:r w:rsidR="00D63954">
        <w:t xml:space="preserve">correlation between </w:t>
      </w:r>
      <w:r w:rsidR="003E109B">
        <w:t>sediment accumulation</w:t>
      </w:r>
      <w:r w:rsidR="00D63954">
        <w:t xml:space="preserve"> and individual driving variables (SSY or Waves) </w:t>
      </w:r>
      <w:r w:rsidR="00E26E2F">
        <w:t>were tested with the Spearman correlation coefficient.</w:t>
      </w:r>
      <w:r w:rsidR="00507312">
        <w:t xml:space="preserve"> </w:t>
      </w:r>
      <w:r w:rsidR="00EA47F4">
        <w:t xml:space="preserve">A </w:t>
      </w:r>
      <w:r w:rsidR="00E26E2F">
        <w:t xml:space="preserve">linear regression </w:t>
      </w:r>
      <w:r w:rsidR="00EA47F4">
        <w:t xml:space="preserve">between SSY and Waves </w:t>
      </w:r>
      <w:r w:rsidR="00E26E2F">
        <w:t>confirmed they were not significantly related</w:t>
      </w:r>
      <w:r w:rsidR="00EA47F4">
        <w:t xml:space="preserve"> and could be treated as independent variables in the multiple regression</w:t>
      </w:r>
      <w:r w:rsidR="00E26E2F">
        <w:t xml:space="preserve">. </w:t>
      </w:r>
      <w:r w:rsidR="00EA47F4">
        <w:t>A</w:t>
      </w:r>
      <w:r w:rsidR="00507312">
        <w:t xml:space="preserve"> multiple linear regression between</w:t>
      </w:r>
      <w:r w:rsidR="0069498E">
        <w:t xml:space="preserve"> </w:t>
      </w:r>
      <w:r w:rsidR="003E109B">
        <w:t>sediment accumulation</w:t>
      </w:r>
      <w:r w:rsidR="0069498E">
        <w:t xml:space="preserve"> vs. SSY and Waves</w:t>
      </w:r>
      <w:r w:rsidR="00507312">
        <w:t xml:space="preserve"> </w:t>
      </w:r>
      <w:r w:rsidR="00EA47F4">
        <w:t xml:space="preserve">quantifies how </w:t>
      </w:r>
      <w:r w:rsidR="00507312">
        <w:t xml:space="preserve">well </w:t>
      </w:r>
      <w:r w:rsidR="00EA47F4">
        <w:t>each</w:t>
      </w:r>
      <w:r w:rsidR="00507312">
        <w:t xml:space="preserve"> predictor is correlated with </w:t>
      </w:r>
      <w:r w:rsidR="003E109B">
        <w:t>sediment accumulation</w:t>
      </w:r>
      <w:r w:rsidR="00507312">
        <w:t xml:space="preserve">, while controlling for the influence of the secondary predictor. This approach does not account for the </w:t>
      </w:r>
      <w:r w:rsidR="00011A86">
        <w:t>phasing</w:t>
      </w:r>
      <w:r w:rsidR="00EA47F4">
        <w:t xml:space="preserve"> or sequencing</w:t>
      </w:r>
      <w:r w:rsidR="00011A86">
        <w:t xml:space="preserve"> of Waves and SSY within deployment periods</w:t>
      </w:r>
      <w:r w:rsidR="00507312">
        <w:t xml:space="preserve">. For instance if a large wave event occurred prior to a large SSY event, we would not expect the wave event to affect </w:t>
      </w:r>
      <w:r w:rsidR="003E109B">
        <w:t>sediment accumulation</w:t>
      </w:r>
      <w:r w:rsidR="00507312">
        <w:t xml:space="preserve"> </w:t>
      </w:r>
      <w:r w:rsidR="00011A86">
        <w:t xml:space="preserve">from that SSY, </w:t>
      </w:r>
      <w:r w:rsidR="00507312">
        <w:t>but our measurement interval cannot resolve the difference in phasing</w:t>
      </w:r>
      <w:r w:rsidR="00EA47F4">
        <w:t xml:space="preserve"> or sequence</w:t>
      </w:r>
      <w:r w:rsidR="00507312">
        <w:t xml:space="preserve">. </w:t>
      </w:r>
    </w:p>
    <w:p w14:paraId="616508ED" w14:textId="77777777" w:rsidR="001D06FC" w:rsidRDefault="006F6FC5" w:rsidP="008332E1">
      <w:pPr>
        <w:keepNext/>
        <w:keepLines/>
        <w:rPr>
          <w:rFonts w:asciiTheme="minorHAnsi" w:hAnsiTheme="minorHAnsi"/>
        </w:rPr>
      </w:pPr>
      <w:r>
        <w:tab/>
      </w:r>
      <w:r w:rsidR="00E26E2F">
        <w:t xml:space="preserve"> </w:t>
      </w:r>
    </w:p>
    <w:p w14:paraId="7C14646E" w14:textId="26784153" w:rsidR="001D06FC" w:rsidRDefault="00683625" w:rsidP="008332E1">
      <w:pPr>
        <w:pStyle w:val="Heading10"/>
      </w:pPr>
      <w:r>
        <w:t xml:space="preserve">3. </w:t>
      </w:r>
      <w:r w:rsidR="001D06FC">
        <w:t>Results</w:t>
      </w:r>
    </w:p>
    <w:p w14:paraId="27865594" w14:textId="0785D3E0" w:rsidR="009E5CB9" w:rsidRDefault="009E5CB9" w:rsidP="008332E1">
      <w:pPr>
        <w:pStyle w:val="Heading20"/>
      </w:pPr>
      <w:r>
        <w:t xml:space="preserve">3.1 Conceptual and observed SSY and Waves during deployment </w:t>
      </w:r>
    </w:p>
    <w:p w14:paraId="678DD1D3" w14:textId="6BDB36D9" w:rsidR="009E5CB9" w:rsidRDefault="009E5CB9" w:rsidP="008332E1">
      <w:pPr>
        <w:keepNext/>
        <w:keepLines/>
        <w:ind w:firstLine="720"/>
      </w:pPr>
      <w:r>
        <w:lastRenderedPageBreak/>
        <w:t xml:space="preserve">Seasonal wave and precipitation patterns were hypothesized to vary such that </w:t>
      </w:r>
      <w:r w:rsidR="003E109B">
        <w:t>large w</w:t>
      </w:r>
      <w:r>
        <w:t xml:space="preserve">aves and low SSY coincide during the </w:t>
      </w:r>
      <w:r w:rsidR="003E109B">
        <w:t>trade</w:t>
      </w:r>
      <w:r>
        <w:t xml:space="preserve"> wind dry season (May-September), which would cause low terrigenous </w:t>
      </w:r>
      <w:r w:rsidR="003E109B">
        <w:t>sediment accumulation</w:t>
      </w:r>
      <w:r>
        <w:t xml:space="preserve">. Hypothesized low wave energy and high SSY during the wet season (October-April) would cause higher terrigenous </w:t>
      </w:r>
      <w:r w:rsidR="003E109B">
        <w:t>sediment accumulation</w:t>
      </w:r>
      <w:r>
        <w:t xml:space="preserve"> (</w:t>
      </w:r>
      <w:r>
        <w:fldChar w:fldCharType="begin"/>
      </w:r>
      <w:r>
        <w:instrText xml:space="preserve"> REF _Ref446330860 \h </w:instrText>
      </w:r>
      <w:r>
        <w:fldChar w:fldCharType="separate"/>
      </w:r>
      <w:r w:rsidR="003E6BF7">
        <w:t xml:space="preserve">Figure </w:t>
      </w:r>
      <w:r w:rsidR="003E6BF7">
        <w:rPr>
          <w:noProof/>
        </w:rPr>
        <w:t>3</w:t>
      </w:r>
      <w:r>
        <w:fldChar w:fldCharType="end"/>
      </w:r>
      <w:r>
        <w:t xml:space="preserve">a). Waves mostly followed the conceptual pattern with peak wave energy occurring around </w:t>
      </w:r>
      <w:r w:rsidR="00E62CBE">
        <w:t>June-August</w:t>
      </w:r>
      <w:r>
        <w:t xml:space="preserve"> and lowest wave energy during December-February, with the exception of </w:t>
      </w:r>
      <w:r w:rsidR="000031CD">
        <w:t>larg</w:t>
      </w:r>
      <w:r>
        <w:t>er than expected Waves in April 2014 and January 2015 (</w:t>
      </w:r>
      <w:r>
        <w:fldChar w:fldCharType="begin"/>
      </w:r>
      <w:r>
        <w:instrText xml:space="preserve"> REF _Ref446330860 \h </w:instrText>
      </w:r>
      <w:r>
        <w:fldChar w:fldCharType="separate"/>
      </w:r>
      <w:r w:rsidR="003E6BF7">
        <w:t xml:space="preserve">Figure </w:t>
      </w:r>
      <w:r w:rsidR="003E6BF7">
        <w:rPr>
          <w:noProof/>
        </w:rPr>
        <w:t>3</w:t>
      </w:r>
      <w:r>
        <w:fldChar w:fldCharType="end"/>
      </w:r>
      <w:r>
        <w:t>c). While the conceptual model of Waves was similar to observed, measured and modeled SSY did not follow the conceptual model. The highest SSY was observed during the July-September</w:t>
      </w:r>
      <w:r w:rsidR="00E62CBE">
        <w:t xml:space="preserve"> 2014</w:t>
      </w:r>
      <w:r>
        <w:t xml:space="preserve"> period for two reasons: 1) the largest single storm recorded in the past four years occurred</w:t>
      </w:r>
      <w:r w:rsidR="000031CD">
        <w:t xml:space="preserve"> July 25, 2014,</w:t>
      </w:r>
      <w:r>
        <w:t xml:space="preserve"> </w:t>
      </w:r>
      <w:r>
        <w:fldChar w:fldCharType="begin" w:fldLock="1"/>
      </w:r>
      <w: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"plainTextFormattedCitation" : "(Messina and Biggs 2016)", "previouslyFormattedCitation" : "(Messina and Biggs 2016)" }, "properties" : { "noteIndex" : 0 }, "schema" : "https://github.com/citation-style-language/schema/raw/master/csl-citation.json" }</w:instrText>
      </w:r>
      <w:r>
        <w:fldChar w:fldCharType="separate"/>
      </w:r>
      <w:r w:rsidRPr="00E11903">
        <w:rPr>
          <w:noProof/>
        </w:rPr>
        <w:t>(Messina and Biggs 2016)</w:t>
      </w:r>
      <w:r>
        <w:fldChar w:fldCharType="end"/>
      </w:r>
      <w:r>
        <w:t xml:space="preserve">, and 2) sediment mitigation at the quarry in October significantly reduced total SSY from the watershed that would have occurred during the 2014-2015 wet season (October-April) </w:t>
      </w:r>
      <w:r>
        <w:fldChar w:fldCharType="begin" w:fldLock="1"/>
      </w:r>
      <w: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fldChar w:fldCharType="separate"/>
      </w:r>
      <w:r w:rsidRPr="003543FB">
        <w:rPr>
          <w:noProof/>
        </w:rPr>
        <w:t>(Holst-Rice et al. 2016)</w:t>
      </w:r>
      <w:r>
        <w:fldChar w:fldCharType="end"/>
      </w:r>
      <w:r>
        <w:t>.</w:t>
      </w:r>
    </w:p>
    <w:p w14:paraId="46B77B4C" w14:textId="77777777" w:rsidR="009E5CB9" w:rsidRDefault="009E5CB9" w:rsidP="008332E1">
      <w:pPr>
        <w:keepNext/>
        <w:keepLines/>
      </w:pPr>
    </w:p>
    <w:p w14:paraId="0801DED1" w14:textId="77777777" w:rsidR="009E5CB9" w:rsidRDefault="009E5CB9" w:rsidP="008332E1">
      <w:pPr>
        <w:keepNext/>
        <w:keepLines/>
        <w:rPr>
          <w:rFonts w:asciiTheme="minorHAnsi" w:hAnsiTheme="minorHAnsi"/>
          <w:sz w:val="22"/>
        </w:rPr>
      </w:pPr>
      <w:r>
        <w:rPr>
          <w:noProof/>
        </w:rPr>
        <w:drawing>
          <wp:inline distT="0" distB="0" distL="0" distR="0" wp14:anchorId="4DA5D211" wp14:editId="6D78ACF1">
            <wp:extent cx="5830570" cy="4650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0570" cy="4650740"/>
                    </a:xfrm>
                    <a:prstGeom prst="rect">
                      <a:avLst/>
                    </a:prstGeom>
                    <a:noFill/>
                    <a:ln>
                      <a:noFill/>
                    </a:ln>
                  </pic:spPr>
                </pic:pic>
              </a:graphicData>
            </a:graphic>
          </wp:inline>
        </w:drawing>
      </w:r>
    </w:p>
    <w:p w14:paraId="4ACDA0FC" w14:textId="77777777" w:rsidR="009E5CB9" w:rsidRDefault="009E5CB9" w:rsidP="008332E1">
      <w:pPr>
        <w:pStyle w:val="Caption"/>
        <w:keepNext/>
        <w:keepLines/>
      </w:pPr>
      <w:bookmarkStart w:id="20" w:name="_Ref446330860"/>
      <w:r>
        <w:t xml:space="preserve">Figure </w:t>
      </w:r>
      <w:r>
        <w:fldChar w:fldCharType="begin"/>
      </w:r>
      <w:r>
        <w:instrText xml:space="preserve"> SEQ Figure \* ARABIC </w:instrText>
      </w:r>
      <w:r>
        <w:fldChar w:fldCharType="separate"/>
      </w:r>
      <w:r w:rsidR="003E6BF7">
        <w:rPr>
          <w:noProof/>
        </w:rPr>
        <w:t>3</w:t>
      </w:r>
      <w:r>
        <w:rPr>
          <w:noProof/>
        </w:rPr>
        <w:fldChar w:fldCharType="end"/>
      </w:r>
      <w:bookmarkEnd w:id="20"/>
      <w:r>
        <w:t xml:space="preserve">. a) </w:t>
      </w:r>
      <w:commentRangeStart w:id="21"/>
      <w:r>
        <w:t>Conceptual model of net sediment accumulation driven by interacting sediment input and wave-forced sediment removal</w:t>
      </w:r>
      <w:commentRangeEnd w:id="21"/>
      <w:r>
        <w:rPr>
          <w:rStyle w:val="CommentReference"/>
          <w:rFonts w:asciiTheme="minorHAnsi" w:hAnsiTheme="minorHAnsi"/>
          <w:i w:val="0"/>
          <w:iCs w:val="0"/>
          <w:color w:val="auto"/>
        </w:rPr>
        <w:commentReference w:id="21"/>
      </w:r>
      <w:r>
        <w:t xml:space="preserve">, b) Mean daily significant wave height (m) exceeding 1.5 m from the NOAA </w:t>
      </w:r>
      <w:proofErr w:type="spellStart"/>
      <w:r>
        <w:t>WaveWatch</w:t>
      </w:r>
      <w:proofErr w:type="spellEnd"/>
      <w:r>
        <w:t xml:space="preserve"> III Samoa Regional Model and Total daily Suspended Sediment Yield (SSY) (tons), and c) Mean Wave Height (m) and Total Suspended Sediment Yield during deployment periods (dashed lines indicate sample collection dates).</w:t>
      </w:r>
    </w:p>
    <w:p w14:paraId="30BD4C95" w14:textId="77777777" w:rsidR="00613AD8" w:rsidRDefault="00613AD8" w:rsidP="008332E1">
      <w:pPr>
        <w:keepNext/>
        <w:keepLines/>
      </w:pPr>
    </w:p>
    <w:p w14:paraId="6979E193" w14:textId="61481447" w:rsidR="00613AD8" w:rsidRDefault="00E11903" w:rsidP="008332E1">
      <w:pPr>
        <w:pStyle w:val="Heading20"/>
      </w:pPr>
      <w:r>
        <w:lastRenderedPageBreak/>
        <w:t>3</w:t>
      </w:r>
      <w:r w:rsidR="009E5CB9">
        <w:t>.2</w:t>
      </w:r>
      <w:r w:rsidR="00613AD8">
        <w:t xml:space="preserve"> Time-lapse photography of sediment plumes</w:t>
      </w:r>
    </w:p>
    <w:p w14:paraId="7CED455E" w14:textId="6189CD17" w:rsidR="00300E75" w:rsidRDefault="00300E75" w:rsidP="008332E1">
      <w:pPr>
        <w:keepNext/>
        <w:keepLines/>
        <w:rPr>
          <w:rFonts w:asciiTheme="minorHAnsi" w:hAnsiTheme="minorHAnsi"/>
          <w:sz w:val="22"/>
        </w:rPr>
      </w:pPr>
      <w:r>
        <w:rPr>
          <w:rFonts w:asciiTheme="minorHAnsi" w:hAnsiTheme="minorHAnsi"/>
          <w:noProof/>
          <w:sz w:val="22"/>
        </w:rPr>
        <mc:AlternateContent>
          <mc:Choice Requires="wpg">
            <w:drawing>
              <wp:anchor distT="0" distB="0" distL="114300" distR="114300" simplePos="0" relativeHeight="251683840" behindDoc="0" locked="0" layoutInCell="1" allowOverlap="1" wp14:anchorId="28754C18" wp14:editId="7867A19D">
                <wp:simplePos x="0" y="0"/>
                <wp:positionH relativeFrom="column">
                  <wp:posOffset>3028950</wp:posOffset>
                </wp:positionH>
                <wp:positionV relativeFrom="paragraph">
                  <wp:posOffset>2694305</wp:posOffset>
                </wp:positionV>
                <wp:extent cx="942975" cy="542925"/>
                <wp:effectExtent l="0" t="57150" r="66675" b="161925"/>
                <wp:wrapNone/>
                <wp:docPr id="1025" name="Group 1025"/>
                <wp:cNvGraphicFramePr/>
                <a:graphic xmlns:a="http://schemas.openxmlformats.org/drawingml/2006/main">
                  <a:graphicData uri="http://schemas.microsoft.com/office/word/2010/wordprocessingGroup">
                    <wpg:wgp>
                      <wpg:cNvGrpSpPr/>
                      <wpg:grpSpPr>
                        <a:xfrm>
                          <a:off x="0" y="0"/>
                          <a:ext cx="942975" cy="542925"/>
                          <a:chOff x="0" y="0"/>
                          <a:chExt cx="942975" cy="542925"/>
                        </a:xfrm>
                      </wpg:grpSpPr>
                      <wps:wsp>
                        <wps:cNvPr id="31" name="Right Arrow Callout 31"/>
                        <wps:cNvSpPr/>
                        <wps:spPr>
                          <a:xfrm rot="12650954" flipV="1">
                            <a:off x="0" y="0"/>
                            <a:ext cx="863110" cy="459750"/>
                          </a:xfrm>
                          <a:prstGeom prst="rightArrowCallout">
                            <a:avLst>
                              <a:gd name="adj1" fmla="val 25000"/>
                              <a:gd name="adj2" fmla="val 25000"/>
                              <a:gd name="adj3" fmla="val 47969"/>
                              <a:gd name="adj4" fmla="val 60147"/>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A6080D" w14:textId="77777777" w:rsidR="003E109B" w:rsidRPr="004B5AD5" w:rsidRDefault="003E109B" w:rsidP="00300E7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Text Box 1024"/>
                        <wps:cNvSpPr txBox="1"/>
                        <wps:spPr>
                          <a:xfrm rot="1876707">
                            <a:off x="209550" y="85725"/>
                            <a:ext cx="73342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F9099" w14:textId="77777777" w:rsidR="003E109B" w:rsidRDefault="003E109B" w:rsidP="00300E75">
                              <w:pPr>
                                <w:spacing w:after="0"/>
                                <w:jc w:val="center"/>
                              </w:pPr>
                              <w:r>
                                <w:t>Camera</w:t>
                              </w:r>
                            </w:p>
                            <w:p w14:paraId="00AB1674" w14:textId="77777777" w:rsidR="003E109B" w:rsidRDefault="003E109B" w:rsidP="00300E75">
                              <w:pPr>
                                <w:spacing w:after="0"/>
                                <w:jc w:val="center"/>
                              </w:pPr>
                              <w:proofErr w:type="gramStart"/>
                              <w:r>
                                <w:t>view</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754C18" id="Group 1025" o:spid="_x0000_s1026" style="position:absolute;margin-left:238.5pt;margin-top:212.15pt;width:74.25pt;height:42.75pt;z-index:251683840" coordsize="9429,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31" o:spid="_x0000_s1027" type="#_x0000_t78" style="position:absolute;width:8631;height:4597;rotation:9774745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pSMYA&#10;AADbAAAADwAAAGRycy9kb3ducmV2LnhtbESPzYrCQBCE78K+w9ALXkQnKqhkHWURFfck/qAeezNt&#10;EjbTEzKjRp/eWRA8FtX1Vdd4WptCXKlyuWUF3U4EgjixOudUwX63aI9AOI+ssbBMCu7kYDr5aIwx&#10;1vbGG7pufSoChF2MCjLvy1hKl2Rk0HVsSRy8s60M+iCrVOoKbwFuCtmLooE0mHNoyLCkWUbJ3/Zi&#10;whvL4W/rp3U4zPv1cP0YDY7n0/2oVPOz/v4C4an27+NXeqUV9LvwvyUAQE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qpSMYAAADbAAAADwAAAAAAAAAAAAAAAACYAgAAZHJz&#10;L2Rvd25yZXYueG1sUEsFBgAAAAAEAAQA9QAAAIsDAAAAAA==&#10;" adj="12992,,16081" fillcolor="white [3212]" stroked="f" strokeweight="1pt">
                  <v:textbox>
                    <w:txbxContent>
                      <w:p w14:paraId="26A6080D" w14:textId="77777777" w:rsidR="003E109B" w:rsidRPr="004B5AD5" w:rsidRDefault="003E109B" w:rsidP="00300E75"/>
                    </w:txbxContent>
                  </v:textbox>
                </v:shape>
                <v:shapetype id="_x0000_t202" coordsize="21600,21600" o:spt="202" path="m,l,21600r21600,l21600,xe">
                  <v:stroke joinstyle="miter"/>
                  <v:path gradientshapeok="t" o:connecttype="rect"/>
                </v:shapetype>
                <v:shape id="Text Box 1024" o:spid="_x0000_s1028" type="#_x0000_t202" style="position:absolute;left:2095;top:857;width:7334;height:4572;rotation:204986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9dMQA&#10;AADdAAAADwAAAGRycy9kb3ducmV2LnhtbERPTWvCQBC9C/6HZQredFOx1abZiBQqPXhQa6HHITtN&#10;otnZmF11/feuUPA2j/c52TyYRpypc7VlBc+jBARxYXXNpYLd9+dwBsJ5ZI2NZVJwJQfzvN/LMNX2&#10;whs6b30pYgi7FBVU3replK6oyKAb2ZY4cn+2M+gj7EqpO7zEcNPIcZK8SoM1x4YKW/qoqDhsT0ZB&#10;My1f9jv6ObbrRZhR+HXrt+VKqcFTWLyD8BT8Q/zv/tJxfjKewP2beIL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DfXTEAAAA3QAAAA8AAAAAAAAAAAAAAAAAmAIAAGRycy9k&#10;b3ducmV2LnhtbFBLBQYAAAAABAAEAPUAAACJAwAAAAA=&#10;" filled="f" stroked="f" strokeweight=".5pt">
                  <v:textbox>
                    <w:txbxContent>
                      <w:p w14:paraId="4A8F9099" w14:textId="77777777" w:rsidR="003E109B" w:rsidRDefault="003E109B" w:rsidP="00300E75">
                        <w:pPr>
                          <w:spacing w:after="0"/>
                          <w:jc w:val="center"/>
                        </w:pPr>
                        <w:r>
                          <w:t>Camera</w:t>
                        </w:r>
                      </w:p>
                      <w:p w14:paraId="00AB1674" w14:textId="77777777" w:rsidR="003E109B" w:rsidRDefault="003E109B" w:rsidP="00300E75">
                        <w:pPr>
                          <w:spacing w:after="0"/>
                          <w:jc w:val="center"/>
                        </w:pPr>
                        <w:proofErr w:type="gramStart"/>
                        <w:r>
                          <w:t>view</w:t>
                        </w:r>
                        <w:proofErr w:type="gramEnd"/>
                      </w:p>
                    </w:txbxContent>
                  </v:textbox>
                </v:shape>
              </v:group>
            </w:pict>
          </mc:Fallback>
        </mc:AlternateContent>
      </w:r>
      <w:r>
        <w:rPr>
          <w:rFonts w:asciiTheme="minorHAnsi" w:hAnsiTheme="minorHAnsi"/>
          <w:noProof/>
          <w:sz w:val="22"/>
        </w:rPr>
        <mc:AlternateContent>
          <mc:Choice Requires="wps">
            <w:drawing>
              <wp:anchor distT="0" distB="0" distL="114300" distR="114300" simplePos="0" relativeHeight="251685888" behindDoc="0" locked="0" layoutInCell="1" allowOverlap="1" wp14:anchorId="7E8DDBF8" wp14:editId="233CB986">
                <wp:simplePos x="0" y="0"/>
                <wp:positionH relativeFrom="column">
                  <wp:posOffset>0</wp:posOffset>
                </wp:positionH>
                <wp:positionV relativeFrom="paragraph">
                  <wp:posOffset>-1270</wp:posOffset>
                </wp:positionV>
                <wp:extent cx="55245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52CCDA" w14:textId="77777777" w:rsidR="003E109B" w:rsidRPr="00760CB9" w:rsidRDefault="003E109B" w:rsidP="00300E75">
                            <w:pPr>
                              <w:rPr>
                                <w:color w:val="FFFFFF" w:themeColor="background1"/>
                                <w:sz w:val="28"/>
                              </w:rPr>
                            </w:pPr>
                            <w:r w:rsidRPr="00760CB9">
                              <w:rPr>
                                <w:color w:val="FFFFFF" w:themeColor="background1"/>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8DDBF8" id="Text Box 29" o:spid="_x0000_s1029" type="#_x0000_t202" style="position:absolute;margin-left:0;margin-top:-.1pt;width:43.5pt;height:21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" filled="f" stroked="f" strokeweight=".5pt">
                <v:textbox>
                  <w:txbxContent>
                    <w:p w14:paraId="7652CCDA" w14:textId="77777777" w:rsidR="003E109B" w:rsidRPr="00760CB9" w:rsidRDefault="003E109B" w:rsidP="00300E75">
                      <w:pPr>
                        <w:rPr>
                          <w:color w:val="FFFFFF" w:themeColor="background1"/>
                          <w:sz w:val="28"/>
                        </w:rPr>
                      </w:pPr>
                      <w:r w:rsidRPr="00760CB9">
                        <w:rPr>
                          <w:color w:val="FFFFFF" w:themeColor="background1"/>
                          <w:sz w:val="28"/>
                        </w:rPr>
                        <w:t>a)</w:t>
                      </w:r>
                    </w:p>
                  </w:txbxContent>
                </v:textbox>
              </v:shape>
            </w:pict>
          </mc:Fallback>
        </mc:AlternateContent>
      </w:r>
      <w:r>
        <w:rPr>
          <w:rFonts w:asciiTheme="minorHAnsi" w:hAnsiTheme="minorHAnsi"/>
          <w:noProof/>
          <w:sz w:val="22"/>
        </w:rPr>
        <w:drawing>
          <wp:inline distT="0" distB="0" distL="0" distR="0" wp14:anchorId="34D6526F" wp14:editId="1D2529FE">
            <wp:extent cx="5943600" cy="3336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cing Cartoo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358B1585" w14:textId="77777777" w:rsidR="00300E75" w:rsidRPr="003F06A5" w:rsidRDefault="00300E75" w:rsidP="008332E1">
      <w:pPr>
        <w:keepNext/>
        <w:keepLines/>
        <w:rPr>
          <w:rFonts w:asciiTheme="minorHAnsi" w:hAnsiTheme="minorHAnsi"/>
          <w:sz w:val="22"/>
        </w:rPr>
      </w:pPr>
      <w:r>
        <w:rPr>
          <w:rFonts w:asciiTheme="minorHAnsi" w:hAnsiTheme="minorHAnsi"/>
          <w:noProof/>
        </w:rPr>
        <mc:AlternateContent>
          <mc:Choice Requires="wpg">
            <w:drawing>
              <wp:anchor distT="0" distB="0" distL="114300" distR="114300" simplePos="0" relativeHeight="251681792" behindDoc="0" locked="0" layoutInCell="1" allowOverlap="1" wp14:anchorId="35C8BB8F" wp14:editId="70D01EF5">
                <wp:simplePos x="0" y="0"/>
                <wp:positionH relativeFrom="column">
                  <wp:posOffset>0</wp:posOffset>
                </wp:positionH>
                <wp:positionV relativeFrom="paragraph">
                  <wp:posOffset>973455</wp:posOffset>
                </wp:positionV>
                <wp:extent cx="5543550" cy="2000250"/>
                <wp:effectExtent l="0" t="0" r="0" b="57150"/>
                <wp:wrapNone/>
                <wp:docPr id="27" name="Group 27"/>
                <wp:cNvGraphicFramePr/>
                <a:graphic xmlns:a="http://schemas.openxmlformats.org/drawingml/2006/main">
                  <a:graphicData uri="http://schemas.microsoft.com/office/word/2010/wordprocessingGroup">
                    <wpg:wgp>
                      <wpg:cNvGrpSpPr/>
                      <wpg:grpSpPr>
                        <a:xfrm>
                          <a:off x="0" y="0"/>
                          <a:ext cx="5543550" cy="2000250"/>
                          <a:chOff x="0" y="0"/>
                          <a:chExt cx="5543550" cy="2000250"/>
                        </a:xfrm>
                      </wpg:grpSpPr>
                      <wps:wsp>
                        <wps:cNvPr id="15" name="Text Box 15"/>
                        <wps:cNvSpPr txBox="1"/>
                        <wps:spPr>
                          <a:xfrm rot="1107381">
                            <a:off x="495299" y="304798"/>
                            <a:ext cx="885825" cy="295275"/>
                          </a:xfrm>
                          <a:prstGeom prst="rect">
                            <a:avLst/>
                          </a:prstGeom>
                          <a:noFill/>
                          <a:ln w="6350">
                            <a:noFill/>
                          </a:ln>
                          <a:effectLst/>
                          <a:scene3d>
                            <a:camera prst="isometricTopUp"/>
                            <a:lightRig rig="threePt" dir="t"/>
                          </a:scene3d>
                        </wps:spPr>
                        <wps:style>
                          <a:lnRef idx="0">
                            <a:schemeClr val="accent1"/>
                          </a:lnRef>
                          <a:fillRef idx="0">
                            <a:schemeClr val="accent1"/>
                          </a:fillRef>
                          <a:effectRef idx="0">
                            <a:schemeClr val="accent1"/>
                          </a:effectRef>
                          <a:fontRef idx="minor">
                            <a:schemeClr val="dk1"/>
                          </a:fontRef>
                        </wps:style>
                        <wps:txbx>
                          <w:txbxContent>
                            <w:p w14:paraId="752783BC" w14:textId="77777777" w:rsidR="003E109B" w:rsidRPr="003F06A5" w:rsidRDefault="003E109B" w:rsidP="00300E75">
                              <w:pPr>
                                <w:rPr>
                                  <w:rFonts w:asciiTheme="minorHAnsi" w:hAnsiTheme="minorHAnsi"/>
                                  <w:color w:val="FFFFFF" w:themeColor="background1"/>
                                </w:rPr>
                              </w:pPr>
                              <w:proofErr w:type="gramStart"/>
                              <w:r w:rsidRPr="003F06A5">
                                <w:rPr>
                                  <w:rFonts w:asciiTheme="minorHAnsi" w:hAnsiTheme="minorHAnsi"/>
                                  <w:color w:val="FFFFFF" w:themeColor="background1"/>
                                </w:rPr>
                                <w:t>channel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6" name="Group 26"/>
                        <wpg:cNvGrpSpPr/>
                        <wpg:grpSpPr>
                          <a:xfrm>
                            <a:off x="0" y="0"/>
                            <a:ext cx="5543550" cy="2000250"/>
                            <a:chOff x="0" y="0"/>
                            <a:chExt cx="5543550" cy="2000250"/>
                          </a:xfrm>
                        </wpg:grpSpPr>
                        <wpg:grpSp>
                          <wpg:cNvPr id="25" name="Group 25"/>
                          <wpg:cNvGrpSpPr/>
                          <wpg:grpSpPr>
                            <a:xfrm>
                              <a:off x="3857625" y="1371600"/>
                              <a:ext cx="1685925" cy="628650"/>
                              <a:chOff x="0" y="0"/>
                              <a:chExt cx="1685925" cy="628650"/>
                            </a:xfrm>
                          </wpg:grpSpPr>
                          <wps:wsp>
                            <wps:cNvPr id="16" name="Text Box 16"/>
                            <wps:cNvSpPr txBox="1"/>
                            <wps:spPr>
                              <a:xfrm>
                                <a:off x="0" y="0"/>
                                <a:ext cx="1685925"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5B019" w14:textId="77777777" w:rsidR="003E109B" w:rsidRPr="003F06A5" w:rsidRDefault="003E109B" w:rsidP="00300E75">
                                  <w:pPr>
                                    <w:rPr>
                                      <w:rFonts w:asciiTheme="minorHAnsi" w:hAnsiTheme="minorHAnsi"/>
                                      <w:color w:val="FFFFFF" w:themeColor="background1"/>
                                    </w:rPr>
                                  </w:pPr>
                                  <w:r w:rsidRPr="003F06A5">
                                    <w:rPr>
                                      <w:rFonts w:asciiTheme="minorHAnsi" w:hAnsiTheme="minorHAnsi"/>
                                      <w:color w:val="FFFFFF" w:themeColor="background1"/>
                                    </w:rPr>
                                    <w:t>Sediment plume over North reef and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wps:spPr>
                              <a:xfrm>
                                <a:off x="533400" y="457200"/>
                                <a:ext cx="76200" cy="1714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 name="Group 24"/>
                          <wpg:cNvGrpSpPr/>
                          <wpg:grpSpPr>
                            <a:xfrm>
                              <a:off x="0" y="0"/>
                              <a:ext cx="3333750" cy="533400"/>
                              <a:chOff x="0" y="0"/>
                              <a:chExt cx="3333750" cy="533400"/>
                            </a:xfrm>
                          </wpg:grpSpPr>
                          <wpg:grpSp>
                            <wpg:cNvPr id="22" name="Group 22"/>
                            <wpg:cNvGrpSpPr/>
                            <wpg:grpSpPr>
                              <a:xfrm>
                                <a:off x="0" y="0"/>
                                <a:ext cx="1962150" cy="533400"/>
                                <a:chOff x="0" y="0"/>
                                <a:chExt cx="1962150" cy="533400"/>
                              </a:xfrm>
                            </wpg:grpSpPr>
                            <wpg:grpSp>
                              <wpg:cNvPr id="20" name="Group 20"/>
                              <wpg:cNvGrpSpPr/>
                              <wpg:grpSpPr>
                                <a:xfrm>
                                  <a:off x="0" y="0"/>
                                  <a:ext cx="885825" cy="447675"/>
                                  <a:chOff x="0" y="0"/>
                                  <a:chExt cx="885825" cy="447675"/>
                                </a:xfrm>
                              </wpg:grpSpPr>
                              <wps:wsp>
                                <wps:cNvPr id="10" name="Text Box 10"/>
                                <wps:cNvSpPr txBox="1"/>
                                <wps:spPr>
                                  <a:xfrm>
                                    <a:off x="0" y="0"/>
                                    <a:ext cx="885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7158AA" w14:textId="77777777" w:rsidR="003E109B" w:rsidRPr="003F06A5" w:rsidRDefault="003E109B" w:rsidP="00300E75">
                                      <w:pPr>
                                        <w:rPr>
                                          <w:rFonts w:asciiTheme="minorHAnsi" w:hAnsiTheme="minorHAnsi"/>
                                          <w:color w:val="FFFFFF" w:themeColor="background1"/>
                                        </w:rPr>
                                      </w:pPr>
                                      <w:r w:rsidRPr="003F06A5">
                                        <w:rPr>
                                          <w:rFonts w:asciiTheme="minorHAnsi" w:hAnsiTheme="minorHAnsi"/>
                                          <w:color w:val="FFFFFF" w:themeColor="background1"/>
                                        </w:rPr>
                                        <w:t>North reef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Straight Arrow Connector 12"/>
                                <wps:cNvCnPr/>
                                <wps:spPr>
                                  <a:xfrm flipH="1">
                                    <a:off x="323850" y="209550"/>
                                    <a:ext cx="47625"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1" name="Group 21"/>
                              <wpg:cNvGrpSpPr/>
                              <wpg:grpSpPr>
                                <a:xfrm>
                                  <a:off x="1076325" y="38100"/>
                                  <a:ext cx="885825" cy="495300"/>
                                  <a:chOff x="0" y="0"/>
                                  <a:chExt cx="885825" cy="495300"/>
                                </a:xfrm>
                              </wpg:grpSpPr>
                              <wps:wsp>
                                <wps:cNvPr id="11" name="Text Box 11"/>
                                <wps:cNvSpPr txBox="1"/>
                                <wps:spPr>
                                  <a:xfrm>
                                    <a:off x="0" y="0"/>
                                    <a:ext cx="885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636AB1" w14:textId="77777777" w:rsidR="003E109B" w:rsidRPr="003F06A5" w:rsidRDefault="003E109B" w:rsidP="00300E75">
                                      <w:pPr>
                                        <w:rPr>
                                          <w:rFonts w:asciiTheme="minorHAnsi" w:hAnsiTheme="minorHAnsi"/>
                                          <w:color w:val="FFFFFF" w:themeColor="background1"/>
                                        </w:rPr>
                                      </w:pPr>
                                      <w:r w:rsidRPr="003F06A5">
                                        <w:rPr>
                                          <w:rFonts w:asciiTheme="minorHAnsi" w:hAnsiTheme="minorHAnsi"/>
                                          <w:color w:val="FFFFFF" w:themeColor="background1"/>
                                        </w:rPr>
                                        <w:t>South reef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Straight Arrow Connector 13"/>
                                <wps:cNvCnPr/>
                                <wps:spPr>
                                  <a:xfrm>
                                    <a:off x="542925" y="257175"/>
                                    <a:ext cx="85725"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23" name="Group 23"/>
                            <wpg:cNvGrpSpPr/>
                            <wpg:grpSpPr>
                              <a:xfrm>
                                <a:off x="1962150" y="38100"/>
                                <a:ext cx="1371600" cy="447675"/>
                                <a:chOff x="0" y="0"/>
                                <a:chExt cx="1371600" cy="447675"/>
                              </a:xfrm>
                            </wpg:grpSpPr>
                            <wps:wsp>
                              <wps:cNvPr id="18" name="Straight Arrow Connector 18"/>
                              <wps:cNvCnPr/>
                              <wps:spPr>
                                <a:xfrm flipH="1">
                                  <a:off x="0" y="171450"/>
                                  <a:ext cx="209550"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142875" y="0"/>
                                  <a:ext cx="12287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00E8BC" w14:textId="77777777" w:rsidR="003E109B" w:rsidRPr="003F06A5" w:rsidRDefault="003E109B" w:rsidP="00300E75">
                                    <w:pPr>
                                      <w:rPr>
                                        <w:rFonts w:asciiTheme="minorHAnsi" w:hAnsiTheme="minorHAnsi"/>
                                        <w:color w:val="FFFFFF" w:themeColor="background1"/>
                                      </w:rPr>
                                    </w:pPr>
                                    <w:r w:rsidRPr="003F06A5">
                                      <w:rPr>
                                        <w:rFonts w:asciiTheme="minorHAnsi" w:hAnsiTheme="minorHAnsi"/>
                                        <w:color w:val="FFFFFF" w:themeColor="background1"/>
                                      </w:rPr>
                                      <w:t>Stream outlet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35C8BB8F" id="Group 27" o:spid="_x0000_s1030" style="position:absolute;margin-left:0;margin-top:76.65pt;width:436.5pt;height:157.5pt;z-index:251681792" coordsize="55435,20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">
                <v:shape id="Text Box 15" o:spid="_x0000_s1031" type="#_x0000_t202" style="position:absolute;left:4952;top:3047;width:8859;height:2953;rotation:120955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st8IA&#10;AADbAAAADwAAAGRycy9kb3ducmV2LnhtbERPS2vCQBC+F/wPywi9lGZTISWkriJCiz2aqrS3ITsm&#10;wexsml3z+PduoeBtPr7nLNejaURPnastK3iJYhDEhdU1lwoOX+/PKQjnkTU2lknBRA7Wq9nDEjNt&#10;B95Tn/tShBB2GSqovG8zKV1RkUEX2ZY4cGfbGfQBdqXUHQ4h3DRyEcev0mDNoaHClrYVFZf8ahRc&#10;0+nn0LjT5/dHLtvj1FP/mzwp9TgfN28gPI3+Lv5373SYn8DfL+EA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Gy3wgAAANsAAAAPAAAAAAAAAAAAAAAAAJgCAABkcnMvZG93&#10;bnJldi54bWxQSwUGAAAAAAQABAD1AAAAhwMAAAAA&#10;" filled="f" stroked="f" strokeweight=".5pt">
                  <v:textbox>
                    <w:txbxContent>
                      <w:p w14:paraId="752783BC" w14:textId="77777777" w:rsidR="003E109B" w:rsidRPr="003F06A5" w:rsidRDefault="003E109B" w:rsidP="00300E75">
                        <w:pPr>
                          <w:rPr>
                            <w:rFonts w:asciiTheme="minorHAnsi" w:hAnsiTheme="minorHAnsi"/>
                            <w:color w:val="FFFFFF" w:themeColor="background1"/>
                          </w:rPr>
                        </w:pPr>
                        <w:proofErr w:type="gramStart"/>
                        <w:r w:rsidRPr="003F06A5">
                          <w:rPr>
                            <w:rFonts w:asciiTheme="minorHAnsi" w:hAnsiTheme="minorHAnsi"/>
                            <w:color w:val="FFFFFF" w:themeColor="background1"/>
                          </w:rPr>
                          <w:t>channel</w:t>
                        </w:r>
                        <w:proofErr w:type="gramEnd"/>
                      </w:p>
                    </w:txbxContent>
                  </v:textbox>
                </v:shape>
                <v:group id="Group 26" o:spid="_x0000_s1032" style="position:absolute;width:55435;height:20002" coordsize="55435,20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oup 25" o:spid="_x0000_s1033" style="position:absolute;left:38576;top:13716;width:16859;height:6286" coordsize="16859,6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Text Box 16" o:spid="_x0000_s1034" type="#_x0000_t202" style="position:absolute;width:16859;height:6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14:paraId="07F5B019" w14:textId="77777777" w:rsidR="003E109B" w:rsidRPr="003F06A5" w:rsidRDefault="003E109B" w:rsidP="00300E75">
                            <w:pPr>
                              <w:rPr>
                                <w:rFonts w:asciiTheme="minorHAnsi" w:hAnsiTheme="minorHAnsi"/>
                                <w:color w:val="FFFFFF" w:themeColor="background1"/>
                              </w:rPr>
                            </w:pPr>
                            <w:r w:rsidRPr="003F06A5">
                              <w:rPr>
                                <w:rFonts w:asciiTheme="minorHAnsi" w:hAnsiTheme="minorHAnsi"/>
                                <w:color w:val="FFFFFF" w:themeColor="background1"/>
                              </w:rPr>
                              <w:t>Sediment plume over North reef and channel</w:t>
                            </w:r>
                          </w:p>
                        </w:txbxContent>
                      </v:textbox>
                    </v:shape>
                    <v:shapetype id="_x0000_t32" coordsize="21600,21600" o:spt="32" o:oned="t" path="m,l21600,21600e" filled="f">
                      <v:path arrowok="t" fillok="f" o:connecttype="none"/>
                      <o:lock v:ext="edit" shapetype="t"/>
                    </v:shapetype>
                    <v:shape id="Straight Arrow Connector 17" o:spid="_x0000_s1035" type="#_x0000_t32" style="position:absolute;left:5334;top:4572;width:762;height:17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wHqMMAAADbAAAADwAAAGRycy9kb3ducmV2LnhtbERPTWvCQBC9F/wPywi9FN3YQyOpmyAR&#10;tYdCMS1Cb0N2TILZ2ZBdk/jvu4VCb/N4n7PJJtOKgXrXWFawWkYgiEurG64UfH3uF2sQziNrbC2T&#10;gjs5yNLZwwYTbUc+0VD4SoQQdgkqqL3vEildWZNBt7QdceAutjfoA+wrqXscQ7hp5XMUvUiDDYeG&#10;GjvKayqvxc0oiL/fq+l8HMb8KfYHE5Hc5fSh1ON82r6C8DT5f/Gf+02H+TH8/hIOkO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sB6jDAAAA2wAAAA8AAAAAAAAAAAAA&#10;AAAAoQIAAGRycy9kb3ducmV2LnhtbFBLBQYAAAAABAAEAPkAAACRAwAAAAA=&#10;" strokecolor="white [3212]" strokeweight=".5pt">
                      <v:stroke endarrow="block" joinstyle="miter"/>
                    </v:shape>
                  </v:group>
                  <v:group id="Group 24" o:spid="_x0000_s1036" style="position:absolute;width:33337;height:5334" coordsize="33337,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037" style="position:absolute;width:19621;height:5334" coordsize="19621,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group id="Group 20" o:spid="_x0000_s1038" style="position:absolute;width:8858;height:4476" coordsize="8858,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Text Box 10" o:spid="_x0000_s1039" type="#_x0000_t202" style="position:absolute;width:88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caj8UA&#10;AADbAAAADwAAAGRycy9kb3ducmV2LnhtbESPT2vCQBDF7wW/wzKCt7pRUCS6igSkRdqDfy7exuyY&#10;BLOzMbtq2k/vHAq9zfDevPebxapztXpQGyrPBkbDBBRx7m3FhYHjYfM+AxUissXaMxn4oQCrZe9t&#10;gan1T97RYx8LJSEcUjRQxtikWoe8JIdh6Bti0S6+dRhlbQttW3xKuKv1OEmm2mHF0lBiQ1lJ+XV/&#10;dwa22eYbd+exm/3W2cfXZd3cjqeJMYN+t56DitTFf/Pf9acVfKGX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xqPxQAAANsAAAAPAAAAAAAAAAAAAAAAAJgCAABkcnMv&#10;ZG93bnJldi54bWxQSwUGAAAAAAQABAD1AAAAigMAAAAA&#10;" filled="f" stroked="f" strokeweight=".5pt">
                          <v:textbox>
                            <w:txbxContent>
                              <w:p w14:paraId="777158AA" w14:textId="77777777" w:rsidR="003E109B" w:rsidRPr="003F06A5" w:rsidRDefault="003E109B" w:rsidP="00300E75">
                                <w:pPr>
                                  <w:rPr>
                                    <w:rFonts w:asciiTheme="minorHAnsi" w:hAnsiTheme="minorHAnsi"/>
                                    <w:color w:val="FFFFFF" w:themeColor="background1"/>
                                  </w:rPr>
                                </w:pPr>
                                <w:r w:rsidRPr="003F06A5">
                                  <w:rPr>
                                    <w:rFonts w:asciiTheme="minorHAnsi" w:hAnsiTheme="minorHAnsi"/>
                                    <w:color w:val="FFFFFF" w:themeColor="background1"/>
                                  </w:rPr>
                                  <w:t>North reef</w:t>
                                </w:r>
                              </w:p>
                            </w:txbxContent>
                          </v:textbox>
                        </v:shape>
                        <v:shape id="Straight Arrow Connector 12" o:spid="_x0000_s1040" type="#_x0000_t32" style="position:absolute;left:3238;top:2095;width:476;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BIZMEAAADbAAAADwAAAGRycy9kb3ducmV2LnhtbERPPWvDMBDdC/kP4gLdGrke2saJEkIg&#10;ULqYuCFkPKyLbWqdjKTK9r+vCoVu93ift91PpheRnO8sK3heZSCIa6s7bhRcPk9PbyB8QNbYWyYF&#10;M3nY7xYPWyy0HflMsQqNSCHsC1TQhjAUUvq6JYN+ZQfixN2tMxgSdI3UDscUbnqZZ9mLNNhxamhx&#10;oGNL9Vf1bRSUPcZ5fY8U3evHtawyPJxvqNTjcjpsQASawr/4z/2u0/wcfn9JB8jd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sEhkwQAAANsAAAAPAAAAAAAAAAAAAAAA&#10;AKECAABkcnMvZG93bnJldi54bWxQSwUGAAAAAAQABAD5AAAAjwMAAAAA&#10;" strokecolor="white [3212]" strokeweight=".5pt">
                          <v:stroke endarrow="block" joinstyle="miter"/>
                        </v:shape>
                      </v:group>
                      <v:group id="Group 21" o:spid="_x0000_s1041" style="position:absolute;left:10763;top:381;width:8858;height:4953" coordsize="8858,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Text Box 11" o:spid="_x0000_s1042" type="#_x0000_t202" style="position:absolute;width:88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14:paraId="52636AB1" w14:textId="77777777" w:rsidR="003E109B" w:rsidRPr="003F06A5" w:rsidRDefault="003E109B" w:rsidP="00300E75">
                                <w:pPr>
                                  <w:rPr>
                                    <w:rFonts w:asciiTheme="minorHAnsi" w:hAnsiTheme="minorHAnsi"/>
                                    <w:color w:val="FFFFFF" w:themeColor="background1"/>
                                  </w:rPr>
                                </w:pPr>
                                <w:r w:rsidRPr="003F06A5">
                                  <w:rPr>
                                    <w:rFonts w:asciiTheme="minorHAnsi" w:hAnsiTheme="minorHAnsi"/>
                                    <w:color w:val="FFFFFF" w:themeColor="background1"/>
                                  </w:rPr>
                                  <w:t>South reef</w:t>
                                </w:r>
                              </w:p>
                            </w:txbxContent>
                          </v:textbox>
                        </v:shape>
                        <v:shape id="Straight Arrow Connector 13" o:spid="_x0000_s1043" type="#_x0000_t32" style="position:absolute;left:5429;top:2571;width:857;height:2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cBq8IAAADbAAAADwAAAGRycy9kb3ducmV2LnhtbERPS2vCQBC+F/wPywheim60oBJdRVJq&#10;PQjiA8HbkB2TYHY2ZNck/fddodDbfHzPWa47U4qGaldYVjAeRSCIU6sLzhRczl/DOQjnkTWWlknB&#10;DzlYr3pvS4y1bflIzclnIoSwi1FB7n0VS+nSnAy6ka2IA3e3tUEfYJ1JXWMbwk0pJ1E0lQYLDg05&#10;VpTklD5OT6Ngdttn3fW7aZP3md+aiORnQgelBv1uswDhqfP/4j/3Tof5H/D6JRw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cBq8IAAADbAAAADwAAAAAAAAAAAAAA&#10;AAChAgAAZHJzL2Rvd25yZXYueG1sUEsFBgAAAAAEAAQA+QAAAJADAAAAAA==&#10;" strokecolor="white [3212]" strokeweight=".5pt">
                          <v:stroke endarrow="block" joinstyle="miter"/>
                        </v:shape>
                      </v:group>
                    </v:group>
                    <v:group id="Group 23" o:spid="_x0000_s1044" style="position:absolute;left:19621;top:381;width:13716;height:4476" coordsize="13716,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Straight Arrow Connector 18" o:spid="_x0000_s1045" type="#_x0000_t32" style="position:absolute;top:1714;width:2095;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h/jsMAAADbAAAADwAAAGRycy9kb3ducmV2LnhtbESPQWsCMRCF74X+hzAFbzWrB9uuRpFC&#10;ofQibqV4HDbj7uJmsiQxrv/eOQi9zfDevPfNajO6XmUKsfNsYDYtQBHX3nbcGDj8fr2+g4oJ2WLv&#10;mQzcKMJm/fy0wtL6K+8pV6lREsKxRANtSkOpdaxbchinfiAW7eSDwyRraLQNeJVw1+t5USy0w46l&#10;ocWBPluqz9XFGdj1mG8fp0w5vP387aoCt/sjGjN5GbdLUInG9G9+XH9bwRdY+UUG0O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1Yf47DAAAA2wAAAA8AAAAAAAAAAAAA&#10;AAAAoQIAAGRycy9kb3ducmV2LnhtbFBLBQYAAAAABAAEAPkAAACRAwAAAAA=&#10;" strokecolor="white [3212]" strokeweight=".5pt">
                        <v:stroke endarrow="block" joinstyle="miter"/>
                      </v:shape>
                      <v:shape id="Text Box 19" o:spid="_x0000_s1046" type="#_x0000_t202" style="position:absolute;left:1428;width:12288;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14:paraId="4B00E8BC" w14:textId="77777777" w:rsidR="003E109B" w:rsidRPr="003F06A5" w:rsidRDefault="003E109B" w:rsidP="00300E75">
                              <w:pPr>
                                <w:rPr>
                                  <w:rFonts w:asciiTheme="minorHAnsi" w:hAnsiTheme="minorHAnsi"/>
                                  <w:color w:val="FFFFFF" w:themeColor="background1"/>
                                </w:rPr>
                              </w:pPr>
                              <w:r w:rsidRPr="003F06A5">
                                <w:rPr>
                                  <w:rFonts w:asciiTheme="minorHAnsi" w:hAnsiTheme="minorHAnsi"/>
                                  <w:color w:val="FFFFFF" w:themeColor="background1"/>
                                </w:rPr>
                                <w:t>Stream outlet</w:t>
                              </w:r>
                            </w:p>
                          </w:txbxContent>
                        </v:textbox>
                      </v:shape>
                    </v:group>
                  </v:group>
                </v:group>
              </v:group>
            </w:pict>
          </mc:Fallback>
        </mc:AlternateContent>
      </w:r>
      <w:r w:rsidRPr="003F06A5">
        <w:rPr>
          <w:rFonts w:asciiTheme="minorHAnsi" w:hAnsiTheme="minorHAnsi"/>
          <w:noProof/>
        </w:rPr>
        <w:drawing>
          <wp:inline distT="0" distB="0" distL="0" distR="0" wp14:anchorId="7B409E2D" wp14:editId="79012A3E">
            <wp:extent cx="594868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8680" cy="3343275"/>
                    </a:xfrm>
                    <a:prstGeom prst="rect">
                      <a:avLst/>
                    </a:prstGeom>
                    <a:noFill/>
                    <a:ln>
                      <a:noFill/>
                    </a:ln>
                  </pic:spPr>
                </pic:pic>
              </a:graphicData>
            </a:graphic>
          </wp:inline>
        </w:drawing>
      </w:r>
    </w:p>
    <w:p w14:paraId="33C55839" w14:textId="3C248526" w:rsidR="00300E75" w:rsidRDefault="00300E75" w:rsidP="008332E1">
      <w:pPr>
        <w:pStyle w:val="Caption"/>
        <w:keepNext/>
        <w:keepLines/>
      </w:pPr>
      <w:bookmarkStart w:id="22" w:name="_Ref447092869"/>
      <w:r>
        <w:t xml:space="preserve">Figure </w:t>
      </w:r>
      <w:r>
        <w:fldChar w:fldCharType="begin"/>
      </w:r>
      <w:r>
        <w:instrText xml:space="preserve"> SEQ Figure \* ARABIC </w:instrText>
      </w:r>
      <w:r>
        <w:fldChar w:fldCharType="separate"/>
      </w:r>
      <w:r w:rsidR="003E6BF7">
        <w:rPr>
          <w:noProof/>
        </w:rPr>
        <w:t>4</w:t>
      </w:r>
      <w:r>
        <w:rPr>
          <w:noProof/>
        </w:rPr>
        <w:fldChar w:fldCharType="end"/>
      </w:r>
      <w:bookmarkEnd w:id="22"/>
      <w:r>
        <w:t>.a) Illustration of dominant wind and wave-forcing, and</w:t>
      </w:r>
      <w:r w:rsidR="00E11903">
        <w:t xml:space="preserve"> resulting water flow patterns `````</w:t>
      </w:r>
      <w:r>
        <w:t xml:space="preserve">b) Time series of sediment plume following a brief but intense rainfall. In frame 1 the Bay is clear of any sediment plume but following a short burst of rainfall in frame </w:t>
      </w:r>
      <w:r w:rsidR="00613AD8">
        <w:t xml:space="preserve">2 and </w:t>
      </w:r>
      <w:r>
        <w:t xml:space="preserve">3, a sediment plume is discharged from the stream outlet (frames 4-6) where it is deflected away from the South reef, over the North reef and channel, and out to </w:t>
      </w:r>
      <w:commentRangeStart w:id="23"/>
      <w:commentRangeStart w:id="24"/>
      <w:r>
        <w:t>sea</w:t>
      </w:r>
      <w:commentRangeEnd w:id="23"/>
      <w:r>
        <w:rPr>
          <w:rStyle w:val="CommentReference"/>
          <w:rFonts w:asciiTheme="minorHAnsi" w:hAnsiTheme="minorHAnsi"/>
          <w:i w:val="0"/>
          <w:iCs w:val="0"/>
          <w:color w:val="auto"/>
        </w:rPr>
        <w:commentReference w:id="23"/>
      </w:r>
      <w:commentRangeEnd w:id="24"/>
      <w:r>
        <w:rPr>
          <w:rStyle w:val="CommentReference"/>
          <w:rFonts w:asciiTheme="minorHAnsi" w:hAnsiTheme="minorHAnsi"/>
          <w:i w:val="0"/>
          <w:iCs w:val="0"/>
          <w:color w:val="auto"/>
        </w:rPr>
        <w:commentReference w:id="24"/>
      </w:r>
      <w:r>
        <w:t>.</w:t>
      </w:r>
      <w:r w:rsidR="00613AD8">
        <w:t xml:space="preserve"> Later frames showed the same spatial pattern, and an apparent diminishing of sediment concentrations over the northern reef.</w:t>
      </w:r>
    </w:p>
    <w:p w14:paraId="563A9DCE" w14:textId="19139839" w:rsidR="003E6BF7" w:rsidRDefault="00B77F3E" w:rsidP="008332E1">
      <w:pPr>
        <w:keepNext/>
        <w:keepLines/>
      </w:pPr>
      <w:r>
        <w:lastRenderedPageBreak/>
        <w:tab/>
      </w:r>
      <w:r w:rsidR="003E6BF7">
        <w:t xml:space="preserve">Time-lapse camera deployment in </w:t>
      </w:r>
      <w:proofErr w:type="spellStart"/>
      <w:r w:rsidR="003E6BF7">
        <w:t>Januar</w:t>
      </w:r>
      <w:proofErr w:type="spellEnd"/>
      <w:r w:rsidR="003E6BF7">
        <w:t>-February 2014, prior to the sediment trap deployment period, showed storms caused sediment discharge into the northwest corner of the Bay shortly after the beginning of rainfall (</w:t>
      </w:r>
      <w:r w:rsidR="003E6BF7">
        <w:fldChar w:fldCharType="begin"/>
      </w:r>
      <w:r w:rsidR="003E6BF7">
        <w:instrText xml:space="preserve"> REF _Ref447092869 \h </w:instrText>
      </w:r>
      <w:r w:rsidR="003E6BF7">
        <w:fldChar w:fldCharType="separate"/>
      </w:r>
      <w:r w:rsidR="003E6BF7">
        <w:t xml:space="preserve">Figure </w:t>
      </w:r>
      <w:r w:rsidR="003E6BF7">
        <w:rPr>
          <w:noProof/>
        </w:rPr>
        <w:t>4</w:t>
      </w:r>
      <w:r w:rsidR="003E6BF7">
        <w:fldChar w:fldCharType="end"/>
      </w:r>
      <w:r w:rsidR="003E6BF7">
        <w:t>). Field observations</w:t>
      </w:r>
    </w:p>
    <w:p w14:paraId="6038344E" w14:textId="77777777" w:rsidR="003E6BF7" w:rsidRDefault="003E6BF7" w:rsidP="008332E1">
      <w:pPr>
        <w:keepNext/>
        <w:keepLines/>
      </w:pPr>
    </w:p>
    <w:p w14:paraId="70F1AC84" w14:textId="21C4BB75" w:rsidR="00632EA5" w:rsidRDefault="003E6BF7" w:rsidP="008332E1">
      <w:pPr>
        <w:keepNext/>
        <w:keepLines/>
      </w:pPr>
      <w:proofErr w:type="gramStart"/>
      <w:r>
        <w:t>s</w:t>
      </w:r>
      <w:r w:rsidR="00B77F3E">
        <w:t>howed</w:t>
      </w:r>
      <w:proofErr w:type="gramEnd"/>
      <w:r w:rsidR="00B77F3E">
        <w:t xml:space="preserve"> that plume migration exceeded water flow velocity by moving over the water in a thin layer.</w:t>
      </w:r>
    </w:p>
    <w:p w14:paraId="1E2E5085" w14:textId="77777777" w:rsidR="00632EA5" w:rsidRDefault="00632EA5" w:rsidP="008332E1">
      <w:pPr>
        <w:keepNext/>
        <w:keepLines/>
      </w:pPr>
    </w:p>
    <w:p w14:paraId="388532D8" w14:textId="77777777" w:rsidR="00632EA5" w:rsidRDefault="00632EA5" w:rsidP="008332E1">
      <w:pPr>
        <w:keepNext/>
        <w:keepLines/>
        <w:spacing w:after="0"/>
      </w:pPr>
      <w:r>
        <w:t xml:space="preserve">The spatial flow pattern suggests by deflecting the sediment plume away from the South Reef, over the North Reef, the impact of reduced photosynthesis is more acute over the North Reef. Field observations showed sediment plumes during storms extended from the stream to seaward of the reef crest and persisted for several hours to days. While particle settling on coral is important, recent work by </w:t>
      </w: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"manualFormatting" : "Storlazzi et al. (2015)", "plainTextFormattedCitation" : "(Storlazzi et al. 2015)", "previouslyFormattedCitation" : "(Storlazzi et al. 2015)" }, "properties" : { "noteIndex" : 0 }, "schema" : "https://github.com/citation-style-language/schema/raw/master/csl-citation.json" }</w:instrText>
      </w:r>
      <w:r>
        <w:fldChar w:fldCharType="separate"/>
      </w:r>
      <w:r>
        <w:rPr>
          <w:noProof/>
        </w:rPr>
        <w:t>Storlazzi et al. (2015)</w:t>
      </w:r>
      <w:r>
        <w:fldChar w:fldCharType="end"/>
      </w:r>
      <w:r>
        <w:t xml:space="preserve"> showed low concentration of fine grain sediment in the water column (10 mg/L) reduced photosynthetically active radiation by ~80% at depths of only 0.2-0.4 m.</w:t>
      </w:r>
    </w:p>
    <w:p w14:paraId="2EF66960" w14:textId="77777777" w:rsidR="00632EA5" w:rsidRDefault="00632EA5" w:rsidP="008332E1">
      <w:pPr>
        <w:keepNext/>
        <w:keepLines/>
      </w:pPr>
    </w:p>
    <w:p w14:paraId="65EA5A19" w14:textId="77777777" w:rsidR="00632EA5" w:rsidRDefault="00632EA5" w:rsidP="008332E1">
      <w:pPr>
        <w:keepNext/>
        <w:keepLines/>
        <w:spacing w:after="0"/>
      </w:pPr>
    </w:p>
    <w:p w14:paraId="2766A158" w14:textId="77777777" w:rsidR="00632EA5" w:rsidRPr="00BB5E3B" w:rsidRDefault="00632EA5" w:rsidP="008332E1">
      <w:pPr>
        <w:keepNext/>
        <w:keepLines/>
        <w:spacing w:after="0"/>
      </w:pPr>
      <w:r>
        <w:t xml:space="preserve">Settling velocity strongly depends on particle size with large non-linear differences due to both grain size flocculation. Water properties including salinity and temperature are variable in a mixed freshwater/seawater plume and strongly influence settling velocity. We have no data for any of these parameters, especially not at the scale of our flow measurements. </w:t>
      </w:r>
    </w:p>
    <w:p w14:paraId="1ADA8D5E" w14:textId="77777777" w:rsidR="00632EA5" w:rsidRDefault="00632EA5" w:rsidP="008332E1">
      <w:pPr>
        <w:keepNext/>
        <w:keepLines/>
      </w:pPr>
    </w:p>
    <w:p w14:paraId="2748780C" w14:textId="77777777" w:rsidR="00632EA5" w:rsidRDefault="00632EA5" w:rsidP="008332E1">
      <w:pPr>
        <w:keepNext/>
        <w:keepLines/>
      </w:pPr>
      <w:r>
        <w:t xml:space="preserve">Assuming these parameters could be constrained, settling velocity is also strongly influenced by sea state, flow conditions, and benthic topography that vary at much finer scale than our hydrodynamic measurements. Assuming these could be constrained and some likely range of settling velocities could be estimated, it would vary widely over the depths of the reef (0-15 m) so settling would have to be estimated in three dimensions.  Given these complexities I think it is sufficient to say that sediment plumes during storms are observed to flow seaward of the reef crest on the North reef, thereby exposing the entire reef flat to sediment stress by light reduction. Stress by particle settling is much more complicated. </w:t>
      </w:r>
    </w:p>
    <w:p w14:paraId="12B56385" w14:textId="77777777" w:rsidR="00632EA5" w:rsidRDefault="00632EA5" w:rsidP="008332E1">
      <w:pPr>
        <w:keepNext/>
        <w:keepLines/>
        <w:spacing w:after="0"/>
      </w:pPr>
    </w:p>
    <w:p w14:paraId="22323E5A" w14:textId="77777777" w:rsidR="00632EA5" w:rsidRDefault="00632EA5" w:rsidP="008332E1">
      <w:pPr>
        <w:keepNext/>
        <w:keepLines/>
        <w:spacing w:after="0"/>
      </w:pPr>
      <w:proofErr w:type="spellStart"/>
      <w:r>
        <w:t>Stoke’s</w:t>
      </w:r>
      <w:proofErr w:type="spellEnd"/>
      <w:r>
        <w:t xml:space="preserve"> settling velocity of clay/silt in seawater is roughly 0-0.5 cm/s. For depths of 1 m settling time is ~33 min for particle size 63um, increasing to ~166 min for particle size 30um. Res. Times &gt;=1 </w:t>
      </w:r>
      <w:proofErr w:type="spellStart"/>
      <w:r>
        <w:t>hr</w:t>
      </w:r>
      <w:proofErr w:type="spellEnd"/>
      <w:r>
        <w:t xml:space="preserve"> are observed on the North reef under WIND/TIDE so sediment settling could possibly occur</w:t>
      </w:r>
    </w:p>
    <w:p w14:paraId="1057E9B7" w14:textId="77777777" w:rsidR="00632EA5" w:rsidRPr="00BB5E3B" w:rsidRDefault="00632EA5" w:rsidP="008332E1">
      <w:pPr>
        <w:keepNext/>
        <w:keepLines/>
        <w:spacing w:after="0"/>
      </w:pPr>
    </w:p>
    <w:p w14:paraId="6963FFE2" w14:textId="6EB87E14" w:rsidR="0071212F" w:rsidRDefault="00632EA5" w:rsidP="008332E1">
      <w:pPr>
        <w:keepNext/>
        <w:keepLines/>
      </w:pP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sidRPr="00BB5E3B">
        <w:rPr>
          <w:noProof/>
        </w:rPr>
        <w:t>(Storlazzi et al. 2015)</w:t>
      </w:r>
      <w:r>
        <w:fldChar w:fldCharType="end"/>
      </w:r>
      <w:r>
        <w:t xml:space="preserve"> estimates settling time varies from 0.02 </w:t>
      </w:r>
      <w:proofErr w:type="spellStart"/>
      <w:r>
        <w:t>hr</w:t>
      </w:r>
      <w:proofErr w:type="spellEnd"/>
      <w:r>
        <w:t xml:space="preserve">/m for coarse sands up to 1000 </w:t>
      </w:r>
      <w:proofErr w:type="spellStart"/>
      <w:r>
        <w:t>hr</w:t>
      </w:r>
      <w:proofErr w:type="spellEnd"/>
      <w:r>
        <w:t xml:space="preserve">/m for clays, but more importantly sediment in water column attenuates light and shifts color spectrum to yellow/green light, reducing effective radiation for photosynthesis </w:t>
      </w:r>
      <w:r>
        <w:fldChar w:fldCharType="begin" w:fldLock="1"/>
      </w:r>
      <w:r w:rsidR="00737728">
        <w:instrText>ADDIN CSL_CITATION { "citationItems" : [ { "id" : "ITEM-1", "itemData" : { "DOI" : "10.1016/j.marpolbul.2015.10.049", "ISSN" : "0025326X", "author" : [ { "dropping-particle" : "", "family" : "Jones", "given" : "Ross", "non-dropping-particle" : "", "parse-names" : false, "suffix" : "" }, { "dropping-particle" : "", "family" : "Bessell-Browne", "given" : "Pia", "non-dropping-particle" : "", "parse-names" : false, "suffix" : "" }, { "dropping-particle" : "", "family" : "Fisher", "given" : "Rebecca", "non-dropping-particle" : "", "parse-names" : false, "suffix" : "" }, { "dropping-particle" : "", "family" : "Klonowski", "given" : "Wojciech", "non-dropping-particle" : "", "parse-names" : false, "suffix" : "" }, { "dropping-particle" : "", "family" : "Slivkoff", "given" : "Matthew", "non-dropping-particle" : "", "parse-names" : false, "suffix" : "" } ], "container-title" : "Marine Pollution Bulletin", "id" : "ITEM-1", "issued" : { "date-parts" : [ [ "2015" ] ] }, "publisher" : "Elsevier B.V.", "title" : "Assessing the impacts of sediments from dredging on corals", "type" : "article-journal" }, "uris" : [ "http://www.mendeley.com/documents/?uuid=23631791-7318-41f6-8643-5a3fd01cd361" ] } ], "mendeley" : { "formattedCitation" : "(Jones et al. 2015)", "plainTextFormattedCitation" : "(Jones et al. 2015)", "previouslyFormattedCitation" : "(Jones et al. 2015)" }, "properties" : { "noteIndex" : 0 }, "schema" : "https://github.com/citation-style-language/schema/raw/master/csl-citation.json" }</w:instrText>
      </w:r>
      <w:r>
        <w:fldChar w:fldCharType="separate"/>
      </w:r>
      <w:r w:rsidRPr="002A0BED">
        <w:rPr>
          <w:noProof/>
        </w:rPr>
        <w:t>(Jones et al. 2015)</w:t>
      </w:r>
      <w:r>
        <w:fldChar w:fldCharType="end"/>
      </w:r>
    </w:p>
    <w:p w14:paraId="3C5C7BAF" w14:textId="77777777" w:rsidR="0071212F" w:rsidRDefault="0071212F" w:rsidP="008332E1">
      <w:pPr>
        <w:keepNext/>
        <w:keepLines/>
      </w:pPr>
    </w:p>
    <w:p w14:paraId="4301C8B5" w14:textId="527AAC2B" w:rsidR="00D3227C" w:rsidRDefault="00683625" w:rsidP="008332E1">
      <w:pPr>
        <w:pStyle w:val="Heading20"/>
      </w:pPr>
      <w:r>
        <w:t>3.</w:t>
      </w:r>
      <w:r w:rsidR="00E11903">
        <w:t>3</w:t>
      </w:r>
      <w:r>
        <w:t xml:space="preserve"> </w:t>
      </w:r>
      <w:r w:rsidR="00D3227C">
        <w:t>S</w:t>
      </w:r>
      <w:r w:rsidR="003B0C6C">
        <w:t xml:space="preserve">ediment collection </w:t>
      </w:r>
      <w:r w:rsidR="0038280E">
        <w:t>and composition</w:t>
      </w:r>
      <w:r w:rsidR="003B0C6C">
        <w:t>: spatial patterns</w:t>
      </w:r>
    </w:p>
    <w:p w14:paraId="4E149FF7" w14:textId="35BE4056" w:rsidR="009E5CB9" w:rsidRDefault="009E5CB9" w:rsidP="008332E1">
      <w:pPr>
        <w:pStyle w:val="Heading30"/>
      </w:pPr>
      <w:r>
        <w:t>3.3.1 Benthic sediment composition</w:t>
      </w:r>
      <w:r w:rsidRPr="009E5CB9">
        <w:t xml:space="preserve"> </w:t>
      </w:r>
      <w:r>
        <w:t>and texture</w:t>
      </w:r>
    </w:p>
    <w:p w14:paraId="48ABF789" w14:textId="77777777" w:rsidR="009E5CB9" w:rsidRDefault="009E5CB9" w:rsidP="008332E1">
      <w:pPr>
        <w:keepNext/>
        <w:keepLines/>
        <w:ind w:firstLine="720"/>
      </w:pPr>
      <w:r>
        <w:lastRenderedPageBreak/>
        <w:t xml:space="preserve">It might be assumed that the stream is the only source of fine terrigenous sediment, but spatial heterogeneity in carbonate/terrigenous fraction followed a common pattern observed in fringing reef embayments </w:t>
      </w:r>
      <w:r>
        <w:fldChar w:fldCharType="begin" w:fldLock="1"/>
      </w:r>
      <w:r>
        <w:instrText>ADDIN CSL_CITATION { "citationItems" : [ { "id" : "ITEM-1", "itemData" : { "ISBN" : "0272-7714", "author" : [ { "dropping-particle" : "", "family" : "Schrimm", "given" : "M", "non-dropping-particle" : "", "parse-names" : false, "suffix" : "" }, { "dropping-particle" : "", "family" : "Buscail", "given" : "R", "non-dropping-particle" : "", "parse-names" : false, "suffix" : "" }, { "dropping-particle" : "", "family" : "Adjeroud", "given" : "M", "non-dropping-particle" : "", "parse-names" : false, "suffix" : "" } ], "container-title" : "Estuarine, Coastal and Shelf Science", "id" : "ITEM-1", "issue" : "3", "issued" : { "date-parts" : [ [ "2004" ] ] }, "page" : "515-528", "title" : "Spatial variability of the biogeochemical composition of surface sediments in an insular coral reef ecosystem: Moorea, French Polynesia", "type" : "article-journal", "volume" : "60" }, "uris" : [ "http://www.mendeley.com/documents/?uuid=98dded92-54d8-496d-ac1e-ac5e2606b030" ] } ], "mendeley" : { "formattedCitation" : "(Schrimm et al. 2004)", "plainTextFormattedCitation" : "(Schrimm et al. 2004)", "previouslyFormattedCitation" : "(Schrimm et al. 2004)" }, "properties" : { "noteIndex" : 0 }, "schema" : "https://github.com/citation-style-language/schema/raw/master/csl-citation.json" }</w:instrText>
      </w:r>
      <w:r>
        <w:fldChar w:fldCharType="separate"/>
      </w:r>
      <w:r w:rsidRPr="00217E98">
        <w:rPr>
          <w:noProof/>
        </w:rPr>
        <w:t>(Schrimm et al. 2004)</w:t>
      </w:r>
      <w:r>
        <w:fldChar w:fldCharType="end"/>
      </w:r>
      <w:r>
        <w:t xml:space="preserve">, where terrigenous sediment is distributed throughout the reef flat with the highest percentages near the stream outlet and reef channel. Fine terrigenous sediment accounted for </w:t>
      </w:r>
      <w:commentRangeStart w:id="25"/>
      <w:commentRangeStart w:id="26"/>
      <w:r>
        <w:t>1-10% (</w:t>
      </w:r>
      <w:r>
        <w:rPr>
          <w:rFonts w:cs="Times"/>
        </w:rPr>
        <w:t>μ</w:t>
      </w:r>
      <w:r>
        <w:t xml:space="preserve">=3%), though including the coarse fraction increased the total percentage to 8-65%, </w:t>
      </w:r>
      <w:commentRangeEnd w:id="25"/>
      <w:r>
        <w:rPr>
          <w:rStyle w:val="CommentReference"/>
          <w:rFonts w:asciiTheme="minorHAnsi" w:hAnsiTheme="minorHAnsi"/>
        </w:rPr>
        <w:commentReference w:id="25"/>
      </w:r>
      <w:commentRangeEnd w:id="26"/>
      <w:r>
        <w:rPr>
          <w:rStyle w:val="CommentReference"/>
          <w:rFonts w:asciiTheme="minorHAnsi" w:hAnsiTheme="minorHAnsi"/>
        </w:rPr>
        <w:commentReference w:id="26"/>
      </w:r>
      <w:r>
        <w:t xml:space="preserve">with the highest percentages of fine and terrigenous sediment near the stream outlet and on the northern reef. Total benthic sediment (fine and coarse) on the northern and southern reef flats was primarily carbonate (82-88%) with small fractions of terrigenous and only trace amounts of organics (Table1). The terrigenous fraction was approximately 1.5-2x higher over the northern reef flat (~15%) compared to the southern reef flat (8%). Near the stream outlet, benthic sediment was dominated by the terrigenous fraction (65% terrigenous) but showed similar percentages of organics as the reef flats. </w:t>
      </w:r>
    </w:p>
    <w:p w14:paraId="247ADEF1" w14:textId="512FE2B1" w:rsidR="009E5CB9" w:rsidRDefault="009E5CB9" w:rsidP="008332E1">
      <w:pPr>
        <w:pStyle w:val="Heading30"/>
      </w:pPr>
      <w:r>
        <w:t xml:space="preserve">3.3.2 Spatial patterns of </w:t>
      </w:r>
      <w:r w:rsidR="003E109B">
        <w:t>sediment accumulation</w:t>
      </w:r>
      <w:r>
        <w:t xml:space="preserve"> in traps</w:t>
      </w:r>
    </w:p>
    <w:p w14:paraId="367DA351" w14:textId="77777777" w:rsidR="005B251B" w:rsidRDefault="005B251B" w:rsidP="008332E1">
      <w:pPr>
        <w:keepNext/>
        <w:keepLines/>
      </w:pPr>
      <w:r>
        <w:rPr>
          <w:noProof/>
        </w:rPr>
        <w:drawing>
          <wp:inline distT="0" distB="0" distL="0" distR="0" wp14:anchorId="09FA6F21" wp14:editId="6785EEDF">
            <wp:extent cx="5943597" cy="2476499"/>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_2014.png"/>
                    <pic:cNvPicPr/>
                  </pic:nvPicPr>
                  <pic:blipFill>
                    <a:blip r:embed="rId15">
                      <a:extLst>
                        <a:ext uri="{28A0092B-C50C-407E-A947-70E740481C1C}">
                          <a14:useLocalDpi xmlns:a14="http://schemas.microsoft.com/office/drawing/2010/main" val="0"/>
                        </a:ext>
                      </a:extLst>
                    </a:blip>
                    <a:stretch>
                      <a:fillRect/>
                    </a:stretch>
                  </pic:blipFill>
                  <pic:spPr>
                    <a:xfrm>
                      <a:off x="0" y="0"/>
                      <a:ext cx="5943597" cy="2476499"/>
                    </a:xfrm>
                    <a:prstGeom prst="rect">
                      <a:avLst/>
                    </a:prstGeom>
                  </pic:spPr>
                </pic:pic>
              </a:graphicData>
            </a:graphic>
          </wp:inline>
        </w:drawing>
      </w:r>
    </w:p>
    <w:p w14:paraId="0CEF32EB" w14:textId="77777777" w:rsidR="005B251B" w:rsidRDefault="005B251B" w:rsidP="008332E1">
      <w:pPr>
        <w:pStyle w:val="Caption"/>
        <w:keepNext/>
        <w:keepLines/>
      </w:pPr>
      <w:bookmarkStart w:id="27" w:name="_Ref446325490"/>
      <w:r>
        <w:t xml:space="preserve">Figure </w:t>
      </w:r>
      <w:r w:rsidR="008A1479">
        <w:fldChar w:fldCharType="begin"/>
      </w:r>
      <w:r w:rsidR="008A1479">
        <w:instrText xml:space="preserve"> SEQ Figure \* ARABIC </w:instrText>
      </w:r>
      <w:r w:rsidR="008A1479">
        <w:fldChar w:fldCharType="separate"/>
      </w:r>
      <w:r w:rsidR="003E6BF7">
        <w:rPr>
          <w:noProof/>
        </w:rPr>
        <w:t>5</w:t>
      </w:r>
      <w:r w:rsidR="008A1479">
        <w:rPr>
          <w:noProof/>
        </w:rPr>
        <w:fldChar w:fldCharType="end"/>
      </w:r>
      <w:bookmarkEnd w:id="27"/>
      <w:r>
        <w:t>. Mean accumulation rate (g</w:t>
      </w:r>
      <w:r w:rsidR="0003248C">
        <w:t xml:space="preserve"> </w:t>
      </w:r>
      <w:r>
        <w:t>m</w:t>
      </w:r>
      <w:r w:rsidR="0003248C" w:rsidRPr="004B5AD5">
        <w:rPr>
          <w:vertAlign w:val="superscript"/>
        </w:rPr>
        <w:t>-</w:t>
      </w:r>
      <w:r w:rsidRPr="004B5AD5">
        <w:rPr>
          <w:vertAlign w:val="superscript"/>
        </w:rPr>
        <w:t>2</w:t>
      </w:r>
      <w:r w:rsidR="0003248C">
        <w:t xml:space="preserve"> </w:t>
      </w:r>
      <w:r>
        <w:t>d</w:t>
      </w:r>
      <w:r w:rsidR="0003248C" w:rsidRPr="00187679">
        <w:rPr>
          <w:vertAlign w:val="superscript"/>
        </w:rPr>
        <w:t>-1</w:t>
      </w:r>
      <w:r>
        <w:t>) and composition in a) Tubes and b) SedPods. Note: Subplot scales are different for visualization purposes, can’t compare sizes of charts, hence numbers included.</w:t>
      </w:r>
    </w:p>
    <w:p w14:paraId="4F8128B4" w14:textId="4D668FB8" w:rsidR="007E4597" w:rsidRDefault="00483D4A" w:rsidP="008332E1">
      <w:pPr>
        <w:keepNext/>
        <w:keepLines/>
        <w:ind w:firstLine="720"/>
      </w:pPr>
      <w:r>
        <w:t xml:space="preserve">Total </w:t>
      </w:r>
      <w:r w:rsidR="003E109B">
        <w:t>sediment accumulation</w:t>
      </w:r>
      <w:r w:rsidR="005B251B">
        <w:t xml:space="preserve"> (g</w:t>
      </w:r>
      <w:r w:rsidR="005B251B">
        <w:rPr>
          <w:vertAlign w:val="superscript"/>
        </w:rPr>
        <w:t xml:space="preserve"> </w:t>
      </w:r>
      <w:r w:rsidR="005B251B">
        <w:t>m</w:t>
      </w:r>
      <w:r w:rsidR="005B251B" w:rsidRPr="005B251B">
        <w:rPr>
          <w:vertAlign w:val="superscript"/>
        </w:rPr>
        <w:t>-2</w:t>
      </w:r>
      <w:r w:rsidR="005B251B">
        <w:t>d</w:t>
      </w:r>
      <w:r w:rsidR="005B251B" w:rsidRPr="005B251B">
        <w:rPr>
          <w:vertAlign w:val="superscript"/>
        </w:rPr>
        <w:t>-1</w:t>
      </w:r>
      <w:r w:rsidR="005B251B">
        <w:t>)</w:t>
      </w:r>
      <w:r>
        <w:t xml:space="preserve"> </w:t>
      </w:r>
      <w:r w:rsidR="00836058">
        <w:t xml:space="preserve">averaged over the study period </w:t>
      </w:r>
      <w:r>
        <w:t xml:space="preserve">was </w:t>
      </w:r>
      <w:r w:rsidR="00BB7C4C">
        <w:t>an order of magnitude</w:t>
      </w:r>
      <w:r>
        <w:t xml:space="preserve"> higher in Tubes than on SedPods at all locations</w:t>
      </w:r>
      <w:r w:rsidR="005B251B">
        <w:t xml:space="preserve"> (</w:t>
      </w:r>
      <w:r w:rsidR="005B251B">
        <w:fldChar w:fldCharType="begin"/>
      </w:r>
      <w:r w:rsidR="005B251B">
        <w:instrText xml:space="preserve"> REF _Ref446325490 \h </w:instrText>
      </w:r>
      <w:r w:rsidR="005B251B">
        <w:fldChar w:fldCharType="separate"/>
      </w:r>
      <w:r w:rsidR="003E6BF7">
        <w:t xml:space="preserve">Figure </w:t>
      </w:r>
      <w:r w:rsidR="003E6BF7">
        <w:rPr>
          <w:noProof/>
        </w:rPr>
        <w:t>5</w:t>
      </w:r>
      <w:r w:rsidR="005B251B">
        <w:fldChar w:fldCharType="end"/>
      </w:r>
      <w:r w:rsidR="005B251B">
        <w:t>)</w:t>
      </w:r>
      <w:r>
        <w:t xml:space="preserve">, indicating </w:t>
      </w:r>
      <w:r w:rsidR="00BE3D9E">
        <w:t>the enhanced trapping efficiency</w:t>
      </w:r>
      <w:r>
        <w:t xml:space="preserve"> of Tubes</w:t>
      </w:r>
      <w:r w:rsidR="00605D7D">
        <w:t xml:space="preserve"> and reduced resuspension compared to SedPods</w:t>
      </w:r>
      <w:r>
        <w:t xml:space="preserve">. </w:t>
      </w:r>
      <w:r w:rsidR="003E109B">
        <w:t>Sediment accumulation</w:t>
      </w:r>
      <w:r w:rsidR="00836058">
        <w:t xml:space="preserve"> on SedPods was much higher in the </w:t>
      </w:r>
      <w:r w:rsidR="00BE3D9E">
        <w:t>more quiescent parts of the Bay</w:t>
      </w:r>
      <w:r w:rsidR="00836058">
        <w:t xml:space="preserve"> near the stream outlet</w:t>
      </w:r>
      <w:r w:rsidR="005B251B">
        <w:t xml:space="preserve"> </w:t>
      </w:r>
      <w:r w:rsidR="00BE3D9E">
        <w:t xml:space="preserve">(2A) </w:t>
      </w:r>
      <w:r w:rsidR="00836058">
        <w:t>and on the northern reef</w:t>
      </w:r>
      <w:r w:rsidR="00BE3D9E">
        <w:t xml:space="preserve"> (1A-C), while almost no </w:t>
      </w:r>
      <w:r w:rsidR="003E109B">
        <w:t>sediment accumulation</w:t>
      </w:r>
      <w:r w:rsidR="00BE3D9E">
        <w:t xml:space="preserve"> was observed </w:t>
      </w:r>
      <w:r w:rsidR="00605D7D">
        <w:t xml:space="preserve">on SedPods </w:t>
      </w:r>
      <w:r w:rsidR="00BE3D9E">
        <w:t>over the southern reef (</w:t>
      </w:r>
      <w:r w:rsidR="00605D7D">
        <w:fldChar w:fldCharType="begin"/>
      </w:r>
      <w:r w:rsidR="00605D7D">
        <w:instrText xml:space="preserve"> REF _Ref446325490 \h </w:instrText>
      </w:r>
      <w:r w:rsidR="00605D7D">
        <w:fldChar w:fldCharType="separate"/>
      </w:r>
      <w:r w:rsidR="003E6BF7">
        <w:t xml:space="preserve">Figure </w:t>
      </w:r>
      <w:r w:rsidR="003E6BF7">
        <w:rPr>
          <w:noProof/>
        </w:rPr>
        <w:t>5</w:t>
      </w:r>
      <w:r w:rsidR="00605D7D">
        <w:fldChar w:fldCharType="end"/>
      </w:r>
      <w:r w:rsidR="00605D7D">
        <w:t>b</w:t>
      </w:r>
      <w:r w:rsidR="00BE3D9E">
        <w:t>)</w:t>
      </w:r>
      <w:r w:rsidR="00836058">
        <w:t xml:space="preserve">. </w:t>
      </w:r>
      <w:r w:rsidR="00605D7D">
        <w:t xml:space="preserve">Nearly the same spatial pattern and relative </w:t>
      </w:r>
      <w:r w:rsidR="00194078">
        <w:t>magnitude</w:t>
      </w:r>
      <w:r w:rsidR="00605D7D">
        <w:t xml:space="preserve"> of </w:t>
      </w:r>
      <w:r w:rsidR="003E109B">
        <w:t>sediment accumulation</w:t>
      </w:r>
      <w:r w:rsidR="00605D7D">
        <w:t xml:space="preserve"> rates </w:t>
      </w:r>
      <w:r w:rsidR="00CA30A5">
        <w:t>was observed in Tubes</w:t>
      </w:r>
      <w:r w:rsidR="00605D7D">
        <w:t xml:space="preserve"> (</w:t>
      </w:r>
      <w:r w:rsidR="00605D7D">
        <w:fldChar w:fldCharType="begin"/>
      </w:r>
      <w:r w:rsidR="00605D7D">
        <w:instrText xml:space="preserve"> REF _Ref446325490 \h </w:instrText>
      </w:r>
      <w:r w:rsidR="00605D7D">
        <w:fldChar w:fldCharType="separate"/>
      </w:r>
      <w:r w:rsidR="003E6BF7">
        <w:t xml:space="preserve">Figure </w:t>
      </w:r>
      <w:r w:rsidR="003E6BF7">
        <w:rPr>
          <w:noProof/>
        </w:rPr>
        <w:t>5</w:t>
      </w:r>
      <w:r w:rsidR="00605D7D">
        <w:fldChar w:fldCharType="end"/>
      </w:r>
      <w:r w:rsidR="00605D7D">
        <w:t>a)</w:t>
      </w:r>
      <w:r w:rsidR="00CA30A5">
        <w:t xml:space="preserve"> with the exception of 3A and 3B on the south reef</w:t>
      </w:r>
      <w:r w:rsidR="00605D7D">
        <w:t xml:space="preserve">. At these locations, frequent wave-forced flow appears to drive carbonate sediment over the reef flat, </w:t>
      </w:r>
      <w:r w:rsidR="00CA30A5">
        <w:t xml:space="preserve">where </w:t>
      </w:r>
      <w:r w:rsidR="00605D7D">
        <w:t>it was trapped in Tubes</w:t>
      </w:r>
      <w:r w:rsidR="00CA30A5">
        <w:t xml:space="preserve"> but not on SedPods. </w:t>
      </w:r>
      <w:r w:rsidR="00BB7C4C">
        <w:t xml:space="preserve">Mean </w:t>
      </w:r>
      <w:r w:rsidR="00194078">
        <w:t xml:space="preserve">carbonate </w:t>
      </w:r>
      <w:r w:rsidR="003E109B">
        <w:t>sediment accumulation</w:t>
      </w:r>
      <w:r w:rsidR="00194078">
        <w:t xml:space="preserve"> </w:t>
      </w:r>
      <w:r w:rsidR="00BB7C4C">
        <w:t xml:space="preserve">rates at 3A and 3B were </w:t>
      </w:r>
      <w:r w:rsidR="00194078">
        <w:t xml:space="preserve">also strongly influenced by one period of high </w:t>
      </w:r>
      <w:r w:rsidR="003E109B">
        <w:t>sediment accumulation</w:t>
      </w:r>
      <w:r w:rsidR="00194078">
        <w:t xml:space="preserve"> related to a high wave event that occurred just before the collection date</w:t>
      </w:r>
      <w:r w:rsidR="00BB7C4C">
        <w:t xml:space="preserve"> for the period of March 2014</w:t>
      </w:r>
      <w:r w:rsidR="00194078">
        <w:t xml:space="preserve"> (</w:t>
      </w:r>
      <w:r w:rsidR="00194078">
        <w:fldChar w:fldCharType="begin"/>
      </w:r>
      <w:r w:rsidR="00194078">
        <w:instrText xml:space="preserve"> REF _Ref446330860 \h </w:instrText>
      </w:r>
      <w:r w:rsidR="00194078">
        <w:fldChar w:fldCharType="separate"/>
      </w:r>
      <w:r w:rsidR="003E6BF7">
        <w:t xml:space="preserve">Figure </w:t>
      </w:r>
      <w:r w:rsidR="003E6BF7">
        <w:rPr>
          <w:noProof/>
        </w:rPr>
        <w:t>3</w:t>
      </w:r>
      <w:r w:rsidR="00194078">
        <w:fldChar w:fldCharType="end"/>
      </w:r>
      <w:r w:rsidR="00BB7C4C">
        <w:t>b).</w:t>
      </w:r>
      <w:r w:rsidR="000D081E">
        <w:t xml:space="preserve"> </w:t>
      </w:r>
      <w:r w:rsidR="003E109B">
        <w:t>Sediment accumulation</w:t>
      </w:r>
      <w:r w:rsidR="00836058">
        <w:t xml:space="preserve"> at 2B</w:t>
      </w:r>
      <w:r w:rsidR="000847DB">
        <w:t xml:space="preserve"> (Tube)</w:t>
      </w:r>
      <w:r w:rsidR="00836058">
        <w:t xml:space="preserve"> was lower than</w:t>
      </w:r>
      <w:r w:rsidR="00BB7C4C">
        <w:t xml:space="preserve"> other sites on the southern reef fl</w:t>
      </w:r>
      <w:r w:rsidR="00836058">
        <w:t xml:space="preserve">at (3A, 3B), likely due to low availability of </w:t>
      </w:r>
      <w:r w:rsidR="003331B8">
        <w:t xml:space="preserve">surrounding </w:t>
      </w:r>
      <w:r w:rsidR="00836058">
        <w:t>benthic sediment</w:t>
      </w:r>
      <w:r w:rsidR="000847DB">
        <w:t>, and a deeper deployment depth where resuspension is less frequent</w:t>
      </w:r>
      <w:r w:rsidR="00836058">
        <w:t xml:space="preserve">. </w:t>
      </w:r>
    </w:p>
    <w:p w14:paraId="2903583C" w14:textId="4ABE75AB" w:rsidR="000D081E" w:rsidRDefault="000D081E" w:rsidP="008332E1">
      <w:pPr>
        <w:keepNext/>
        <w:keepLines/>
        <w:ind w:firstLine="720"/>
      </w:pPr>
      <w:r>
        <w:lastRenderedPageBreak/>
        <w:t xml:space="preserve">Though total </w:t>
      </w:r>
      <w:r w:rsidR="003E109B">
        <w:t>sediment accumulation</w:t>
      </w:r>
      <w:r>
        <w:t xml:space="preserve"> was higher in Tubes, the average percent contribution of organic, terrigenous, and carbonate sediments were similar between Tubes and SedPods for each location. With the exception of 2A, </w:t>
      </w:r>
      <w:r w:rsidR="003E109B">
        <w:t>sediment accumulation</w:t>
      </w:r>
      <w:r>
        <w:t xml:space="preserve"> on both the north and south reefs was dominated by the carbonate fraction</w:t>
      </w:r>
      <w:r w:rsidR="00F76EB5">
        <w:t xml:space="preserve">, illustrating that </w:t>
      </w:r>
      <w:r w:rsidR="003331B8">
        <w:t xml:space="preserve">resuspension of </w:t>
      </w:r>
      <w:r w:rsidR="00F76EB5">
        <w:t>carbonate sediment dominates sediment transport</w:t>
      </w:r>
      <w:r>
        <w:t xml:space="preserve">. </w:t>
      </w:r>
    </w:p>
    <w:p w14:paraId="005CBD48" w14:textId="44EFC255" w:rsidR="00F76EB5" w:rsidRDefault="00BC46A8" w:rsidP="008332E1">
      <w:pPr>
        <w:keepNext/>
        <w:keepLines/>
        <w:ind w:firstLine="720"/>
      </w:pPr>
      <w:r>
        <w:t>On the southern reef</w:t>
      </w:r>
      <w:r w:rsidR="003331B8">
        <w:t>,</w:t>
      </w:r>
      <w:r>
        <w:t xml:space="preserve"> t</w:t>
      </w:r>
      <w:r w:rsidR="00BB7C4C">
        <w:t xml:space="preserve">he ratio of terrigenous and carbonate </w:t>
      </w:r>
      <w:r w:rsidR="003E109B">
        <w:t>sediment accumulation</w:t>
      </w:r>
      <w:r w:rsidR="00BB7C4C">
        <w:t xml:space="preserve"> </w:t>
      </w:r>
      <w:r>
        <w:t xml:space="preserve">observed in traps </w:t>
      </w:r>
      <w:r w:rsidR="000D081E">
        <w:t xml:space="preserve">mainly </w:t>
      </w:r>
      <w:r w:rsidR="00BB7C4C">
        <w:t xml:space="preserve">reflected the composition </w:t>
      </w:r>
      <w:r>
        <w:t>of surrounding benthic sediment, indicating the sediment source was resuspended</w:t>
      </w:r>
      <w:r w:rsidR="003331B8">
        <w:t>,</w:t>
      </w:r>
      <w:r>
        <w:t xml:space="preserve"> </w:t>
      </w:r>
      <w:r w:rsidR="003331B8">
        <w:t xml:space="preserve">locally available </w:t>
      </w:r>
      <w:r>
        <w:t xml:space="preserve">benthic sediment. </w:t>
      </w:r>
      <w:r w:rsidR="00F76EB5">
        <w:t>For the southern reef, 3A and 3B showed the largest relative increase in terrigenous fraction compared to surrounding benthic sediment</w:t>
      </w:r>
      <w:r w:rsidR="003331B8">
        <w:t>, likely due to s</w:t>
      </w:r>
      <w:r w:rsidR="00F76EB5">
        <w:t>ome small storm drains emptying into the Bay near those sites.</w:t>
      </w:r>
    </w:p>
    <w:p w14:paraId="6D2D6540" w14:textId="208D3061" w:rsidR="00FC1402" w:rsidRDefault="00FC1402" w:rsidP="008332E1">
      <w:pPr>
        <w:keepNext/>
        <w:keepLines/>
        <w:ind w:firstLine="720"/>
      </w:pPr>
      <w:r>
        <w:t xml:space="preserve">On the northern reef, sediment traps showed both the percent contribution and total amount of terrigenous </w:t>
      </w:r>
      <w:r w:rsidR="003E109B">
        <w:t>sediment accumulation</w:t>
      </w:r>
      <w:r>
        <w:t xml:space="preserve"> was higher near the stream outlet (2A), on the northern reef flat (1A, 1B) and forereef near the channel (1C, 2C), indicating both the influence of stream-supplied sediment during the deployment period and the resuspension of previously deposited terrigenous sediment in these areas. Benthic sediment on the north reef and especially near the stream outlet contains a higher percentage of terrigenous sediment (Figure 1), which can influence the composition of sediment accumulated in traps to the degree that accumulation is influenced by resuspension and deposition of surrounding benthic sediment. All Tubes, especially on the northern reef showed higher terrigenous fractions than the surrounding benthic sediment, indicating terrigenous sediment is </w:t>
      </w:r>
      <w:proofErr w:type="spellStart"/>
      <w:r>
        <w:t>advecting</w:t>
      </w:r>
      <w:proofErr w:type="spellEnd"/>
      <w:r>
        <w:t xml:space="preserve"> through the area but not accumulating on the bed, similar to results in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5E6AE7">
        <w:rPr>
          <w:noProof/>
        </w:rPr>
        <w:t>(Storlazzi et al. 2009)</w:t>
      </w:r>
      <w:r>
        <w:fldChar w:fldCharType="end"/>
      </w:r>
      <w:r>
        <w:t>.</w:t>
      </w:r>
    </w:p>
    <w:p w14:paraId="343893A5" w14:textId="77777777" w:rsidR="005B251B" w:rsidRDefault="005B251B" w:rsidP="008332E1">
      <w:pPr>
        <w:keepNext/>
        <w:keepLines/>
      </w:pPr>
    </w:p>
    <w:p w14:paraId="7984EE7A" w14:textId="0F33DF64" w:rsidR="003E51FA" w:rsidRDefault="00683625" w:rsidP="008332E1">
      <w:pPr>
        <w:pStyle w:val="Heading20"/>
      </w:pPr>
      <w:r>
        <w:t>3.</w:t>
      </w:r>
      <w:r w:rsidR="00E11903">
        <w:t>4</w:t>
      </w:r>
      <w:r>
        <w:t xml:space="preserve"> </w:t>
      </w:r>
      <w:r w:rsidR="003B0C6C">
        <w:t>Sediment collection and composition: Temporal Patterns</w:t>
      </w:r>
    </w:p>
    <w:p w14:paraId="7BBDB30E" w14:textId="1D6A55AF" w:rsidR="00F123EA" w:rsidRDefault="00683625" w:rsidP="008332E1">
      <w:pPr>
        <w:pStyle w:val="Heading30"/>
      </w:pPr>
      <w:r>
        <w:t>3.</w:t>
      </w:r>
      <w:r w:rsidR="00E11903">
        <w:t>4</w:t>
      </w:r>
      <w:r>
        <w:t xml:space="preserve">.1 </w:t>
      </w:r>
      <w:r w:rsidR="003B0C6C">
        <w:t>M</w:t>
      </w:r>
      <w:r w:rsidR="004F3FFC">
        <w:t xml:space="preserve">ean </w:t>
      </w:r>
      <w:r w:rsidR="003E109B">
        <w:t>sediment accumulation</w:t>
      </w:r>
      <w:r w:rsidR="003B0C6C">
        <w:t xml:space="preserve"> on north and south reefs</w:t>
      </w:r>
    </w:p>
    <w:p w14:paraId="378B204A" w14:textId="4D62D9F0" w:rsidR="003E51FA" w:rsidRDefault="00683625" w:rsidP="008332E1">
      <w:pPr>
        <w:pStyle w:val="Heading4"/>
      </w:pPr>
      <w:r>
        <w:t>3.</w:t>
      </w:r>
      <w:r w:rsidR="00E11903">
        <w:t>4</w:t>
      </w:r>
      <w:r>
        <w:t xml:space="preserve">.1.1 </w:t>
      </w:r>
      <w:r w:rsidR="003E51FA">
        <w:t>SedPods</w:t>
      </w:r>
    </w:p>
    <w:p w14:paraId="6F6288A1" w14:textId="39FBF8F5" w:rsidR="00DE3BA2" w:rsidRDefault="003E51FA" w:rsidP="008332E1">
      <w:pPr>
        <w:keepNext/>
        <w:keepLines/>
        <w:ind w:firstLine="720"/>
        <w:rPr>
          <w:noProof/>
        </w:rPr>
      </w:pPr>
      <w:r>
        <w:rPr>
          <w:noProof/>
        </w:rPr>
        <w:t xml:space="preserve">Following the clear spatial differences in </w:t>
      </w:r>
      <w:r w:rsidR="003E109B">
        <w:rPr>
          <w:noProof/>
        </w:rPr>
        <w:t>sediment accumulation</w:t>
      </w:r>
      <w:r>
        <w:rPr>
          <w:noProof/>
        </w:rPr>
        <w:t xml:space="preserve"> (</w:t>
      </w:r>
      <w:r>
        <w:rPr>
          <w:noProof/>
        </w:rPr>
        <w:fldChar w:fldCharType="begin"/>
      </w:r>
      <w:r>
        <w:rPr>
          <w:noProof/>
        </w:rPr>
        <w:instrText xml:space="preserve"> REF _Ref446325490 \h </w:instrText>
      </w:r>
      <w:r>
        <w:rPr>
          <w:noProof/>
        </w:rPr>
      </w:r>
      <w:r>
        <w:rPr>
          <w:noProof/>
        </w:rPr>
        <w:fldChar w:fldCharType="separate"/>
      </w:r>
      <w:r w:rsidR="003E6BF7">
        <w:t xml:space="preserve">Figure </w:t>
      </w:r>
      <w:r w:rsidR="003E6BF7">
        <w:rPr>
          <w:noProof/>
        </w:rPr>
        <w:t>5</w:t>
      </w:r>
      <w:r>
        <w:rPr>
          <w:noProof/>
        </w:rPr>
        <w:fldChar w:fldCharType="end"/>
      </w:r>
      <w:r>
        <w:rPr>
          <w:noProof/>
        </w:rPr>
        <w:t xml:space="preserve">), sites </w:t>
      </w:r>
      <w:r w:rsidR="00EB3EE4">
        <w:rPr>
          <w:noProof/>
        </w:rPr>
        <w:t xml:space="preserve">on the northern and southern reefs </w:t>
      </w:r>
      <w:r>
        <w:rPr>
          <w:noProof/>
        </w:rPr>
        <w:t>were grouped</w:t>
      </w:r>
      <w:r w:rsidR="00EB3EE4">
        <w:rPr>
          <w:noProof/>
        </w:rPr>
        <w:t>,</w:t>
      </w:r>
      <w:r>
        <w:rPr>
          <w:noProof/>
        </w:rPr>
        <w:t xml:space="preserve"> and mean </w:t>
      </w:r>
      <w:r w:rsidR="003E109B">
        <w:rPr>
          <w:noProof/>
        </w:rPr>
        <w:t>sediment accumulation</w:t>
      </w:r>
      <w:r>
        <w:rPr>
          <w:noProof/>
        </w:rPr>
        <w:t xml:space="preserve"> was calculated to investigate temporal patterns. Sites 1A, 1B, 1C, 2A, and 2C were classified as the “northern reef” and sites 2B, 3A, 3B, and 3C as the “southern reef”</w:t>
      </w:r>
      <w:r w:rsidR="00DE0467">
        <w:rPr>
          <w:noProof/>
        </w:rPr>
        <w:t xml:space="preserve"> (Table 1)</w:t>
      </w:r>
      <w:r>
        <w:rPr>
          <w:noProof/>
        </w:rPr>
        <w:t>.</w:t>
      </w:r>
      <w:r w:rsidR="00EB3EE4">
        <w:rPr>
          <w:noProof/>
        </w:rPr>
        <w:t xml:space="preserve"> On the southern reef, m</w:t>
      </w:r>
      <w:r>
        <w:rPr>
          <w:noProof/>
        </w:rPr>
        <w:t xml:space="preserve">ean </w:t>
      </w:r>
      <w:r w:rsidR="003E109B">
        <w:rPr>
          <w:noProof/>
        </w:rPr>
        <w:t>sediment accumulation</w:t>
      </w:r>
      <w:r>
        <w:rPr>
          <w:noProof/>
        </w:rPr>
        <w:t xml:space="preserve"> </w:t>
      </w:r>
      <w:r w:rsidR="00DE0467">
        <w:rPr>
          <w:noProof/>
        </w:rPr>
        <w:t xml:space="preserve">on SedPods </w:t>
      </w:r>
      <w:r>
        <w:rPr>
          <w:noProof/>
        </w:rPr>
        <w:t>was much lower</w:t>
      </w:r>
      <w:r w:rsidR="00DE0467">
        <w:rPr>
          <w:noProof/>
        </w:rPr>
        <w:t>, and nearly zero</w:t>
      </w:r>
      <w:r>
        <w:rPr>
          <w:noProof/>
        </w:rPr>
        <w:t xml:space="preserve"> </w:t>
      </w:r>
      <w:r w:rsidR="00DE0467">
        <w:rPr>
          <w:noProof/>
        </w:rPr>
        <w:t xml:space="preserve">compared to </w:t>
      </w:r>
      <w:r>
        <w:rPr>
          <w:noProof/>
        </w:rPr>
        <w:t xml:space="preserve">the northern reef </w:t>
      </w:r>
      <w:r w:rsidR="00DE0467">
        <w:rPr>
          <w:noProof/>
        </w:rPr>
        <w:t xml:space="preserve">for all periods </w:t>
      </w:r>
      <w:r>
        <w:rPr>
          <w:noProof/>
        </w:rPr>
        <w:t>(</w:t>
      </w:r>
      <w:r>
        <w:rPr>
          <w:noProof/>
        </w:rPr>
        <w:fldChar w:fldCharType="begin"/>
      </w:r>
      <w:r>
        <w:rPr>
          <w:noProof/>
        </w:rPr>
        <w:instrText xml:space="preserve"> REF _Ref446470696 \h </w:instrText>
      </w:r>
      <w:r>
        <w:rPr>
          <w:noProof/>
        </w:rPr>
      </w:r>
      <w:r>
        <w:rPr>
          <w:noProof/>
        </w:rPr>
        <w:fldChar w:fldCharType="separate"/>
      </w:r>
      <w:r w:rsidR="003E6BF7">
        <w:t xml:space="preserve">Figure </w:t>
      </w:r>
      <w:r w:rsidR="003E6BF7">
        <w:rPr>
          <w:noProof/>
        </w:rPr>
        <w:t>6</w:t>
      </w:r>
      <w:r>
        <w:rPr>
          <w:noProof/>
        </w:rPr>
        <w:fldChar w:fldCharType="end"/>
      </w:r>
      <w:r>
        <w:rPr>
          <w:noProof/>
        </w:rPr>
        <w:t xml:space="preserve">). </w:t>
      </w:r>
      <w:r w:rsidR="00EB3EE4">
        <w:rPr>
          <w:noProof/>
        </w:rPr>
        <w:t>On the northern reef, m</w:t>
      </w:r>
      <w:r>
        <w:rPr>
          <w:noProof/>
        </w:rPr>
        <w:t xml:space="preserve">ean </w:t>
      </w:r>
      <w:r w:rsidR="003E109B">
        <w:rPr>
          <w:noProof/>
        </w:rPr>
        <w:t>sediment accumulation</w:t>
      </w:r>
      <w:r>
        <w:rPr>
          <w:noProof/>
        </w:rPr>
        <w:t xml:space="preserve"> rates</w:t>
      </w:r>
      <w:r w:rsidR="00EB3EE4">
        <w:rPr>
          <w:noProof/>
        </w:rPr>
        <w:t xml:space="preserve"> on SedPods</w:t>
      </w:r>
      <w:r>
        <w:rPr>
          <w:noProof/>
        </w:rPr>
        <w:t xml:space="preserve"> loosely followed the hypothesized pattern of lower </w:t>
      </w:r>
      <w:r w:rsidR="003E109B">
        <w:rPr>
          <w:noProof/>
        </w:rPr>
        <w:t>sediment accumulation</w:t>
      </w:r>
      <w:r>
        <w:rPr>
          <w:noProof/>
        </w:rPr>
        <w:t xml:space="preserve"> during the May-October </w:t>
      </w:r>
      <w:r w:rsidR="003E109B">
        <w:rPr>
          <w:noProof/>
        </w:rPr>
        <w:t>trade</w:t>
      </w:r>
      <w:r w:rsidR="00DE0467">
        <w:rPr>
          <w:noProof/>
        </w:rPr>
        <w:t xml:space="preserve"> wind</w:t>
      </w:r>
      <w:r>
        <w:rPr>
          <w:noProof/>
        </w:rPr>
        <w:t xml:space="preserve"> season, and higher sedimetation during the October-April wet season but the patterns were not very </w:t>
      </w:r>
      <w:r w:rsidR="00D3615A">
        <w:rPr>
          <w:noProof/>
        </w:rPr>
        <w:t>strong</w:t>
      </w:r>
      <w:r w:rsidR="00EB3EE4">
        <w:rPr>
          <w:noProof/>
        </w:rPr>
        <w:t xml:space="preserve"> (</w:t>
      </w:r>
      <w:r w:rsidR="00EB3EE4">
        <w:rPr>
          <w:noProof/>
        </w:rPr>
        <w:fldChar w:fldCharType="begin"/>
      </w:r>
      <w:r w:rsidR="00EB3EE4">
        <w:rPr>
          <w:noProof/>
        </w:rPr>
        <w:instrText xml:space="preserve"> REF _Ref446470696 \h </w:instrText>
      </w:r>
      <w:r w:rsidR="00EB3EE4">
        <w:rPr>
          <w:noProof/>
        </w:rPr>
      </w:r>
      <w:r w:rsidR="00EB3EE4">
        <w:rPr>
          <w:noProof/>
        </w:rPr>
        <w:fldChar w:fldCharType="separate"/>
      </w:r>
      <w:r w:rsidR="003E6BF7">
        <w:t xml:space="preserve">Figure </w:t>
      </w:r>
      <w:r w:rsidR="003E6BF7">
        <w:rPr>
          <w:noProof/>
        </w:rPr>
        <w:t>6</w:t>
      </w:r>
      <w:r w:rsidR="00EB3EE4">
        <w:rPr>
          <w:noProof/>
        </w:rPr>
        <w:fldChar w:fldCharType="end"/>
      </w:r>
      <w:r w:rsidR="00EB3EE4">
        <w:rPr>
          <w:noProof/>
        </w:rPr>
        <w:t>a)</w:t>
      </w:r>
      <w:r w:rsidR="00D3615A">
        <w:rPr>
          <w:noProof/>
        </w:rPr>
        <w:t xml:space="preserve">. </w:t>
      </w:r>
    </w:p>
    <w:p w14:paraId="322068D9" w14:textId="713AF358" w:rsidR="007E1F66" w:rsidRDefault="003E109B" w:rsidP="008332E1">
      <w:pPr>
        <w:keepNext/>
        <w:keepLines/>
        <w:ind w:firstLine="720"/>
        <w:rPr>
          <w:noProof/>
        </w:rPr>
      </w:pPr>
      <w:r>
        <w:rPr>
          <w:noProof/>
        </w:rPr>
        <w:t>Sediment accumulation</w:t>
      </w:r>
      <w:r w:rsidR="00D3615A">
        <w:rPr>
          <w:noProof/>
        </w:rPr>
        <w:t xml:space="preserve"> </w:t>
      </w:r>
      <w:r w:rsidR="00435FD5">
        <w:rPr>
          <w:noProof/>
        </w:rPr>
        <w:t xml:space="preserve">on the SedPods </w:t>
      </w:r>
      <w:r w:rsidR="00D3615A">
        <w:rPr>
          <w:noProof/>
        </w:rPr>
        <w:t>w</w:t>
      </w:r>
      <w:r w:rsidR="00435FD5">
        <w:rPr>
          <w:noProof/>
        </w:rPr>
        <w:t>as</w:t>
      </w:r>
      <w:r w:rsidR="00FC1402">
        <w:rPr>
          <w:noProof/>
        </w:rPr>
        <w:t xml:space="preserve"> </w:t>
      </w:r>
      <w:r w:rsidR="00D3615A">
        <w:rPr>
          <w:noProof/>
        </w:rPr>
        <w:t>expected to be highe</w:t>
      </w:r>
      <w:r w:rsidR="00435FD5">
        <w:rPr>
          <w:noProof/>
        </w:rPr>
        <w:t>st</w:t>
      </w:r>
      <w:r w:rsidR="00D3615A">
        <w:rPr>
          <w:noProof/>
        </w:rPr>
        <w:t xml:space="preserve"> during low Waves due to lower removal</w:t>
      </w:r>
      <w:r w:rsidR="00435FD5">
        <w:rPr>
          <w:noProof/>
        </w:rPr>
        <w:t xml:space="preserve"> rates</w:t>
      </w:r>
      <w:r w:rsidR="00D3615A">
        <w:rPr>
          <w:noProof/>
        </w:rPr>
        <w:t>, wh</w:t>
      </w:r>
      <w:r w:rsidR="00EB3EE4">
        <w:rPr>
          <w:noProof/>
        </w:rPr>
        <w:t>ich is observed in Noveber 2014</w:t>
      </w:r>
      <w:r w:rsidR="00435FD5">
        <w:rPr>
          <w:noProof/>
        </w:rPr>
        <w:t xml:space="preserve">, when mean </w:t>
      </w:r>
      <w:r w:rsidR="00FC1402">
        <w:rPr>
          <w:noProof/>
        </w:rPr>
        <w:t xml:space="preserve">total </w:t>
      </w:r>
      <w:r>
        <w:rPr>
          <w:noProof/>
        </w:rPr>
        <w:t>sediment accumulation</w:t>
      </w:r>
      <w:r w:rsidR="00435FD5">
        <w:rPr>
          <w:noProof/>
        </w:rPr>
        <w:t xml:space="preserve"> in the tubes was lowest, suggesting low resuspension rates</w:t>
      </w:r>
      <w:r w:rsidR="00EB3EE4">
        <w:rPr>
          <w:noProof/>
        </w:rPr>
        <w:t>.</w:t>
      </w:r>
    </w:p>
    <w:p w14:paraId="20631717" w14:textId="77777777" w:rsidR="003E51FA" w:rsidRDefault="003E51FA" w:rsidP="008332E1">
      <w:pPr>
        <w:keepNext/>
        <w:keepLines/>
        <w:ind w:firstLine="720"/>
      </w:pPr>
    </w:p>
    <w:p w14:paraId="1479810F" w14:textId="77777777" w:rsidR="003A703C" w:rsidRDefault="003A703C" w:rsidP="008332E1">
      <w:pPr>
        <w:keepNext/>
        <w:keepLines/>
      </w:pPr>
      <w:r>
        <w:rPr>
          <w:noProof/>
        </w:rPr>
        <w:lastRenderedPageBreak/>
        <w:drawing>
          <wp:inline distT="0" distB="0" distL="0" distR="0" wp14:anchorId="1829CF75" wp14:editId="17088B4E">
            <wp:extent cx="6275944" cy="313797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dTubes-monthly mean.png"/>
                    <pic:cNvPicPr/>
                  </pic:nvPicPr>
                  <pic:blipFill>
                    <a:blip r:embed="rId16">
                      <a:extLst>
                        <a:ext uri="{28A0092B-C50C-407E-A947-70E740481C1C}">
                          <a14:useLocalDpi xmlns:a14="http://schemas.microsoft.com/office/drawing/2010/main" val="0"/>
                        </a:ext>
                      </a:extLst>
                    </a:blip>
                    <a:stretch>
                      <a:fillRect/>
                    </a:stretch>
                  </pic:blipFill>
                  <pic:spPr>
                    <a:xfrm>
                      <a:off x="0" y="0"/>
                      <a:ext cx="6275944" cy="3137972"/>
                    </a:xfrm>
                    <a:prstGeom prst="rect">
                      <a:avLst/>
                    </a:prstGeom>
                  </pic:spPr>
                </pic:pic>
              </a:graphicData>
            </a:graphic>
          </wp:inline>
        </w:drawing>
      </w:r>
    </w:p>
    <w:p w14:paraId="1458DCAA" w14:textId="10DF5F4D" w:rsidR="003A703C" w:rsidRDefault="003A703C" w:rsidP="008332E1">
      <w:pPr>
        <w:pStyle w:val="Caption"/>
        <w:keepNext/>
        <w:keepLines/>
      </w:pPr>
      <w:bookmarkStart w:id="28" w:name="_Ref446470696"/>
      <w:r>
        <w:t xml:space="preserve">Figure </w:t>
      </w:r>
      <w:r w:rsidR="008A1479">
        <w:fldChar w:fldCharType="begin"/>
      </w:r>
      <w:r w:rsidR="008A1479">
        <w:instrText xml:space="preserve"> SEQ Figure \* ARABIC </w:instrText>
      </w:r>
      <w:r w:rsidR="008A1479">
        <w:fldChar w:fldCharType="separate"/>
      </w:r>
      <w:r w:rsidR="003E6BF7">
        <w:rPr>
          <w:noProof/>
        </w:rPr>
        <w:t>6</w:t>
      </w:r>
      <w:r w:rsidR="008A1479">
        <w:rPr>
          <w:noProof/>
        </w:rPr>
        <w:fldChar w:fldCharType="end"/>
      </w:r>
      <w:bookmarkEnd w:id="28"/>
      <w:r>
        <w:t xml:space="preserve">. Mean </w:t>
      </w:r>
      <w:r w:rsidR="003E109B">
        <w:t>sediment accumulation</w:t>
      </w:r>
      <w:r w:rsidR="003F5FDA">
        <w:t xml:space="preserve"> on SedPods</w:t>
      </w:r>
      <w:r>
        <w:t xml:space="preserve"> during the study period over the a) north</w:t>
      </w:r>
      <w:r w:rsidR="003F5FDA">
        <w:t xml:space="preserve"> </w:t>
      </w:r>
      <w:r>
        <w:t>reef including sites 1A, 1B, 1C, 2A, 2C, and b) south reefs including sites 2B, 3A, 3B, 3C</w:t>
      </w:r>
      <w:r w:rsidR="003F5FDA">
        <w:t>.</w:t>
      </w:r>
    </w:p>
    <w:p w14:paraId="301632C9" w14:textId="77777777" w:rsidR="003A703C" w:rsidRDefault="00F123EA" w:rsidP="008332E1">
      <w:pPr>
        <w:keepNext/>
        <w:keepLines/>
        <w:rPr>
          <w:noProof/>
        </w:rPr>
      </w:pPr>
      <w:r>
        <w:rPr>
          <w:noProof/>
        </w:rPr>
        <w:tab/>
      </w:r>
    </w:p>
    <w:p w14:paraId="5EA7185E" w14:textId="0425906C" w:rsidR="00672177" w:rsidRDefault="00683625" w:rsidP="008332E1">
      <w:pPr>
        <w:pStyle w:val="Heading4"/>
        <w:rPr>
          <w:noProof/>
        </w:rPr>
      </w:pPr>
      <w:r>
        <w:rPr>
          <w:noProof/>
        </w:rPr>
        <w:t>3.</w:t>
      </w:r>
      <w:r w:rsidR="00E11903">
        <w:rPr>
          <w:noProof/>
        </w:rPr>
        <w:t>4</w:t>
      </w:r>
      <w:r>
        <w:rPr>
          <w:noProof/>
        </w:rPr>
        <w:t xml:space="preserve">.1.2 </w:t>
      </w:r>
      <w:r w:rsidR="003E51FA">
        <w:rPr>
          <w:noProof/>
        </w:rPr>
        <w:t>Tubes</w:t>
      </w:r>
    </w:p>
    <w:p w14:paraId="4B5EB5B3" w14:textId="194A61BD" w:rsidR="00DE0467" w:rsidRDefault="00672177" w:rsidP="008332E1">
      <w:pPr>
        <w:keepNext/>
        <w:keepLines/>
        <w:ind w:firstLine="720"/>
      </w:pPr>
      <w:r>
        <w:t xml:space="preserve">Similar to the results for SedPods, mean </w:t>
      </w:r>
      <w:r w:rsidR="003E109B">
        <w:t>sediment accumulation</w:t>
      </w:r>
      <w:r>
        <w:t xml:space="preserve"> </w:t>
      </w:r>
      <w:r w:rsidR="00435FD5">
        <w:t xml:space="preserve">rates </w:t>
      </w:r>
      <w:r>
        <w:t>in Tubes w</w:t>
      </w:r>
      <w:r w:rsidR="00435FD5">
        <w:t>ere</w:t>
      </w:r>
      <w:r>
        <w:t xml:space="preserve"> higher on the northern reef than the southern reef for all deployment periods. </w:t>
      </w:r>
    </w:p>
    <w:p w14:paraId="0B6D6EEB" w14:textId="55A08D84" w:rsidR="00672177" w:rsidRDefault="00672177" w:rsidP="008332E1">
      <w:pPr>
        <w:keepNext/>
        <w:keepLines/>
        <w:ind w:firstLine="720"/>
      </w:pPr>
      <w:r>
        <w:t>On both the northern and southern reefs the three periods with highest wave heights (March 2014, June-July 2014, and December 2014</w:t>
      </w:r>
      <w:r>
        <w:rPr>
          <w:noProof/>
        </w:rPr>
        <w:t xml:space="preserve">) were associated with the highest rates of carbonate </w:t>
      </w:r>
      <w:r w:rsidR="003E109B">
        <w:rPr>
          <w:noProof/>
        </w:rPr>
        <w:t>sediment accumulation</w:t>
      </w:r>
      <w:r>
        <w:rPr>
          <w:noProof/>
        </w:rPr>
        <w:t xml:space="preserve"> in Tubes. Conversely, mean terrigenous </w:t>
      </w:r>
      <w:r w:rsidR="003E109B">
        <w:rPr>
          <w:noProof/>
        </w:rPr>
        <w:t>sediment accumulation</w:t>
      </w:r>
      <w:r>
        <w:rPr>
          <w:noProof/>
        </w:rPr>
        <w:t xml:space="preserve"> in Tubes did not seem</w:t>
      </w:r>
      <w:r w:rsidR="00010E42">
        <w:rPr>
          <w:noProof/>
        </w:rPr>
        <w:t xml:space="preserve"> to follow any pattern in SSY, W</w:t>
      </w:r>
      <w:r>
        <w:rPr>
          <w:noProof/>
        </w:rPr>
        <w:t xml:space="preserve">aves, or precipitation, and seemed to occur at a fairly constant rate over the study period. This is not surprising given the variation in the range of hydrodynamic conditions, surrounding benthic sediment, and distance from the stream outlet that characterize individual sediment trap locations. While the mean </w:t>
      </w:r>
      <w:r w:rsidR="003E109B">
        <w:rPr>
          <w:noProof/>
        </w:rPr>
        <w:t>sediment accumulation</w:t>
      </w:r>
      <w:r>
        <w:rPr>
          <w:noProof/>
        </w:rPr>
        <w:t xml:space="preserve"> rates illustrate broad characterizations of sediment regimes over the northern and southern reefs, </w:t>
      </w:r>
      <w:r w:rsidR="00DE3BA2">
        <w:rPr>
          <w:noProof/>
        </w:rPr>
        <w:t xml:space="preserve">no strong temporal patterns in terrigenous </w:t>
      </w:r>
      <w:r w:rsidR="003E109B">
        <w:rPr>
          <w:noProof/>
        </w:rPr>
        <w:t>sediment accumulation</w:t>
      </w:r>
      <w:r w:rsidR="00DE3BA2">
        <w:rPr>
          <w:noProof/>
        </w:rPr>
        <w:t xml:space="preserve"> were evident</w:t>
      </w:r>
      <w:r>
        <w:rPr>
          <w:noProof/>
        </w:rPr>
        <w:t xml:space="preserve">. </w:t>
      </w:r>
    </w:p>
    <w:p w14:paraId="0044ED84" w14:textId="77777777" w:rsidR="003E51FA" w:rsidRDefault="003E51FA" w:rsidP="008332E1">
      <w:pPr>
        <w:keepNext/>
        <w:keepLines/>
        <w:rPr>
          <w:noProof/>
        </w:rPr>
      </w:pPr>
    </w:p>
    <w:p w14:paraId="6F5880A5" w14:textId="77777777" w:rsidR="00010E42" w:rsidRDefault="003A703C" w:rsidP="008332E1">
      <w:pPr>
        <w:keepNext/>
        <w:keepLines/>
      </w:pPr>
      <w:r>
        <w:rPr>
          <w:noProof/>
        </w:rPr>
        <w:lastRenderedPageBreak/>
        <w:drawing>
          <wp:inline distT="0" distB="0" distL="0" distR="0" wp14:anchorId="3DD4F3F9" wp14:editId="2DA0599F">
            <wp:extent cx="6304502" cy="315225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dPods-monthly mean.png"/>
                    <pic:cNvPicPr/>
                  </pic:nvPicPr>
                  <pic:blipFill>
                    <a:blip r:embed="rId17">
                      <a:extLst>
                        <a:ext uri="{28A0092B-C50C-407E-A947-70E740481C1C}">
                          <a14:useLocalDpi xmlns:a14="http://schemas.microsoft.com/office/drawing/2010/main" val="0"/>
                        </a:ext>
                      </a:extLst>
                    </a:blip>
                    <a:stretch>
                      <a:fillRect/>
                    </a:stretch>
                  </pic:blipFill>
                  <pic:spPr>
                    <a:xfrm>
                      <a:off x="0" y="0"/>
                      <a:ext cx="6304502" cy="3152251"/>
                    </a:xfrm>
                    <a:prstGeom prst="rect">
                      <a:avLst/>
                    </a:prstGeom>
                  </pic:spPr>
                </pic:pic>
              </a:graphicData>
            </a:graphic>
          </wp:inline>
        </w:drawing>
      </w:r>
    </w:p>
    <w:p w14:paraId="314C33C7" w14:textId="45EADA35" w:rsidR="003A703C" w:rsidRPr="00301218" w:rsidRDefault="00010E42" w:rsidP="008332E1">
      <w:pPr>
        <w:pStyle w:val="Caption"/>
        <w:keepNext/>
        <w:keepLines/>
      </w:pPr>
      <w:r>
        <w:t xml:space="preserve">Figure </w:t>
      </w:r>
      <w:r w:rsidR="008A1479">
        <w:fldChar w:fldCharType="begin"/>
      </w:r>
      <w:r w:rsidR="008A1479">
        <w:instrText xml:space="preserve"> SEQ Figure \* ARABIC </w:instrText>
      </w:r>
      <w:r w:rsidR="008A1479">
        <w:fldChar w:fldCharType="separate"/>
      </w:r>
      <w:r w:rsidR="003E6BF7">
        <w:rPr>
          <w:noProof/>
        </w:rPr>
        <w:t>7</w:t>
      </w:r>
      <w:r w:rsidR="008A1479">
        <w:rPr>
          <w:noProof/>
        </w:rPr>
        <w:fldChar w:fldCharType="end"/>
      </w:r>
      <w:r>
        <w:t xml:space="preserve">. </w:t>
      </w:r>
      <w:r w:rsidRPr="00653881">
        <w:t xml:space="preserve">Mean </w:t>
      </w:r>
      <w:r w:rsidR="003E109B">
        <w:t>sediment accumulation</w:t>
      </w:r>
      <w:r w:rsidRPr="00653881">
        <w:t xml:space="preserve"> in Tubes during the study period over the a) north reef including sites 1A, 1B, 1C, 2A, 2C, and b) south reefs including sites 2B, 3A, 3B, 3C</w:t>
      </w:r>
    </w:p>
    <w:p w14:paraId="536B287E" w14:textId="77777777" w:rsidR="004F3FFC" w:rsidRDefault="004F3FFC" w:rsidP="008332E1">
      <w:pPr>
        <w:keepNext/>
        <w:keepLines/>
      </w:pPr>
    </w:p>
    <w:p w14:paraId="50FD4363" w14:textId="78397AD1" w:rsidR="004F3FFC" w:rsidRDefault="00683625" w:rsidP="008332E1">
      <w:pPr>
        <w:pStyle w:val="Heading30"/>
      </w:pPr>
      <w:r>
        <w:t>3.</w:t>
      </w:r>
      <w:r w:rsidR="00E11903">
        <w:t>4</w:t>
      </w:r>
      <w:r>
        <w:t xml:space="preserve">.2 </w:t>
      </w:r>
      <w:r w:rsidR="003E109B">
        <w:t>Sediment accumulation</w:t>
      </w:r>
      <w:r w:rsidR="004F3FFC">
        <w:t xml:space="preserve"> at each location</w:t>
      </w:r>
    </w:p>
    <w:p w14:paraId="1F0F1019" w14:textId="02946D59" w:rsidR="004F3FFC" w:rsidRDefault="00683625" w:rsidP="008332E1">
      <w:pPr>
        <w:pStyle w:val="Heading4"/>
      </w:pPr>
      <w:r>
        <w:t>3.</w:t>
      </w:r>
      <w:r w:rsidR="00E11903">
        <w:t>4</w:t>
      </w:r>
      <w:r>
        <w:t xml:space="preserve">.2.1 </w:t>
      </w:r>
      <w:r w:rsidR="00FC6BD7">
        <w:t>SedPods</w:t>
      </w:r>
    </w:p>
    <w:p w14:paraId="1FE94E79" w14:textId="6546C019" w:rsidR="00010E42" w:rsidRDefault="00FC6BD7" w:rsidP="008332E1">
      <w:pPr>
        <w:keepNext/>
        <w:keepLines/>
      </w:pPr>
      <w:r>
        <w:tab/>
      </w:r>
      <w:r w:rsidR="00010E42">
        <w:t xml:space="preserve">Terrigenous </w:t>
      </w:r>
      <w:r w:rsidR="003E109B">
        <w:t>sediment accumulation</w:t>
      </w:r>
      <w:r w:rsidR="00010E42">
        <w:t xml:space="preserve"> on SedPods did not correlate with SSY</w:t>
      </w:r>
      <w:r w:rsidR="00FC1402">
        <w:t>.</w:t>
      </w:r>
      <w:r w:rsidR="00FD6F29">
        <w:t xml:space="preserve"> C</w:t>
      </w:r>
      <w:r w:rsidR="00010E42">
        <w:t xml:space="preserve">arbonate </w:t>
      </w:r>
      <w:r w:rsidR="003E109B">
        <w:t>sediment accumulation</w:t>
      </w:r>
      <w:r w:rsidR="00010E42">
        <w:t xml:space="preserve"> on SedPods </w:t>
      </w:r>
      <w:r w:rsidR="00FD6F29">
        <w:t>correlated weakly with</w:t>
      </w:r>
      <w:r w:rsidR="00010E42">
        <w:t xml:space="preserve"> Waves</w:t>
      </w:r>
      <w:r w:rsidR="00FD6F29">
        <w:t xml:space="preserve"> at one site</w:t>
      </w:r>
      <w:r w:rsidR="00DE3BA2">
        <w:t xml:space="preserve"> (</w:t>
      </w:r>
      <w:r w:rsidR="00DE3BA2">
        <w:fldChar w:fldCharType="begin"/>
      </w:r>
      <w:r w:rsidR="00DE3BA2">
        <w:instrText xml:space="preserve"> REF _Ref446483309 \h </w:instrText>
      </w:r>
      <w:r w:rsidR="00DE3BA2">
        <w:fldChar w:fldCharType="separate"/>
      </w:r>
      <w:r w:rsidR="003E6BF7">
        <w:t xml:space="preserve">Figure </w:t>
      </w:r>
      <w:r w:rsidR="003E6BF7">
        <w:rPr>
          <w:noProof/>
        </w:rPr>
        <w:t>8</w:t>
      </w:r>
      <w:r w:rsidR="00DE3BA2">
        <w:fldChar w:fldCharType="end"/>
      </w:r>
      <w:r w:rsidR="00DE3BA2">
        <w:t>)</w:t>
      </w:r>
      <w:r w:rsidR="00FD6F29">
        <w:t xml:space="preserve"> (Table 2)</w:t>
      </w:r>
      <w:r w:rsidR="00010E42">
        <w:t xml:space="preserve">. Spearman correlation coefficients between </w:t>
      </w:r>
      <w:r w:rsidR="003E109B">
        <w:t>sediment accumulation</w:t>
      </w:r>
      <w:r w:rsidR="00010E42">
        <w:t xml:space="preserve"> (Total, Terrigenous, </w:t>
      </w:r>
      <w:proofErr w:type="spellStart"/>
      <w:r w:rsidR="00010E42">
        <w:t>Terrigenous+Organic</w:t>
      </w:r>
      <w:proofErr w:type="spellEnd"/>
      <w:r w:rsidR="00010E42">
        <w:t xml:space="preserve">, and Carbonate) and SSY, and between </w:t>
      </w:r>
      <w:r w:rsidR="003E109B">
        <w:t>sediment accumulation</w:t>
      </w:r>
      <w:r w:rsidR="00010E42">
        <w:t xml:space="preserve"> and Waves showed only a few significant correlations, and nearly all were negative correlations with Waves (Table 2). A negative correla</w:t>
      </w:r>
      <w:r w:rsidR="00DE3BA2">
        <w:t xml:space="preserve">tion between </w:t>
      </w:r>
      <w:r w:rsidR="003E109B">
        <w:t>sediment accumulation</w:t>
      </w:r>
      <w:r w:rsidR="00DE3BA2">
        <w:t xml:space="preserve"> and W</w:t>
      </w:r>
      <w:r w:rsidR="00010E42">
        <w:t xml:space="preserve">aves would indicate that sediment </w:t>
      </w:r>
      <w:r w:rsidR="00DE3BA2">
        <w:t>is being removed</w:t>
      </w:r>
      <w:r w:rsidR="00010E42">
        <w:t xml:space="preserve"> or that sediment deposition was prevented by active hydrodynamic conditions. The only positive correlation, between carbonate sediment and waves at P1A, indicated</w:t>
      </w:r>
      <w:r w:rsidR="00FD6F29">
        <w:t xml:space="preserve"> that</w:t>
      </w:r>
      <w:r w:rsidR="00010E42">
        <w:t xml:space="preserve"> wave-driven resuspension caused enhanced deposition of locally-derived sediment at that site.</w:t>
      </w:r>
    </w:p>
    <w:p w14:paraId="5474450F" w14:textId="40A93180" w:rsidR="00FC6BD7" w:rsidRDefault="00FC6BD7" w:rsidP="008332E1">
      <w:pPr>
        <w:keepNext/>
        <w:keepLines/>
        <w:ind w:firstLine="720"/>
      </w:pPr>
      <w:r>
        <w:t xml:space="preserve">Terrigenous </w:t>
      </w:r>
      <w:r w:rsidR="003E109B">
        <w:t>sediment accumulation</w:t>
      </w:r>
      <w:r>
        <w:t xml:space="preserve"> on SedPods was highest near the stream outlet (2A) and where conditions are calmest (1A, 1B)</w:t>
      </w:r>
      <w:r w:rsidR="00DC3CC8">
        <w:t xml:space="preserve"> (</w:t>
      </w:r>
      <w:r w:rsidR="00873234">
        <w:fldChar w:fldCharType="begin"/>
      </w:r>
      <w:r w:rsidR="00873234">
        <w:instrText xml:space="preserve"> REF _Ref446483309 \h </w:instrText>
      </w:r>
      <w:r w:rsidR="00873234">
        <w:fldChar w:fldCharType="separate"/>
      </w:r>
      <w:r w:rsidR="003E6BF7">
        <w:t xml:space="preserve">Figure </w:t>
      </w:r>
      <w:r w:rsidR="003E6BF7">
        <w:rPr>
          <w:noProof/>
        </w:rPr>
        <w:t>8</w:t>
      </w:r>
      <w:r w:rsidR="00873234">
        <w:fldChar w:fldCharType="end"/>
      </w:r>
      <w:r w:rsidR="00DC3CC8">
        <w:t>)</w:t>
      </w:r>
      <w:r w:rsidR="000C1A65">
        <w:t>, but did not correlate with SSY or Waves</w:t>
      </w:r>
      <w:r w:rsidR="00010E42">
        <w:t xml:space="preserve"> (Table 2)</w:t>
      </w:r>
      <w:r w:rsidR="00DC3CC8">
        <w:t xml:space="preserve">. </w:t>
      </w:r>
      <w:r w:rsidR="00873234">
        <w:t xml:space="preserve">Terrigenous </w:t>
      </w:r>
      <w:r w:rsidR="003E109B">
        <w:t>sediment accumulation</w:t>
      </w:r>
      <w:r w:rsidR="00873234">
        <w:t xml:space="preserve"> was also</w:t>
      </w:r>
      <w:r w:rsidR="00C843C3">
        <w:t xml:space="preserve"> high on the forereef</w:t>
      </w:r>
      <w:r w:rsidR="000C1A65">
        <w:t xml:space="preserve"> near the channel</w:t>
      </w:r>
      <w:r w:rsidR="00C843C3">
        <w:t xml:space="preserve"> </w:t>
      </w:r>
      <w:r w:rsidR="00873234">
        <w:t xml:space="preserve">(1C, 10 m depth, and 2C, 15 m </w:t>
      </w:r>
      <w:r w:rsidR="00010E42">
        <w:t>depth</w:t>
      </w:r>
      <w:r w:rsidR="00873234">
        <w:t>), suggesting terrigenous sediment</w:t>
      </w:r>
      <w:r w:rsidR="00010E42">
        <w:t xml:space="preserve"> may be</w:t>
      </w:r>
      <w:r w:rsidR="00873234">
        <w:t xml:space="preserve"> advecte</w:t>
      </w:r>
      <w:r w:rsidR="00FD6F29">
        <w:t>d</w:t>
      </w:r>
      <w:r w:rsidR="00873234">
        <w:t xml:space="preserve"> through the </w:t>
      </w:r>
      <w:r w:rsidR="00FD6F29">
        <w:t>channel to the forereef</w:t>
      </w:r>
      <w:r w:rsidR="00873234">
        <w:t xml:space="preserve">. </w:t>
      </w:r>
    </w:p>
    <w:p w14:paraId="0B8A26C5" w14:textId="77777777" w:rsidR="00672177" w:rsidRDefault="00672177" w:rsidP="008332E1">
      <w:pPr>
        <w:keepNext/>
        <w:keepLines/>
      </w:pPr>
    </w:p>
    <w:p w14:paraId="4DFE10A2" w14:textId="77777777" w:rsidR="00DC3CC8" w:rsidRDefault="00FC6BD7" w:rsidP="008332E1">
      <w:pPr>
        <w:keepNext/>
        <w:keepLines/>
      </w:pPr>
      <w:r>
        <w:rPr>
          <w:noProof/>
        </w:rPr>
        <w:lastRenderedPageBreak/>
        <w:drawing>
          <wp:inline distT="0" distB="0" distL="0" distR="0" wp14:anchorId="7B9AEB25" wp14:editId="013BE81A">
            <wp:extent cx="5943600" cy="4737048"/>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dPods-composition v SSY.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737048"/>
                    </a:xfrm>
                    <a:prstGeom prst="rect">
                      <a:avLst/>
                    </a:prstGeom>
                  </pic:spPr>
                </pic:pic>
              </a:graphicData>
            </a:graphic>
          </wp:inline>
        </w:drawing>
      </w:r>
    </w:p>
    <w:p w14:paraId="26D0F21E" w14:textId="76610036" w:rsidR="00FC6BD7" w:rsidRDefault="00DC3CC8" w:rsidP="008332E1">
      <w:pPr>
        <w:pStyle w:val="Caption"/>
        <w:keepNext/>
        <w:keepLines/>
      </w:pPr>
      <w:bookmarkStart w:id="29" w:name="_Ref446483309"/>
      <w:r>
        <w:t xml:space="preserve">Figure </w:t>
      </w:r>
      <w:r w:rsidR="008A1479">
        <w:fldChar w:fldCharType="begin"/>
      </w:r>
      <w:r w:rsidR="008A1479">
        <w:instrText xml:space="preserve"> SEQ Figure \* ARABIC </w:instrText>
      </w:r>
      <w:r w:rsidR="008A1479">
        <w:fldChar w:fldCharType="separate"/>
      </w:r>
      <w:r w:rsidR="003E6BF7">
        <w:rPr>
          <w:noProof/>
        </w:rPr>
        <w:t>8</w:t>
      </w:r>
      <w:r w:rsidR="008A1479">
        <w:rPr>
          <w:noProof/>
        </w:rPr>
        <w:fldChar w:fldCharType="end"/>
      </w:r>
      <w:bookmarkEnd w:id="29"/>
      <w:r>
        <w:t xml:space="preserve">. Time series' of </w:t>
      </w:r>
      <w:r w:rsidR="003E109B">
        <w:t>sediment accumulation</w:t>
      </w:r>
      <w:r>
        <w:t xml:space="preserve"> on SedPods and composition at nine sediment trap locations in Faga'alu Bay, related to suspended sediment yield from the watershed (SSY) and mean monthly significant wave height (MMSWH in m). “P” indicates SedPod and location ID’s (ex. 2A) correspond to sediment trap locations in Figure 1.</w:t>
      </w:r>
    </w:p>
    <w:p w14:paraId="38E52584" w14:textId="77777777" w:rsidR="00FC6BD7" w:rsidRDefault="00FC6BD7" w:rsidP="008332E1">
      <w:pPr>
        <w:keepNext/>
        <w:keepLines/>
      </w:pPr>
    </w:p>
    <w:p w14:paraId="49DD10C5" w14:textId="193DDE91" w:rsidR="00FC6BD7" w:rsidRDefault="00683625" w:rsidP="008332E1">
      <w:pPr>
        <w:pStyle w:val="Heading4"/>
      </w:pPr>
      <w:r>
        <w:t>3.</w:t>
      </w:r>
      <w:r w:rsidR="00E11903">
        <w:t>4</w:t>
      </w:r>
      <w:r>
        <w:t xml:space="preserve">.2.2 </w:t>
      </w:r>
      <w:r w:rsidR="00FC6BD7">
        <w:t>Tubes</w:t>
      </w:r>
      <w:r w:rsidR="007F4AF8" w:rsidRPr="007F4AF8">
        <w:t xml:space="preserve"> </w:t>
      </w:r>
    </w:p>
    <w:p w14:paraId="7F2F4C7D" w14:textId="501697C1" w:rsidR="008C0F6B" w:rsidRDefault="007E03D8" w:rsidP="008332E1">
      <w:pPr>
        <w:keepNext/>
        <w:keepLines/>
      </w:pPr>
      <w:r>
        <w:tab/>
      </w:r>
      <w:r w:rsidR="003E109B">
        <w:t>Sediment accumulation</w:t>
      </w:r>
      <w:r w:rsidR="008232FA">
        <w:t xml:space="preserve"> in Tubes reflected similar spatial patterns as the SedPods, with higher </w:t>
      </w:r>
      <w:r w:rsidR="003E109B">
        <w:t>sediment accumulation</w:t>
      </w:r>
      <w:r w:rsidR="008232FA">
        <w:t xml:space="preserve"> at sites near the stream outlet and quiescent parts of the Bay (</w:t>
      </w:r>
      <w:r w:rsidR="008232FA">
        <w:fldChar w:fldCharType="begin"/>
      </w:r>
      <w:r w:rsidR="008232FA">
        <w:instrText xml:space="preserve"> REF _Ref446490686 \h </w:instrText>
      </w:r>
      <w:r w:rsidR="008232FA">
        <w:fldChar w:fldCharType="separate"/>
      </w:r>
      <w:r w:rsidR="003E6BF7">
        <w:t xml:space="preserve">Figure </w:t>
      </w:r>
      <w:r w:rsidR="003E6BF7">
        <w:rPr>
          <w:noProof/>
        </w:rPr>
        <w:t>9</w:t>
      </w:r>
      <w:r w:rsidR="008232FA">
        <w:fldChar w:fldCharType="end"/>
      </w:r>
      <w:r w:rsidR="008232FA">
        <w:t xml:space="preserve">), but the Tubes recorded significantly higher </w:t>
      </w:r>
      <w:r w:rsidR="003E109B">
        <w:t>sediment accumulation</w:t>
      </w:r>
      <w:r w:rsidR="008232FA">
        <w:t xml:space="preserve"> overall, and especially in several energetic areas of the reef flat like at 3A, 3B, and 1B. </w:t>
      </w:r>
      <w:r w:rsidR="008C0F6B">
        <w:t xml:space="preserve">In some periods, </w:t>
      </w:r>
      <w:r w:rsidR="003E109B">
        <w:t>sediment accumulation</w:t>
      </w:r>
      <w:r w:rsidR="008C0F6B">
        <w:t xml:space="preserve"> rates on the northern reef exceeded literature values for coral health impact thresholds (</w:t>
      </w:r>
      <w:r w:rsidR="008C0F6B">
        <w:fldChar w:fldCharType="begin"/>
      </w:r>
      <w:r w:rsidR="008C0F6B">
        <w:instrText xml:space="preserve"> REF _Ref446490686 \h </w:instrText>
      </w:r>
      <w:r w:rsidR="008C0F6B">
        <w:fldChar w:fldCharType="separate"/>
      </w:r>
      <w:r w:rsidR="003E6BF7">
        <w:t xml:space="preserve">Figure </w:t>
      </w:r>
      <w:r w:rsidR="003E6BF7">
        <w:rPr>
          <w:noProof/>
        </w:rPr>
        <w:t>9</w:t>
      </w:r>
      <w:r w:rsidR="008C0F6B">
        <w:fldChar w:fldCharType="end"/>
      </w:r>
      <w:r w:rsidR="008C0F6B">
        <w:t xml:space="preserve">). On the southern reef, only the sites nearest shore exceeded health thresholds, and these were primarily due to high carbonate </w:t>
      </w:r>
      <w:r w:rsidR="003E109B">
        <w:t>sediment accumulation</w:t>
      </w:r>
      <w:r w:rsidR="008C0F6B">
        <w:t>.</w:t>
      </w:r>
    </w:p>
    <w:p w14:paraId="66500236" w14:textId="45A74540" w:rsidR="007F4AF8" w:rsidRDefault="003E109B" w:rsidP="008332E1">
      <w:pPr>
        <w:keepNext/>
        <w:keepLines/>
        <w:ind w:firstLine="720"/>
      </w:pPr>
      <w:r>
        <w:t>Sediment accumulation</w:t>
      </w:r>
      <w:r w:rsidR="000D401D">
        <w:t xml:space="preserve"> rates</w:t>
      </w:r>
      <w:r w:rsidR="007F4AF8">
        <w:t xml:space="preserve">, particularly </w:t>
      </w:r>
      <w:r w:rsidR="000D401D">
        <w:t xml:space="preserve">of </w:t>
      </w:r>
      <w:r w:rsidR="007F4AF8">
        <w:t>carbonate</w:t>
      </w:r>
      <w:r w:rsidR="000D401D">
        <w:t>s</w:t>
      </w:r>
      <w:r w:rsidR="007F4AF8">
        <w:t>, in Tubes w</w:t>
      </w:r>
      <w:r w:rsidR="000D401D">
        <w:t>ere</w:t>
      </w:r>
      <w:r w:rsidR="007F4AF8">
        <w:t xml:space="preserve"> positively correlated with Waves at </w:t>
      </w:r>
      <w:r w:rsidR="000D401D">
        <w:t xml:space="preserve">every site except 2A, 2B, and 3C, </w:t>
      </w:r>
      <w:r w:rsidR="007F4AF8">
        <w:t xml:space="preserve">and with mean </w:t>
      </w:r>
      <w:r>
        <w:t>sediment accumulation</w:t>
      </w:r>
      <w:r w:rsidR="007F4AF8">
        <w:t xml:space="preserve"> on the north and south reefs, indicating wave energy is a strong control on sediment dynamics on both the reef flat and forereef (Table 2).</w:t>
      </w:r>
    </w:p>
    <w:p w14:paraId="2671BC18" w14:textId="77777777" w:rsidR="008232FA" w:rsidRDefault="008232FA" w:rsidP="008332E1">
      <w:pPr>
        <w:keepNext/>
        <w:keepLines/>
      </w:pPr>
      <w:r>
        <w:rPr>
          <w:noProof/>
        </w:rPr>
        <w:lastRenderedPageBreak/>
        <w:drawing>
          <wp:inline distT="0" distB="0" distL="0" distR="0" wp14:anchorId="7243D215" wp14:editId="2EDF6904">
            <wp:extent cx="5943600" cy="47364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Tubes-composition v SSY Wave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736465"/>
                    </a:xfrm>
                    <a:prstGeom prst="rect">
                      <a:avLst/>
                    </a:prstGeom>
                  </pic:spPr>
                </pic:pic>
              </a:graphicData>
            </a:graphic>
          </wp:inline>
        </w:drawing>
      </w:r>
    </w:p>
    <w:p w14:paraId="74499C76" w14:textId="714BF220" w:rsidR="008232FA" w:rsidRDefault="008232FA" w:rsidP="008332E1">
      <w:pPr>
        <w:pStyle w:val="Caption"/>
        <w:keepNext/>
        <w:keepLines/>
      </w:pPr>
      <w:bookmarkStart w:id="30" w:name="_Ref446490686"/>
      <w:r>
        <w:t xml:space="preserve">Figure </w:t>
      </w:r>
      <w:r w:rsidR="008A1479">
        <w:fldChar w:fldCharType="begin"/>
      </w:r>
      <w:r w:rsidR="008A1479">
        <w:instrText xml:space="preserve"> SEQ Figure \* ARABIC </w:instrText>
      </w:r>
      <w:r w:rsidR="008A1479">
        <w:fldChar w:fldCharType="separate"/>
      </w:r>
      <w:r w:rsidR="003E6BF7">
        <w:rPr>
          <w:noProof/>
        </w:rPr>
        <w:t>9</w:t>
      </w:r>
      <w:r w:rsidR="008A1479">
        <w:rPr>
          <w:noProof/>
        </w:rPr>
        <w:fldChar w:fldCharType="end"/>
      </w:r>
      <w:bookmarkEnd w:id="30"/>
      <w:r>
        <w:t xml:space="preserve">. Time series' of </w:t>
      </w:r>
      <w:r w:rsidR="003E109B">
        <w:t>sediment accumulation</w:t>
      </w:r>
      <w:r>
        <w:t xml:space="preserve"> in simple tube traps and composition at nine sediment trap locations in Faga'alu Bay, related to suspended sediment yield from the watershed (SSY) and mean monthly significant wave height (MMSWH in m). “T” indicates Tube and location ID’s (ex. 2A) correspond to sediment trap locations in Figure 1. Coral health thresholds related to sediment accumulation in tubes from </w:t>
      </w:r>
      <w:r>
        <w:fldChar w:fldCharType="begin" w:fldLock="1"/>
      </w:r>
      <w: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"manualFormatting" : "Erftemeijer et al. (2012)", "plainTextFormattedCitation" : "(Erftemeijer et al. 2012)", "previouslyFormattedCitation" : "(Erftemeijer et al. 2012)" }, "properties" : { "noteIndex" : 0 }, "schema" : "https://github.com/citation-style-language/schema/raw/master/csl-citation.json" }</w:instrText>
      </w:r>
      <w:r>
        <w:fldChar w:fldCharType="separate"/>
      </w:r>
      <w:r w:rsidRPr="00DC3CC8">
        <w:rPr>
          <w:i w:val="0"/>
          <w:noProof/>
        </w:rPr>
        <w:t>Erftemeijer et al. (2012)</w:t>
      </w:r>
      <w:r>
        <w:fldChar w:fldCharType="end"/>
      </w:r>
      <w:r>
        <w:t xml:space="preserve"> are included for reference only. </w:t>
      </w:r>
    </w:p>
    <w:p w14:paraId="47046077" w14:textId="223DBD95" w:rsidR="007F4AF8" w:rsidRDefault="007F4AF8" w:rsidP="008332E1">
      <w:pPr>
        <w:keepNext/>
        <w:keepLines/>
        <w:ind w:firstLine="720"/>
      </w:pPr>
      <w:r>
        <w:t xml:space="preserve">Total and carbonate </w:t>
      </w:r>
      <w:r w:rsidR="003E109B">
        <w:t>sediment accumulation</w:t>
      </w:r>
      <w:r>
        <w:t xml:space="preserve"> on the reef flat sites 1A, 1B, 3A, and 3B were also strongly correlated with Waves, according to Spearman coefficients</w:t>
      </w:r>
      <w:r w:rsidR="0016588D">
        <w:t xml:space="preserve"> (Table 2)</w:t>
      </w:r>
      <w:r>
        <w:t>, but only 1B showed significant correlation when controlling for SSY (Table 3, p</w:t>
      </w:r>
      <w:r w:rsidR="00FC1402">
        <w:t>-</w:t>
      </w:r>
      <w:r>
        <w:t xml:space="preserve">value). </w:t>
      </w:r>
      <w:r w:rsidR="003E109B">
        <w:t>Sediment accumulation</w:t>
      </w:r>
      <w:r w:rsidR="000D401D">
        <w:t xml:space="preserve"> rates at t</w:t>
      </w:r>
      <w:r>
        <w:t>hese sites are likely influenced by wave-driven resuspension of locally available carbonate sediment that was deposited in the Tube, but did not remain on the SedPod due to energetic hydrodynamic conditions.</w:t>
      </w:r>
    </w:p>
    <w:p w14:paraId="0DF589FA" w14:textId="35A2BDCD" w:rsidR="000C1A65" w:rsidRDefault="000C1A65" w:rsidP="008332E1">
      <w:pPr>
        <w:keepNext/>
        <w:keepLines/>
        <w:ind w:firstLine="720"/>
      </w:pPr>
      <w:r>
        <w:t xml:space="preserve">Both total and carbonate </w:t>
      </w:r>
      <w:r w:rsidR="003E109B">
        <w:t>sediment accumulation</w:t>
      </w:r>
      <w:r>
        <w:t xml:space="preserve"> correlated with Waves at all forereef sites (1C, 2C, 3C) according to both Spearman correlation and multiple regression, indicating Waves are the dominant control on sediment mobilization on the forereef</w:t>
      </w:r>
      <w:r w:rsidR="007F4AF8">
        <w:t>, but the results from SedPods suggest residence time of deposited sediment is very short in these energetic areas</w:t>
      </w:r>
      <w:r>
        <w:t xml:space="preserve">. </w:t>
      </w:r>
      <w:r w:rsidR="000D401D">
        <w:t>C</w:t>
      </w:r>
      <w:r w:rsidR="008232FA">
        <w:t xml:space="preserve">arbonate </w:t>
      </w:r>
      <w:r w:rsidR="003E109B">
        <w:t>sediment accumulation</w:t>
      </w:r>
      <w:r w:rsidR="008232FA">
        <w:t xml:space="preserve"> showed a nonlinear relationship with Waves in many cases (</w:t>
      </w:r>
      <w:r w:rsidR="008232FA">
        <w:fldChar w:fldCharType="begin"/>
      </w:r>
      <w:r w:rsidR="008232FA">
        <w:instrText xml:space="preserve"> REF _Ref446605779 \h </w:instrText>
      </w:r>
      <w:r w:rsidR="008232FA">
        <w:fldChar w:fldCharType="separate"/>
      </w:r>
      <w:r w:rsidR="003E6BF7">
        <w:t xml:space="preserve">Figure </w:t>
      </w:r>
      <w:r w:rsidR="003E6BF7">
        <w:rPr>
          <w:noProof/>
        </w:rPr>
        <w:t>10</w:t>
      </w:r>
      <w:r w:rsidR="008232FA">
        <w:fldChar w:fldCharType="end"/>
      </w:r>
      <w:r w:rsidR="008232FA">
        <w:t xml:space="preserve">). </w:t>
      </w:r>
    </w:p>
    <w:p w14:paraId="1FBB0002" w14:textId="77777777" w:rsidR="008232FA" w:rsidRDefault="008232FA" w:rsidP="008332E1">
      <w:pPr>
        <w:keepNext/>
        <w:keepLines/>
      </w:pPr>
      <w:r>
        <w:rPr>
          <w:noProof/>
        </w:rPr>
        <w:lastRenderedPageBreak/>
        <w:drawing>
          <wp:inline distT="0" distB="0" distL="0" distR="0" wp14:anchorId="4BCC875C" wp14:editId="0071A426">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tal_gm2d.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3FC0B71" w14:textId="338704AA" w:rsidR="008232FA" w:rsidRDefault="008232FA" w:rsidP="008332E1">
      <w:pPr>
        <w:pStyle w:val="Caption"/>
        <w:keepNext/>
        <w:keepLines/>
      </w:pPr>
      <w:bookmarkStart w:id="31" w:name="_Ref446605779"/>
      <w:r>
        <w:t xml:space="preserve">Figure </w:t>
      </w:r>
      <w:r w:rsidR="008A1479">
        <w:fldChar w:fldCharType="begin"/>
      </w:r>
      <w:r w:rsidR="008A1479">
        <w:instrText xml:space="preserve"> SEQ Figure \* ARABIC </w:instrText>
      </w:r>
      <w:r w:rsidR="008A1479">
        <w:fldChar w:fldCharType="separate"/>
      </w:r>
      <w:r w:rsidR="003E6BF7">
        <w:rPr>
          <w:noProof/>
        </w:rPr>
        <w:t>10</w:t>
      </w:r>
      <w:r w:rsidR="008A1479">
        <w:rPr>
          <w:noProof/>
        </w:rPr>
        <w:fldChar w:fldCharType="end"/>
      </w:r>
      <w:bookmarkEnd w:id="31"/>
      <w:r>
        <w:t xml:space="preserve">. Correlations between total </w:t>
      </w:r>
      <w:r w:rsidR="003E109B">
        <w:t xml:space="preserve">sediment </w:t>
      </w:r>
      <w:proofErr w:type="gramStart"/>
      <w:r w:rsidR="003E109B">
        <w:t>accumulation</w:t>
      </w:r>
      <w:proofErr w:type="gramEnd"/>
      <w:r w:rsidR="00387C92">
        <w:rPr>
          <w:rStyle w:val="CommentReference"/>
          <w:rFonts w:asciiTheme="minorHAnsi" w:hAnsiTheme="minorHAnsi"/>
          <w:i w:val="0"/>
          <w:iCs w:val="0"/>
          <w:color w:val="auto"/>
        </w:rPr>
        <w:commentReference w:id="32"/>
      </w:r>
      <w:r>
        <w:t xml:space="preserve"> </w:t>
      </w:r>
      <w:r w:rsidR="00FE6D43">
        <w:t xml:space="preserve">in tubes </w:t>
      </w:r>
      <w:r>
        <w:t>vs SSY, Waves.</w:t>
      </w:r>
      <w:r w:rsidR="00BA37C2">
        <w:t xml:space="preserve">  P-values are for</w:t>
      </w:r>
      <w:r w:rsidR="00FC1402">
        <w:t xml:space="preserve"> multiple regression</w:t>
      </w:r>
    </w:p>
    <w:p w14:paraId="574FC92A" w14:textId="248BE9A7" w:rsidR="00DB0F97" w:rsidRDefault="00DB0A54" w:rsidP="008332E1">
      <w:pPr>
        <w:keepNext/>
        <w:keepLines/>
        <w:ind w:firstLine="720"/>
      </w:pPr>
      <w:r>
        <w:t xml:space="preserve">Only two sites (2A and </w:t>
      </w:r>
      <w:commentRangeStart w:id="33"/>
      <w:r>
        <w:t>2B</w:t>
      </w:r>
      <w:commentRangeEnd w:id="33"/>
      <w:r w:rsidR="00FE6D43">
        <w:rPr>
          <w:rStyle w:val="CommentReference"/>
          <w:rFonts w:asciiTheme="minorHAnsi" w:hAnsiTheme="minorHAnsi"/>
        </w:rPr>
        <w:commentReference w:id="33"/>
      </w:r>
      <w:r>
        <w:t xml:space="preserve">) </w:t>
      </w:r>
      <w:r w:rsidR="001951F4">
        <w:t xml:space="preserve">were not correlated with </w:t>
      </w:r>
      <w:r w:rsidR="0069498E">
        <w:t>W</w:t>
      </w:r>
      <w:r w:rsidR="001951F4">
        <w:t>aves, which could be an indication of the lack of wave-driven resuspension in the case of 2A</w:t>
      </w:r>
      <w:r w:rsidR="0069498E">
        <w:t xml:space="preserve"> or a lack of benthic sediment availability in the case of 2B</w:t>
      </w:r>
      <w:r w:rsidR="001951F4">
        <w:t>. Site 2A is in the most quiescent part of the bay and site 2B is in deeper water than the other reef flat sites (Table 1) on coral rubble with very little sediment near the Tube.</w:t>
      </w:r>
      <w:r w:rsidR="007F4AF8">
        <w:t xml:space="preserve"> This suggests the carbonate sediment being mobilized and transported across the shallow reef flat </w:t>
      </w:r>
      <w:r w:rsidR="00DB0F97">
        <w:t xml:space="preserve">(like what is observed at 3A and 3B) is deposited as the flow enters the deeper, back reef pools and currents slow (shown by drifters in </w:t>
      </w:r>
      <w:r w:rsidR="00DB0F97">
        <w:fldChar w:fldCharType="begin" w:fldLock="1"/>
      </w:r>
      <w:r w:rsidR="003E109B">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DB0F97">
        <w:fldChar w:fldCharType="separate"/>
      </w:r>
      <w:r w:rsidR="00DB0F97" w:rsidRPr="00DB0F97">
        <w:rPr>
          <w:noProof/>
        </w:rPr>
        <w:t>Messina et al. (</w:t>
      </w:r>
      <w:r w:rsidR="00740268" w:rsidRPr="00740268">
        <w:rPr>
          <w:i/>
          <w:noProof/>
        </w:rPr>
        <w:t>in press</w:t>
      </w:r>
      <w:r w:rsidR="00DB0F97" w:rsidRPr="00DB0F97">
        <w:rPr>
          <w:noProof/>
        </w:rPr>
        <w:t>)</w:t>
      </w:r>
      <w:r w:rsidR="00DB0F97">
        <w:fldChar w:fldCharType="end"/>
      </w:r>
      <w:r w:rsidR="00DB0F97">
        <w:t>).</w:t>
      </w:r>
    </w:p>
    <w:p w14:paraId="6ECA93EB" w14:textId="7D0C691C" w:rsidR="00F85601" w:rsidRDefault="0069498E" w:rsidP="008332E1">
      <w:pPr>
        <w:keepNext/>
        <w:keepLines/>
        <w:ind w:firstLine="720"/>
      </w:pPr>
      <w:r>
        <w:t xml:space="preserve">The strongest correlation between </w:t>
      </w:r>
      <w:r w:rsidR="003E109B">
        <w:t>sediment accumulation</w:t>
      </w:r>
      <w:r>
        <w:t xml:space="preserve"> (both Total and Terrigenous) </w:t>
      </w:r>
      <w:r w:rsidR="00C70A54">
        <w:t>and SSY was at 2A, near the stream mouth</w:t>
      </w:r>
      <w:r w:rsidR="008232FA">
        <w:t xml:space="preserve"> where hydrodynamics are less influenced by Waves</w:t>
      </w:r>
      <w:r w:rsidR="00C70A54">
        <w:t xml:space="preserve">. The Spearman correlation coefficient was non-significant for terrigenous (Table 2), but when controlling for Waves, the significant p-value for SSY in the multiple regression indicated SSY was a strong control on terrigenous </w:t>
      </w:r>
      <w:r w:rsidR="003E109B">
        <w:t>sediment accumulation</w:t>
      </w:r>
      <w:r w:rsidR="00C70A54">
        <w:t xml:space="preserve"> in the Tube at 2A (Table 3). </w:t>
      </w:r>
      <w:r w:rsidR="00DB0F97">
        <w:t>This suggests that complex hydrodynamic forcing and resuspension of locally available sediment at the more exposed sites on the northern reef are strong control</w:t>
      </w:r>
      <w:r w:rsidR="00FE6D43">
        <w:t>s</w:t>
      </w:r>
      <w:r w:rsidR="00DB0F97">
        <w:t xml:space="preserve"> on </w:t>
      </w:r>
      <w:r w:rsidR="003E109B">
        <w:t>sediment accumulation</w:t>
      </w:r>
      <w:r w:rsidR="00DB0F97">
        <w:t>, and not simply a result of SSY.</w:t>
      </w:r>
    </w:p>
    <w:p w14:paraId="58C5E47E" w14:textId="2CFA7555" w:rsidR="00960444" w:rsidRDefault="00683625" w:rsidP="008332E1">
      <w:pPr>
        <w:pStyle w:val="Heading10"/>
      </w:pPr>
      <w:r>
        <w:t xml:space="preserve">4. </w:t>
      </w:r>
      <w:r w:rsidR="001D06FC">
        <w:t>Discussion</w:t>
      </w:r>
    </w:p>
    <w:p w14:paraId="3ADB9023" w14:textId="2E6B5FCA" w:rsidR="00960444" w:rsidRDefault="008C0F6B" w:rsidP="008332E1">
      <w:pPr>
        <w:pStyle w:val="Heading20"/>
      </w:pPr>
      <w:r>
        <w:t xml:space="preserve">4.1. </w:t>
      </w:r>
      <w:r w:rsidR="00960444">
        <w:t xml:space="preserve">Spatial distribution </w:t>
      </w:r>
      <w:r w:rsidR="003B0C6C">
        <w:t xml:space="preserve">of </w:t>
      </w:r>
      <w:r w:rsidR="003E109B">
        <w:t>sediment accumulation</w:t>
      </w:r>
    </w:p>
    <w:p w14:paraId="14356ACE" w14:textId="77777777" w:rsidR="00960444" w:rsidRPr="00666BAE" w:rsidRDefault="00960444" w:rsidP="008332E1">
      <w:pPr>
        <w:keepNext/>
        <w:keepLines/>
      </w:pPr>
      <w:r w:rsidRPr="00666BAE">
        <w:tab/>
        <w:t>Here’s where you can compare your sampling density with others, like you did in the abstract.  What was learned from such high density sampling that hasn’t been learned by other methods?</w:t>
      </w:r>
    </w:p>
    <w:p w14:paraId="7179AA5A" w14:textId="5B558F30" w:rsidR="008C0F6B" w:rsidRPr="00666BAE" w:rsidRDefault="00960444" w:rsidP="008332E1">
      <w:pPr>
        <w:keepNext/>
        <w:keepLines/>
      </w:pPr>
      <w:r w:rsidRPr="00666BAE">
        <w:lastRenderedPageBreak/>
        <w:tab/>
      </w:r>
      <w:commentRangeStart w:id="34"/>
      <w:r w:rsidRPr="00666BAE">
        <w:t xml:space="preserve">Waves were a dominant control on </w:t>
      </w:r>
      <w:r w:rsidR="003E109B">
        <w:t>sediment accumulation</w:t>
      </w:r>
      <w:r w:rsidRPr="00666BAE">
        <w:t xml:space="preserve"> over time, but the spatial distribution of </w:t>
      </w:r>
      <w:r w:rsidR="003E109B">
        <w:t>sediment accumulation</w:t>
      </w:r>
      <w:r w:rsidRPr="00666BAE">
        <w:t xml:space="preserve"> was decoupled from wave height and flow velocity.  Flow velocities are highest on the southern reef (xx m/s during wave-forcing conditions, Messina et </w:t>
      </w:r>
      <w:r w:rsidR="007B431B">
        <w:t>al, in review)</w:t>
      </w:r>
      <w:r w:rsidRPr="00666BAE">
        <w:t xml:space="preserve">, but </w:t>
      </w:r>
      <w:r w:rsidR="003E109B">
        <w:t>sediment accumulation</w:t>
      </w:r>
      <w:r w:rsidRPr="00666BAE">
        <w:t>, both tubes and pods, was lowest there.  In the northern reef, where deposition rates are highest, flow velocities are typically lower than on the southern reef (average xx m/s).  The hig</w:t>
      </w:r>
      <w:r w:rsidR="00387C92" w:rsidRPr="00666BAE">
        <w:t xml:space="preserve">h </w:t>
      </w:r>
      <w:r w:rsidR="003E109B">
        <w:t>sediment accumulation</w:t>
      </w:r>
      <w:r w:rsidR="00387C92" w:rsidRPr="00666BAE">
        <w:t xml:space="preserve"> rates in the northern reef, especially higher rates of carbonate sediments, is hypothesized to be related to local sediment availability in the vicinity of the trap, and that sediment availability is higher on the northern reef.  One of the pods with high </w:t>
      </w:r>
      <w:r w:rsidR="003E109B">
        <w:t>sediment accumulation</w:t>
      </w:r>
      <w:r w:rsidR="00387C92" w:rsidRPr="00666BAE">
        <w:t xml:space="preserve"> rates (1B) was surrounded by carbonate and terrigenous sediment (Figure 3).  The two traps on the northern reef that were surrounded by sand (1A, 2A) had higher </w:t>
      </w:r>
      <w:r w:rsidR="003E109B">
        <w:t>sediment accumulation</w:t>
      </w:r>
      <w:r w:rsidR="00387C92" w:rsidRPr="00666BAE">
        <w:t xml:space="preserve"> rates (mean xx g/m2/d) compared with traps on the northern reef that were surrounded by coral (xx g/m2/d).</w:t>
      </w:r>
      <w:r w:rsidR="008C12A8" w:rsidRPr="00666BAE">
        <w:t xml:space="preserve">  The spatial distribution of </w:t>
      </w:r>
      <w:r w:rsidR="003E109B">
        <w:t>sediment accumulation</w:t>
      </w:r>
      <w:r w:rsidR="008C12A8" w:rsidRPr="00666BAE">
        <w:t xml:space="preserve"> is likely governed by benthic sediment availability rather than the spatial distribution of flow velocity or wave height.</w:t>
      </w:r>
      <w:commentRangeEnd w:id="34"/>
      <w:r w:rsidR="008C12A8" w:rsidRPr="00666BAE">
        <w:rPr>
          <w:rStyle w:val="CommentReference"/>
          <w:rFonts w:asciiTheme="minorHAnsi" w:hAnsiTheme="minorHAnsi"/>
        </w:rPr>
        <w:commentReference w:id="34"/>
      </w:r>
      <w:r w:rsidR="00120EE0" w:rsidRPr="00666BAE">
        <w:t xml:space="preserve">  </w:t>
      </w:r>
    </w:p>
    <w:p w14:paraId="0A8CC05A" w14:textId="77777777" w:rsidR="008C0F6B" w:rsidRDefault="008C0F6B" w:rsidP="008332E1">
      <w:pPr>
        <w:keepNext/>
        <w:keepLines/>
      </w:pPr>
    </w:p>
    <w:p w14:paraId="69F70271" w14:textId="283CF396" w:rsidR="00D2166B" w:rsidRDefault="00D2166B" w:rsidP="008332E1">
      <w:pPr>
        <w:keepNext/>
        <w:keepLines/>
      </w:pPr>
      <w:r>
        <w:t>Most studies don’t situate their sites to explicitly measure gradients away from streams or differences in hydrodynamic energy or current directions.</w:t>
      </w:r>
      <w:r w:rsidR="00467119">
        <w:t xml:space="preserve"> </w:t>
      </w:r>
      <w:proofErr w:type="spellStart"/>
      <w:r>
        <w:t>DeMartini</w:t>
      </w:r>
      <w:proofErr w:type="spellEnd"/>
      <w:r>
        <w:t xml:space="preserve"> sited traps going away from stream but only in one dimension, not sure what would be observed over the area. </w:t>
      </w:r>
      <w:proofErr w:type="spellStart"/>
      <w:r>
        <w:t>Bothner</w:t>
      </w:r>
      <w:proofErr w:type="spellEnd"/>
      <w:r>
        <w:t xml:space="preserve"> and Gray sited traps haphazardly</w:t>
      </w:r>
      <w:r w:rsidR="00467119">
        <w:t xml:space="preserve"> offshore of stream outlets so you don’t know what the relative intensity of sediment impact is at that site, since sediment accumulation decays strongly with distance, shown by </w:t>
      </w:r>
      <w:proofErr w:type="spellStart"/>
      <w:r w:rsidR="00467119">
        <w:t>DeMartini</w:t>
      </w:r>
      <w:proofErr w:type="spellEnd"/>
      <w:r w:rsidR="00467119">
        <w:t>; you have to measure from point of strongest impact to no impact to really understand relative importance.</w:t>
      </w:r>
    </w:p>
    <w:p w14:paraId="4DDCB949" w14:textId="77777777" w:rsidR="00D2166B" w:rsidRPr="00666BAE" w:rsidRDefault="00D2166B" w:rsidP="008332E1">
      <w:pPr>
        <w:keepNext/>
        <w:keepLines/>
      </w:pPr>
    </w:p>
    <w:p w14:paraId="5626E316" w14:textId="2E3CF061" w:rsidR="00120EE0" w:rsidRPr="00666BAE" w:rsidRDefault="00120EE0" w:rsidP="008332E1">
      <w:pPr>
        <w:keepNext/>
        <w:keepLines/>
      </w:pPr>
      <w:r w:rsidRPr="00666BAE">
        <w:t>Availability of carbonate sediment is higher on the northern reef due to lower coral cover there (and long-term accumulation of carbonate sediment due to lack of flushing of decomposed coral.  Availability of terrigenous sediment is higher on the northern reef due to deflection of storm-derived sediment plumes to the north by the prevailing clockwise flow (Figure 1).</w:t>
      </w:r>
    </w:p>
    <w:p w14:paraId="4661AE4A" w14:textId="77777777" w:rsidR="008C0F6B" w:rsidRPr="00666BAE" w:rsidRDefault="008C0F6B" w:rsidP="008332E1">
      <w:pPr>
        <w:keepNext/>
        <w:keepLines/>
      </w:pPr>
    </w:p>
    <w:p w14:paraId="0C9909B3" w14:textId="55C8407E" w:rsidR="00960444" w:rsidRPr="00666BAE" w:rsidRDefault="008C0F6B" w:rsidP="008332E1">
      <w:pPr>
        <w:keepNext/>
        <w:keepLines/>
      </w:pPr>
      <w:r w:rsidRPr="00666BAE">
        <w:t xml:space="preserve">On the northern reef the terrigenous fraction in Tubes and SedPods was enriched compared to benthic sediment at all sites, indicating the influence of either stream-supplied sediment or resuspension and advection of benthic sediment with a high terrigenous percent near the stream mouth (e.g. 2A). Given the spatial configuration of the reef and the observed current patterns in </w:t>
      </w:r>
      <w:r w:rsidRPr="00666BAE">
        <w:fldChar w:fldCharType="begin" w:fldLock="1"/>
      </w:r>
      <w:r w:rsidR="003E109B">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Pr="00666BAE">
        <w:fldChar w:fldCharType="separate"/>
      </w:r>
      <w:r w:rsidRPr="00666BAE">
        <w:rPr>
          <w:noProof/>
        </w:rPr>
        <w:t>Messina et al., (</w:t>
      </w:r>
      <w:r w:rsidR="00740268" w:rsidRPr="00740268">
        <w:rPr>
          <w:i/>
          <w:noProof/>
        </w:rPr>
        <w:t>in press</w:t>
      </w:r>
      <w:r w:rsidRPr="00666BAE">
        <w:rPr>
          <w:noProof/>
        </w:rPr>
        <w:t>)</w:t>
      </w:r>
      <w:r w:rsidRPr="00666BAE">
        <w:fldChar w:fldCharType="end"/>
      </w:r>
      <w:r w:rsidRPr="00666BAE">
        <w:t xml:space="preserve">, resuspension is a possible source. However, the area near the stream outlet is relatively calm and water residence times are high, so resuspension and advection are assumed to be relatively low. </w:t>
      </w:r>
    </w:p>
    <w:p w14:paraId="38E188DE" w14:textId="77777777" w:rsidR="008C0F6B" w:rsidRPr="00666BAE" w:rsidRDefault="008C0F6B" w:rsidP="008332E1">
      <w:pPr>
        <w:keepNext/>
        <w:keepLines/>
      </w:pPr>
    </w:p>
    <w:p w14:paraId="4E6BD6BF" w14:textId="4A876708" w:rsidR="00960444" w:rsidRPr="00666BAE" w:rsidRDefault="00387C92" w:rsidP="008332E1">
      <w:pPr>
        <w:keepNext/>
        <w:keepLines/>
      </w:pPr>
      <w:ins w:id="35" w:author="Geography" w:date="2016-03-29T10:04:00Z">
        <w:r w:rsidRPr="00666BAE">
          <w:t>Table 4—why “RST” for rotating tube trap? Not RTT?  Discuss what Table 4 tells you in more detail.</w:t>
        </w:r>
      </w:ins>
      <w:r w:rsidR="008C0F6B" w:rsidRPr="00666BAE">
        <w:t xml:space="preserve"> Rotating</w:t>
      </w:r>
      <w:r w:rsidR="007B431B">
        <w:t xml:space="preserve"> Sediment T</w:t>
      </w:r>
      <w:r w:rsidR="008C0F6B" w:rsidRPr="00666BAE">
        <w:t>rap</w:t>
      </w:r>
    </w:p>
    <w:p w14:paraId="19278265" w14:textId="77777777" w:rsidR="008C0F6B" w:rsidRDefault="008C0F6B" w:rsidP="008332E1">
      <w:pPr>
        <w:keepNext/>
        <w:keepLines/>
      </w:pPr>
    </w:p>
    <w:p w14:paraId="1A1A43D1" w14:textId="003CD361" w:rsidR="00DB0F97" w:rsidRDefault="00683625" w:rsidP="008332E1">
      <w:pPr>
        <w:pStyle w:val="Heading20"/>
      </w:pPr>
      <w:r>
        <w:t>4.</w:t>
      </w:r>
      <w:r w:rsidR="00120EE0">
        <w:t>2 Temporal</w:t>
      </w:r>
      <w:r w:rsidR="008C0F6B">
        <w:t xml:space="preserve"> distribution of </w:t>
      </w:r>
      <w:r w:rsidR="003E109B">
        <w:t>sediment accumulation</w:t>
      </w:r>
      <w:r w:rsidR="008C0F6B">
        <w:t>:</w:t>
      </w:r>
      <w:r w:rsidR="00120EE0">
        <w:t xml:space="preserve"> </w:t>
      </w:r>
      <w:r w:rsidR="00DB0F97">
        <w:t>Interaction of Sediment Yield and Wav</w:t>
      </w:r>
      <w:r w:rsidR="00120EE0">
        <w:t>es</w:t>
      </w:r>
    </w:p>
    <w:p w14:paraId="7CA86803" w14:textId="7EB0F79E" w:rsidR="009F26AF" w:rsidRDefault="003E109B" w:rsidP="008332E1">
      <w:pPr>
        <w:keepNext/>
        <w:keepLines/>
        <w:ind w:firstLine="720"/>
      </w:pPr>
      <w:r>
        <w:lastRenderedPageBreak/>
        <w:t>Sediment accumulation</w:t>
      </w:r>
      <w:r w:rsidR="00120EE0">
        <w:t xml:space="preserve"> </w:t>
      </w:r>
      <w:r w:rsidR="009F26AF">
        <w:t>was significantly correlated with SSY from the watershed</w:t>
      </w:r>
      <w:r w:rsidR="00120EE0">
        <w:t xml:space="preserve"> at only one location near the stream outlet</w:t>
      </w:r>
      <w:r w:rsidR="009F26AF">
        <w:t xml:space="preserve">, </w:t>
      </w:r>
      <w:r w:rsidR="00120EE0">
        <w:t xml:space="preserve">but </w:t>
      </w:r>
      <w:r w:rsidR="009F26AF">
        <w:t xml:space="preserve">the influence of SSY from the watershed on the northern reef was evident in the enriched terrigenous fraction of benthic sediment and </w:t>
      </w:r>
      <w:r>
        <w:t>sediment accumulation</w:t>
      </w:r>
      <w:r w:rsidR="009F26AF">
        <w:t xml:space="preserve"> in Tubes and on SedPods.</w:t>
      </w:r>
      <w:r w:rsidR="001248F5">
        <w:t xml:space="preserve"> Other studies have shown strong correlations between </w:t>
      </w:r>
      <w:commentRangeStart w:id="36"/>
      <w:commentRangeStart w:id="37"/>
      <w:r w:rsidR="00FE6D43">
        <w:t>storm</w:t>
      </w:r>
      <w:commentRangeEnd w:id="36"/>
      <w:r w:rsidR="00FE6D43">
        <w:rPr>
          <w:rStyle w:val="CommentReference"/>
          <w:rFonts w:asciiTheme="minorHAnsi" w:hAnsiTheme="minorHAnsi"/>
        </w:rPr>
        <w:commentReference w:id="36"/>
      </w:r>
      <w:commentRangeEnd w:id="37"/>
      <w:r w:rsidR="008C0F6B">
        <w:rPr>
          <w:rStyle w:val="CommentReference"/>
          <w:rFonts w:asciiTheme="minorHAnsi" w:hAnsiTheme="minorHAnsi"/>
        </w:rPr>
        <w:commentReference w:id="37"/>
      </w:r>
      <w:r w:rsidR="001248F5">
        <w:t xml:space="preserve">-supplied terrigenous sediment and </w:t>
      </w:r>
      <w:r>
        <w:t>sediment accumulation</w:t>
      </w:r>
      <w:r w:rsidR="001248F5">
        <w:t xml:space="preserve"> in Tubes, but </w:t>
      </w:r>
      <w:r w:rsidR="00F21737">
        <w:t xml:space="preserve">fine </w:t>
      </w:r>
      <w:r w:rsidR="001248F5">
        <w:t xml:space="preserve">terrigenous sediment was rapidly removed </w:t>
      </w:r>
      <w:r w:rsidR="001248F5">
        <w:fldChar w:fldCharType="begin" w:fldLock="1"/>
      </w:r>
      <w:r w:rsidR="008F3A89">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"ISBN"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"ITEM-2", "issued" : { "date-parts" : [ [ "2012" ] ] }, "page" : "1-5", "title" : "SedPods: a low-cost coral proxy for measuring net sedimentation", "type" : "article-journal" }, "uris" : [ "http://www.mendeley.com/documents/?uuid=7e0738a6-4a21-4f04-8752-676153384766" ] } ], "mendeley" : { "formattedCitation" : "(Storlazzi et al. 2009; Field et al. 2012b)", "plainTextFormattedCitation" : "(Storlazzi et al. 2009; Field et al. 2012b)", "previouslyFormattedCitation" : "(Storlazzi et al. 2009; Field et al. 2012b)" }, "properties" : { "noteIndex" : 0 }, "schema" : "https://github.com/citation-style-language/schema/raw/master/csl-citation.json" }</w:instrText>
      </w:r>
      <w:r w:rsidR="001248F5">
        <w:fldChar w:fldCharType="separate"/>
      </w:r>
      <w:r w:rsidR="001248F5" w:rsidRPr="001248F5">
        <w:rPr>
          <w:noProof/>
        </w:rPr>
        <w:t>(Storlazzi et al. 2009; Field et al. 2012b)</w:t>
      </w:r>
      <w:r w:rsidR="001248F5">
        <w:fldChar w:fldCharType="end"/>
      </w:r>
      <w:r w:rsidR="001248F5">
        <w:t>, making it difficult to capture with the monthly sampling interval used here.</w:t>
      </w:r>
    </w:p>
    <w:p w14:paraId="0DB87582" w14:textId="501B9D02" w:rsidR="00A41702" w:rsidRDefault="00A41702" w:rsidP="008332E1">
      <w:pPr>
        <w:keepNext/>
        <w:keepLines/>
        <w:ind w:firstLine="720"/>
      </w:pPr>
      <w:commentRangeStart w:id="38"/>
      <w:r>
        <w:t xml:space="preserve">Others, including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"manualFormatting"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C14181">
        <w:rPr>
          <w:noProof/>
        </w:rPr>
        <w:t>Storlazzi et al. (2009)</w:t>
      </w:r>
      <w:r>
        <w:fldChar w:fldCharType="end"/>
      </w:r>
      <w:r>
        <w:t xml:space="preserve">, use sophisticated hydrographic instrumentation to document and found good relationships between fine, terrigenous </w:t>
      </w:r>
      <w:r w:rsidR="003E109B">
        <w:t>sediment accumulation</w:t>
      </w:r>
      <w:r>
        <w:t xml:space="preserve"> and bottom shear stress, but required sophisticated hydrodynamic instrumentation. We used a simple approach with low cost materials that would be feasible given limited resources of local managers. </w:t>
      </w:r>
      <w:commentRangeEnd w:id="38"/>
      <w:r>
        <w:rPr>
          <w:rStyle w:val="CommentReference"/>
          <w:rFonts w:asciiTheme="minorHAnsi" w:hAnsiTheme="minorHAnsi"/>
        </w:rPr>
        <w:commentReference w:id="38"/>
      </w:r>
    </w:p>
    <w:p w14:paraId="4C97F39B" w14:textId="4CD44E7A" w:rsidR="00A41702" w:rsidRDefault="00C14181" w:rsidP="008332E1">
      <w:pPr>
        <w:keepNext/>
        <w:keepLines/>
        <w:ind w:firstLine="720"/>
      </w:pPr>
      <w:r>
        <w:t xml:space="preserve">Other studies have investigated temporal dynamics of flood-supplied sediment and waves qualitatively </w:t>
      </w:r>
      <w:r>
        <w:fldChar w:fldCharType="begin" w:fldLock="1"/>
      </w:r>
      <w:r w:rsidR="007240CF">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"ITEM-3",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"ITEM-3", "issue" : "July", "issued" : { "date-parts" : [ [ "2012" ] ] }, "page" : "9-13", "publisher-place" : "Cairns, Australia", "title" : "Factors affecting land-based sedimentation in coastal bays, US Virgin Islands", "type" : "paper-conference" }, "uris" : [ "http://www.mendeley.com/documents/?uuid=4a550275-a14b-4037-97ec-b971a87eb58c" ] }, { "id" : "ITEM-4",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"ITEM-4",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"(Bothner et al. 2006; Draut et al. 2009; Gray et al. 2012; DeMartini et al. 2013)", "plainTextFormattedCitation" : "(Bothner et al. 2006; Draut et al. 2009; Gray et al. 2012; DeMartini et al. 2013)", "previouslyFormattedCitation" : "(Bothner et al. 2006; Draut et al. 2009; Gray et al. 2012; DeMartini et al. 2013)" }, "properties" : { "noteIndex" : 0 }, "schema" : "https://github.com/citation-style-language/schema/raw/master/csl-citation.json" }</w:instrText>
      </w:r>
      <w:r>
        <w:fldChar w:fldCharType="separate"/>
      </w:r>
      <w:r w:rsidR="00D2166B" w:rsidRPr="00D2166B">
        <w:rPr>
          <w:noProof/>
        </w:rPr>
        <w:t>(Bothner et al. 2006; Draut et al. 2009; Gray et al. 2012; DeMartini et al. 2013)</w:t>
      </w:r>
      <w:r>
        <w:fldChar w:fldCharType="end"/>
      </w:r>
      <w:r>
        <w:t xml:space="preserve"> but few have quantitatively described temporal patterns with statistical analyses of </w:t>
      </w:r>
      <w:r w:rsidR="008C0F6B">
        <w:t>sediment input or wave energy</w:t>
      </w:r>
      <w:r>
        <w:t xml:space="preserve">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C14181">
        <w:rPr>
          <w:noProof/>
        </w:rPr>
        <w:t>(Storlazzi et al. 2009)</w:t>
      </w:r>
      <w:r>
        <w:fldChar w:fldCharType="end"/>
      </w:r>
      <w:r>
        <w:t>.</w:t>
      </w:r>
      <w:r w:rsidR="008C0F6B">
        <w:t xml:space="preserve"> The statistical analysis used here was advantageous for providing more than qualitative</w:t>
      </w:r>
      <w:r w:rsidR="005648B5">
        <w:t xml:space="preserve"> or anecdotal description of </w:t>
      </w:r>
      <w:r w:rsidR="003E109B">
        <w:t>sediment accumulation</w:t>
      </w:r>
      <w:r w:rsidR="005648B5">
        <w:t xml:space="preserve"> results, and instead provided a broad understanding of sediment controlling processes in the Bay.</w:t>
      </w:r>
      <w:r>
        <w:t xml:space="preserve"> </w:t>
      </w:r>
    </w:p>
    <w:p w14:paraId="63AB390B" w14:textId="765412B9" w:rsidR="004A0898" w:rsidRDefault="004A0898" w:rsidP="008332E1">
      <w:pPr>
        <w:keepNext/>
        <w:keepLines/>
        <w:ind w:firstLine="720"/>
      </w:pPr>
      <w:commentRangeStart w:id="39"/>
      <w:commentRangeStart w:id="40"/>
      <w:commentRangeStart w:id="41"/>
      <w:commentRangeStart w:id="42"/>
      <w:r>
        <w:t>O</w:t>
      </w:r>
      <w:r w:rsidR="00F21737">
        <w:t xml:space="preserve">ther studies </w:t>
      </w:r>
      <w:r w:rsidR="00C14181">
        <w:t>con</w:t>
      </w:r>
      <w:r w:rsidR="00F21737">
        <w:t>ducted in more sheltered areas</w:t>
      </w:r>
      <w:r w:rsidR="005648B5">
        <w:t xml:space="preserve"> with less frequent</w:t>
      </w:r>
      <w:r w:rsidR="00C14181">
        <w:t xml:space="preserve"> SSY from storm e</w:t>
      </w:r>
      <w:r w:rsidR="00F21737">
        <w:t xml:space="preserve">vents </w:t>
      </w:r>
      <w:r w:rsidR="005648B5">
        <w:t xml:space="preserve">observed close relationships between terrigenous </w:t>
      </w:r>
      <w:r w:rsidR="003E109B">
        <w:t>sediment accumulation</w:t>
      </w:r>
      <w:r w:rsidR="005648B5">
        <w:t xml:space="preserve"> and SSY but did not conduct statistical correlations</w:t>
      </w:r>
      <w:r w:rsidR="00F21737">
        <w:t xml:space="preserve"> </w:t>
      </w:r>
      <w:commentRangeEnd w:id="39"/>
      <w:r>
        <w:rPr>
          <w:rStyle w:val="CommentReference"/>
          <w:rFonts w:asciiTheme="minorHAnsi" w:hAnsiTheme="minorHAnsi"/>
        </w:rPr>
        <w:commentReference w:id="39"/>
      </w:r>
      <w:commentRangeEnd w:id="41"/>
      <w:r w:rsidR="00A41702">
        <w:rPr>
          <w:rStyle w:val="CommentReference"/>
          <w:rFonts w:asciiTheme="minorHAnsi" w:hAnsiTheme="minorHAnsi"/>
        </w:rPr>
        <w:commentReference w:id="41"/>
      </w:r>
      <w:r w:rsidR="00C14181">
        <w:fldChar w:fldCharType="begin" w:fldLock="1"/>
      </w:r>
      <w:r w:rsidR="00977788">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"ITEM-3",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"ITEM-3", "issue" : "3-4", "issued" : { "date-parts" : [ [ "2009", "8" ] ] }, "page" : "140-151", "publisher" : "Elsevier B.V.", "title" : "Sedimentation processes in a coral reef embayment: Hanalei Bay, Kauai", "type" : "article-journal", "volume" : "264" }, "uris" : [ "http://www.mendeley.com/documents/?uuid=09f49c2c-69ad-4993-b204-8d205613525d" ] }, { "id" : "ITEM-4",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"ITEM-4",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"(Bothner et al. 2006; Draut et al. 2009; Storlazzi et al. 2009; Gray et al. 2012)", "plainTextFormattedCitation" : "(Bothner et al. 2006; Draut et al. 2009; Storlazzi et al. 2009; Gray et al. 2012)", "previouslyFormattedCitation" : "(Bothner et al. 2006; Draut et al. 2009; Storlazzi et al. 2009; Gray et al. 2012)" }, "properties" : { "noteIndex" : 0 }, "schema" : "https://github.com/citation-style-language/schema/raw/master/csl-citation.json" }</w:instrText>
      </w:r>
      <w:r w:rsidR="00C14181">
        <w:fldChar w:fldCharType="separate"/>
      </w:r>
      <w:r w:rsidR="00C14181" w:rsidRPr="00C14181">
        <w:rPr>
          <w:noProof/>
        </w:rPr>
        <w:t>(Bothner et al. 2006; Draut et al. 2009; Storlazzi et al. 2009; Gray et al. 2012)</w:t>
      </w:r>
      <w:r w:rsidR="00C14181">
        <w:fldChar w:fldCharType="end"/>
      </w:r>
      <w:r w:rsidR="00C14181">
        <w:t xml:space="preserve">. </w:t>
      </w:r>
      <w:commentRangeEnd w:id="40"/>
      <w:r w:rsidR="0002273A">
        <w:rPr>
          <w:rStyle w:val="CommentReference"/>
          <w:rFonts w:asciiTheme="minorHAnsi" w:hAnsiTheme="minorHAnsi"/>
        </w:rPr>
        <w:commentReference w:id="40"/>
      </w:r>
      <w:commentRangeEnd w:id="42"/>
      <w:r w:rsidR="00A41702">
        <w:rPr>
          <w:rStyle w:val="CommentReference"/>
          <w:rFonts w:asciiTheme="minorHAnsi" w:hAnsiTheme="minorHAnsi"/>
        </w:rPr>
        <w:commentReference w:id="42"/>
      </w:r>
      <w:r w:rsidR="009F26AF">
        <w:t>Our study site was exposed to complex and dynamic SSY and Waves, with several small to medium SSY events during most periods</w:t>
      </w:r>
      <w:r>
        <w:t>,</w:t>
      </w:r>
      <w:r w:rsidR="009F26AF">
        <w:t xml:space="preserve"> several periods of high waves, and frequent small to medium waves. These complex dynamics varied at timescales shorter than our </w:t>
      </w:r>
      <w:r w:rsidR="003E109B">
        <w:t>sediment accumulation</w:t>
      </w:r>
      <w:r w:rsidR="009F26AF">
        <w:t xml:space="preserve"> measurements, </w:t>
      </w:r>
      <w:r w:rsidR="00FE6D43">
        <w:t>complicating documentation of</w:t>
      </w:r>
      <w:r w:rsidR="009F26AF">
        <w:t xml:space="preserve"> </w:t>
      </w:r>
      <w:r w:rsidR="00F21737">
        <w:t xml:space="preserve">temporal </w:t>
      </w:r>
      <w:r w:rsidR="00FE6D43">
        <w:t>controls</w:t>
      </w:r>
      <w:r w:rsidR="009F26AF">
        <w:t>.</w:t>
      </w:r>
      <w:r w:rsidR="00FE6D43">
        <w:t xml:space="preserve">  Despite the dynamic complexity of sediment yield, resuspension, and deposition, consistent patterns were observed between mean wave height and </w:t>
      </w:r>
      <w:r w:rsidR="003E109B">
        <w:t>sediment accumulation</w:t>
      </w:r>
      <w:r w:rsidR="00FE6D43">
        <w:t xml:space="preserve"> of both t</w:t>
      </w:r>
      <w:r w:rsidR="00666BAE">
        <w:t>otal and carbonate sediments (</w:t>
      </w:r>
      <w:r w:rsidR="00666BAE">
        <w:fldChar w:fldCharType="begin"/>
      </w:r>
      <w:r w:rsidR="00666BAE">
        <w:instrText xml:space="preserve"> REF _Ref446605779 \h </w:instrText>
      </w:r>
      <w:r w:rsidR="00666BAE">
        <w:fldChar w:fldCharType="separate"/>
      </w:r>
      <w:r w:rsidR="003E6BF7">
        <w:t xml:space="preserve">Figure </w:t>
      </w:r>
      <w:r w:rsidR="003E6BF7">
        <w:rPr>
          <w:noProof/>
        </w:rPr>
        <w:t>10</w:t>
      </w:r>
      <w:r w:rsidR="00666BAE">
        <w:fldChar w:fldCharType="end"/>
      </w:r>
      <w:r w:rsidR="00FE6D43">
        <w:t>), particularly on the southern and outer parts of the reef.</w:t>
      </w:r>
      <w:r>
        <w:t xml:space="preserve"> The temporal patterns of </w:t>
      </w:r>
      <w:r w:rsidR="003E109B">
        <w:t>sediment accumulation</w:t>
      </w:r>
      <w:r>
        <w:t xml:space="preserve"> suggest that resuspension of benthic sediment around the traps is a dominant source of sediment, but that terr</w:t>
      </w:r>
      <w:r w:rsidR="00666BAE">
        <w:t>igenous</w:t>
      </w:r>
      <w:r>
        <w:t xml:space="preserve"> </w:t>
      </w:r>
      <w:r w:rsidR="00666BAE">
        <w:t>inputs</w:t>
      </w:r>
      <w:r>
        <w:t xml:space="preserve"> and their </w:t>
      </w:r>
      <w:r w:rsidR="00666BAE">
        <w:t>orientation to prevailing hydrodynamic forcing</w:t>
      </w:r>
      <w:r>
        <w:t xml:space="preserve"> are important for determining the composition of the benthic sediment. </w:t>
      </w:r>
      <w:r w:rsidR="00666BAE">
        <w:t>Terrigenous</w:t>
      </w:r>
      <w:r>
        <w:t xml:space="preserve"> sediment plumes are deflected north by wave action over the reefs on the southern end of the bay, resulting in higher terrigenous sediment in both benthic and resuspended sediment.</w:t>
      </w:r>
    </w:p>
    <w:p w14:paraId="3AB841E0" w14:textId="683A4C76" w:rsidR="004A0898" w:rsidRDefault="004A0898" w:rsidP="008332E1">
      <w:pPr>
        <w:keepNext/>
        <w:keepLines/>
        <w:ind w:firstLine="720"/>
      </w:pPr>
      <w:r>
        <w:t xml:space="preserve">Previous work in </w:t>
      </w:r>
      <w:r w:rsidR="004975E3">
        <w:t>Faga'alu</w:t>
      </w:r>
      <w:r>
        <w:t xml:space="preserve"> documented that human disturbance has increased SSY to the bay by ~3.6 times over the natural background, due in large part to an open pit quarry in the watershed.  The enhanced terrigenous fraction in the northern part of the bay </w:t>
      </w:r>
      <w:r w:rsidR="007373D0">
        <w:t xml:space="preserve">may reflect this enhanced terrestrial </w:t>
      </w:r>
      <w:r w:rsidR="00666BAE">
        <w:t>yield</w:t>
      </w:r>
      <w:r w:rsidR="007373D0">
        <w:t xml:space="preserve">, and our data suggest that resuspension of that material after deposition is a continuing source of </w:t>
      </w:r>
      <w:r w:rsidR="003E109B">
        <w:t>sediment accumulation</w:t>
      </w:r>
      <w:r w:rsidR="00666BAE">
        <w:t xml:space="preserve"> in the coral environment.</w:t>
      </w:r>
      <w:r w:rsidR="007373D0">
        <w:t xml:space="preserve"> </w:t>
      </w:r>
      <w:commentRangeStart w:id="43"/>
      <w:commentRangeStart w:id="44"/>
      <w:r w:rsidR="007373D0">
        <w:t>Critical questions remain about the residence time of the anthropogenic sediment and the timescale of recovery.</w:t>
      </w:r>
      <w:commentRangeEnd w:id="43"/>
      <w:r w:rsidR="007373D0">
        <w:rPr>
          <w:rStyle w:val="CommentReference"/>
          <w:rFonts w:asciiTheme="minorHAnsi" w:hAnsiTheme="minorHAnsi"/>
        </w:rPr>
        <w:commentReference w:id="43"/>
      </w:r>
      <w:commentRangeEnd w:id="44"/>
      <w:r w:rsidR="00666BAE">
        <w:rPr>
          <w:rStyle w:val="CommentReference"/>
          <w:rFonts w:asciiTheme="minorHAnsi" w:hAnsiTheme="minorHAnsi"/>
        </w:rPr>
        <w:commentReference w:id="44"/>
      </w:r>
    </w:p>
    <w:p w14:paraId="49C3F0E9" w14:textId="77777777" w:rsidR="00DB0F97" w:rsidRDefault="00DB0F97" w:rsidP="008332E1">
      <w:pPr>
        <w:keepNext/>
        <w:keepLines/>
      </w:pPr>
    </w:p>
    <w:p w14:paraId="148B97BE" w14:textId="4BA91BC9" w:rsidR="00FC1402" w:rsidRDefault="00683625" w:rsidP="008332E1">
      <w:pPr>
        <w:pStyle w:val="Heading20"/>
      </w:pPr>
      <w:r>
        <w:t xml:space="preserve">4.2 </w:t>
      </w:r>
      <w:r w:rsidR="00672177">
        <w:t>Interpreting comparisons of Tube</w:t>
      </w:r>
      <w:r w:rsidR="005F7930">
        <w:t xml:space="preserve"> vs </w:t>
      </w:r>
      <w:r w:rsidR="00672177">
        <w:t>SedPod results</w:t>
      </w:r>
    </w:p>
    <w:p w14:paraId="241A2BF8" w14:textId="7C6E3FAB" w:rsidR="00FC1402" w:rsidRDefault="00FC1402" w:rsidP="008332E1">
      <w:pPr>
        <w:keepNext/>
        <w:keepLines/>
        <w:ind w:firstLine="720"/>
      </w:pPr>
      <w:commentRangeStart w:id="45"/>
      <w:commentRangeStart w:id="46"/>
      <w:r>
        <w:lastRenderedPageBreak/>
        <w:t xml:space="preserve">On the southern reef, </w:t>
      </w:r>
      <w:r w:rsidR="003E109B">
        <w:t>sediment accumulation</w:t>
      </w:r>
      <w:r>
        <w:t xml:space="preserve"> in March 2014 was anomalously high due to high carbonate </w:t>
      </w:r>
      <w:r w:rsidR="003E109B">
        <w:t>sediment accumulation</w:t>
      </w:r>
      <w:r>
        <w:t xml:space="preserve"> in Tubes at 3A and 3B during that period. Wave-induced resuspension of nearby benthic sediment was the likely cause but similarly high Waves during other periods did not cause the same magnitude of </w:t>
      </w:r>
      <w:r w:rsidR="003E109B">
        <w:t>sediment accumulation</w:t>
      </w:r>
      <w:r>
        <w:t>. The discrepancy could be due to the calculation of mean monthly wave height which would be the same for a period of low to medium wave events that caused little resuspension, versus a period of low Waves punctuated by one exceptionally high wave event that caused exponentially more resuspension, which appears to be the case in March 2014 (</w:t>
      </w:r>
      <w:r>
        <w:fldChar w:fldCharType="begin"/>
      </w:r>
      <w:r>
        <w:instrText xml:space="preserve"> REF _Ref446330860 \h </w:instrText>
      </w:r>
      <w:r>
        <w:fldChar w:fldCharType="separate"/>
      </w:r>
      <w:r w:rsidR="003E6BF7">
        <w:t xml:space="preserve">Figure </w:t>
      </w:r>
      <w:r w:rsidR="003E6BF7">
        <w:rPr>
          <w:noProof/>
        </w:rPr>
        <w:t>3</w:t>
      </w:r>
      <w:r>
        <w:fldChar w:fldCharType="end"/>
      </w:r>
      <w:r>
        <w:t xml:space="preserve">b). There is also the possibility that carbonate sediment builds up over periods of low waves and </w:t>
      </w:r>
      <w:r w:rsidR="003E109B">
        <w:t>trade</w:t>
      </w:r>
      <w:r>
        <w:t xml:space="preserve"> winds during the wet season. The store of carbonate sediment could then be resuspended and advected through the reef during the onset of large swell events and depleted until the following wet season, but our data were too limited to further investigate that potential temporal pattern.</w:t>
      </w:r>
      <w:commentRangeEnd w:id="45"/>
      <w:r>
        <w:rPr>
          <w:rStyle w:val="CommentReference"/>
          <w:rFonts w:asciiTheme="minorHAnsi" w:hAnsiTheme="minorHAnsi"/>
        </w:rPr>
        <w:commentReference w:id="45"/>
      </w:r>
      <w:commentRangeEnd w:id="46"/>
      <w:r>
        <w:rPr>
          <w:rStyle w:val="CommentReference"/>
          <w:rFonts w:asciiTheme="minorHAnsi" w:hAnsiTheme="minorHAnsi"/>
        </w:rPr>
        <w:commentReference w:id="46"/>
      </w:r>
    </w:p>
    <w:p w14:paraId="50BC3D90" w14:textId="77777777" w:rsidR="00FC1402" w:rsidRDefault="00FC1402" w:rsidP="008332E1">
      <w:pPr>
        <w:keepNext/>
        <w:keepLines/>
      </w:pPr>
    </w:p>
    <w:p w14:paraId="374DF710" w14:textId="2B48C605" w:rsidR="007373D0" w:rsidRDefault="009D59C6" w:rsidP="008332E1">
      <w:pPr>
        <w:keepNext/>
        <w:keepLines/>
        <w:ind w:firstLine="720"/>
        <w:rPr>
          <w:ins w:id="47" w:author="Geography" w:date="2016-03-29T06:43:00Z"/>
        </w:rPr>
      </w:pPr>
      <w:r>
        <w:t xml:space="preserve">Tubes showed an order of magnitude higher </w:t>
      </w:r>
      <w:r w:rsidR="003E109B">
        <w:t>sediment accumulation</w:t>
      </w:r>
      <w:r>
        <w:t xml:space="preserve">, particularly in areas of high flows like 3A, 3B, and 1B, but similar patterns in quiescent parts of the bay (2A, 1A). Other studies have shown that Tubes recorded transient suspended sediment while the surrounding benthic sediment suggested there was no net sediment accumulation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Storlazzi et al. 2009)", "plainTextFormattedCitation" : "(Bothner et al. 2006; Storlazzi et al. 2009)", "previouslyFormattedCitation" : "(Bothner et al. 2006; Storlazzi et al. 2009)" }, "properties" : { "noteIndex" : 0 }, "schema" : "https://github.com/citation-style-language/schema/raw/master/csl-citation.json" }</w:instrText>
      </w:r>
      <w:r>
        <w:fldChar w:fldCharType="separate"/>
      </w:r>
      <w:r w:rsidRPr="006C4A51">
        <w:rPr>
          <w:noProof/>
        </w:rPr>
        <w:t>(Bothner et al. 2006; Storlazzi et al. 2009)</w:t>
      </w:r>
      <w:r>
        <w:fldChar w:fldCharType="end"/>
      </w:r>
      <w:r>
        <w:t xml:space="preserve">. </w:t>
      </w:r>
      <w:r w:rsidR="00E7476E">
        <w:t>Tub</w:t>
      </w:r>
      <w:r w:rsidR="007373D0">
        <w:t>e</w:t>
      </w:r>
      <w:r w:rsidR="00E7476E">
        <w:t xml:space="preserve"> sediment traps </w:t>
      </w:r>
      <w:r w:rsidR="007373D0">
        <w:t xml:space="preserve">potentially </w:t>
      </w:r>
      <w:r w:rsidR="00E7476E">
        <w:t xml:space="preserve">overestimate </w:t>
      </w:r>
      <w:r w:rsidR="003E109B">
        <w:t>sediment accumulation</w:t>
      </w:r>
      <w:r w:rsidR="00E7476E">
        <w:t xml:space="preserve"> rates by slowing the water column to allow more deposition, and preventing resuspension of deposited sediment </w:t>
      </w:r>
      <w:r w:rsidR="00E7476E">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"plainTextFormattedCitation" : "(Storlazzi et al. 2011)", "previouslyFormattedCitation" : "(Storlazzi et al. 2011)" }, "properties" : { "noteIndex" : 0 }, "schema" : "https://github.com/citation-style-language/schema/raw/master/csl-citation.json" }</w:instrText>
      </w:r>
      <w:r w:rsidR="00E7476E">
        <w:fldChar w:fldCharType="separate"/>
      </w:r>
      <w:r w:rsidR="00E7476E" w:rsidRPr="00E7476E">
        <w:rPr>
          <w:noProof/>
        </w:rPr>
        <w:t>(Storlazzi et al. 2011)</w:t>
      </w:r>
      <w:r w:rsidR="00E7476E">
        <w:fldChar w:fldCharType="end"/>
      </w:r>
      <w:r w:rsidR="00E7476E">
        <w:t>, which means they provide better information on what sediment is moving through an area than what</w:t>
      </w:r>
      <w:r w:rsidR="007373D0">
        <w:t xml:space="preserve"> accumulates</w:t>
      </w:r>
      <w:r w:rsidR="00E7476E">
        <w:t xml:space="preserve"> there. </w:t>
      </w:r>
      <w:ins w:id="48" w:author="Geography" w:date="2016-03-29T06:46:00Z">
        <w:r w:rsidR="007373D0">
          <w:t xml:space="preserve">This is supported by the texture of sediment collected in our tubes.  The sediment texture collected in the tubes was finer than that of the benthic </w:t>
        </w:r>
        <w:commentRangeStart w:id="49"/>
        <w:r w:rsidR="007373D0">
          <w:t>sediment</w:t>
        </w:r>
        <w:commentRangeEnd w:id="49"/>
        <w:r w:rsidR="007373D0">
          <w:rPr>
            <w:rStyle w:val="CommentReference"/>
            <w:rFonts w:asciiTheme="minorHAnsi" w:hAnsiTheme="minorHAnsi"/>
          </w:rPr>
          <w:commentReference w:id="49"/>
        </w:r>
        <w:r w:rsidR="007373D0">
          <w:t>, suggesting that the tubes are retaining finer fractions than are being deposited on the reef, and that the sediment collected in them reflects sediment moving in an through the system rather than sediment that is depositing on the reef.  As a consequence, m</w:t>
        </w:r>
      </w:ins>
      <w:r w:rsidR="00E7476E">
        <w:t xml:space="preserve">easured </w:t>
      </w:r>
      <w:r w:rsidR="003E109B">
        <w:t>sediment accumulation</w:t>
      </w:r>
      <w:r w:rsidR="00E7476E">
        <w:t xml:space="preserve"> rates </w:t>
      </w:r>
      <w:r w:rsidR="007373D0">
        <w:t xml:space="preserve">in tubes cannot be used to estimate </w:t>
      </w:r>
      <w:r w:rsidR="00E7476E">
        <w:t xml:space="preserve">long term accumulation </w:t>
      </w:r>
      <w:r w:rsidR="007373D0">
        <w:t xml:space="preserve">rates </w:t>
      </w:r>
      <w:r w:rsidR="00E7476E">
        <w:t>or impacts on coral health</w:t>
      </w:r>
      <w:r>
        <w:t xml:space="preserve">, though </w:t>
      </w:r>
      <w:r w:rsidR="00666BAE">
        <w:t>both are</w:t>
      </w:r>
      <w:commentRangeStart w:id="50"/>
      <w:r>
        <w:t xml:space="preserve"> often </w:t>
      </w:r>
      <w:commentRangeEnd w:id="50"/>
      <w:r w:rsidR="007373D0">
        <w:rPr>
          <w:rStyle w:val="CommentReference"/>
          <w:rFonts w:asciiTheme="minorHAnsi" w:hAnsiTheme="minorHAnsi"/>
        </w:rPr>
        <w:commentReference w:id="50"/>
      </w:r>
      <w:r>
        <w:t xml:space="preserve">done </w:t>
      </w:r>
      <w:r>
        <w:fldChar w:fldCharType="begin" w:fldLock="1"/>
      </w:r>
      <w:r>
        <w:instrText>ADDIN CSL_CITATION { "citationItems" : [ { "id" : "ITEM-1",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"ITEM-1",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"(Teneva et al. 2016)", "plainTextFormattedCitation" : "(Teneva et al. 2016)", "previouslyFormattedCitation" : "(Teneva et al. 2016)" }, "properties" : { "noteIndex" : 0 }, "schema" : "https://github.com/citation-style-language/schema/raw/master/csl-citation.json" }</w:instrText>
      </w:r>
      <w:r>
        <w:fldChar w:fldCharType="separate"/>
      </w:r>
      <w:r w:rsidRPr="009D59C6">
        <w:rPr>
          <w:noProof/>
        </w:rPr>
        <w:t>(Teneva et al. 2016)</w:t>
      </w:r>
      <w:r>
        <w:fldChar w:fldCharType="end"/>
      </w:r>
      <w:r w:rsidR="00E7476E">
        <w:t xml:space="preserve">. </w:t>
      </w:r>
      <w:ins w:id="51" w:author="Geography" w:date="2016-03-29T06:48:00Z">
        <w:r w:rsidR="007373D0">
          <w:t xml:space="preserve"> Coral health may be affected by other factors than </w:t>
        </w:r>
      </w:ins>
      <w:r w:rsidR="003E109B">
        <w:t>sediment accumulation</w:t>
      </w:r>
      <w:ins w:id="52" w:author="Geography" w:date="2016-03-29T06:48:00Z">
        <w:r w:rsidR="007373D0">
          <w:t xml:space="preserve"> rates, including blockage of solar radiation by turbidity, so information on how much sediment is in the water column, as represented by the measurements in the tubes, could be an important indicator of sediment-caused coral stress.  </w:t>
        </w:r>
      </w:ins>
      <w:ins w:id="53" w:author="Geography" w:date="2016-03-29T06:50:00Z">
        <w:r w:rsidR="00CD0884">
          <w:t>Also, i</w:t>
        </w:r>
      </w:ins>
      <w:del w:id="54" w:author="Geography" w:date="2016-03-29T06:50:00Z">
        <w:r w:rsidR="00E7476E" w:rsidDel="00CD0884">
          <w:delText>I</w:delText>
        </w:r>
      </w:del>
      <w:r w:rsidR="00E7476E">
        <w:t xml:space="preserve">f the tubes are constructed </w:t>
      </w:r>
      <w:ins w:id="55" w:author="Geography" w:date="2016-03-29T06:43:00Z">
        <w:r w:rsidR="007373D0">
          <w:t xml:space="preserve">with </w:t>
        </w:r>
      </w:ins>
      <w:r w:rsidR="00E7476E">
        <w:t xml:space="preserve">standardized dimensions or height to width ratios, they can </w:t>
      </w:r>
      <w:del w:id="56" w:author="Geography" w:date="2016-03-29T06:43:00Z">
        <w:r w:rsidR="00E7476E" w:rsidDel="007373D0">
          <w:delText xml:space="preserve">at least </w:delText>
        </w:r>
      </w:del>
      <w:r w:rsidR="00E7476E">
        <w:t>be used to compare different sites or determine transient sediment regimes</w:t>
      </w:r>
      <w:r w:rsidR="00DC642E">
        <w:t xml:space="preserve"> impacting</w:t>
      </w:r>
      <w:r w:rsidR="00E7476E">
        <w:t xml:space="preserve"> ben</w:t>
      </w:r>
      <w:r w:rsidR="00DC642E">
        <w:t>thic organisms</w:t>
      </w:r>
      <w:r w:rsidR="00E7476E">
        <w:t>.</w:t>
      </w:r>
    </w:p>
    <w:p w14:paraId="450BEDC4" w14:textId="77777777" w:rsidR="009D59C6" w:rsidDel="007373D0" w:rsidRDefault="00DC642E" w:rsidP="008332E1">
      <w:pPr>
        <w:keepNext/>
        <w:keepLines/>
        <w:ind w:firstLine="720"/>
        <w:rPr>
          <w:del w:id="57" w:author="Geography" w:date="2016-03-29T06:46:00Z"/>
        </w:rPr>
      </w:pPr>
      <w:del w:id="58" w:author="Geography" w:date="2016-03-29T06:46:00Z">
        <w:r w:rsidDel="007373D0">
          <w:delText xml:space="preserve"> </w:delText>
        </w:r>
      </w:del>
    </w:p>
    <w:p w14:paraId="75AD4095" w14:textId="6CD1554F" w:rsidR="006C4A51" w:rsidRDefault="00DC642E" w:rsidP="008332E1">
      <w:pPr>
        <w:keepNext/>
        <w:keepLines/>
        <w:ind w:firstLine="720"/>
      </w:pPr>
      <w:r>
        <w:t xml:space="preserve">Our results showed the advantage of deploying both </w:t>
      </w:r>
      <w:r w:rsidR="00F21737">
        <w:t>Tubes</w:t>
      </w:r>
      <w:r>
        <w:t xml:space="preserve"> and SedPods at the same location to show differences in gross and net </w:t>
      </w:r>
      <w:r w:rsidR="003E109B">
        <w:t>sediment accumulation</w:t>
      </w:r>
      <w:r>
        <w:t xml:space="preserve"> across hydrodynamic energy gradients.</w:t>
      </w:r>
      <w:r w:rsidR="009D59C6">
        <w:t xml:space="preserve"> </w:t>
      </w:r>
      <w:r>
        <w:t>For example, w</w:t>
      </w:r>
      <w:r w:rsidR="00913C75">
        <w:t xml:space="preserve">hile </w:t>
      </w:r>
      <w:r w:rsidR="003E109B">
        <w:t>sediment accumulation</w:t>
      </w:r>
      <w:r w:rsidR="00913C75">
        <w:t xml:space="preserve"> on the SedPod at 1B was the lowest of the northern reef sites, </w:t>
      </w:r>
      <w:r w:rsidR="003E109B">
        <w:t>sediment accumulation</w:t>
      </w:r>
      <w:r w:rsidR="00913C75">
        <w:t xml:space="preserve"> in the Tube at 1B was the highest of the northern reef sites. This indicates resuspended sediment was likely deposited in the Tube where it was not removed, while resuspended sediment deposited on the SedPod was frequently removed</w:t>
      </w:r>
      <w:r>
        <w:t xml:space="preserve"> by relatively more energetic wave conditions at 1B compared to other northern reef sites</w:t>
      </w:r>
      <w:r w:rsidR="00913C75">
        <w:t>.</w:t>
      </w:r>
      <w:r w:rsidR="00666BAE">
        <w:t xml:space="preserve"> </w:t>
      </w:r>
      <w:r w:rsidR="00532805">
        <w:t>At 1B, t</w:t>
      </w:r>
      <w:r w:rsidR="00F21737">
        <w:t>otal and t</w:t>
      </w:r>
      <w:r w:rsidR="00796908">
        <w:t xml:space="preserve">errigenous </w:t>
      </w:r>
      <w:r w:rsidR="003E109B">
        <w:t>sediment accumulation</w:t>
      </w:r>
      <w:r w:rsidR="00796908">
        <w:t xml:space="preserve"> on the SedPod was negativel</w:t>
      </w:r>
      <w:r w:rsidR="00F21737">
        <w:t>y correlated with waves, while total and c</w:t>
      </w:r>
      <w:r w:rsidR="00796908">
        <w:t xml:space="preserve">arbonate </w:t>
      </w:r>
      <w:r w:rsidR="003E109B">
        <w:t>sediment accumulation</w:t>
      </w:r>
      <w:r w:rsidR="00796908">
        <w:t xml:space="preserve"> in the Tube was positively correlated with waves. The multiple regression also supported these </w:t>
      </w:r>
      <w:commentRangeStart w:id="59"/>
      <w:commentRangeStart w:id="60"/>
      <w:r w:rsidR="00796908">
        <w:t>correlations</w:t>
      </w:r>
      <w:commentRangeEnd w:id="59"/>
      <w:r w:rsidR="003A7847">
        <w:rPr>
          <w:rStyle w:val="CommentReference"/>
          <w:rFonts w:asciiTheme="minorHAnsi" w:hAnsiTheme="minorHAnsi"/>
        </w:rPr>
        <w:commentReference w:id="59"/>
      </w:r>
      <w:commentRangeEnd w:id="60"/>
      <w:r w:rsidR="00532805">
        <w:rPr>
          <w:rStyle w:val="CommentReference"/>
          <w:rFonts w:asciiTheme="minorHAnsi" w:hAnsiTheme="minorHAnsi"/>
        </w:rPr>
        <w:commentReference w:id="60"/>
      </w:r>
      <w:r w:rsidR="00796908">
        <w:t xml:space="preserve">. </w:t>
      </w:r>
    </w:p>
    <w:p w14:paraId="12937FCE" w14:textId="77777777" w:rsidR="00A16E87" w:rsidRDefault="00A16E87" w:rsidP="008332E1">
      <w:pPr>
        <w:keepNext/>
        <w:keepLines/>
      </w:pPr>
    </w:p>
    <w:p w14:paraId="3F9AB610" w14:textId="77777777" w:rsidR="00FD7A98" w:rsidRDefault="00683625" w:rsidP="008332E1">
      <w:pPr>
        <w:pStyle w:val="Heading20"/>
      </w:pPr>
      <w:r>
        <w:lastRenderedPageBreak/>
        <w:t xml:space="preserve">4.3 </w:t>
      </w:r>
      <w:r w:rsidR="00672177">
        <w:t>Comparison with other Sites</w:t>
      </w:r>
    </w:p>
    <w:p w14:paraId="2FFBE8D3" w14:textId="77777777" w:rsidR="00500D30" w:rsidRDefault="00500D30" w:rsidP="008332E1">
      <w:pPr>
        <w:keepNext/>
        <w:keepLines/>
        <w:ind w:firstLine="720"/>
      </w:pPr>
    </w:p>
    <w:p w14:paraId="547B87F8" w14:textId="00808845" w:rsidR="00500D30" w:rsidRDefault="00500D30" w:rsidP="008332E1">
      <w:pPr>
        <w:keepNext/>
        <w:keepLines/>
        <w:ind w:firstLine="720"/>
      </w:pPr>
      <w:r>
        <w:t xml:space="preserve">Many studies just put their traps out near </w:t>
      </w:r>
      <w:proofErr w:type="spellStart"/>
      <w:r>
        <w:t>rivermouths</w:t>
      </w:r>
      <w:proofErr w:type="spellEnd"/>
      <w:r>
        <w:t xml:space="preserve"> </w:t>
      </w:r>
      <w:proofErr w:type="spellStart"/>
      <w:r>
        <w:t>Bothner</w:t>
      </w:r>
      <w:proofErr w:type="spellEnd"/>
      <w:r>
        <w:t xml:space="preserve">, Storlazzi, Gray and do not explicitly sample a spatial gradient. </w:t>
      </w:r>
      <w:proofErr w:type="spellStart"/>
      <w:r>
        <w:t>Wolanski</w:t>
      </w:r>
      <w:proofErr w:type="spellEnd"/>
      <w:r>
        <w:t xml:space="preserve"> 2005 sampled over a depth gradient but only for a week</w:t>
      </w:r>
    </w:p>
    <w:p w14:paraId="04F5B357" w14:textId="53A19DEA" w:rsidR="00500D30" w:rsidRDefault="00500D30" w:rsidP="008332E1">
      <w:pPr>
        <w:keepNext/>
        <w:keepLines/>
        <w:ind w:firstLine="720"/>
      </w:pPr>
      <w:r>
        <w:t xml:space="preserve">Finer temporal resolution usually means shorter study and less variability of conditions. </w:t>
      </w:r>
      <w:r>
        <w:fldChar w:fldCharType="begin" w:fldLock="1"/>
      </w:r>
      <w:r>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"manualFormatting" : "Wolanski et al. (2005)", "plainTextFormattedCitation" : "(Wolanski et al. 2005)", "previouslyFormattedCitation" : "(Wolanski et al. 2005)" }, "properties" : { "noteIndex" : 0 }, "schema" : "https://github.com/citation-style-language/schema/raw/master/csl-citation.json" }</w:instrText>
      </w:r>
      <w:r>
        <w:fldChar w:fldCharType="separate"/>
      </w:r>
      <w:r w:rsidRPr="00252009">
        <w:rPr>
          <w:noProof/>
        </w:rPr>
        <w:t>Wolanski et al. (2005)</w:t>
      </w:r>
      <w:r>
        <w:fldChar w:fldCharType="end"/>
      </w:r>
      <w:r>
        <w:t xml:space="preserve"> used daily rates but only deployed for 5 days at 6 sites, and then used a one week deployment during a storm.</w:t>
      </w:r>
    </w:p>
    <w:p w14:paraId="2D474E71" w14:textId="4F31AC30" w:rsidR="00FD28C0" w:rsidRDefault="00977788" w:rsidP="008332E1">
      <w:pPr>
        <w:keepNext/>
        <w:keepLines/>
        <w:ind w:firstLine="720"/>
        <w:rPr>
          <w:ins w:id="61" w:author="Geography" w:date="2016-03-29T08:27:00Z"/>
        </w:rPr>
      </w:pPr>
      <w:r>
        <w:t xml:space="preserve">Similar to other studies </w:t>
      </w:r>
      <w:r w:rsidR="00F21737">
        <w:t>on a shallow reef flat exposed to wind waves and long-period ocean swell on Molokai, Hawaii,</w:t>
      </w:r>
      <w:r>
        <w:t xml:space="preserve"> we observed </w:t>
      </w:r>
      <w:r w:rsidR="00532805">
        <w:t xml:space="preserve">that </w:t>
      </w:r>
      <w:r>
        <w:t xml:space="preserve">frequent resuspension, likely driven by </w:t>
      </w:r>
      <w:r w:rsidR="003E109B">
        <w:t>trade</w:t>
      </w:r>
      <w:r>
        <w:t xml:space="preserve"> wind waves, was</w:t>
      </w:r>
      <w:r w:rsidR="00F21737">
        <w:t xml:space="preserve"> the dominant</w:t>
      </w:r>
      <w:r>
        <w:t xml:space="preserve"> contribution to total transport </w:t>
      </w:r>
      <w:r>
        <w:fldChar w:fldCharType="begin" w:fldLock="1"/>
      </w:r>
      <w:r>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"formattedCitation" : "(Presto et al. 2006)", "plainTextFormattedCitation" : "(Presto et al. 2006)", "previouslyFormattedCitation" : "(Presto et al. 2006)" }, "properties" : { "noteIndex" : 0 }, "schema" : "https://github.com/citation-style-language/schema/raw/master/csl-citation.json" }</w:instrText>
      </w:r>
      <w:r>
        <w:fldChar w:fldCharType="separate"/>
      </w:r>
      <w:r w:rsidRPr="00C82C5E">
        <w:rPr>
          <w:noProof/>
        </w:rPr>
        <w:t>(Presto et al. 2006)</w:t>
      </w:r>
      <w:r>
        <w:fldChar w:fldCharType="end"/>
      </w:r>
      <w:r>
        <w:t xml:space="preserve">, and most sediment in Tubes was reef-derived. Our results </w:t>
      </w:r>
      <w:r w:rsidR="00666BAE">
        <w:t xml:space="preserve">showed similar magnitudes of </w:t>
      </w:r>
      <w:r w:rsidR="003E109B">
        <w:t>sediment accumulation</w:t>
      </w:r>
      <w:r w:rsidR="00666BAE">
        <w:t xml:space="preserve"> rates</w:t>
      </w:r>
      <w:r>
        <w:t xml:space="preserve"> other studies </w:t>
      </w:r>
      <w:r w:rsidR="00666BAE">
        <w:t xml:space="preserve">in similar fringing reef settings </w:t>
      </w:r>
      <w:r>
        <w:t xml:space="preserve">(Table 4), but comparisons must take into account wave </w:t>
      </w:r>
      <w:r w:rsidR="00666BAE">
        <w:t>exposure</w:t>
      </w:r>
      <w:r>
        <w:t xml:space="preserve"> and terrigenous sediment supply from the adjacent watershed.</w:t>
      </w:r>
    </w:p>
    <w:p w14:paraId="23991B98" w14:textId="361B8DE1" w:rsidR="002C6437" w:rsidRDefault="002C6437" w:rsidP="008332E1">
      <w:pPr>
        <w:keepNext/>
        <w:keepLines/>
        <w:ind w:firstLine="720"/>
        <w:rPr>
          <w:ins w:id="62" w:author="Geography" w:date="2016-03-29T08:27:00Z"/>
        </w:rPr>
      </w:pPr>
      <w:ins w:id="63" w:author="Geography" w:date="2016-03-29T08:27:00Z">
        <w:r>
          <w:t xml:space="preserve">The </w:t>
        </w:r>
      </w:ins>
      <w:r w:rsidR="003E109B">
        <w:t>sediment accumulation</w:t>
      </w:r>
      <w:ins w:id="64" w:author="Geography" w:date="2016-03-29T08:27:00Z">
        <w:r>
          <w:t xml:space="preserve"> rates we observed in tubes were (higher/lower/similar) to those measured by others, including in the Virgin Islands (Gray, data range), others….</w:t>
        </w:r>
      </w:ins>
    </w:p>
    <w:p w14:paraId="43C46831" w14:textId="77777777" w:rsidR="002C6437" w:rsidRDefault="002C6437" w:rsidP="008332E1">
      <w:pPr>
        <w:keepNext/>
        <w:keepLines/>
        <w:ind w:firstLine="720"/>
      </w:pPr>
      <w:ins w:id="65" w:author="Geography" w:date="2016-03-29T08:27:00Z">
        <w:r>
          <w:t xml:space="preserve">How does </w:t>
        </w:r>
        <w:proofErr w:type="spellStart"/>
        <w:r>
          <w:t>Fagaalu</w:t>
        </w:r>
        <w:proofErr w:type="spellEnd"/>
        <w:r>
          <w:t xml:space="preserve"> compare with other sites?  Unusually high?  Low?  Other?</w:t>
        </w:r>
      </w:ins>
    </w:p>
    <w:p w14:paraId="60DDEEB3" w14:textId="77777777" w:rsidR="00977788" w:rsidRDefault="00977788" w:rsidP="008332E1">
      <w:pPr>
        <w:keepNext/>
        <w:keepLines/>
        <w:ind w:firstLine="720"/>
        <w:rPr>
          <w:ins w:id="66" w:author="Geography" w:date="2016-03-29T08:28:00Z"/>
        </w:rPr>
      </w:pPr>
    </w:p>
    <w:p w14:paraId="3D1B2D22" w14:textId="4B04AC33" w:rsidR="00C657C9" w:rsidRDefault="003E109B" w:rsidP="008332E1">
      <w:pPr>
        <w:keepNext/>
        <w:keepLines/>
        <w:ind w:firstLine="720"/>
        <w:rPr>
          <w:ins w:id="67" w:author="Geography" w:date="2016-03-29T08:28:00Z"/>
        </w:rPr>
      </w:pPr>
      <w:r>
        <w:t>Sediment accumulation</w:t>
      </w:r>
      <w:ins w:id="68" w:author="Geography" w:date="2016-03-29T08:28:00Z">
        <w:r w:rsidR="00C657C9">
          <w:t xml:space="preserve"> of terrigenous material may be tightly coupled to watershed loading either near the river mouth (as in </w:t>
        </w:r>
      </w:ins>
      <w:r w:rsidR="004975E3">
        <w:t>Faga'alu</w:t>
      </w:r>
      <w:ins w:id="69" w:author="Geography" w:date="2016-03-29T08:28:00Z">
        <w:r w:rsidR="00C657C9">
          <w:t>) or in sheltered bays with limited resuspension (like Grays?</w:t>
        </w:r>
      </w:ins>
      <w:ins w:id="70" w:author="Geography" w:date="2016-03-29T08:29:00Z">
        <w:r w:rsidR="00C657C9">
          <w:t>—</w:t>
        </w:r>
      </w:ins>
      <w:ins w:id="71" w:author="Geography" w:date="2016-03-29T08:28:00Z">
        <w:r w:rsidR="00C657C9">
          <w:t xml:space="preserve">what </w:t>
        </w:r>
      </w:ins>
      <w:ins w:id="72" w:author="Geography" w:date="2016-03-29T08:29:00Z">
        <w:r w:rsidR="00C657C9">
          <w:t xml:space="preserve">was Gray’s terrigenous fraction?).  Further from the stream mouth, or in bays with </w:t>
        </w:r>
        <w:commentRangeStart w:id="73"/>
        <w:r w:rsidR="00C657C9">
          <w:t>more energetic circulation</w:t>
        </w:r>
      </w:ins>
      <w:commentRangeEnd w:id="73"/>
      <w:ins w:id="74" w:author="Geography" w:date="2016-03-29T08:30:00Z">
        <w:r w:rsidR="00C657C9">
          <w:rPr>
            <w:rStyle w:val="CommentReference"/>
            <w:rFonts w:asciiTheme="minorHAnsi" w:hAnsiTheme="minorHAnsi"/>
          </w:rPr>
          <w:commentReference w:id="73"/>
        </w:r>
      </w:ins>
      <w:ins w:id="75" w:author="Geography" w:date="2016-03-29T08:29:00Z">
        <w:r w:rsidR="00C657C9">
          <w:t xml:space="preserve">, </w:t>
        </w:r>
      </w:ins>
      <w:r>
        <w:t>sediment accumulation</w:t>
      </w:r>
      <w:ins w:id="76" w:author="Geography" w:date="2016-03-29T08:30:00Z">
        <w:r w:rsidR="000C1B4E">
          <w:t xml:space="preserve"> rates on a monthly timestep become decoupled from </w:t>
        </w:r>
      </w:ins>
      <w:ins w:id="77" w:author="Geography" w:date="2016-03-29T08:31:00Z">
        <w:r w:rsidR="000C1B4E">
          <w:t xml:space="preserve">the time series of terrigenous sediment loading from the watershed, and instead are determined by resuspension by waves.  </w:t>
        </w:r>
      </w:ins>
    </w:p>
    <w:p w14:paraId="569F3E9A" w14:textId="77777777" w:rsidR="00C657C9" w:rsidRDefault="00C657C9" w:rsidP="008332E1">
      <w:pPr>
        <w:keepNext/>
        <w:keepLines/>
        <w:ind w:firstLine="720"/>
      </w:pPr>
    </w:p>
    <w:p w14:paraId="36317E33" w14:textId="288BE978" w:rsidR="00984C5A" w:rsidRDefault="00683625" w:rsidP="008332E1">
      <w:pPr>
        <w:pStyle w:val="Heading20"/>
      </w:pPr>
      <w:r>
        <w:t xml:space="preserve">4.4 </w:t>
      </w:r>
      <w:r w:rsidR="00BB635E">
        <w:t xml:space="preserve">Relating </w:t>
      </w:r>
      <w:r w:rsidR="003E109B">
        <w:t>sediment accumulation</w:t>
      </w:r>
      <w:r w:rsidR="00BB635E">
        <w:t xml:space="preserve"> to</w:t>
      </w:r>
      <w:r w:rsidR="00984C5A">
        <w:t xml:space="preserve"> coral health</w:t>
      </w:r>
    </w:p>
    <w:p w14:paraId="23C345B8" w14:textId="3FC4CBD9" w:rsidR="00977788" w:rsidRDefault="00984C5A" w:rsidP="008332E1">
      <w:pPr>
        <w:keepNext/>
        <w:keepLines/>
        <w:ind w:firstLine="720"/>
      </w:pPr>
      <w:r>
        <w:t xml:space="preserve">The composition, grain size, organic content, and residence time of deposited sediment can cause widely different impacts even for the same coral species, and coral health impacts from similar </w:t>
      </w:r>
      <w:r w:rsidR="003E109B">
        <w:t>sediment accumulation</w:t>
      </w:r>
      <w:r>
        <w:t xml:space="preserve"> </w:t>
      </w:r>
      <w:r w:rsidR="00532805">
        <w:t xml:space="preserve">conditions </w:t>
      </w:r>
      <w:r>
        <w:t xml:space="preserve">can vary widely by species and coral life stage (colonies vs recruits). Ecologically relevant thresholds for harmful </w:t>
      </w:r>
      <w:r w:rsidR="003E109B">
        <w:t>sediment accumulation</w:t>
      </w:r>
      <w:r>
        <w:t xml:space="preserve"> rates on corals are not straightforward, are unavailable for SedPods, and can vary widely in the literature for simple tube traps </w:t>
      </w:r>
      <w:r>
        <w:fldChar w:fldCharType="begin" w:fldLock="1"/>
      </w:r>
      <w:r w:rsidR="00E6776F">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fldChar w:fldCharType="separate"/>
      </w:r>
      <w:r w:rsidRPr="007E03D8">
        <w:rPr>
          <w:noProof/>
        </w:rPr>
        <w:t>(Erftemeijer et al. 2012)</w:t>
      </w:r>
      <w:r>
        <w:fldChar w:fldCharType="end"/>
      </w:r>
      <w:r>
        <w:t xml:space="preserve">. They are included </w:t>
      </w:r>
      <w:r w:rsidR="00F21737">
        <w:t xml:space="preserve">in </w:t>
      </w:r>
      <w:r w:rsidR="00F21737">
        <w:fldChar w:fldCharType="begin"/>
      </w:r>
      <w:r w:rsidR="00F21737">
        <w:instrText xml:space="preserve"> REF _Ref446490686 \h </w:instrText>
      </w:r>
      <w:r w:rsidR="00F21737">
        <w:fldChar w:fldCharType="separate"/>
      </w:r>
      <w:r w:rsidR="003E6BF7">
        <w:t xml:space="preserve">Figure </w:t>
      </w:r>
      <w:r w:rsidR="003E6BF7">
        <w:rPr>
          <w:noProof/>
        </w:rPr>
        <w:t>9</w:t>
      </w:r>
      <w:r w:rsidR="00F21737">
        <w:fldChar w:fldCharType="end"/>
      </w:r>
      <w:r>
        <w:t xml:space="preserve"> as a general reference, and not to imply specific impacts on coral health in </w:t>
      </w:r>
      <w:r w:rsidR="004975E3">
        <w:t>Faga'alu</w:t>
      </w:r>
      <w:r>
        <w:t xml:space="preserve"> Bay. </w:t>
      </w:r>
      <w:r w:rsidR="00255238">
        <w:t>O</w:t>
      </w:r>
      <w:r>
        <w:t xml:space="preserve">n the northern reef these thresholds are exceeded during some deployment periods, and in some cases reaching lethal </w:t>
      </w:r>
      <w:r w:rsidR="003E109B">
        <w:t>sediment accumulation</w:t>
      </w:r>
      <w:r>
        <w:t xml:space="preserve"> rates.</w:t>
      </w:r>
      <w:r w:rsidR="00977788">
        <w:t xml:space="preserve"> Coral health surveys reflect the same spatial pattern as </w:t>
      </w:r>
      <w:r w:rsidR="003E109B">
        <w:t>sediment accumulation</w:t>
      </w:r>
      <w:r w:rsidR="00977788">
        <w:t xml:space="preserve"> on SedPods, with lower coral health coincidental with higher </w:t>
      </w:r>
      <w:r w:rsidR="003E109B">
        <w:t>sediment accumulation</w:t>
      </w:r>
      <w:r w:rsidR="00977788">
        <w:t xml:space="preserve">, particularly terrigenous </w:t>
      </w:r>
      <w:r w:rsidR="003E109B">
        <w:t>sediment accumulation</w:t>
      </w:r>
      <w:r w:rsidR="00031C26">
        <w:t xml:space="preserve"> </w:t>
      </w:r>
      <w:r w:rsidR="00031C26">
        <w:fldChar w:fldCharType="begin" w:fldLock="1"/>
      </w:r>
      <w:r w:rsidR="00F6478E">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rsidR="00031C26">
        <w:fldChar w:fldCharType="separate"/>
      </w:r>
      <w:r w:rsidR="00031C26" w:rsidRPr="00031C26">
        <w:rPr>
          <w:noProof/>
        </w:rPr>
        <w:t>(Holst-Rice et al. 2016)</w:t>
      </w:r>
      <w:r w:rsidR="00031C26">
        <w:fldChar w:fldCharType="end"/>
      </w:r>
      <w:r w:rsidR="00977788">
        <w:t>.</w:t>
      </w:r>
    </w:p>
    <w:p w14:paraId="1556597F" w14:textId="25071AD6" w:rsidR="00984C5A" w:rsidRDefault="00977788" w:rsidP="008332E1">
      <w:pPr>
        <w:keepNext/>
        <w:keepLines/>
        <w:ind w:firstLine="720"/>
      </w:pPr>
      <w:r>
        <w:lastRenderedPageBreak/>
        <w:t xml:space="preserve">It is unknown what the effect </w:t>
      </w:r>
      <w:r w:rsidR="00F21737">
        <w:t>of sediment mitigation in the watershed and observed decrease in SSY will be on coral health, particularly the</w:t>
      </w:r>
      <w:r>
        <w:t xml:space="preserve"> time scale </w:t>
      </w:r>
      <w:r w:rsidR="00F21737">
        <w:t>that</w:t>
      </w:r>
      <w:r>
        <w:t xml:space="preserve"> recovery can be expected. </w:t>
      </w:r>
      <w:r w:rsidR="00532805">
        <w:t>W</w:t>
      </w:r>
      <w:r>
        <w:t xml:space="preserve">ave-driven resuspension of terrigenous sediment occurs frequently on the shallow reef flat, suggesting the built up store of terrigenous sediment will be advected from the reef flat, but it may be deposited on the northern fore reef where its residence time could be much longer </w:t>
      </w:r>
      <w:commentRangeStart w:id="78"/>
      <w:r>
        <w:fldChar w:fldCharType="begin" w:fldLock="1"/>
      </w:r>
      <w:r w:rsidR="00643F43">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"plainTextFormattedCitation" : "(Wolanski et al. 2005)", "previouslyFormattedCitation" : "(Wolanski et al. 2005)" }, "properties" : { "noteIndex" : 0 }, "schema" : "https://github.com/citation-style-language/schema/raw/master/csl-citation.json" }</w:instrText>
      </w:r>
      <w:r>
        <w:fldChar w:fldCharType="separate"/>
      </w:r>
      <w:r w:rsidRPr="00977788">
        <w:rPr>
          <w:noProof/>
        </w:rPr>
        <w:t>(Wolanski et al. 2005)</w:t>
      </w:r>
      <w:r>
        <w:fldChar w:fldCharType="end"/>
      </w:r>
      <w:r>
        <w:t>.</w:t>
      </w:r>
      <w:commentRangeEnd w:id="78"/>
      <w:r w:rsidR="00532805">
        <w:rPr>
          <w:rStyle w:val="CommentReference"/>
          <w:rFonts w:asciiTheme="minorHAnsi" w:hAnsiTheme="minorHAnsi"/>
        </w:rPr>
        <w:commentReference w:id="78"/>
      </w:r>
      <w:r>
        <w:t xml:space="preserve"> </w:t>
      </w:r>
      <w:r w:rsidR="00643F43">
        <w:t>Given the</w:t>
      </w:r>
      <w:r w:rsidR="00F21737">
        <w:t xml:space="preserve"> apparent</w:t>
      </w:r>
      <w:r w:rsidR="00643F43">
        <w:t xml:space="preserve"> lag between deposition at the stream outlet, and subsequent resuspension and advection out over the northern reef, SSY may not be important</w:t>
      </w:r>
      <w:r w:rsidR="00F21737">
        <w:t xml:space="preserve"> to </w:t>
      </w:r>
      <w:r w:rsidR="003E109B">
        <w:t>sediment accumulation</w:t>
      </w:r>
      <w:r w:rsidR="00643F43">
        <w:t xml:space="preserve"> at the event scale (or monthly) but </w:t>
      </w:r>
      <w:r w:rsidR="00C64F12">
        <w:t xml:space="preserve">would be </w:t>
      </w:r>
      <w:r w:rsidR="00643F43">
        <w:t>important over longer time scales.</w:t>
      </w:r>
      <w:r w:rsidR="00F21737">
        <w:t xml:space="preserve"> These results also indicate that while </w:t>
      </w:r>
      <w:r w:rsidR="00C64F12">
        <w:t xml:space="preserve">higher </w:t>
      </w:r>
      <w:r w:rsidR="003E109B">
        <w:t>sediment accumulation</w:t>
      </w:r>
      <w:r w:rsidR="00C64F12">
        <w:t xml:space="preserve"> rates</w:t>
      </w:r>
      <w:r w:rsidR="00F21737">
        <w:t xml:space="preserve"> may n</w:t>
      </w:r>
      <w:r w:rsidR="00C64F12">
        <w:t>ot coincide with high loading from the watershed on a monthly time scale</w:t>
      </w:r>
      <w:r w:rsidR="00F21737">
        <w:t>, frequent sediment plumes over the northern reef and resuspension may</w:t>
      </w:r>
      <w:r w:rsidR="00C64F12">
        <w:t xml:space="preserve"> </w:t>
      </w:r>
      <w:r w:rsidR="00F21737">
        <w:t>caus</w:t>
      </w:r>
      <w:r w:rsidR="00C64F12">
        <w:t>e</w:t>
      </w:r>
      <w:r w:rsidR="00F21737">
        <w:t xml:space="preserve"> </w:t>
      </w:r>
      <w:r w:rsidR="008F3A89">
        <w:t xml:space="preserve">a persistent reduction of PAR and reduced coral health </w:t>
      </w:r>
      <w:r w:rsidR="008F3A89">
        <w:fldChar w:fldCharType="begin" w:fldLock="1"/>
      </w:r>
      <w:r w:rsidR="005C46CA">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008F3A89">
        <w:fldChar w:fldCharType="separate"/>
      </w:r>
      <w:r w:rsidR="008F3A89" w:rsidRPr="008F3A89">
        <w:rPr>
          <w:noProof/>
        </w:rPr>
        <w:t>(Storlazzi et al. 2015)</w:t>
      </w:r>
      <w:r w:rsidR="008F3A89">
        <w:fldChar w:fldCharType="end"/>
      </w:r>
      <w:r w:rsidR="008F3A89">
        <w:t>.</w:t>
      </w:r>
    </w:p>
    <w:p w14:paraId="2CB412B6" w14:textId="77777777" w:rsidR="00FD28C0" w:rsidRDefault="00FD28C0" w:rsidP="008332E1">
      <w:pPr>
        <w:keepNext/>
        <w:keepLines/>
      </w:pPr>
    </w:p>
    <w:p w14:paraId="133EA517" w14:textId="77777777" w:rsidR="00672177" w:rsidRDefault="00683625" w:rsidP="008332E1">
      <w:pPr>
        <w:pStyle w:val="Heading20"/>
      </w:pPr>
      <w:r>
        <w:t xml:space="preserve">4.5 </w:t>
      </w:r>
      <w:r w:rsidR="00672177">
        <w:t>Further work</w:t>
      </w:r>
    </w:p>
    <w:p w14:paraId="65501614" w14:textId="0B5A6CD9" w:rsidR="00672177" w:rsidRDefault="00672177" w:rsidP="008332E1">
      <w:pPr>
        <w:keepNext/>
        <w:keepLines/>
        <w:ind w:firstLine="720"/>
      </w:pPr>
      <w:r>
        <w:rPr>
          <w:noProof/>
        </w:rPr>
        <w:t>W</w:t>
      </w:r>
      <w:r w:rsidR="00C64F12">
        <w:rPr>
          <w:noProof/>
        </w:rPr>
        <w:t xml:space="preserve">ith a quasi-monthly </w:t>
      </w:r>
      <w:r>
        <w:rPr>
          <w:noProof/>
        </w:rPr>
        <w:t>sampling interva</w:t>
      </w:r>
      <w:r w:rsidR="00C64F12">
        <w:rPr>
          <w:noProof/>
        </w:rPr>
        <w:t>l</w:t>
      </w:r>
      <w:r>
        <w:rPr>
          <w:noProof/>
        </w:rPr>
        <w:t xml:space="preserve"> it is not possible to assess daily </w:t>
      </w:r>
      <w:r w:rsidR="003E109B">
        <w:rPr>
          <w:noProof/>
        </w:rPr>
        <w:t>sediment accumulation</w:t>
      </w:r>
      <w:r>
        <w:rPr>
          <w:noProof/>
        </w:rPr>
        <w:t xml:space="preserve"> rates and </w:t>
      </w:r>
      <w:r w:rsidR="00C64F12">
        <w:rPr>
          <w:noProof/>
        </w:rPr>
        <w:t xml:space="preserve">to </w:t>
      </w:r>
      <w:r>
        <w:rPr>
          <w:noProof/>
        </w:rPr>
        <w:t xml:space="preserve">investigate the effects of phasing </w:t>
      </w:r>
      <w:r w:rsidR="00C64F12">
        <w:rPr>
          <w:noProof/>
        </w:rPr>
        <w:t xml:space="preserve">and sequence </w:t>
      </w:r>
      <w:r>
        <w:rPr>
          <w:noProof/>
        </w:rPr>
        <w:t>between daily SSY and daily wave conditions</w:t>
      </w:r>
      <w:r w:rsidR="00C64F12">
        <w:rPr>
          <w:noProof/>
        </w:rPr>
        <w:t>,</w:t>
      </w:r>
      <w:r>
        <w:rPr>
          <w:noProof/>
        </w:rPr>
        <w:t xml:space="preserve"> which are likely very important</w:t>
      </w:r>
      <w:r w:rsidR="00C64F12">
        <w:rPr>
          <w:noProof/>
        </w:rPr>
        <w:t xml:space="preserve"> to resulting </w:t>
      </w:r>
      <w:r w:rsidR="003E109B">
        <w:rPr>
          <w:noProof/>
        </w:rPr>
        <w:t>sediment accumulation</w:t>
      </w:r>
      <w:r w:rsidR="00C64F12">
        <w:rPr>
          <w:noProof/>
        </w:rPr>
        <w:t xml:space="preserve"> rates</w:t>
      </w:r>
      <w:r>
        <w:rPr>
          <w:noProof/>
        </w:rPr>
        <w:t>. A more sophisticated instrumentation approach</w:t>
      </w:r>
      <w:r w:rsidR="00B525BB">
        <w:rPr>
          <w:noProof/>
        </w:rPr>
        <w:t xml:space="preserve"> to </w:t>
      </w:r>
      <w:commentRangeStart w:id="79"/>
      <w:r w:rsidR="00B525BB">
        <w:rPr>
          <w:noProof/>
        </w:rPr>
        <w:t>measuring accumulation</w:t>
      </w:r>
      <w:r>
        <w:rPr>
          <w:noProof/>
        </w:rPr>
        <w:t xml:space="preserve"> like </w:t>
      </w:r>
      <w:r>
        <w:rPr>
          <w:noProof/>
        </w:rPr>
        <w:fldChar w:fldCharType="begin" w:fldLock="1"/>
      </w:r>
      <w:r>
        <w:rPr>
          <w:noProof/>
        </w:rPr>
        <w:instrText>ADDIN CSL_CITATION { "citationItems" : [ { "id" : "ITEM-1", "itemData" : { "DOI" : "10.1016/j.marpolbul.2004.10.026", "ISSN" : "0025-326X", "PMID" : "15757745", "abstract" : "Sediment accumulation rate is a frequently required parameter in environmental and management studies, in particular near coral reefs where sediment accumulation can potentially cause severe impact. However, opportunities to obtain accurate sediment accumulation measurements are often limited by a lack of adequate instrumentation, in particular for high temporal resolution monitoring. For instance the traditional use of sediment traps, as the most widespread technique, offers poor temporal resolution (commonly of weeks) besides having significant hydrodynamic shortcomings. Therefore, a new optical backscatter sediment accumulation sensor (SAS) was developed to continuously measure in situ short-term sediment accumulation in sensitive riverine and coastal environments, enabling high temporal and vertical resolution (order of 1 h and with a deposited thickness resolution in the order of 20 microm respectively). This allows investigations of various parameters that influence accumulation: tides, current, waves, rain, or anthropogenic activity such as sediment dumping. This paper briefly describes the SAS and presents three field applications on nearshore coral reefs at Ishigaki Island (Japan), Lihir Island (Papua New Guinea), and Magnetic Island (Australia).", "author" : [ { "dropping-particle" : "", "family" : "Thomas", "given" : "S\u00e9verine", "non-dropping-particle" : "", "parse-names" : false, "suffix" : "" }, { "dropping-particle" : "", "family" : "Ridd", "given" : "Peter", "non-dropping-particle" : "", "parse-names" : false, "suffix" : "" } ], "container-title" : "Marine pollution bulletin", "id" : "ITEM-1", "issue" : "1-4", "issued" : { "date-parts" : [ [ "2005", "1" ] ] }, "page" : "470-80", "title" : "Field assessment of innovative sensor for monitoring of sediment accumulation at inshore coral reefs.", "type" : "article-journal", "volume" : "51" }, "uris" : [ "http://www.mendeley.com/documents/?uuid=297ce686-b2e8-492d-819f-827b92732c34" ] } ], "mendeley" : { "formattedCitation" : "(Thomas and Ridd 2005)", "manualFormatting" : "Thomas and Ridd (2005)", "plainTextFormattedCitation" : "(Thomas and Ridd 2005)", "previouslyFormattedCitation" : "(Thomas and Ridd 2005)" }, "properties" : { "noteIndex" : 0 }, "schema" : "https://github.com/citation-style-language/schema/raw/master/csl-citation.json" }</w:instrText>
      </w:r>
      <w:r>
        <w:rPr>
          <w:noProof/>
        </w:rPr>
        <w:fldChar w:fldCharType="separate"/>
      </w:r>
      <w:r w:rsidRPr="00C24630">
        <w:rPr>
          <w:noProof/>
        </w:rPr>
        <w:t>Thomas and Ridd (2005)</w:t>
      </w:r>
      <w:r>
        <w:rPr>
          <w:noProof/>
        </w:rPr>
        <w:fldChar w:fldCharType="end"/>
      </w:r>
      <w:commentRangeEnd w:id="79"/>
      <w:r w:rsidR="00C64F12">
        <w:rPr>
          <w:rStyle w:val="CommentReference"/>
          <w:rFonts w:asciiTheme="minorHAnsi" w:hAnsiTheme="minorHAnsi"/>
        </w:rPr>
        <w:commentReference w:id="79"/>
      </w:r>
      <w:r>
        <w:rPr>
          <w:noProof/>
        </w:rPr>
        <w:t xml:space="preserve"> </w:t>
      </w:r>
      <w:r w:rsidR="00B525BB">
        <w:rPr>
          <w:noProof/>
        </w:rPr>
        <w:t xml:space="preserve">or to measuring resuspension and transport like </w:t>
      </w:r>
      <w:r w:rsidR="00B525BB">
        <w:rPr>
          <w:noProof/>
        </w:rPr>
        <w:fldChar w:fldCharType="begin" w:fldLock="1"/>
      </w:r>
      <w:r w:rsidR="00663138">
        <w:rPr>
          <w:noProof/>
        </w:rPr>
        <w:instrText>ADDIN CSL_CITATION { "citationItems" : [ { "id" : "ITEM-1", "itemData" : { "author" : [ { "dropping-particle" : "", "family" : "Pomeroy", "given" : "Andrew W.M.", "non-dropping-particle" : "", "parse-names" : false, "suffix" : "" }, { "dropping-particle" : "", "family" : "Lowe", "given" : "Ryan J.", "non-dropping-particle" : "", "parse-names" : false, "suffix" : "" }, { "dropping-particle" : "", "family" : "Ghisalberti", "given" : "Marco", "non-dropping-particle" : "", "parse-names" : false, "suffix" : "" }, { "dropping-particle" : "", "family" : "Storlazzi", "given" : "Curt D", "non-dropping-particle" : "", "parse-names" : false, "suffix" : "" }, { "dropping-particle" : "", "family" : "Cuttler", "given" : "Michael", "non-dropping-particle" : "", "parse-names" : false, "suffix" : "" }, { "dropping-particle" : "", "family" : "Symonds", "given" : "Graham", "non-dropping-particle" : "", "parse-names" : false, "suffix" : "" } ], "container-title" : "Coastal Sediments 2015", "id" : "ITEM-1", "issued" : { "date-parts" : [ [ "2015" ] ] }, "page" : "1-14", "title" : "Mechanics of Sediment Suspension and Transport Within a Fringing Reef", "type" : "paper-conference" }, "uris" : [ "http://www.mendeley.com/documents/?uuid=774e502d-811d-4d63-ab58-c39dbf10ddff" ] } ], "mendeley" : { "formattedCitation" : "(Pomeroy et al. 2015)", "manualFormatting" : "Pomeroy et al. (2015)", "plainTextFormattedCitation" : "(Pomeroy et al. 2015)", "previouslyFormattedCitation" : "(Pomeroy et al. 2015)" }, "properties" : { "noteIndex" : 0 }, "schema" : "https://github.com/citation-style-language/schema/raw/master/csl-citation.json" }</w:instrText>
      </w:r>
      <w:r w:rsidR="00B525BB">
        <w:rPr>
          <w:noProof/>
        </w:rPr>
        <w:fldChar w:fldCharType="separate"/>
      </w:r>
      <w:r w:rsidR="00B525BB" w:rsidRPr="00B525BB">
        <w:rPr>
          <w:noProof/>
        </w:rPr>
        <w:t>Pomeroy et al. (2015)</w:t>
      </w:r>
      <w:r w:rsidR="00B525BB">
        <w:rPr>
          <w:noProof/>
        </w:rPr>
        <w:fldChar w:fldCharType="end"/>
      </w:r>
      <w:r w:rsidR="00B525BB">
        <w:rPr>
          <w:noProof/>
        </w:rPr>
        <w:t xml:space="preserve"> </w:t>
      </w:r>
      <w:r>
        <w:rPr>
          <w:noProof/>
        </w:rPr>
        <w:t xml:space="preserve">would be necessary to develop higher resolution assessments of </w:t>
      </w:r>
      <w:r w:rsidR="003E109B">
        <w:rPr>
          <w:noProof/>
        </w:rPr>
        <w:t>sediment accumulation</w:t>
      </w:r>
      <w:r>
        <w:rPr>
          <w:noProof/>
        </w:rPr>
        <w:t>, but the goal of this study was to investigate broad spatial and temporal trensds in a remote area to support management. Monitoring total light attenu</w:t>
      </w:r>
      <w:r w:rsidR="008F3A89">
        <w:rPr>
          <w:noProof/>
        </w:rPr>
        <w:t>ation from suspended and deposit</w:t>
      </w:r>
      <w:r>
        <w:rPr>
          <w:noProof/>
        </w:rPr>
        <w:t xml:space="preserve">ed sediment particles would </w:t>
      </w:r>
      <w:r w:rsidR="00C64F12">
        <w:rPr>
          <w:noProof/>
        </w:rPr>
        <w:t>help quantify the impact of sediment on the coral environment.</w:t>
      </w:r>
    </w:p>
    <w:p w14:paraId="4C6BFC58" w14:textId="77777777" w:rsidR="00796908" w:rsidRDefault="00796908" w:rsidP="008332E1">
      <w:pPr>
        <w:keepNext/>
        <w:keepLines/>
      </w:pPr>
    </w:p>
    <w:p w14:paraId="4E43570C" w14:textId="2CE5ED33" w:rsidR="00FC1402" w:rsidRDefault="00683625" w:rsidP="008332E1">
      <w:pPr>
        <w:pStyle w:val="Heading20"/>
      </w:pPr>
      <w:r>
        <w:t xml:space="preserve">4.6 </w:t>
      </w:r>
      <w:r w:rsidR="00672177">
        <w:t>Main takeaways</w:t>
      </w:r>
    </w:p>
    <w:p w14:paraId="0F27F3BC" w14:textId="2A1BE73A" w:rsidR="008F3A89" w:rsidRDefault="00796908" w:rsidP="008332E1">
      <w:pPr>
        <w:keepNext/>
        <w:keepLines/>
        <w:ind w:firstLine="720"/>
      </w:pPr>
      <w:r>
        <w:t xml:space="preserve">Tubes show </w:t>
      </w:r>
      <w:r w:rsidR="003E109B">
        <w:t>sediment accumulation</w:t>
      </w:r>
      <w:r>
        <w:t xml:space="preserve"> </w:t>
      </w:r>
      <w:r w:rsidR="00643F43">
        <w:t xml:space="preserve">is </w:t>
      </w:r>
      <w:r>
        <w:t>higher on</w:t>
      </w:r>
      <w:r w:rsidR="008F3A89">
        <w:t xml:space="preserve"> the</w:t>
      </w:r>
      <w:r>
        <w:t xml:space="preserve"> northern reef due to </w:t>
      </w:r>
      <w:r w:rsidR="008F3A89">
        <w:t>water circulation</w:t>
      </w:r>
      <w:r>
        <w:t xml:space="preserve"> pattern</w:t>
      </w:r>
      <w:r w:rsidR="008F3A89">
        <w:t>s that</w:t>
      </w:r>
      <w:r>
        <w:t xml:space="preserve"> deflect sediment plumes</w:t>
      </w:r>
      <w:r w:rsidR="008F3A89">
        <w:t xml:space="preserve"> from the stream during storms. </w:t>
      </w:r>
      <w:r>
        <w:t>SedPods sh</w:t>
      </w:r>
      <w:r w:rsidR="00643F43">
        <w:t>ow energetic ocean conditions</w:t>
      </w:r>
      <w:r w:rsidR="008F3A89">
        <w:t xml:space="preserve"> are</w:t>
      </w:r>
      <w:r w:rsidR="00643F43">
        <w:t xml:space="preserve"> </w:t>
      </w:r>
      <w:r>
        <w:t>moving</w:t>
      </w:r>
      <w:r w:rsidR="00643F43">
        <w:t xml:space="preserve"> mostly carbonate sediment over the</w:t>
      </w:r>
      <w:r>
        <w:t xml:space="preserve"> southern reef</w:t>
      </w:r>
      <w:r w:rsidR="00643F43">
        <w:t xml:space="preserve"> </w:t>
      </w:r>
      <w:r w:rsidR="008F3A89">
        <w:t>by</w:t>
      </w:r>
      <w:r w:rsidR="00643F43">
        <w:t xml:space="preserve"> resuspension</w:t>
      </w:r>
      <w:r>
        <w:t xml:space="preserve">. </w:t>
      </w:r>
      <w:r w:rsidR="008B2558">
        <w:t xml:space="preserve">Comparing Pods and Tubes showed where some areas might see high </w:t>
      </w:r>
      <w:r w:rsidR="003E109B">
        <w:t>sediment accumulation</w:t>
      </w:r>
      <w:r w:rsidR="008B2558">
        <w:t xml:space="preserve"> in Tubes, </w:t>
      </w:r>
      <w:r w:rsidR="008F3A89">
        <w:t xml:space="preserve">but </w:t>
      </w:r>
      <w:r w:rsidR="008B2558">
        <w:t xml:space="preserve">the actual residence time is low as shown by the </w:t>
      </w:r>
      <w:r w:rsidR="008F3A89">
        <w:t>SedPods</w:t>
      </w:r>
      <w:r w:rsidR="008B2558">
        <w:t xml:space="preserve">. </w:t>
      </w:r>
      <w:r w:rsidR="00643F43">
        <w:t xml:space="preserve">While other studies showed </w:t>
      </w:r>
      <w:r w:rsidR="00C64F12">
        <w:t xml:space="preserve">correlations between </w:t>
      </w:r>
      <w:r w:rsidR="00643F43">
        <w:t xml:space="preserve">SSY </w:t>
      </w:r>
      <w:r w:rsidR="008F3A89">
        <w:t xml:space="preserve">and terrigenous </w:t>
      </w:r>
      <w:r w:rsidR="003E109B">
        <w:t>sediment accumulation</w:t>
      </w:r>
      <w:r w:rsidR="008F3A89">
        <w:t xml:space="preserve"> </w:t>
      </w:r>
      <w:r w:rsidR="00643F43">
        <w:t xml:space="preserve">using monthly measurements </w:t>
      </w:r>
      <w:r w:rsidR="00643F43">
        <w:fldChar w:fldCharType="begin" w:fldLock="1"/>
      </w:r>
      <w:r w:rsidR="00075565">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rsidR="00643F43">
        <w:fldChar w:fldCharType="separate"/>
      </w:r>
      <w:r w:rsidR="00643F43" w:rsidRPr="00643F43">
        <w:rPr>
          <w:noProof/>
        </w:rPr>
        <w:t>(Draut et al. 2009)</w:t>
      </w:r>
      <w:r w:rsidR="00643F43">
        <w:fldChar w:fldCharType="end"/>
      </w:r>
      <w:r w:rsidR="00643F43">
        <w:t xml:space="preserve">, in the more dynamic </w:t>
      </w:r>
      <w:r w:rsidR="004975E3">
        <w:t>Faga'alu</w:t>
      </w:r>
      <w:r w:rsidR="00643F43">
        <w:t xml:space="preserve"> reef, a s</w:t>
      </w:r>
      <w:r>
        <w:t xml:space="preserve">horter sampling interval </w:t>
      </w:r>
      <w:r w:rsidR="00643F43">
        <w:t xml:space="preserve">is needed </w:t>
      </w:r>
      <w:r>
        <w:t xml:space="preserve">to better resolve </w:t>
      </w:r>
      <w:r w:rsidR="00643F43">
        <w:t xml:space="preserve">the </w:t>
      </w:r>
      <w:r>
        <w:t xml:space="preserve">interaction of </w:t>
      </w:r>
      <w:r w:rsidR="008F3A89">
        <w:t>SSY and hydrodynamic conditions</w:t>
      </w:r>
      <w:r>
        <w:t xml:space="preserve">. </w:t>
      </w:r>
    </w:p>
    <w:p w14:paraId="0ABE3BE8" w14:textId="55B7BDAA" w:rsidR="008F3A89" w:rsidRDefault="00643F43" w:rsidP="008332E1">
      <w:pPr>
        <w:keepNext/>
        <w:keepLines/>
        <w:ind w:firstLine="720"/>
      </w:pPr>
      <w:r>
        <w:t>By deploying sediment traps across the whole Bay</w:t>
      </w:r>
      <w:r w:rsidR="00EE380A">
        <w:t xml:space="preserve"> along</w:t>
      </w:r>
      <w:r>
        <w:t xml:space="preserve"> gradients in</w:t>
      </w:r>
      <w:r w:rsidR="008F3A89">
        <w:t xml:space="preserve"> depth,</w:t>
      </w:r>
      <w:r>
        <w:t xml:space="preserve"> wave energy, </w:t>
      </w:r>
      <w:r w:rsidR="008F3A89">
        <w:t>water circulation</w:t>
      </w:r>
      <w:r>
        <w:t xml:space="preserve"> and stream-supplied sediment</w:t>
      </w:r>
      <w:r w:rsidR="008F3A89">
        <w:t xml:space="preserve">, </w:t>
      </w:r>
      <w:r>
        <w:t xml:space="preserve">it was possible to see </w:t>
      </w:r>
      <w:r w:rsidR="008F3A89">
        <w:t>heterogeneous</w:t>
      </w:r>
      <w:r>
        <w:t xml:space="preserve"> spatial patterns over short distances. This suggests </w:t>
      </w:r>
      <w:r w:rsidR="003E109B">
        <w:t>sediment accumulation</w:t>
      </w:r>
      <w:r>
        <w:t xml:space="preserve"> studies that rely on one or a few sediment traps near the stream outlet may be significantly overestimating </w:t>
      </w:r>
      <w:r w:rsidR="003E109B">
        <w:t>sediment accumulation</w:t>
      </w:r>
      <w:r>
        <w:t xml:space="preserve"> or the impact of flood-supplied sediment on the surrounding reef. </w:t>
      </w:r>
    </w:p>
    <w:p w14:paraId="3F0CE722" w14:textId="03CF8AFB" w:rsidR="00796908" w:rsidRDefault="00643F43" w:rsidP="008332E1">
      <w:pPr>
        <w:keepNext/>
        <w:keepLines/>
        <w:ind w:firstLine="720"/>
      </w:pPr>
      <w:r>
        <w:lastRenderedPageBreak/>
        <w:t xml:space="preserve">This study period included mitigation actions that significantly reduced SSY to the Bay, making precipitation a poor predictor of SSY and hence, </w:t>
      </w:r>
      <w:r w:rsidR="003E109B">
        <w:t>sediment accumulation</w:t>
      </w:r>
      <w:r>
        <w:t>. In other watersheds where mitigation is planned, or land use change is ongoing it is strongly advised that in situ measurements of SSY from the stream are used. The approach presented in this paper illustrates how</w:t>
      </w:r>
      <w:r w:rsidR="004D2052">
        <w:t xml:space="preserve"> </w:t>
      </w:r>
      <w:r>
        <w:t xml:space="preserve">measurements of SSY from the stream, </w:t>
      </w:r>
      <w:r w:rsidR="004D2052">
        <w:t xml:space="preserve">water circulation over the reef, and </w:t>
      </w:r>
      <w:r w:rsidR="003E109B">
        <w:t>sediment accumulation</w:t>
      </w:r>
      <w:r w:rsidR="004D2052">
        <w:t xml:space="preserve"> in Tubes and SedPods</w:t>
      </w:r>
      <w:r>
        <w:t xml:space="preserve"> </w:t>
      </w:r>
      <w:r w:rsidR="004D2052">
        <w:t xml:space="preserve">can be used to support coral conservation. This approach was designed to be low cost and require few personnel and technical resources, yet still provide a full description of terrigenous sediment dynamics in the study site to recommend management efforts and determine their efficacy. </w:t>
      </w:r>
    </w:p>
    <w:p w14:paraId="6D0BD180" w14:textId="77777777" w:rsidR="001D06FC" w:rsidRDefault="001D06FC" w:rsidP="008332E1">
      <w:pPr>
        <w:keepNext/>
        <w:keepLines/>
      </w:pPr>
    </w:p>
    <w:p w14:paraId="797106A5" w14:textId="77777777" w:rsidR="001D06FC" w:rsidRDefault="00683625" w:rsidP="008332E1">
      <w:pPr>
        <w:pStyle w:val="Heading10"/>
      </w:pPr>
      <w:r>
        <w:t xml:space="preserve">5. </w:t>
      </w:r>
      <w:r w:rsidR="001D06FC">
        <w:t>Acknowledgements</w:t>
      </w:r>
    </w:p>
    <w:p w14:paraId="0018DE8F" w14:textId="71C77D42" w:rsidR="001D06FC" w:rsidRDefault="001D06FC" w:rsidP="008332E1">
      <w:pPr>
        <w:keepNext/>
        <w:keepLines/>
        <w:spacing w:after="0"/>
      </w:pPr>
      <w:r>
        <w:t>This work was carried out in collaboration between San Diego State University and the US Geological Survey's Pacific Coral Reef Project. Funding</w:t>
      </w:r>
      <w:r w:rsidR="008F3A89">
        <w:t xml:space="preserve"> and support</w:t>
      </w:r>
      <w:r>
        <w:t xml:space="preserve"> was provided by the NOAA Coral Reef Conservation </w:t>
      </w:r>
      <w:r w:rsidRPr="00031C26">
        <w:rPr>
          <w:rFonts w:ascii="Times New Roman" w:hAnsi="Times New Roman" w:cs="Times New Roman"/>
          <w:szCs w:val="24"/>
        </w:rPr>
        <w:t xml:space="preserve">Program </w:t>
      </w:r>
      <w:r w:rsidR="002D71CA" w:rsidRPr="00031C26">
        <w:rPr>
          <w:rFonts w:ascii="Times New Roman" w:hAnsi="Times New Roman" w:cs="Times New Roman"/>
          <w:szCs w:val="24"/>
        </w:rPr>
        <w:t xml:space="preserve">(Award </w:t>
      </w:r>
      <w:r w:rsidR="002D71CA" w:rsidRPr="00031C26">
        <w:rPr>
          <w:rStyle w:val="pageheader"/>
          <w:rFonts w:ascii="Times New Roman" w:hAnsi="Times New Roman" w:cs="Times New Roman"/>
          <w:szCs w:val="24"/>
        </w:rPr>
        <w:t xml:space="preserve">NA13NOS4820025) </w:t>
      </w:r>
      <w:r w:rsidRPr="00031C26">
        <w:rPr>
          <w:rFonts w:ascii="Times New Roman" w:hAnsi="Times New Roman" w:cs="Times New Roman"/>
          <w:szCs w:val="24"/>
        </w:rPr>
        <w:t>and</w:t>
      </w:r>
      <w:r>
        <w:t xml:space="preserve"> the US Geological Survey's Coastal and Marine Geology Program. We would like to thank Dr. Michael Favazza</w:t>
      </w:r>
      <w:r w:rsidR="008F3A89" w:rsidRPr="008F3A89">
        <w:t xml:space="preserve"> </w:t>
      </w:r>
      <w:r w:rsidR="008F3A89">
        <w:t xml:space="preserve">and Alice Lawrence </w:t>
      </w:r>
      <w:r w:rsidR="002B2192">
        <w:t>(DMWR)</w:t>
      </w:r>
      <w:r w:rsidR="003905BE">
        <w:t xml:space="preserve"> </w:t>
      </w:r>
      <w:r w:rsidR="008F3A89">
        <w:t>for providing logistical support in the field, and Meagan Curtis</w:t>
      </w:r>
      <w:r w:rsidR="003905BE">
        <w:t xml:space="preserve"> (DMWR)</w:t>
      </w:r>
      <w:r w:rsidR="008F3A89">
        <w:t>, Jameson Newtson</w:t>
      </w:r>
      <w:r w:rsidR="003905BE">
        <w:t xml:space="preserve"> (ASCC)</w:t>
      </w:r>
      <w:r w:rsidR="008F3A89">
        <w:t xml:space="preserve">, </w:t>
      </w:r>
      <w:r w:rsidR="003905BE">
        <w:t xml:space="preserve">Ian Moffitt (NPS), </w:t>
      </w:r>
      <w:r w:rsidR="008F3A89">
        <w:t xml:space="preserve">Peter </w:t>
      </w:r>
      <w:proofErr w:type="spellStart"/>
      <w:r w:rsidR="008F3A89">
        <w:t>Talivaa</w:t>
      </w:r>
      <w:proofErr w:type="spellEnd"/>
      <w:r w:rsidR="003905BE">
        <w:t xml:space="preserve"> (DMWR)</w:t>
      </w:r>
      <w:r w:rsidR="008F3A89">
        <w:t>, Brian George</w:t>
      </w:r>
      <w:r w:rsidR="003905BE">
        <w:t>, Esq. (Supreme Court of American Samoa)</w:t>
      </w:r>
      <w:r w:rsidR="002B2192">
        <w:t xml:space="preserve">, Jeremy </w:t>
      </w:r>
      <w:proofErr w:type="spellStart"/>
      <w:r w:rsidR="002B2192">
        <w:t>Raynal</w:t>
      </w:r>
      <w:proofErr w:type="spellEnd"/>
      <w:r w:rsidR="003905BE">
        <w:t xml:space="preserve"> (DMWR)</w:t>
      </w:r>
      <w:r w:rsidR="002B2192">
        <w:t xml:space="preserve">, </w:t>
      </w:r>
      <w:r w:rsidR="003905BE">
        <w:t xml:space="preserve">Kristine Bucchianeri (DMWR), Hideyo Hattori (NOAA), and </w:t>
      </w:r>
      <w:r w:rsidR="002B2192">
        <w:t>Dr. Tim Clark</w:t>
      </w:r>
      <w:r w:rsidR="003905BE">
        <w:t xml:space="preserve"> (NPS)</w:t>
      </w:r>
      <w:r w:rsidR="008F3A89">
        <w:t xml:space="preserve"> for assisting in diving operations</w:t>
      </w:r>
      <w:r>
        <w:t>. Use of trademark names does not imply USGS endorsement of products.</w:t>
      </w:r>
    </w:p>
    <w:p w14:paraId="551EB5BE" w14:textId="77777777" w:rsidR="001D06FC" w:rsidRPr="001D06FC" w:rsidRDefault="001D06FC" w:rsidP="008332E1">
      <w:pPr>
        <w:pStyle w:val="HeadingCR1"/>
        <w:spacing w:before="0"/>
        <w:sectPr w:rsidR="001D06FC" w:rsidRPr="001D06FC" w:rsidSect="00332DA1">
          <w:footerReference w:type="default" r:id="rId21"/>
          <w:pgSz w:w="12240" w:h="15840"/>
          <w:pgMar w:top="1440" w:right="1440" w:bottom="1440" w:left="1440" w:header="576" w:footer="720" w:gutter="0"/>
          <w:lnNumType w:countBy="1" w:restart="continuous"/>
          <w:pgNumType w:start="0"/>
          <w:cols w:space="720"/>
          <w:docGrid w:linePitch="326"/>
        </w:sectPr>
      </w:pPr>
    </w:p>
    <w:p w14:paraId="162F10CB" w14:textId="77777777" w:rsidR="001D06FC" w:rsidRDefault="00683625" w:rsidP="008332E1">
      <w:pPr>
        <w:pStyle w:val="Heading10"/>
      </w:pPr>
      <w:r>
        <w:lastRenderedPageBreak/>
        <w:t xml:space="preserve">6. </w:t>
      </w:r>
      <w:r w:rsidR="001D06FC">
        <w:t>References</w:t>
      </w:r>
    </w:p>
    <w:commentRangeStart w:id="80"/>
    <w:commentRangeStart w:id="81"/>
    <w:commentRangeStart w:id="82"/>
    <w:p w14:paraId="6A639417" w14:textId="1EC53DB3" w:rsidR="003E109B" w:rsidRPr="003E109B" w:rsidRDefault="007B15F3">
      <w:pPr>
        <w:pStyle w:val="NormalWeb"/>
        <w:ind w:left="480" w:hanging="480"/>
        <w:divId w:val="26875159"/>
        <w:rPr>
          <w:rFonts w:ascii="Cambria" w:hAnsi="Cambria"/>
          <w:noProof/>
        </w:rPr>
      </w:pPr>
      <w:r>
        <w:rPr>
          <w:rFonts w:ascii="Cambria" w:hAnsi="Cambria"/>
        </w:rPr>
        <w:fldChar w:fldCharType="begin" w:fldLock="1"/>
      </w:r>
      <w:r>
        <w:rPr>
          <w:rFonts w:ascii="Cambria" w:hAnsi="Cambria"/>
        </w:rPr>
        <w:instrText xml:space="preserve">ADDIN Mendeley Bibliography CSL_BIBLIOGRAPHY </w:instrText>
      </w:r>
      <w:r>
        <w:rPr>
          <w:rFonts w:ascii="Cambria" w:hAnsi="Cambria"/>
        </w:rPr>
        <w:fldChar w:fldCharType="separate"/>
      </w:r>
      <w:r w:rsidR="003E109B" w:rsidRPr="003E109B">
        <w:rPr>
          <w:rFonts w:ascii="Cambria" w:hAnsi="Cambria"/>
          <w:noProof/>
        </w:rPr>
        <w:t xml:space="preserve">Bartley R, Bainbridge ZT, Lewis SE, Kroon FJ, Wilkinson SN, Brodie JE, Silburn DM (2014) Relating sediment impacts on coral reefs to watershed sources, processes and management: a review. Sci. Total Environ. 468-469:1138–53 </w:t>
      </w:r>
    </w:p>
    <w:p w14:paraId="093525DA"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Basher L, Hicks D, Clapp B, Hewitt T (2011) Sediment yield response to large storm events and forest harvesting, Motueka River, New Zealand. New Zeal. J. Mar. Freshw. Res. 45:333–356 </w:t>
      </w:r>
    </w:p>
    <w:p w14:paraId="56F9DA76"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Bégin C, Brooks G, Larson R a., Dragićević S, Ramos Scharrón CE, Coté IM (2014) Increased sediment loads over coral reefs in Saint Lucia in relation to land use change in contributing watersheds. Ocean Coast. Manag. 95:35–45 </w:t>
      </w:r>
    </w:p>
    <w:p w14:paraId="4A3EB888"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Bellwood DR, Fulton CJ (2008) Sediment-mediated suppression of herbivory on coral reefs: Decreasing resilience to rising sea-levels and climate change? Limnol. Oceanogr. 53:2695–2701 </w:t>
      </w:r>
    </w:p>
    <w:p w14:paraId="633A272D"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Bever AJ, McNinch JE, Harris CK (2011) Hydrodynamics and sediment-transport in the nearshore of Poverty Bay, New Zealand: Observations of nearshore sediment segregation and oceanic storms. Cont. Shelf Res. 31:507–526 </w:t>
      </w:r>
    </w:p>
    <w:p w14:paraId="48FDC728"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Bothner MH, Reynolds RL, Casso MA, Storlazzi CD, Field ME (2006) Quantity, composition, and source of sediment collected in sediment traps along the fringing coral reef off Molokai, Hawaii. Mar. Pollut. Bull. 52:1034–47 </w:t>
      </w:r>
    </w:p>
    <w:p w14:paraId="4ACE3341"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Brooks G, Devine B, Larson R, Rood B (2007) Sedimentary Development of Coral Bay , St . John , USVI : A Shift From Natural to Anthropogenic Influences. Caribb. J. Sci. 43:226–243 </w:t>
      </w:r>
    </w:p>
    <w:p w14:paraId="639129C4"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Browne NK., Smithers SG., Perry CT., Ridd PV. (2012) A Field-Based technique for measuring sediment flux on coral reefs: Application to turbid reefs on the great barrier reef. J. Coast. Res. 28:1247–1262 </w:t>
      </w:r>
    </w:p>
    <w:p w14:paraId="52FC2649"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Clausing R, Annunziata C, Baker G, Lee C, Bittick S, Fong P (2014) Effects of sediment depth on algal turf height are mediated by interactions with fish herbivory on a fringing reef. Mar. Ecol. Prog. Ser. 517:121–129 </w:t>
      </w:r>
    </w:p>
    <w:p w14:paraId="2E558F72"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Cochran SA, Gibbs AE, D’Antonio NL, Storlazzi CD (2016) Benthic habitat map of U.S. Coral Reef Task Force Faga‘alu Bay priority study area, Tutuila, American Samoa: U.S. Geological Survey Open-File Rport 2016-XXXX, XX. </w:t>
      </w:r>
    </w:p>
    <w:p w14:paraId="236CC27C"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Craig P (2009) Natural History Guide to American Samoa. National Park of American Samoa, Pago Pago, American Samoa </w:t>
      </w:r>
    </w:p>
    <w:p w14:paraId="1E6DE01F"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lastRenderedPageBreak/>
        <w:t xml:space="preserve">DeMartini E, Jokiel P, Beets J, Stender Y, Storlazzi C, Minton D, Conklin E (2013) Terrigenous sediment impact on coral recruitment and growth affects the use of coral habitat by recruit parrotfishes (F. Scaridae). J. Coast. Conserv. 17:417–429 </w:t>
      </w:r>
    </w:p>
    <w:p w14:paraId="783BCD44"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Downs C a, Ostrander GK, Rougee L, Rongo T, Knutson S, Williams DE, Mendiola W, Holbrook J, Richmond RH (2012) The use of cellular diagnostics for identifying sub-lethal stress in reef corals. Ecotoxicology 21:768–82 </w:t>
      </w:r>
    </w:p>
    <w:p w14:paraId="293E98E6"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Draut AE, Bothner MH, Field ME, Reynolds RL, Cochran, S.A.Logan JB, Storlazzi CD, Berg CJ (2009) Supply and dispersal of flood sediment from a steep, tropical watershed: Hanalei Bay, Kaua’i, Hawai'i, USA. Geol. Soc. Am. Bull. 121:574–585 </w:t>
      </w:r>
    </w:p>
    <w:p w14:paraId="617C784F"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454-455:42–55 </w:t>
      </w:r>
    </w:p>
    <w:p w14:paraId="7F2056D9"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Erftemeijer PL a, Riegl B, Hoeksema BW, Todd P a. (2012) Environmental impacts of dredging and other sediment disturbances on corals: A review. Mar. Pollut. Bull. 64:1737–1765 </w:t>
      </w:r>
    </w:p>
    <w:p w14:paraId="16B0AF1B"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Fabricius KE (2005) Effects of terrestrial runoff on the ecology of corals and coral reefs: review and synthesis. Mar. Pollut. Bull. 50:125–46 </w:t>
      </w:r>
    </w:p>
    <w:p w14:paraId="133A646C"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Fabricius KE, De’ath G, Humphrey C, Zagorskis I, Schaffelke B (2012) Intra-annual variation in turbidity in response to terrestrial runoff on near-shore coral reefs of the Great Barrier Reef. Estuar. Coast. Shelf Sci. 1–9 </w:t>
      </w:r>
    </w:p>
    <w:p w14:paraId="422B2CE5"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Fallon SJ, White J c., McCulloch MT (2002) Porites corals as recorders of mining and environmental impacts: Misima Island, Papua New Guinea. Geochim. Cosmochim. Acta 66:45–62 </w:t>
      </w:r>
    </w:p>
    <w:p w14:paraId="0D6626BC"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Feagaimaalii-Luamanu J (2016) High surf generated by TC Victor washes over roads and property. Samoa News </w:t>
      </w:r>
    </w:p>
    <w:p w14:paraId="22E8B019"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Field ME, Chezar H, Storlazzi CD (2012a) SedPods: a low-cost coral proxy for measuring net sedimentation. Coral Reefs </w:t>
      </w:r>
    </w:p>
    <w:p w14:paraId="53B87297"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Field ME, Chezar H, Storlazzi CD (2012b) SedPods: a low-cost coral proxy for measuring net sedimentation. Coral Reefs 1–5 </w:t>
      </w:r>
    </w:p>
    <w:p w14:paraId="6610FDF1"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Goatley CHR, Bellwood DR (2012) Sediment suppresses herbivory across a coral reef depth gradient. Biol. Lett. 8:1016–8 </w:t>
      </w:r>
    </w:p>
    <w:p w14:paraId="34EB06C1"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Gray SC, Sears W, Kolupski ML, Hastings ZC, Przyuski NW, Fox MD, Degrood A (2012) Factors affecting land-based sedimentation in coastal bays, US Virgin Islands. 9–13</w:t>
      </w:r>
    </w:p>
    <w:p w14:paraId="376EEBC9"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lastRenderedPageBreak/>
        <w:t xml:space="preserve">Heiri O, Lotter AF, Lemcke G (2001) Loss on ignition as a method for estimating organic and carbonate content in sediments : reproducibility and comparability of results. J. Paleolimnol. 25:101–110 </w:t>
      </w:r>
    </w:p>
    <w:p w14:paraId="35585769"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Hettler J, Irion G, Lehmann B (1997) Environmental impact of mining waste disposal on a tropical lowland river system: a case study on the Ok Tedi Mine, Papua New Guinea. Miner. Depos. 32:280–291 </w:t>
      </w:r>
    </w:p>
    <w:p w14:paraId="191E255F"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Hoitink AJF, Hoekstra P (2003) Hydrodynamic control of the supply of reworked terrigenous sediment to coral reefs in the Bay of Banten (NW Java, Indonesia). Estuar. Coast. Shelf Sci. 58:743–755 </w:t>
      </w:r>
    </w:p>
    <w:p w14:paraId="348C7944"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Holst-Rice S, Messina A, Biggs TW, Vargas-Angel B, Whitall D (2016) Baseline Assessment of Fagaʻalu Watershed: A Ridge to Reef Assessment in Support of Sediment Reduction Activities and Future Evaluation of their Success. </w:t>
      </w:r>
    </w:p>
    <w:p w14:paraId="0C14F1AF"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Hopley D (2011) S. Encyclopedia of Modern Coral Reefs. </w:t>
      </w:r>
    </w:p>
    <w:p w14:paraId="1A888119"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Jokiel PL, Rodgers KS, Storlazzi CD, Field ME, Lager C V., Lager D (2014) Response of reef corals on a fringing reef flat to elevated suspended-sediment concentrations: Molokaʻi, Hawaiʻi. PeerJ 2: </w:t>
      </w:r>
    </w:p>
    <w:p w14:paraId="01CD4A3E"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Jones R, Bessell-Browne P, Fisher R, Klonowski W, Slivkoff M (2015) Assessing the impacts of sediments from dredging on corals. Mar. Pollut. Bull. </w:t>
      </w:r>
    </w:p>
    <w:p w14:paraId="3BA5DBCE"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Klein CJ, Jupiter SD, Selig ER, Watts ME, Halpern BS, Kamal M, Roelfsema C, Possingham HP (2012) Forest conservation delivers highly variable coral reef conservation outcomes. Ecol. Appl. 22:1246–56 </w:t>
      </w:r>
    </w:p>
    <w:p w14:paraId="64EE38EA"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Meng P-J, Lee H-J, Wang J-T, Chen C-C, Lin H-J, Tew KS, Hsieh W-J (2008) A long-term survey on anthropogenic impacts to the water quality of coral reefs, southern Taiwan. Environ. Pollut. 156:67–75 </w:t>
      </w:r>
    </w:p>
    <w:p w14:paraId="220A5A00"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Messina AT, Biggs TW Comparing pre- and post-mitigation suspended sediment yields during storms in Faga’alu, American Samoa. </w:t>
      </w:r>
    </w:p>
    <w:p w14:paraId="022B888C"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Messina AT, Biggs TW (2016) Contributions of human activities to suspended sediment yield during storm events from a small, steep, tropical watershed. J. Hydrol. XX:XX </w:t>
      </w:r>
    </w:p>
    <w:p w14:paraId="5B220E77"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Messina AT, Storlazzi CD, Biggs TW, Washburn L Eulerian and Lagrangian measurements of flow and residence time on a fringing reef flat embayment, American Samoa. </w:t>
      </w:r>
    </w:p>
    <w:p w14:paraId="4491E07F"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Militello A, Scheffner NW, Thompson EF (2003) Hurrican-Induced Stage-Frequency Relationships for the Territory of American Samoa. USACOE Technical Report CHL-98-33. </w:t>
      </w:r>
    </w:p>
    <w:p w14:paraId="2B5E3CE2"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lastRenderedPageBreak/>
        <w:t xml:space="preserve">Muzuka ANN, Dubi AM, Muhando CA, Shaghude YW (2010) Impact of hydrographic parameters and seasonal variation in sediment fluxes on coral status at Chumbe and Bawe reefs, Zanzibar, Tanzania. Estuar. Coast. Shelf Sci. 89:137–144 </w:t>
      </w:r>
    </w:p>
    <w:p w14:paraId="59526E49"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PACIOOS PIOOS (2016) WaveWatch III Samoa Regional Model. http://oos.soest.hawaii.edu/pacioos/ </w:t>
      </w:r>
    </w:p>
    <w:p w14:paraId="4A5DCB99"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Perry C, Smithers SG, Gulliver P, Browne NK (2012) Evidence of very rapid reef accretion and reef growth under high turbidity and terrigenous sedimentation. Geology 40:719–722 </w:t>
      </w:r>
    </w:p>
    <w:p w14:paraId="0B5887B3"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Pomeroy AWM, Lowe RJ, Ghisalberti M, Storlazzi CD, Cuttler M, Symonds G (2015) Mechanics of Sediment Suspension and Transport Within a Fringing Reef. 1–14</w:t>
      </w:r>
    </w:p>
    <w:p w14:paraId="5E5A8CB5"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Presto MK, Ogston AS, Storlazzi CD, Field ME (2006) Temporal and spatial variability in the flow and dispersal of suspended-sediment on a fringing reef flat, Molokai, Hawaii. Estuar. Coast. Shelf Sci. 67:67–81 </w:t>
      </w:r>
    </w:p>
    <w:p w14:paraId="52D4DBD0"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Ramos-Scharrón CE, Macdonald LH (2007) Measurement and prediction of natural and anthropogenic sediment sources, St. John, US Virgin Islands. Catena 71:250–266 </w:t>
      </w:r>
    </w:p>
    <w:p w14:paraId="4B018F28"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Rangel-Buitrago N, Anfuso G, Phillips M, Thomas T, Alvarez O, Forero M (2014) Characterization of wave climate and extreme events into the SW Spanish and Wales coasts as a first step to define their wave energy potential. J. Coast. Res. 70:314–319 </w:t>
      </w:r>
    </w:p>
    <w:p w14:paraId="15DDCE25"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Rotmann S, Thomas S (2012) Coral tissue thickness as a bioindicator of mine-related turbidity stress on coral reefs at Lihir Island, Papua New Guinea. Oceanography 25:52–63 </w:t>
      </w:r>
    </w:p>
    <w:p w14:paraId="793A2865"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Ryan KE, Walsh JP, Corbett DR, Winter a (2008) A record of recent change in terrestrial sedimentation in a coral-reef environment, La Parguera, Puerto Rico: a response to coastal development? Mar. Pollut. Bull. 56:1177–83 </w:t>
      </w:r>
    </w:p>
    <w:p w14:paraId="472CAB6B"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Santisteban JI, Mediavilla R, Lopez-Pamo E, Dabrio CJ, Zapata MBR, Garcia MJG, Castano S, Martínez-Alfaro PE (2004) Loss on ignition: a qualitative or quantitative method for organic matter and carbonate mineral content in sediments? J. Paleolimnol. 32:287–299 </w:t>
      </w:r>
    </w:p>
    <w:p w14:paraId="17B9041C"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Schrimm M, Buscail R, Adjeroud M (2004) Spatial variability of the biogeochemical composition of surface sediments in an insular coral reef ecosystem: Moorea, French Polynesia. Estuar. Coast. Shelf Sci. 60:515–528 </w:t>
      </w:r>
    </w:p>
    <w:p w14:paraId="2FDF70A7"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Seymour RJ (2011) Evidence for Changes to the Northeast Pacific Wave Climate. J. Coast. Res. 27:194–201 </w:t>
      </w:r>
    </w:p>
    <w:p w14:paraId="29F17F46"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lastRenderedPageBreak/>
        <w:t xml:space="preserve">Storlazzi CD, Field ME, Bothner MH (2011) The use (and misuse) of sediment traps in coral reef environments: theory, observations, and suggested protocols. Coral Reefs 30:23–38 </w:t>
      </w:r>
    </w:p>
    <w:p w14:paraId="30AC7AA5"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Storlazzi CD, Field ME, Bothner MH, Presto MK, Draut AE (2009) Sedimentation processes in a coral reef embayment: Hanalei Bay, Kauai. Mar. Geol. 264:140–151 </w:t>
      </w:r>
    </w:p>
    <w:p w14:paraId="63E9DA17"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Storlazzi CD, Norris BK, Rosenberger KJ (2015) The influence of grain size, grain color, and suspended-sediment concentration on light attenuation: Why fine-grained terrestrial sediment is bad for coral reef ecosystems. Coral Reefs 34:967–975 </w:t>
      </w:r>
    </w:p>
    <w:p w14:paraId="1D608F81"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Teneva LT, Mcmanus MA, Jerolmon C, Neuheimer AB, Clark SJ, Walker G, Kaho K, Shimabukuro E, Ostrander C, Kittinger JN (2016) Understanding Reef Flat Sediment Regimes and Hydrodynamics can Inform Erosion Mitigation on Land. Collabra 2:1–12 </w:t>
      </w:r>
    </w:p>
    <w:p w14:paraId="1C6E17F7"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Thomas S, Ridd P (2005) Field assessment of innovative sensor for monitoring of sediment accumulation at inshore coral reefs. Mar. Pollut. Bull. 51:470–80 </w:t>
      </w:r>
    </w:p>
    <w:p w14:paraId="469A18E0"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Thomas S, Ridd P V (2004) Review of methods to measure short time scale sediment accumulation. Mar. Geol. 207:95–114 </w:t>
      </w:r>
    </w:p>
    <w:p w14:paraId="20B9216B"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Thompson EF, Demirbilek Z (2002) Wave Response, Pago Pago Harbor, Island of Tutuila, Territory of American Samoa. USACOE Coastal and Hydraulics Laboratory ERDC/CHL TR-02-20. </w:t>
      </w:r>
    </w:p>
    <w:p w14:paraId="7943C9C1"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Vetter O (2013) Inter-Disciplinary Study of Flow Dynamics and Sedimentation Effects on Coral Colonies in Faga’alu Bay, American Samoa: Oceanographic Investigation Summary. NOAA CRCP Project #417. </w:t>
      </w:r>
    </w:p>
    <w:p w14:paraId="389FE0AF"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Victor S, Neth L, Golbuu Y, Wolanski E, Richmond RH (2006) Sedimentation in mangroves and coral reefs in a wet tropical island, Pohnpei, Micronesia. Estuar. Coast. Shelf Sci. 66:409–416 </w:t>
      </w:r>
    </w:p>
    <w:p w14:paraId="687B5EE1"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Warrick JA, Mertes LAK, Washburn L, Siegel DA (2004) Dispersal forcing of southern California river plumes, based on field and remote sensing observations. Geo-Marine Lett. 24:46–52 </w:t>
      </w:r>
    </w:p>
    <w:p w14:paraId="5FF3DE9D"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Weber M, de Beer D, Lott C, Polerecky L, Kohls K, Abed RMM, Ferdelman TG, Fabricius KE (2012) Mechanisms of damage to corals exposed to sedimentation. Proc. Natl. Acad. Sci. 109:E1558–E1567 </w:t>
      </w:r>
    </w:p>
    <w:p w14:paraId="29B0170F"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West K, van Woesik R (2001) Spatial and temporal variance of river discharge on Okinawa (Japan): inferring the temporal impact on adjacent coral reefs. Mar. Pollut. Bull. 42:864–72 </w:t>
      </w:r>
    </w:p>
    <w:p w14:paraId="6371751C"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lastRenderedPageBreak/>
        <w:t xml:space="preserve">Wolanski E, Fabricius KE, Spagnol S, Brinkman R (2005) Fine sediment budget on an inner-shelf coral-fringed island, Great Barrier Reef of Australia. Estuar. Coast. Shelf Sci. 65:153–158 </w:t>
      </w:r>
    </w:p>
    <w:p w14:paraId="12A6AB23"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Wolanski E, Richmond RH, Davis G, Bonito V (2003) Water and fine sediment dynamics in transient river plumes in a small, reef-fringed bay, Guam. Estuar. Coast. Shelf Sci. 56:1029–1040 </w:t>
      </w:r>
    </w:p>
    <w:p w14:paraId="5CB65886" w14:textId="77777777" w:rsidR="007B15F3" w:rsidRDefault="007B15F3" w:rsidP="008332E1">
      <w:pPr>
        <w:keepNext/>
        <w:keepLines/>
        <w:rPr>
          <w:rFonts w:ascii="Cambria" w:hAnsi="Cambria"/>
        </w:rPr>
      </w:pPr>
      <w:r>
        <w:rPr>
          <w:rFonts w:ascii="Cambria" w:hAnsi="Cambria"/>
        </w:rPr>
        <w:lastRenderedPageBreak/>
        <w:fldChar w:fldCharType="end"/>
      </w:r>
      <w:commentRangeEnd w:id="80"/>
      <w:commentRangeEnd w:id="81"/>
      <w:commentRangeEnd w:id="82"/>
      <w:r w:rsidR="002C6437">
        <w:rPr>
          <w:rStyle w:val="CommentReference"/>
          <w:rFonts w:asciiTheme="minorHAnsi" w:hAnsiTheme="minorHAnsi"/>
        </w:rPr>
        <w:commentReference w:id="80"/>
      </w:r>
      <w:r w:rsidR="00031C26">
        <w:rPr>
          <w:rStyle w:val="CommentReference"/>
          <w:rFonts w:asciiTheme="minorHAnsi" w:hAnsiTheme="minorHAnsi"/>
        </w:rPr>
        <w:commentReference w:id="82"/>
      </w:r>
      <w:r w:rsidR="00274AEE">
        <w:rPr>
          <w:rStyle w:val="CommentReference"/>
          <w:rFonts w:asciiTheme="minorHAnsi" w:hAnsiTheme="minorHAnsi"/>
        </w:rPr>
        <w:commentReference w:id="81"/>
      </w:r>
    </w:p>
    <w:p w14:paraId="5A6EE46B" w14:textId="77777777" w:rsidR="001D06FC" w:rsidRDefault="001D06FC" w:rsidP="008332E1">
      <w:pPr>
        <w:keepNext/>
        <w:keepLines/>
        <w:rPr>
          <w:rFonts w:ascii="Cambria" w:hAnsi="Cambria"/>
        </w:rPr>
      </w:pPr>
    </w:p>
    <w:p w14:paraId="6B3DD19B" w14:textId="77777777" w:rsidR="009C6031" w:rsidRDefault="007B15F3" w:rsidP="008332E1">
      <w:pPr>
        <w:pStyle w:val="Heading10"/>
      </w:pPr>
      <w:r>
        <w:t>Tables</w:t>
      </w:r>
    </w:p>
    <w:p w14:paraId="3D9F275D" w14:textId="77777777" w:rsidR="007B15F3" w:rsidRDefault="009C6031" w:rsidP="008332E1">
      <w:pPr>
        <w:keepNext/>
        <w:keepLines/>
      </w:pPr>
      <w:r>
        <w:t>Table 1. Sediment trap</w:t>
      </w:r>
      <w:r w:rsidRPr="009C6031">
        <w:t xml:space="preserve"> deployment locations and characteristics.</w:t>
      </w:r>
    </w:p>
    <w:p w14:paraId="1DB5DE99" w14:textId="77777777" w:rsidR="00672177" w:rsidRDefault="00672177" w:rsidP="008332E1">
      <w:pPr>
        <w:keepNext/>
        <w:keepLines/>
      </w:pPr>
    </w:p>
    <w:p w14:paraId="652955D1" w14:textId="720D1EF7" w:rsidR="00672177" w:rsidRDefault="00672177" w:rsidP="008332E1">
      <w:pPr>
        <w:keepNext/>
        <w:keepLines/>
      </w:pPr>
      <w:r>
        <w:t xml:space="preserve">Table 2. Spearman correlation coefficients (p&lt;0.1) for </w:t>
      </w:r>
      <w:r w:rsidR="003E109B">
        <w:t>Sediment accumulation</w:t>
      </w:r>
      <w:r>
        <w:t xml:space="preserve"> vs. SSY (</w:t>
      </w:r>
      <w:proofErr w:type="spellStart"/>
      <w:proofErr w:type="gramStart"/>
      <w:r>
        <w:t>ssy</w:t>
      </w:r>
      <w:proofErr w:type="spellEnd"/>
      <w:r>
        <w:t>:</w:t>
      </w:r>
      <w:proofErr w:type="gramEnd"/>
      <w:r>
        <w:t xml:space="preserve">), and </w:t>
      </w:r>
      <w:r w:rsidR="003E109B">
        <w:t>Sediment accumulation</w:t>
      </w:r>
      <w:r>
        <w:t xml:space="preserve"> vs. Waves (w:).</w:t>
      </w:r>
    </w:p>
    <w:p w14:paraId="7DCE22A4" w14:textId="77777777" w:rsidR="00672177" w:rsidRDefault="00672177" w:rsidP="008332E1">
      <w:pPr>
        <w:keepNext/>
        <w:keepLines/>
      </w:pPr>
    </w:p>
    <w:p w14:paraId="6813E71C" w14:textId="053D9337" w:rsidR="00672177" w:rsidRDefault="00672177" w:rsidP="008332E1">
      <w:pPr>
        <w:keepNext/>
        <w:keepLines/>
      </w:pPr>
      <w:r>
        <w:t xml:space="preserve">Table 3. Significant P-values for multiple regression of </w:t>
      </w:r>
      <w:r w:rsidR="003E109B">
        <w:t>Sediment accumulation</w:t>
      </w:r>
      <w:r>
        <w:t xml:space="preserve"> ~ SSY + Waves. ***=p&lt;0.001, **=p&lt;0.01, *=p&lt;0.05, +=p&lt;0.1</w:t>
      </w:r>
      <w:r w:rsidR="004E3788">
        <w:t>.</w:t>
      </w:r>
    </w:p>
    <w:p w14:paraId="5E960EFD" w14:textId="77777777" w:rsidR="004E3788" w:rsidRDefault="004E3788" w:rsidP="008332E1">
      <w:pPr>
        <w:keepNext/>
        <w:keepLines/>
      </w:pPr>
    </w:p>
    <w:p w14:paraId="3DC9D661" w14:textId="4C739CC8" w:rsidR="004E3788" w:rsidRDefault="004E3788" w:rsidP="008332E1">
      <w:pPr>
        <w:keepNext/>
        <w:keepLines/>
      </w:pPr>
      <w:r>
        <w:t xml:space="preserve">Table 4. </w:t>
      </w:r>
      <w:r w:rsidRPr="004E3788">
        <w:t xml:space="preserve">Comparison of </w:t>
      </w:r>
      <w:r w:rsidR="003E109B">
        <w:t>sediment accumulation</w:t>
      </w:r>
      <w:r w:rsidRPr="004E3788">
        <w:t xml:space="preserve"> rates between Tubes and SedPod deployments in similar fringing reefs embayments</w:t>
      </w:r>
      <w:r>
        <w:t>.</w:t>
      </w:r>
    </w:p>
    <w:p w14:paraId="0332123F" w14:textId="77777777" w:rsidR="00672177" w:rsidRDefault="00672177" w:rsidP="008332E1">
      <w:pPr>
        <w:keepNext/>
        <w:keepLines/>
      </w:pPr>
    </w:p>
    <w:p w14:paraId="32F2A78C" w14:textId="77777777" w:rsidR="0058542C" w:rsidRDefault="007B15F3" w:rsidP="008332E1">
      <w:pPr>
        <w:pStyle w:val="Heading10"/>
      </w:pPr>
      <w:r>
        <w:t>Figure Captions</w:t>
      </w:r>
    </w:p>
    <w:p w14:paraId="2212633B" w14:textId="65AB5DE8" w:rsidR="00B40D50" w:rsidRDefault="0058542C" w:rsidP="008332E1">
      <w:pPr>
        <w:keepNext/>
        <w:keepLines/>
      </w:pPr>
      <w:r>
        <w:t xml:space="preserve">Figure 1. </w:t>
      </w:r>
      <w:r w:rsidR="00B40D50" w:rsidRPr="00B40D50">
        <w:t xml:space="preserve">Maps of the study area and instrumentation in Faga'alu Bay. </w:t>
      </w:r>
      <w:r w:rsidR="00B40D50">
        <w:t xml:space="preserve">SedPods and simple tube traps (Tubes) </w:t>
      </w:r>
      <w:r w:rsidR="00B40D50" w:rsidRPr="00B40D50">
        <w:t xml:space="preserve">were deployed at </w:t>
      </w:r>
      <w:r w:rsidR="00B40D50">
        <w:t>nine</w:t>
      </w:r>
      <w:r w:rsidR="00B40D50" w:rsidRPr="00B40D50">
        <w:t xml:space="preserve"> locations for one </w:t>
      </w:r>
      <w:r w:rsidR="00B40D50">
        <w:t>year and collected quasi-monthly</w:t>
      </w:r>
      <w:r w:rsidR="00B40D50" w:rsidRPr="00B40D50">
        <w:t xml:space="preserve"> to measure </w:t>
      </w:r>
      <w:r w:rsidR="00B40D50">
        <w:t>sediment accumulation rates and composition</w:t>
      </w:r>
      <w:r w:rsidR="00B40D50" w:rsidRPr="00B40D50">
        <w:t>.</w:t>
      </w:r>
      <w:r w:rsidR="00B40D50">
        <w:t xml:space="preserve"> Suspended sediment yield from the watershed was measured at “Stream Gage.” Further details on </w:t>
      </w:r>
      <w:r w:rsidR="00FB574C">
        <w:t xml:space="preserve">SSY measurements and modeling can be found in </w:t>
      </w:r>
      <w:r w:rsidR="00FB574C">
        <w:fldChar w:fldCharType="begin" w:fldLock="1"/>
      </w:r>
      <w:r w:rsidR="003E109B">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in press)", "plainTextFormattedCitation" : "(Messina and Biggs 2016)", "previouslyFormattedCitation" : "(Messina and Biggs 2016)" }, "properties" : { "noteIndex" : 0 }, "schema" : "https://github.com/citation-style-language/schema/raw/master/csl-citation.json" }</w:instrText>
      </w:r>
      <w:r w:rsidR="00FB574C">
        <w:fldChar w:fldCharType="separate"/>
      </w:r>
      <w:r w:rsidR="00FB574C" w:rsidRPr="00FB574C">
        <w:rPr>
          <w:noProof/>
        </w:rPr>
        <w:t>(Messina and Biggs</w:t>
      </w:r>
      <w:r w:rsidR="00FB574C">
        <w:rPr>
          <w:noProof/>
        </w:rPr>
        <w:t xml:space="preserve">, </w:t>
      </w:r>
      <w:r w:rsidR="00740268" w:rsidRPr="00740268">
        <w:rPr>
          <w:i/>
          <w:noProof/>
        </w:rPr>
        <w:t>in press</w:t>
      </w:r>
      <w:r w:rsidR="00FB574C" w:rsidRPr="00FB574C">
        <w:rPr>
          <w:noProof/>
        </w:rPr>
        <w:t>)</w:t>
      </w:r>
      <w:r w:rsidR="00FB574C">
        <w:fldChar w:fldCharType="end"/>
      </w:r>
      <w:r w:rsidR="006E41F2">
        <w:t>. A time-lapse camera was installed at “Camera” to record images of transient sediment plumes during storms.</w:t>
      </w:r>
    </w:p>
    <w:p w14:paraId="7200817A" w14:textId="77777777" w:rsidR="0058542C" w:rsidRDefault="0058542C" w:rsidP="008332E1">
      <w:pPr>
        <w:keepNext/>
        <w:keepLines/>
      </w:pPr>
    </w:p>
    <w:p w14:paraId="187412DE" w14:textId="0E805559" w:rsidR="0058542C" w:rsidRDefault="0058542C" w:rsidP="008332E1">
      <w:pPr>
        <w:keepNext/>
        <w:keepLines/>
      </w:pPr>
      <w:r>
        <w:t>Figure</w:t>
      </w:r>
      <w:r w:rsidR="00613AD8">
        <w:t xml:space="preserve"> 2</w:t>
      </w:r>
      <w:r>
        <w:t xml:space="preserve">. </w:t>
      </w:r>
      <w:r w:rsidR="009611DD" w:rsidRPr="009611DD">
        <w:t>Pictures of the sediment tube traps and SedPods</w:t>
      </w:r>
      <w:r w:rsidR="002774FE">
        <w:t xml:space="preserve"> at high tide</w:t>
      </w:r>
      <w:r w:rsidR="009611DD" w:rsidRPr="009611DD">
        <w:t>. a-b) At Site 3A in an area of</w:t>
      </w:r>
      <w:r w:rsidR="00530059">
        <w:t xml:space="preserve"> branching coral rubble, approximately</w:t>
      </w:r>
      <w:r w:rsidR="009611DD" w:rsidRPr="009611DD">
        <w:t xml:space="preserve"> </w:t>
      </w:r>
      <w:r w:rsidR="00530059" w:rsidRPr="009611DD">
        <w:t xml:space="preserve">2m </w:t>
      </w:r>
      <w:r w:rsidR="009611DD" w:rsidRPr="009611DD">
        <w:t>depth  c) Capping the SedPod for retrieval at  Site 1C, approx. 10m depth d) At Site 1B, the surrounding area is mixed terrigenous and carbonate benthic sediment.</w:t>
      </w:r>
    </w:p>
    <w:p w14:paraId="380497B4" w14:textId="77777777" w:rsidR="0058542C" w:rsidRDefault="0058542C" w:rsidP="008332E1">
      <w:pPr>
        <w:keepNext/>
        <w:keepLines/>
      </w:pPr>
    </w:p>
    <w:p w14:paraId="233CB20E" w14:textId="2C69015D" w:rsidR="007B15F3" w:rsidRDefault="007B15F3" w:rsidP="008332E1">
      <w:pPr>
        <w:keepNext/>
        <w:keepLines/>
      </w:pPr>
      <w:r>
        <w:t xml:space="preserve">Figure </w:t>
      </w:r>
      <w:r w:rsidR="00613AD8">
        <w:t>3</w:t>
      </w:r>
      <w:r>
        <w:t xml:space="preserve">. </w:t>
      </w:r>
      <w:r w:rsidR="00507312" w:rsidRPr="00507312">
        <w:t xml:space="preserve">a) </w:t>
      </w:r>
      <w:r>
        <w:t xml:space="preserve">Hypothetical phasing of monthly sediment loading from the watershed and offshore wave height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fldChar w:fldCharType="separate"/>
      </w:r>
      <w:r>
        <w:rPr>
          <w:i/>
          <w:noProof/>
        </w:rPr>
        <w:t>(Draut et al. 2009)</w:t>
      </w:r>
      <w:r>
        <w:fldChar w:fldCharType="end"/>
      </w:r>
      <w:r>
        <w:t>. Red shaded areas indicate a time of net terrigenous sediment accumulation and green shaded areas indicate a time of net terrigenous sediment removal and resuspen</w:t>
      </w:r>
      <w:r w:rsidR="00507312">
        <w:t>sion of marine-derived sediment</w:t>
      </w:r>
      <w:r w:rsidR="00507312" w:rsidRPr="00507312">
        <w:t>, b) Mean daily significant wave height (m</w:t>
      </w:r>
      <w:proofErr w:type="gramStart"/>
      <w:r w:rsidR="00507312" w:rsidRPr="00507312">
        <w:t>)exceeding</w:t>
      </w:r>
      <w:proofErr w:type="gramEnd"/>
      <w:r w:rsidR="00507312" w:rsidRPr="00507312">
        <w:t xml:space="preserve"> 1.5 m  from the NOAA </w:t>
      </w:r>
      <w:proofErr w:type="spellStart"/>
      <w:r w:rsidR="00507312" w:rsidRPr="00507312">
        <w:t>WaveWatch</w:t>
      </w:r>
      <w:proofErr w:type="spellEnd"/>
      <w:r w:rsidR="00507312" w:rsidRPr="00507312">
        <w:t xml:space="preserve"> III Samoa Regional Model and Total daily Suspended Sediment Yield (SSY) (tons), and c) Mean Wave Height (m) and Total Suspended Sediment Yield during deployment periods (dashed lines indicate sample collection dates).</w:t>
      </w:r>
    </w:p>
    <w:p w14:paraId="7E81D65C" w14:textId="77777777" w:rsidR="00613AD8" w:rsidRDefault="00613AD8" w:rsidP="008332E1">
      <w:pPr>
        <w:keepNext/>
        <w:keepLines/>
      </w:pPr>
    </w:p>
    <w:p w14:paraId="5C7B3A8B" w14:textId="707105CD" w:rsidR="00613AD8" w:rsidRDefault="00613AD8" w:rsidP="008332E1">
      <w:pPr>
        <w:keepNext/>
        <w:keepLines/>
      </w:pPr>
      <w:r>
        <w:lastRenderedPageBreak/>
        <w:t>Figure 4.</w:t>
      </w:r>
      <w:r w:rsidRPr="009611DD">
        <w:t xml:space="preserve"> </w:t>
      </w:r>
      <w:r w:rsidRPr="00F00EAA">
        <w:t>a) Illustration of dominant wind and wave-forcing, and resulting water flow patt</w:t>
      </w:r>
      <w:r>
        <w:t>erns</w:t>
      </w:r>
      <w:r w:rsidRPr="00F00EAA">
        <w:t xml:space="preserve"> b) Time series of sediment plume following a brief but intense rainfall. In frame 1 the Bay is clear of any sediment plume but following a short burst of rainfall in frame</w:t>
      </w:r>
      <w:r>
        <w:t>s</w:t>
      </w:r>
      <w:r w:rsidRPr="00F00EAA">
        <w:t xml:space="preserve"> </w:t>
      </w:r>
      <w:r>
        <w:t xml:space="preserve">2 and </w:t>
      </w:r>
      <w:r w:rsidRPr="00F00EAA">
        <w:t>3, a large sediment plume is discharged from the stream outlet (frames 4-6) where it is deflected away from the South reef, over the North re</w:t>
      </w:r>
      <w:r>
        <w:t>ef and channel, and out to sea</w:t>
      </w:r>
      <w:r w:rsidRPr="00F00EAA">
        <w:t>.</w:t>
      </w:r>
      <w:r>
        <w:t xml:space="preserve"> Later frames showed the same spatial pattern, and an apparent diminishing of sediment concentrations over the northern reef.</w:t>
      </w:r>
    </w:p>
    <w:p w14:paraId="1D583879" w14:textId="77777777" w:rsidR="00613AD8" w:rsidRDefault="00613AD8" w:rsidP="008332E1">
      <w:pPr>
        <w:keepNext/>
        <w:keepLines/>
      </w:pPr>
    </w:p>
    <w:p w14:paraId="6A877882" w14:textId="77777777" w:rsidR="007B15F3" w:rsidRDefault="007B15F3" w:rsidP="008332E1">
      <w:pPr>
        <w:keepNext/>
        <w:keepLines/>
      </w:pPr>
    </w:p>
    <w:p w14:paraId="6A27009F" w14:textId="77777777" w:rsidR="0044653D" w:rsidRDefault="0044653D" w:rsidP="008332E1">
      <w:pPr>
        <w:keepNext/>
        <w:keepLines/>
      </w:pPr>
      <w:r w:rsidRPr="0044653D">
        <w:t>Figure 5. Mean accumulation rate (gm2d) and composition in a) Tubes and b) SedPods. Note: Subplot scales are different for visualization purposes, can’t compare sizes of charts, hence numbers included.</w:t>
      </w:r>
    </w:p>
    <w:p w14:paraId="754FB517" w14:textId="77777777" w:rsidR="0044653D" w:rsidRDefault="0044653D" w:rsidP="008332E1">
      <w:pPr>
        <w:keepNext/>
        <w:keepLines/>
      </w:pPr>
    </w:p>
    <w:p w14:paraId="0DE331B0" w14:textId="18A0AD43" w:rsidR="00D92AC9" w:rsidRDefault="0044653D" w:rsidP="008332E1">
      <w:pPr>
        <w:keepNext/>
        <w:keepLines/>
      </w:pPr>
      <w:r w:rsidRPr="0044653D">
        <w:t xml:space="preserve">Figure 6. Mean </w:t>
      </w:r>
      <w:r w:rsidR="003E109B">
        <w:t>sediment accumulation</w:t>
      </w:r>
      <w:r w:rsidRPr="0044653D">
        <w:t xml:space="preserve"> on SedPods during the study period over the a) north reef including sites 1A, 1B, 1C, 2A, 2C, and b) south reefs including sites 2B, 3A, 3B, 3C.</w:t>
      </w:r>
    </w:p>
    <w:p w14:paraId="5FF5EA01" w14:textId="5C4956FE" w:rsidR="00D92AC9" w:rsidRDefault="00D92AC9" w:rsidP="008332E1">
      <w:pPr>
        <w:keepNext/>
        <w:keepLines/>
      </w:pPr>
      <w:r>
        <w:t xml:space="preserve">Figure 6. Mean </w:t>
      </w:r>
      <w:r w:rsidR="003E109B">
        <w:t>sediment accumulation</w:t>
      </w:r>
      <w:r>
        <w:t xml:space="preserve"> in Tubes.</w:t>
      </w:r>
    </w:p>
    <w:p w14:paraId="781F039F" w14:textId="77777777" w:rsidR="00D92AC9" w:rsidRDefault="00D92AC9" w:rsidP="008332E1">
      <w:pPr>
        <w:keepNext/>
        <w:keepLines/>
      </w:pPr>
    </w:p>
    <w:p w14:paraId="58DAF41B" w14:textId="5067264F" w:rsidR="00D92AC9" w:rsidRDefault="0044653D" w:rsidP="008332E1">
      <w:pPr>
        <w:keepNext/>
        <w:keepLines/>
      </w:pPr>
      <w:r w:rsidRPr="0044653D">
        <w:t xml:space="preserve">Figure 7. Mean </w:t>
      </w:r>
      <w:r w:rsidR="003E109B">
        <w:t>sediment accumulation</w:t>
      </w:r>
      <w:r w:rsidRPr="0044653D">
        <w:t xml:space="preserve"> in Tubes during the study period over the a) north reef including sites 1A, 1B, 1C, 2A, 2C, and b) south reefs including sites 2B, 3A, 3B, 3C</w:t>
      </w:r>
    </w:p>
    <w:p w14:paraId="62D387B3" w14:textId="77777777" w:rsidR="00010E42" w:rsidRDefault="00010E42" w:rsidP="008332E1">
      <w:pPr>
        <w:keepNext/>
        <w:keepLines/>
      </w:pPr>
    </w:p>
    <w:p w14:paraId="6809BA56" w14:textId="3FDF7ED2" w:rsidR="00010E42" w:rsidRDefault="0044653D" w:rsidP="008332E1">
      <w:pPr>
        <w:keepNext/>
        <w:keepLines/>
      </w:pPr>
      <w:r w:rsidRPr="0044653D">
        <w:t xml:space="preserve">Figure 8. Time series' of </w:t>
      </w:r>
      <w:r w:rsidR="003E109B">
        <w:t>sediment accumulation</w:t>
      </w:r>
      <w:r w:rsidRPr="0044653D">
        <w:t xml:space="preserve"> on SedPods and composition at nine sediment trap locations in Faga'alu Bay, related to suspended sediment yield from the watershed (SSY) and mean monthly significant wave height (MMSWH in m). “P” indicates SedPod and location ID’s (ex. 2A) correspond to sediment trap locations in Figure 1.</w:t>
      </w:r>
    </w:p>
    <w:p w14:paraId="583E6D0D" w14:textId="77777777" w:rsidR="0044653D" w:rsidRDefault="0044653D" w:rsidP="008332E1">
      <w:pPr>
        <w:keepNext/>
        <w:keepLines/>
      </w:pPr>
    </w:p>
    <w:p w14:paraId="6DEA7691" w14:textId="37EB6F3F" w:rsidR="0044653D" w:rsidRDefault="0044653D" w:rsidP="008332E1">
      <w:pPr>
        <w:keepNext/>
        <w:keepLines/>
      </w:pPr>
      <w:r w:rsidRPr="0044653D">
        <w:t>Figure 9. Time series</w:t>
      </w:r>
      <w:del w:id="83" w:author="Geography" w:date="2016-03-29T10:17:00Z">
        <w:r w:rsidRPr="0044653D" w:rsidDel="00F20F66">
          <w:delText>'</w:delText>
        </w:r>
      </w:del>
      <w:r w:rsidRPr="0044653D">
        <w:t xml:space="preserve"> of </w:t>
      </w:r>
      <w:r w:rsidR="003E109B">
        <w:t>sediment accumulation</w:t>
      </w:r>
      <w:r w:rsidRPr="0044653D">
        <w:t xml:space="preserve"> in simple tube traps and composition at nine sediment trap locations in Faga'alu Bay, related to suspended sediment yield from the watershed (SSY) and mean monthly significant wave height (MMSWH in m). “T” indicates Tube and location ID’s (ex. 2A) correspond to sediment trap locations in Figure 1. Coral health thresholds related to sediment accumulation in tubes from </w:t>
      </w:r>
      <w:proofErr w:type="spellStart"/>
      <w:r w:rsidRPr="0044653D">
        <w:t>Erftemeijer</w:t>
      </w:r>
      <w:proofErr w:type="spellEnd"/>
      <w:r w:rsidRPr="0044653D">
        <w:t xml:space="preserve"> et al. (2012) are included for reference only.</w:t>
      </w:r>
    </w:p>
    <w:p w14:paraId="56D399A0" w14:textId="77777777" w:rsidR="0044653D" w:rsidRDefault="0044653D" w:rsidP="008332E1">
      <w:pPr>
        <w:keepNext/>
        <w:keepLines/>
      </w:pPr>
    </w:p>
    <w:p w14:paraId="0EB98032" w14:textId="49334F74" w:rsidR="0044653D" w:rsidRDefault="008232FA" w:rsidP="008332E1">
      <w:pPr>
        <w:keepNext/>
        <w:keepLines/>
      </w:pPr>
      <w:r w:rsidRPr="008232FA">
        <w:t xml:space="preserve">Figure 10. Correlations between total </w:t>
      </w:r>
      <w:r w:rsidR="003E109B">
        <w:t>sediment accumulation</w:t>
      </w:r>
      <w:r w:rsidRPr="008232FA">
        <w:t xml:space="preserve"> vs SSY, Waves.</w:t>
      </w:r>
    </w:p>
    <w:sectPr w:rsidR="0044653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Geography" w:date="2016-03-29T09:46:00Z" w:initials="G">
    <w:p w14:paraId="22B30379" w14:textId="77777777" w:rsidR="003E109B" w:rsidRDefault="003E109B">
      <w:pPr>
        <w:pStyle w:val="CommentText"/>
      </w:pPr>
      <w:r>
        <w:rPr>
          <w:rStyle w:val="CommentReference"/>
        </w:rPr>
        <w:annotationRef/>
      </w:r>
      <w:r>
        <w:t>Right terms?</w:t>
      </w:r>
    </w:p>
  </w:comment>
  <w:comment w:id="1" w:author="Alex Messina" w:date="2016-03-29T08:36:00Z" w:initials="AM">
    <w:p w14:paraId="2F2C38D4" w14:textId="366EDE08" w:rsidR="003E109B" w:rsidRDefault="003E109B">
      <w:pPr>
        <w:pStyle w:val="CommentText"/>
      </w:pPr>
      <w:r>
        <w:rPr>
          <w:rStyle w:val="CommentReference"/>
        </w:rPr>
        <w:annotationRef/>
      </w:r>
      <w:proofErr w:type="spellStart"/>
      <w:r>
        <w:t>Hoeke</w:t>
      </w:r>
      <w:proofErr w:type="spellEnd"/>
      <w:r>
        <w:t xml:space="preserve"> 2011; 2013 used this term</w:t>
      </w:r>
    </w:p>
  </w:comment>
  <w:comment w:id="2" w:author="Trent Biggs" w:date="2016-03-28T14:39:00Z" w:initials="TB">
    <w:p w14:paraId="4898FF3E" w14:textId="77777777" w:rsidR="003E109B" w:rsidRDefault="003E109B">
      <w:pPr>
        <w:pStyle w:val="CommentText"/>
      </w:pPr>
      <w:r>
        <w:rPr>
          <w:rStyle w:val="CommentReference"/>
        </w:rPr>
        <w:annotationRef/>
      </w:r>
      <w:r>
        <w:t>May not need for the abstract—good for the intro and discussion though</w:t>
      </w:r>
    </w:p>
  </w:comment>
  <w:comment w:id="3" w:author="Geography" w:date="2016-03-29T08:07:00Z" w:initials="G">
    <w:p w14:paraId="3084BB0A" w14:textId="77777777" w:rsidR="003E109B" w:rsidRDefault="003E109B">
      <w:pPr>
        <w:pStyle w:val="CommentText"/>
      </w:pPr>
      <w:r>
        <w:rPr>
          <w:rStyle w:val="CommentReference"/>
        </w:rPr>
        <w:annotationRef/>
      </w:r>
      <w:r>
        <w:t>Probably better for the discussion…what insights did this provide that the other deployments couldn’t?</w:t>
      </w:r>
    </w:p>
  </w:comment>
  <w:comment w:id="4" w:author="Trent Biggs" w:date="2016-03-28T14:43:00Z" w:initials="TB">
    <w:p w14:paraId="6F0831C4" w14:textId="77777777" w:rsidR="003E109B" w:rsidRDefault="003E109B">
      <w:pPr>
        <w:pStyle w:val="CommentText"/>
      </w:pPr>
      <w:r>
        <w:rPr>
          <w:rStyle w:val="CommentReference"/>
        </w:rPr>
        <w:annotationRef/>
      </w:r>
      <w:r>
        <w:t>But I thought it was correlated with SSY at other sites when using regression.</w:t>
      </w:r>
    </w:p>
  </w:comment>
  <w:comment w:id="5" w:author="Alex Messina" w:date="2016-03-29T08:44:00Z" w:initials="AM">
    <w:p w14:paraId="4D75EFD2" w14:textId="640D85B9" w:rsidR="003E109B" w:rsidRDefault="003E109B">
      <w:pPr>
        <w:pStyle w:val="CommentText"/>
      </w:pPr>
      <w:r>
        <w:rPr>
          <w:rStyle w:val="CommentReference"/>
        </w:rPr>
        <w:annotationRef/>
      </w:r>
      <w:r>
        <w:t xml:space="preserve">In the multiple regression some were significant but at a 0.10 </w:t>
      </w:r>
      <w:proofErr w:type="spellStart"/>
      <w:r>
        <w:t>pvalue</w:t>
      </w:r>
      <w:proofErr w:type="spellEnd"/>
      <w:r>
        <w:t xml:space="preserve"> and were for carbonate</w:t>
      </w:r>
    </w:p>
  </w:comment>
  <w:comment w:id="6" w:author="Alex Messina" w:date="2016-03-30T13:25:00Z" w:initials="AM">
    <w:p w14:paraId="35813410" w14:textId="48E2ABAB" w:rsidR="000031CD" w:rsidRDefault="000031CD">
      <w:pPr>
        <w:pStyle w:val="CommentText"/>
      </w:pPr>
      <w:r>
        <w:rPr>
          <w:rStyle w:val="CommentReference"/>
        </w:rPr>
        <w:annotationRef/>
      </w:r>
      <w:r>
        <w:t xml:space="preserve">CURT: </w:t>
      </w:r>
      <w:r>
        <w:rPr>
          <w:rFonts w:ascii="Arial" w:hAnsi="Arial" w:cs="Arial"/>
          <w:color w:val="222222"/>
          <w:shd w:val="clear" w:color="auto" w:fill="FFFFFF"/>
        </w:rPr>
        <w:t>The Introduction meanders all over the place and doesn't wrap up well. Lay out the big picture, discuss what has been done previously, note where the wholes are, and explain what is being presented in this manuscript to address those holes. There is way too much, like a thesis. Break it down to brass tacks.</w:t>
      </w:r>
    </w:p>
  </w:comment>
  <w:comment w:id="8" w:author="Alex Messina" w:date="2016-01-22T05:26:00Z" w:initials="AM">
    <w:p w14:paraId="286A22D1" w14:textId="77777777" w:rsidR="003E109B" w:rsidRDefault="003E109B" w:rsidP="00613A11">
      <w:pPr>
        <w:pStyle w:val="CommentText"/>
      </w:pPr>
      <w:r>
        <w:rPr>
          <w:rStyle w:val="CommentReference"/>
        </w:rPr>
        <w:annotationRef/>
      </w:r>
      <w:r>
        <w:t>Too management oriented?</w:t>
      </w:r>
    </w:p>
  </w:comment>
  <w:comment w:id="9" w:author="Trent Biggs" w:date="2016-03-28T14:56:00Z" w:initials="TB">
    <w:p w14:paraId="0AC67416" w14:textId="77777777" w:rsidR="003E109B" w:rsidRDefault="003E109B">
      <w:pPr>
        <w:pStyle w:val="CommentText"/>
      </w:pPr>
      <w:r>
        <w:rPr>
          <w:rStyle w:val="CommentReference"/>
        </w:rPr>
        <w:annotationRef/>
      </w:r>
      <w:proofErr w:type="spellStart"/>
      <w:r>
        <w:t>SSed</w:t>
      </w:r>
      <w:proofErr w:type="spellEnd"/>
      <w:r>
        <w:t xml:space="preserve"> is delivered during storms of all sizes, not just floods (where water is present on the floodplain in addition to the channel).</w:t>
      </w:r>
    </w:p>
  </w:comment>
  <w:comment w:id="10" w:author="Alex Messina" w:date="2016-03-17T06:27:00Z" w:initials="AM">
    <w:p w14:paraId="7A602065" w14:textId="77777777" w:rsidR="003E109B" w:rsidRDefault="003E109B" w:rsidP="00C81E34">
      <w:r>
        <w:rPr>
          <w:rStyle w:val="CommentReference"/>
        </w:rPr>
        <w:annotationRef/>
      </w:r>
      <w:r>
        <w:t>Monthly sediment accumulation may be a function of sediment loading and hydrodynamic processes interacting on daily time scales, where hydrodynamic conditions only on the day of sediment discharge and not the mean monthly condition, are important. If monthly sediment loading and monthly mean residence time do not adequately predict sediment accumulation in the sediment traps, it might be necessary to investigate sediment loading and water residence times on daily scales, and further refine the statistical analysis and equations. In that case, daily sediment loading and daily mean residence time will be used to assess daily deposition, which can be compared to the monthly sediment accumulation measurements.</w:t>
      </w:r>
    </w:p>
    <w:p w14:paraId="54C7A991" w14:textId="77777777" w:rsidR="003E109B" w:rsidRDefault="003E109B" w:rsidP="00C81E34">
      <w:pPr>
        <w:pStyle w:val="CommentText"/>
      </w:pPr>
    </w:p>
  </w:comment>
  <w:comment w:id="11" w:author="Alex Messina" w:date="2016-03-17T08:03:00Z" w:initials="AM">
    <w:p w14:paraId="0AC108A7" w14:textId="77777777" w:rsidR="003E109B" w:rsidRDefault="003E109B" w:rsidP="001A6ADC">
      <w:pPr>
        <w:ind w:firstLine="720"/>
      </w:pPr>
      <w:r>
        <w:rPr>
          <w:rStyle w:val="CommentReference"/>
        </w:rPr>
        <w:annotationRef/>
      </w:r>
      <w:r>
        <w:t xml:space="preserve">While the complex interaction of sediment composition, hydrodynamics, and coral physiology are important, basic questions about location and controls on net terrigenous sediment accumulation rates are unknown at the study site. </w:t>
      </w:r>
    </w:p>
    <w:p w14:paraId="2A75B481" w14:textId="77777777" w:rsidR="003E109B" w:rsidRDefault="003E109B">
      <w:pPr>
        <w:pStyle w:val="CommentText"/>
      </w:pPr>
    </w:p>
  </w:comment>
  <w:comment w:id="12" w:author="Alex Messina" w:date="2016-03-17T08:29:00Z" w:initials="AM">
    <w:p w14:paraId="009A776F" w14:textId="77777777" w:rsidR="003E109B" w:rsidRDefault="003E109B">
      <w:pPr>
        <w:pStyle w:val="CommentText"/>
      </w:pPr>
      <w:r>
        <w:rPr>
          <w:rStyle w:val="CommentReference"/>
        </w:rPr>
        <w:annotationRef/>
      </w:r>
      <w:r>
        <w:t>Break out by Pods/Tubes?</w:t>
      </w:r>
    </w:p>
  </w:comment>
  <w:comment w:id="14" w:author="Geography" w:date="2016-03-29T07:14:00Z" w:initials="G">
    <w:p w14:paraId="45A8BAC6" w14:textId="77777777" w:rsidR="003E109B" w:rsidRDefault="003E109B">
      <w:pPr>
        <w:pStyle w:val="CommentText"/>
      </w:pPr>
      <w:r>
        <w:rPr>
          <w:rStyle w:val="CommentReference"/>
        </w:rPr>
        <w:annotationRef/>
      </w:r>
      <w:r>
        <w:t>This would be a good figure to include the cartoon of circulation patterns, showing flow directions and speeds…</w:t>
      </w:r>
    </w:p>
  </w:comment>
  <w:comment w:id="15" w:author="Alex Messina" w:date="2016-03-29T09:21:00Z" w:initials="AM">
    <w:p w14:paraId="0CDCB0EC" w14:textId="281A3AE5" w:rsidR="003E109B" w:rsidRDefault="003E109B">
      <w:pPr>
        <w:pStyle w:val="CommentText"/>
      </w:pPr>
      <w:r>
        <w:rPr>
          <w:rStyle w:val="CommentReference"/>
        </w:rPr>
        <w:annotationRef/>
      </w:r>
      <w:r>
        <w:t>Might be a little much in this figure. Maybe the reader can just reference the other paper?</w:t>
      </w:r>
    </w:p>
  </w:comment>
  <w:comment w:id="17" w:author="Alex Messina" w:date="2016-03-30T13:09:00Z" w:initials="AM">
    <w:p w14:paraId="6405B721" w14:textId="67380836" w:rsidR="003E109B" w:rsidRDefault="003E109B">
      <w:pPr>
        <w:pStyle w:val="CommentText"/>
      </w:pPr>
      <w:r>
        <w:rPr>
          <w:rStyle w:val="CommentReference"/>
        </w:rPr>
        <w:annotationRef/>
      </w:r>
      <w:r>
        <w:t>Curt, if both SedPods and tubular traps are referred to as “sediment traps” I think it is clearer to refer to them as Tubes and SedPods, instead of sediment traps and SedPods. Other studies also use other kinds of sediment traps that are not tubular or are rotating tubes. Why don’t we use “sediment traps” to refer to both, and “Tubes” and “SedPods” to refer to them separately?</w:t>
      </w:r>
    </w:p>
  </w:comment>
  <w:comment w:id="18" w:author="Geography" w:date="2016-03-29T09:47:00Z" w:initials="G">
    <w:p w14:paraId="722BBE42" w14:textId="77777777" w:rsidR="003E109B" w:rsidRDefault="003E109B">
      <w:pPr>
        <w:pStyle w:val="CommentText"/>
      </w:pPr>
      <w:r>
        <w:rPr>
          <w:rStyle w:val="CommentReference"/>
        </w:rPr>
        <w:annotationRef/>
      </w:r>
      <w:r>
        <w:t>But you do have at least one texture value you believe—yours…that’s still valuable and should be reported, especially for comparison with benthic textures, which we also believe (?)</w:t>
      </w:r>
    </w:p>
  </w:comment>
  <w:comment w:id="19" w:author="Alex Messina" w:date="2016-03-29T10:49:00Z" w:initials="AM">
    <w:p w14:paraId="47CB684F" w14:textId="43677D7A" w:rsidR="003E109B" w:rsidRDefault="003E109B">
      <w:pPr>
        <w:pStyle w:val="CommentText"/>
      </w:pPr>
      <w:r>
        <w:rPr>
          <w:rStyle w:val="CommentReference"/>
        </w:rPr>
        <w:annotationRef/>
      </w:r>
      <w:r>
        <w:t>Yes but I think the presentation would be confusing; would only my samples be included and do the same analyses as total? Some summary?</w:t>
      </w:r>
    </w:p>
  </w:comment>
  <w:comment w:id="21" w:author="Trent Biggs" w:date="2016-03-28T15:52:00Z" w:initials="TB">
    <w:p w14:paraId="213EBE93" w14:textId="77777777" w:rsidR="003E109B" w:rsidRDefault="003E109B" w:rsidP="009E5CB9">
      <w:pPr>
        <w:pStyle w:val="CommentText"/>
      </w:pPr>
      <w:r>
        <w:rPr>
          <w:rStyle w:val="CommentReference"/>
        </w:rPr>
        <w:annotationRef/>
      </w:r>
      <w:r>
        <w:t>Need to label green and red zones.  I would be inclined to have the SSY curve be relatively smooth to highlight the hypothesized seasonal pattern of wet vs dry.</w:t>
      </w:r>
    </w:p>
  </w:comment>
  <w:comment w:id="23" w:author="Geography" w:date="2016-03-29T07:22:00Z" w:initials="G">
    <w:p w14:paraId="3CBE7D24" w14:textId="77777777" w:rsidR="003E109B" w:rsidRDefault="003E109B" w:rsidP="00300E75">
      <w:pPr>
        <w:pStyle w:val="CommentText"/>
      </w:pPr>
      <w:r>
        <w:rPr>
          <w:rStyle w:val="CommentReference"/>
        </w:rPr>
        <w:annotationRef/>
      </w:r>
      <w:r>
        <w:t>Could cut out all but 1 and 6…?  Or would you argue that there is info in pictures 2-5?</w:t>
      </w:r>
    </w:p>
  </w:comment>
  <w:comment w:id="24" w:author="Alex Messina" w:date="2016-03-29T09:31:00Z" w:initials="AM">
    <w:p w14:paraId="72D3A837" w14:textId="77777777" w:rsidR="003E109B" w:rsidRDefault="003E109B" w:rsidP="00300E75">
      <w:pPr>
        <w:pStyle w:val="CommentText"/>
      </w:pPr>
      <w:r>
        <w:rPr>
          <w:rStyle w:val="CommentReference"/>
        </w:rPr>
        <w:annotationRef/>
      </w:r>
      <w:r>
        <w:t>2-5 show just how quickly the watershed responds. In 45 minutes you go from completely clear to big brown sediment plume</w:t>
      </w:r>
    </w:p>
  </w:comment>
  <w:comment w:id="25" w:author="Trent Biggs" w:date="2016-03-28T15:27:00Z" w:initials="TB">
    <w:p w14:paraId="08442215" w14:textId="77777777" w:rsidR="003E109B" w:rsidRDefault="003E109B" w:rsidP="009E5CB9">
      <w:pPr>
        <w:pStyle w:val="CommentText"/>
      </w:pPr>
      <w:r>
        <w:rPr>
          <w:rStyle w:val="CommentReference"/>
        </w:rPr>
        <w:annotationRef/>
      </w:r>
      <w:r>
        <w:t xml:space="preserve">But Figure 1 shows up to 60-70% near the mouth, and the mean looks much higher than 3%...is most of that coarse </w:t>
      </w:r>
      <w:proofErr w:type="spellStart"/>
      <w:r>
        <w:t>terriginous</w:t>
      </w:r>
      <w:proofErr w:type="spellEnd"/>
      <w:r>
        <w:t>?  Relate this text back to the figure and explain…</w:t>
      </w:r>
    </w:p>
  </w:comment>
  <w:comment w:id="26" w:author="Alex Messina" w:date="2016-03-29T11:09:00Z" w:initials="AM">
    <w:p w14:paraId="38DC34E7" w14:textId="77777777" w:rsidR="003E109B" w:rsidRDefault="003E109B" w:rsidP="009E5CB9">
      <w:pPr>
        <w:pStyle w:val="CommentText"/>
      </w:pPr>
      <w:r>
        <w:rPr>
          <w:rStyle w:val="CommentReference"/>
        </w:rPr>
        <w:annotationRef/>
      </w:r>
      <w:r>
        <w:t>Yes that was just fine fraction, I included total fraction in text</w:t>
      </w:r>
    </w:p>
  </w:comment>
  <w:comment w:id="32" w:author="Geography" w:date="2016-03-29T10:06:00Z" w:initials="G">
    <w:p w14:paraId="48CC4F43" w14:textId="77777777" w:rsidR="003E109B" w:rsidRDefault="003E109B">
      <w:pPr>
        <w:pStyle w:val="CommentText"/>
      </w:pPr>
      <w:r>
        <w:rPr>
          <w:rStyle w:val="CommentReference"/>
        </w:rPr>
        <w:annotationRef/>
      </w:r>
      <w:r>
        <w:t>Add buffer at top margin to points aren’t cut in ½.</w:t>
      </w:r>
    </w:p>
  </w:comment>
  <w:comment w:id="33" w:author="Trent Biggs" w:date="2016-03-28T16:33:00Z" w:initials="TB">
    <w:p w14:paraId="48DCA72A" w14:textId="77777777" w:rsidR="003E109B" w:rsidRDefault="003E109B">
      <w:pPr>
        <w:pStyle w:val="CommentText"/>
      </w:pPr>
      <w:r>
        <w:rPr>
          <w:rStyle w:val="CommentReference"/>
        </w:rPr>
        <w:annotationRef/>
      </w:r>
      <w:r>
        <w:t>C3?</w:t>
      </w:r>
    </w:p>
  </w:comment>
  <w:comment w:id="34" w:author="Geography" w:date="2016-03-29T10:11:00Z" w:initials="G">
    <w:p w14:paraId="5405E35A" w14:textId="77777777" w:rsidR="003E109B" w:rsidRDefault="003E109B">
      <w:pPr>
        <w:pStyle w:val="CommentText"/>
      </w:pPr>
      <w:r>
        <w:rPr>
          <w:rStyle w:val="CommentReference"/>
        </w:rPr>
        <w:annotationRef/>
      </w:r>
      <w:r>
        <w:t>Curt will have to see if this makes sense.</w:t>
      </w:r>
    </w:p>
  </w:comment>
  <w:comment w:id="36" w:author="Trent Biggs" w:date="2016-03-28T16:36:00Z" w:initials="TB">
    <w:p w14:paraId="00EFDF85" w14:textId="77777777" w:rsidR="003E109B" w:rsidRDefault="003E109B">
      <w:pPr>
        <w:pStyle w:val="CommentText"/>
      </w:pPr>
      <w:r>
        <w:rPr>
          <w:rStyle w:val="CommentReference"/>
        </w:rPr>
        <w:annotationRef/>
      </w:r>
      <w:r>
        <w:t>Find all other instances of “flood” and replace.</w:t>
      </w:r>
    </w:p>
  </w:comment>
  <w:comment w:id="37" w:author="Alex Messina" w:date="2016-03-29T11:28:00Z" w:initials="AM">
    <w:p w14:paraId="66EABF67" w14:textId="3ADE2770" w:rsidR="003E109B" w:rsidRDefault="003E109B">
      <w:pPr>
        <w:pStyle w:val="CommentText"/>
      </w:pPr>
      <w:r>
        <w:rPr>
          <w:rStyle w:val="CommentReference"/>
        </w:rPr>
        <w:annotationRef/>
      </w:r>
      <w:r>
        <w:t>Ok; flood supplied is how it is referred to in other literature</w:t>
      </w:r>
    </w:p>
  </w:comment>
  <w:comment w:id="38" w:author="Geography" w:date="2016-03-29T07:29:00Z" w:initials="G">
    <w:p w14:paraId="7E8C9DD9" w14:textId="77777777" w:rsidR="003E109B" w:rsidRDefault="003E109B" w:rsidP="00A41702">
      <w:pPr>
        <w:pStyle w:val="CommentText"/>
      </w:pPr>
      <w:r>
        <w:rPr>
          <w:rStyle w:val="CommentReference"/>
        </w:rPr>
        <w:annotationRef/>
      </w:r>
      <w:r>
        <w:t>This and other statements about the simplicity of the technique could be in a separate paragraph?  These two sentences seem out of place here.</w:t>
      </w:r>
    </w:p>
  </w:comment>
  <w:comment w:id="39" w:author="Geography" w:date="2016-03-29T06:33:00Z" w:initials="G">
    <w:p w14:paraId="65F05F40" w14:textId="77777777" w:rsidR="003E109B" w:rsidRDefault="003E109B">
      <w:pPr>
        <w:pStyle w:val="CommentText"/>
      </w:pPr>
      <w:r>
        <w:rPr>
          <w:rStyle w:val="CommentReference"/>
        </w:rPr>
        <w:annotationRef/>
      </w:r>
      <w:r>
        <w:t>Did they all find correlations with SSY?</w:t>
      </w:r>
    </w:p>
  </w:comment>
  <w:comment w:id="41" w:author="Alex Messina" w:date="2016-03-29T11:39:00Z" w:initials="AM">
    <w:p w14:paraId="216A9AB0" w14:textId="0F467670" w:rsidR="003E109B" w:rsidRDefault="003E109B">
      <w:pPr>
        <w:pStyle w:val="CommentText"/>
      </w:pPr>
      <w:r>
        <w:rPr>
          <w:rStyle w:val="CommentReference"/>
        </w:rPr>
        <w:annotationRef/>
      </w:r>
      <w:r>
        <w:t>Yes but only making anecdotal comparisons. Like Gray just showed sediment accumulation was elevated during hurricanes but didn’t analyze them by storm size vs sediment accumulation rate</w:t>
      </w:r>
    </w:p>
    <w:p w14:paraId="15B23ECE" w14:textId="77777777" w:rsidR="003E109B" w:rsidRDefault="003E109B">
      <w:pPr>
        <w:pStyle w:val="CommentText"/>
      </w:pPr>
    </w:p>
    <w:p w14:paraId="2ACB1EB2" w14:textId="61967AF5" w:rsidR="003E109B" w:rsidRDefault="003E109B">
      <w:pPr>
        <w:pStyle w:val="CommentText"/>
      </w:pPr>
      <w:proofErr w:type="spellStart"/>
      <w:r>
        <w:t>Draut</w:t>
      </w:r>
      <w:proofErr w:type="spellEnd"/>
      <w:r>
        <w:t xml:space="preserve"> just said yeah there was a storm during this month and hence higher terrigenous sediment accumulation</w:t>
      </w:r>
    </w:p>
  </w:comment>
  <w:comment w:id="40" w:author="Geography" w:date="2016-03-29T07:30:00Z" w:initials="G">
    <w:p w14:paraId="51831099" w14:textId="77777777" w:rsidR="003E109B" w:rsidRDefault="003E109B">
      <w:pPr>
        <w:pStyle w:val="CommentText"/>
      </w:pPr>
      <w:r>
        <w:rPr>
          <w:rStyle w:val="CommentReference"/>
        </w:rPr>
        <w:annotationRef/>
      </w:r>
      <w:r>
        <w:t>I think a more detailed description of these other studies would be warranted.  What techniques?</w:t>
      </w:r>
    </w:p>
    <w:p w14:paraId="2C20A6C8" w14:textId="77777777" w:rsidR="003E109B" w:rsidRDefault="003E109B">
      <w:pPr>
        <w:pStyle w:val="CommentText"/>
      </w:pPr>
      <w:r>
        <w:t>Who used techniques similar to ours, and what did they find?</w:t>
      </w:r>
    </w:p>
  </w:comment>
  <w:comment w:id="42" w:author="Alex Messina" w:date="2016-03-29T11:40:00Z" w:initials="AM">
    <w:p w14:paraId="74638D47" w14:textId="0C6F6120" w:rsidR="003E109B" w:rsidRDefault="003E109B">
      <w:pPr>
        <w:pStyle w:val="CommentText"/>
      </w:pPr>
      <w:r>
        <w:rPr>
          <w:rStyle w:val="CommentReference"/>
        </w:rPr>
        <w:annotationRef/>
      </w:r>
      <w:r>
        <w:t>Their “techniques” were just anecdotal interpretation or visual correlation</w:t>
      </w:r>
    </w:p>
  </w:comment>
  <w:comment w:id="43" w:author="Geography" w:date="2016-03-29T06:41:00Z" w:initials="G">
    <w:p w14:paraId="6F2CF841" w14:textId="77777777" w:rsidR="003E109B" w:rsidRDefault="003E109B">
      <w:pPr>
        <w:pStyle w:val="CommentText"/>
      </w:pPr>
      <w:r>
        <w:rPr>
          <w:rStyle w:val="CommentReference"/>
        </w:rPr>
        <w:annotationRef/>
      </w:r>
      <w:r>
        <w:t>Others have documented residence times of sediment in small bays?</w:t>
      </w:r>
    </w:p>
  </w:comment>
  <w:comment w:id="44" w:author="Alex Messina" w:date="2016-03-29T11:45:00Z" w:initials="AM">
    <w:p w14:paraId="5E3F80FC" w14:textId="66EB0691" w:rsidR="003E109B" w:rsidRDefault="003E109B">
      <w:pPr>
        <w:pStyle w:val="CommentText"/>
      </w:pPr>
      <w:r>
        <w:rPr>
          <w:rStyle w:val="CommentReference"/>
        </w:rPr>
        <w:annotationRef/>
      </w:r>
      <w:r>
        <w:t xml:space="preserve">I’ve seen some </w:t>
      </w:r>
      <w:proofErr w:type="gramStart"/>
      <w:r>
        <w:t>in  Great</w:t>
      </w:r>
      <w:proofErr w:type="gramEnd"/>
      <w:r>
        <w:t xml:space="preserve"> Barrier reef, not sure about small bays</w:t>
      </w:r>
    </w:p>
  </w:comment>
  <w:comment w:id="45" w:author="Alex Messina" w:date="2016-03-26T18:36:00Z" w:initials="AM">
    <w:p w14:paraId="1B159D64" w14:textId="77777777" w:rsidR="003E109B" w:rsidRDefault="003E109B" w:rsidP="00FC1402">
      <w:pPr>
        <w:pStyle w:val="CommentText"/>
      </w:pPr>
      <w:r>
        <w:rPr>
          <w:rStyle w:val="CommentReference"/>
        </w:rPr>
        <w:annotationRef/>
      </w:r>
      <w:r>
        <w:t>Discussion?</w:t>
      </w:r>
    </w:p>
  </w:comment>
  <w:comment w:id="46" w:author="Trent Biggs" w:date="2016-03-28T16:21:00Z" w:initials="TB">
    <w:p w14:paraId="2743C611" w14:textId="77777777" w:rsidR="003E109B" w:rsidRDefault="003E109B" w:rsidP="00FC1402">
      <w:pPr>
        <w:pStyle w:val="CommentText"/>
      </w:pPr>
      <w:r>
        <w:rPr>
          <w:rStyle w:val="CommentReference"/>
        </w:rPr>
        <w:annotationRef/>
      </w:r>
      <w:r>
        <w:t>Yes, agreed.</w:t>
      </w:r>
    </w:p>
  </w:comment>
  <w:comment w:id="49" w:author="Geography" w:date="2016-03-29T06:44:00Z" w:initials="G">
    <w:p w14:paraId="2B3CCA6E" w14:textId="77777777" w:rsidR="003E109B" w:rsidRDefault="003E109B" w:rsidP="007373D0">
      <w:pPr>
        <w:pStyle w:val="CommentText"/>
      </w:pPr>
      <w:r>
        <w:rPr>
          <w:rStyle w:val="CommentReference"/>
        </w:rPr>
        <w:annotationRef/>
      </w:r>
      <w:r>
        <w:t>You could just use the texture data from the one time you collected it.</w:t>
      </w:r>
    </w:p>
    <w:p w14:paraId="562E9854" w14:textId="77777777" w:rsidR="003E109B" w:rsidRDefault="003E109B" w:rsidP="007373D0">
      <w:pPr>
        <w:pStyle w:val="CommentText"/>
      </w:pPr>
      <w:r>
        <w:t>Are we still able to analyze texture with the ongoing sampling?</w:t>
      </w:r>
    </w:p>
  </w:comment>
  <w:comment w:id="50" w:author="Geography" w:date="2016-03-29T06:48:00Z" w:initials="G">
    <w:p w14:paraId="5496BB76" w14:textId="77777777" w:rsidR="003E109B" w:rsidRDefault="003E109B">
      <w:pPr>
        <w:pStyle w:val="CommentText"/>
      </w:pPr>
      <w:r>
        <w:rPr>
          <w:rStyle w:val="CommentReference"/>
        </w:rPr>
        <w:annotationRef/>
      </w:r>
      <w:r>
        <w:t>What is “it”—accumulation rates or coral health?</w:t>
      </w:r>
    </w:p>
    <w:p w14:paraId="35A27BC1" w14:textId="77777777" w:rsidR="003E109B" w:rsidRDefault="003E109B">
      <w:pPr>
        <w:pStyle w:val="CommentText"/>
      </w:pPr>
      <w:r>
        <w:t>Why can’t we relate it to health?</w:t>
      </w:r>
    </w:p>
  </w:comment>
  <w:comment w:id="59" w:author="Alex Messina" w:date="2016-03-25T17:46:00Z" w:initials="AM">
    <w:p w14:paraId="35726571" w14:textId="14A6AB91" w:rsidR="003E109B" w:rsidRDefault="003E109B" w:rsidP="003A7847">
      <w:pPr>
        <w:pStyle w:val="CommentText"/>
      </w:pPr>
      <w:r>
        <w:rPr>
          <w:rStyle w:val="CommentReference"/>
        </w:rPr>
        <w:annotationRef/>
      </w:r>
      <w:proofErr w:type="spellStart"/>
      <w:r>
        <w:t>Wolanski</w:t>
      </w:r>
      <w:proofErr w:type="spellEnd"/>
      <w:r>
        <w:t xml:space="preserve"> et al. (2005) found there was a net sediment accumulation balance on the shallow reef flat during resuspension events but net accumulation in deeper areas due to lack or resuspension. Longer term cycles can also occur, such as years of deposition at depths, that is only flushed out during significant events like cyclones.</w:t>
      </w:r>
    </w:p>
    <w:p w14:paraId="00AA8116" w14:textId="77777777" w:rsidR="003E109B" w:rsidRDefault="003E109B" w:rsidP="003A7847">
      <w:pPr>
        <w:pStyle w:val="CommentText"/>
      </w:pPr>
    </w:p>
    <w:p w14:paraId="2826E516" w14:textId="77777777" w:rsidR="003E109B" w:rsidRDefault="003E109B" w:rsidP="003A7847">
      <w:pPr>
        <w:pStyle w:val="CommentText"/>
      </w:pPr>
      <w:r>
        <w:t xml:space="preserve">Hard to relate hydrodynamic flows to sediment resuspension and movement since we have limited forcing data and sediment movement is complex in an area of complex bathymetry and carbonate sediment shape and density are important variables, not just particle size (Kench and Brander 2006; </w:t>
      </w:r>
      <w:proofErr w:type="spellStart"/>
      <w:r>
        <w:t>Hopley</w:t>
      </w:r>
      <w:proofErr w:type="spellEnd"/>
      <w:r>
        <w:t xml:space="preserve"> 2011), maybe Tubes are a good check since they trap resuspended material as it moves by.</w:t>
      </w:r>
    </w:p>
  </w:comment>
  <w:comment w:id="60" w:author="Geography" w:date="2016-03-29T06:58:00Z" w:initials="G">
    <w:p w14:paraId="772F4A64" w14:textId="77777777" w:rsidR="003E109B" w:rsidRDefault="003E109B">
      <w:pPr>
        <w:pStyle w:val="CommentText"/>
      </w:pPr>
      <w:r>
        <w:rPr>
          <w:rStyle w:val="CommentReference"/>
        </w:rPr>
        <w:annotationRef/>
      </w:r>
      <w:r>
        <w:t>Seems like good text if we can figure out where to put it.</w:t>
      </w:r>
    </w:p>
  </w:comment>
  <w:comment w:id="73" w:author="Geography" w:date="2016-03-29T08:30:00Z" w:initials="G">
    <w:p w14:paraId="4F168D73" w14:textId="77777777" w:rsidR="003E109B" w:rsidRDefault="003E109B">
      <w:pPr>
        <w:pStyle w:val="CommentText"/>
      </w:pPr>
      <w:r>
        <w:rPr>
          <w:rStyle w:val="CommentReference"/>
        </w:rPr>
        <w:annotationRef/>
      </w:r>
      <w:r>
        <w:t>Reword to make sense to coastal circulation people!</w:t>
      </w:r>
    </w:p>
  </w:comment>
  <w:comment w:id="78" w:author="Geography" w:date="2016-03-29T07:01:00Z" w:initials="G">
    <w:p w14:paraId="2F3D4254" w14:textId="77777777" w:rsidR="003E109B" w:rsidRDefault="003E109B">
      <w:pPr>
        <w:pStyle w:val="CommentText"/>
      </w:pPr>
      <w:r>
        <w:rPr>
          <w:rStyle w:val="CommentReference"/>
        </w:rPr>
        <w:annotationRef/>
      </w:r>
      <w:r>
        <w:t xml:space="preserve">Elaborate what </w:t>
      </w:r>
      <w:proofErr w:type="spellStart"/>
      <w:r>
        <w:t>Wolanski</w:t>
      </w:r>
      <w:proofErr w:type="spellEnd"/>
      <w:r>
        <w:t xml:space="preserve"> found (they didn’t document residence times on the fore reef at </w:t>
      </w:r>
      <w:proofErr w:type="spellStart"/>
      <w:r>
        <w:t>Fagaalu</w:t>
      </w:r>
      <w:proofErr w:type="spellEnd"/>
      <w:r>
        <w:t>…)</w:t>
      </w:r>
    </w:p>
  </w:comment>
  <w:comment w:id="79" w:author="Geography" w:date="2016-03-29T07:04:00Z" w:initials="G">
    <w:p w14:paraId="5C266A47" w14:textId="77777777" w:rsidR="003E109B" w:rsidRDefault="003E109B">
      <w:pPr>
        <w:pStyle w:val="CommentText"/>
      </w:pPr>
      <w:r>
        <w:rPr>
          <w:rStyle w:val="CommentReference"/>
        </w:rPr>
        <w:annotationRef/>
      </w:r>
      <w:r>
        <w:t>Provide a bit more detail on their methods.  Did they measure over several months?  Document the relative importance of SSY and waves?  Chemical composition, spatial distribution, relationship to bay circulation?</w:t>
      </w:r>
    </w:p>
  </w:comment>
  <w:comment w:id="80" w:author="Geography" w:date="2016-03-29T08:08:00Z" w:initials="G">
    <w:p w14:paraId="3F21D36F" w14:textId="77777777" w:rsidR="003E109B" w:rsidRDefault="003E109B">
      <w:pPr>
        <w:pStyle w:val="CommentText"/>
      </w:pPr>
      <w:r>
        <w:rPr>
          <w:rStyle w:val="CommentReference"/>
        </w:rPr>
        <w:annotationRef/>
      </w:r>
      <w:r>
        <w:t>Journal for Gray?</w:t>
      </w:r>
    </w:p>
  </w:comment>
  <w:comment w:id="82" w:author="Alex Messina" w:date="2016-03-29T12:31:00Z" w:initials="AM">
    <w:p w14:paraId="76694F18" w14:textId="74B7B016" w:rsidR="003E109B" w:rsidRDefault="003E109B">
      <w:pPr>
        <w:pStyle w:val="CommentText"/>
      </w:pPr>
      <w:r>
        <w:rPr>
          <w:rStyle w:val="CommentReference"/>
        </w:rPr>
        <w:annotationRef/>
      </w:r>
      <w:r>
        <w:t>It’s a Conference Proceedings</w:t>
      </w:r>
    </w:p>
  </w:comment>
  <w:comment w:id="81" w:author="Trent Biggs" w:date="2016-03-28T16:42:00Z" w:initials="TB">
    <w:p w14:paraId="0FB9172E" w14:textId="77777777" w:rsidR="003E109B" w:rsidRDefault="003E109B">
      <w:pPr>
        <w:pStyle w:val="CommentText"/>
      </w:pPr>
      <w:r>
        <w:rPr>
          <w:rStyle w:val="CommentReference"/>
        </w:rPr>
        <w:annotationRef/>
      </w:r>
      <w:r>
        <w:t>If something’s not accepted, I usually put “in review” and leave off the journal name in case that’s not where it’s ultimately published (to avoid confusion).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2B30379" w15:done="0"/>
  <w15:commentEx w15:paraId="2F2C38D4" w15:paraIdParent="22B30379" w15:done="0"/>
  <w15:commentEx w15:paraId="4898FF3E" w15:done="0"/>
  <w15:commentEx w15:paraId="3084BB0A" w15:done="0"/>
  <w15:commentEx w15:paraId="6F0831C4" w15:done="0"/>
  <w15:commentEx w15:paraId="4D75EFD2" w15:paraIdParent="6F0831C4" w15:done="0"/>
  <w15:commentEx w15:paraId="35813410" w15:done="0"/>
  <w15:commentEx w15:paraId="286A22D1" w15:done="0"/>
  <w15:commentEx w15:paraId="0AC67416" w15:done="0"/>
  <w15:commentEx w15:paraId="54C7A991" w15:done="0"/>
  <w15:commentEx w15:paraId="2A75B481" w15:done="0"/>
  <w15:commentEx w15:paraId="009A776F" w15:done="0"/>
  <w15:commentEx w15:paraId="45A8BAC6" w15:done="0"/>
  <w15:commentEx w15:paraId="0CDCB0EC" w15:paraIdParent="45A8BAC6" w15:done="0"/>
  <w15:commentEx w15:paraId="6405B721" w15:done="0"/>
  <w15:commentEx w15:paraId="722BBE42" w15:done="0"/>
  <w15:commentEx w15:paraId="47CB684F" w15:paraIdParent="722BBE42" w15:done="0"/>
  <w15:commentEx w15:paraId="213EBE93" w15:done="0"/>
  <w15:commentEx w15:paraId="3CBE7D24" w15:done="0"/>
  <w15:commentEx w15:paraId="72D3A837" w15:paraIdParent="3CBE7D24" w15:done="0"/>
  <w15:commentEx w15:paraId="08442215" w15:done="0"/>
  <w15:commentEx w15:paraId="38DC34E7" w15:paraIdParent="08442215" w15:done="0"/>
  <w15:commentEx w15:paraId="48CC4F43" w15:done="0"/>
  <w15:commentEx w15:paraId="48DCA72A" w15:done="0"/>
  <w15:commentEx w15:paraId="5405E35A" w15:done="0"/>
  <w15:commentEx w15:paraId="00EFDF85" w15:done="0"/>
  <w15:commentEx w15:paraId="66EABF67" w15:paraIdParent="00EFDF85" w15:done="0"/>
  <w15:commentEx w15:paraId="7E8C9DD9" w15:done="0"/>
  <w15:commentEx w15:paraId="65F05F40" w15:done="0"/>
  <w15:commentEx w15:paraId="2ACB1EB2" w15:paraIdParent="65F05F40" w15:done="0"/>
  <w15:commentEx w15:paraId="2C20A6C8" w15:done="0"/>
  <w15:commentEx w15:paraId="74638D47" w15:paraIdParent="2C20A6C8" w15:done="0"/>
  <w15:commentEx w15:paraId="6F2CF841" w15:done="0"/>
  <w15:commentEx w15:paraId="5E3F80FC" w15:paraIdParent="6F2CF841" w15:done="0"/>
  <w15:commentEx w15:paraId="1B159D64" w15:done="0"/>
  <w15:commentEx w15:paraId="2743C611" w15:done="0"/>
  <w15:commentEx w15:paraId="562E9854" w15:done="0"/>
  <w15:commentEx w15:paraId="35A27BC1" w15:done="0"/>
  <w15:commentEx w15:paraId="2826E516" w15:done="0"/>
  <w15:commentEx w15:paraId="772F4A64" w15:done="0"/>
  <w15:commentEx w15:paraId="4F168D73" w15:done="0"/>
  <w15:commentEx w15:paraId="2F3D4254" w15:done="0"/>
  <w15:commentEx w15:paraId="5C266A47" w15:done="0"/>
  <w15:commentEx w15:paraId="3F21D36F" w15:done="0"/>
  <w15:commentEx w15:paraId="76694F18" w15:paraIdParent="3F21D36F" w15:done="0"/>
  <w15:commentEx w15:paraId="0FB9172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0E4AFD" w14:textId="77777777" w:rsidR="00BC0931" w:rsidRDefault="00BC0931" w:rsidP="001D06FC">
      <w:pPr>
        <w:spacing w:after="0"/>
      </w:pPr>
      <w:r>
        <w:separator/>
      </w:r>
    </w:p>
  </w:endnote>
  <w:endnote w:type="continuationSeparator" w:id="0">
    <w:p w14:paraId="475574B5" w14:textId="77777777" w:rsidR="00BC0931" w:rsidRDefault="00BC0931" w:rsidP="001D06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3393384"/>
      <w:docPartObj>
        <w:docPartGallery w:val="Page Numbers (Bottom of Page)"/>
        <w:docPartUnique/>
      </w:docPartObj>
    </w:sdtPr>
    <w:sdtEndPr>
      <w:rPr>
        <w:noProof/>
      </w:rPr>
    </w:sdtEndPr>
    <w:sdtContent>
      <w:p w14:paraId="72CBF414" w14:textId="77777777" w:rsidR="003E109B" w:rsidRDefault="003E109B">
        <w:pPr>
          <w:pStyle w:val="Footer"/>
          <w:jc w:val="center"/>
        </w:pPr>
        <w:r>
          <w:fldChar w:fldCharType="begin"/>
        </w:r>
        <w:r>
          <w:instrText xml:space="preserve"> PAGE   \* MERGEFORMAT </w:instrText>
        </w:r>
        <w:r>
          <w:fldChar w:fldCharType="separate"/>
        </w:r>
        <w:r w:rsidR="000031CD">
          <w:rPr>
            <w:noProof/>
          </w:rPr>
          <w:t>2</w:t>
        </w:r>
        <w:r>
          <w:rPr>
            <w:noProof/>
          </w:rPr>
          <w:fldChar w:fldCharType="end"/>
        </w:r>
      </w:p>
    </w:sdtContent>
  </w:sdt>
  <w:p w14:paraId="155F93A9" w14:textId="77777777" w:rsidR="003E109B" w:rsidRDefault="003E10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78496F" w14:textId="77777777" w:rsidR="00BC0931" w:rsidRDefault="00BC0931" w:rsidP="001D06FC">
      <w:pPr>
        <w:spacing w:after="0"/>
      </w:pPr>
      <w:r>
        <w:separator/>
      </w:r>
    </w:p>
  </w:footnote>
  <w:footnote w:type="continuationSeparator" w:id="0">
    <w:p w14:paraId="26D4BF6B" w14:textId="77777777" w:rsidR="00BC0931" w:rsidRDefault="00BC0931" w:rsidP="001D06FC">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D7687F"/>
    <w:multiLevelType w:val="hybridMultilevel"/>
    <w:tmpl w:val="62A2592C"/>
    <w:lvl w:ilvl="0" w:tplc="A2F65BC0">
      <w:start w:val="1"/>
      <w:numFmt w:val="decimal"/>
      <w:pStyle w:val="Heading2"/>
      <w:lvlText w:val="%1."/>
      <w:lvlJc w:val="left"/>
      <w:pPr>
        <w:snapToGrid w:val="0"/>
        <w:ind w:left="720" w:hanging="360"/>
      </w:pPr>
      <w:rPr>
        <w:b w:val="0"/>
        <w:bCs w:val="0"/>
        <w:i w:val="0"/>
        <w:iCs w:val="0"/>
        <w:caps w:val="0"/>
        <w:smallCaps w:val="0"/>
        <w:strike w:val="0"/>
        <w:dstrike w:val="0"/>
        <w:noProof w:val="0"/>
        <w:vanish w:val="0"/>
        <w:webHidden w:val="0"/>
        <w:color w:val="000000"/>
        <w:spacing w:val="0"/>
        <w:w w:val="1"/>
        <w:kern w:val="0"/>
        <w:position w:val="0"/>
        <w:sz w:val="2"/>
        <w:szCs w:val="2"/>
        <w:u w:val="none" w:color="000000"/>
        <w:effect w:val="none"/>
        <w:bdr w:val="none" w:sz="0" w:space="0" w:color="auto" w:frame="1"/>
        <w:shd w:val="clear" w:color="auto"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CDC3A96"/>
    <w:multiLevelType w:val="hybridMultilevel"/>
    <w:tmpl w:val="9676CD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31E902CC"/>
    <w:multiLevelType w:val="hybridMultilevel"/>
    <w:tmpl w:val="CE506C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4E27F7"/>
    <w:multiLevelType w:val="hybridMultilevel"/>
    <w:tmpl w:val="ED1E2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EB53CAC"/>
    <w:multiLevelType w:val="hybridMultilevel"/>
    <w:tmpl w:val="8FDA340A"/>
    <w:lvl w:ilvl="0" w:tplc="138C3F9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AC11C2"/>
    <w:multiLevelType w:val="hybridMultilevel"/>
    <w:tmpl w:val="22DCABB6"/>
    <w:lvl w:ilvl="0" w:tplc="20C0ED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EF32112"/>
    <w:multiLevelType w:val="hybridMultilevel"/>
    <w:tmpl w:val="D8969DF6"/>
    <w:lvl w:ilvl="0" w:tplc="A71E9A0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5"/>
  </w:num>
  <w:num w:numId="5">
    <w:abstractNumId w:val="0"/>
  </w:num>
  <w:num w:numId="6">
    <w:abstractNumId w:val="6"/>
  </w:num>
  <w:num w:numId="7">
    <w:abstractNumId w:val="4"/>
  </w:num>
  <w:num w:numId="8">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eography">
    <w15:presenceInfo w15:providerId="None" w15:userId="Geography"/>
  </w15:person>
  <w15:person w15:author="Alex Messina">
    <w15:presenceInfo w15:providerId="Windows Live" w15:userId="2225572b3707e4fb"/>
  </w15:person>
  <w15:person w15:author="Trent Biggs">
    <w15:presenceInfo w15:providerId="AD" w15:userId="S-1-5-21-1779510897-148652841-929701000-53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06FC"/>
    <w:rsid w:val="00000890"/>
    <w:rsid w:val="000031CD"/>
    <w:rsid w:val="00010E42"/>
    <w:rsid w:val="00011A86"/>
    <w:rsid w:val="0002273A"/>
    <w:rsid w:val="00031C26"/>
    <w:rsid w:val="0003248C"/>
    <w:rsid w:val="000507E4"/>
    <w:rsid w:val="00053C94"/>
    <w:rsid w:val="0005412E"/>
    <w:rsid w:val="00075565"/>
    <w:rsid w:val="000847DB"/>
    <w:rsid w:val="0009200F"/>
    <w:rsid w:val="000A5644"/>
    <w:rsid w:val="000C1A65"/>
    <w:rsid w:val="000C1B4E"/>
    <w:rsid w:val="000D081E"/>
    <w:rsid w:val="000D401D"/>
    <w:rsid w:val="000E527D"/>
    <w:rsid w:val="000E551B"/>
    <w:rsid w:val="000F0D2C"/>
    <w:rsid w:val="000F33C7"/>
    <w:rsid w:val="001044B4"/>
    <w:rsid w:val="00105F64"/>
    <w:rsid w:val="00120EE0"/>
    <w:rsid w:val="001248F5"/>
    <w:rsid w:val="00127E15"/>
    <w:rsid w:val="0016588D"/>
    <w:rsid w:val="00187679"/>
    <w:rsid w:val="001901CD"/>
    <w:rsid w:val="00190763"/>
    <w:rsid w:val="00191692"/>
    <w:rsid w:val="00194078"/>
    <w:rsid w:val="00194D82"/>
    <w:rsid w:val="001951F4"/>
    <w:rsid w:val="001A1327"/>
    <w:rsid w:val="001A2069"/>
    <w:rsid w:val="001A6ADC"/>
    <w:rsid w:val="001B15C9"/>
    <w:rsid w:val="001B56FA"/>
    <w:rsid w:val="001B5F5D"/>
    <w:rsid w:val="001B77E6"/>
    <w:rsid w:val="001C0ABB"/>
    <w:rsid w:val="001D06FC"/>
    <w:rsid w:val="0021782B"/>
    <w:rsid w:val="00217E98"/>
    <w:rsid w:val="00224D90"/>
    <w:rsid w:val="00235FE3"/>
    <w:rsid w:val="00237164"/>
    <w:rsid w:val="00243CA8"/>
    <w:rsid w:val="00252009"/>
    <w:rsid w:val="00255077"/>
    <w:rsid w:val="00255238"/>
    <w:rsid w:val="00274AEE"/>
    <w:rsid w:val="002774FE"/>
    <w:rsid w:val="002B2192"/>
    <w:rsid w:val="002C6437"/>
    <w:rsid w:val="002D71CA"/>
    <w:rsid w:val="002E4F9F"/>
    <w:rsid w:val="002F7A4D"/>
    <w:rsid w:val="00300E75"/>
    <w:rsid w:val="00301E3D"/>
    <w:rsid w:val="00305B71"/>
    <w:rsid w:val="00317C15"/>
    <w:rsid w:val="00321765"/>
    <w:rsid w:val="00323753"/>
    <w:rsid w:val="003248B7"/>
    <w:rsid w:val="00324F85"/>
    <w:rsid w:val="00332DA1"/>
    <w:rsid w:val="003331B8"/>
    <w:rsid w:val="003479CF"/>
    <w:rsid w:val="003536DF"/>
    <w:rsid w:val="003543FB"/>
    <w:rsid w:val="00365751"/>
    <w:rsid w:val="00376CAB"/>
    <w:rsid w:val="0038280E"/>
    <w:rsid w:val="00384906"/>
    <w:rsid w:val="00387C92"/>
    <w:rsid w:val="003905BE"/>
    <w:rsid w:val="003A703C"/>
    <w:rsid w:val="003A70A4"/>
    <w:rsid w:val="003A7847"/>
    <w:rsid w:val="003B0C6C"/>
    <w:rsid w:val="003C7780"/>
    <w:rsid w:val="003E109B"/>
    <w:rsid w:val="003E51FA"/>
    <w:rsid w:val="003E544B"/>
    <w:rsid w:val="003E6BF7"/>
    <w:rsid w:val="003F06A5"/>
    <w:rsid w:val="003F351E"/>
    <w:rsid w:val="003F5FDA"/>
    <w:rsid w:val="00403D98"/>
    <w:rsid w:val="00410110"/>
    <w:rsid w:val="00426033"/>
    <w:rsid w:val="00427210"/>
    <w:rsid w:val="00435FD5"/>
    <w:rsid w:val="00441C13"/>
    <w:rsid w:val="0044653D"/>
    <w:rsid w:val="004478CD"/>
    <w:rsid w:val="00453FEE"/>
    <w:rsid w:val="00467119"/>
    <w:rsid w:val="00467407"/>
    <w:rsid w:val="0048291C"/>
    <w:rsid w:val="00483D4A"/>
    <w:rsid w:val="00492403"/>
    <w:rsid w:val="004975E3"/>
    <w:rsid w:val="004A0898"/>
    <w:rsid w:val="004A755F"/>
    <w:rsid w:val="004A7C2D"/>
    <w:rsid w:val="004B0958"/>
    <w:rsid w:val="004B2B24"/>
    <w:rsid w:val="004B5AD5"/>
    <w:rsid w:val="004D04DF"/>
    <w:rsid w:val="004D2052"/>
    <w:rsid w:val="004E3242"/>
    <w:rsid w:val="004E3788"/>
    <w:rsid w:val="004F2891"/>
    <w:rsid w:val="004F3FFC"/>
    <w:rsid w:val="004F648B"/>
    <w:rsid w:val="00500D30"/>
    <w:rsid w:val="00507312"/>
    <w:rsid w:val="00510A77"/>
    <w:rsid w:val="005110C9"/>
    <w:rsid w:val="00512B2A"/>
    <w:rsid w:val="005271B3"/>
    <w:rsid w:val="00530059"/>
    <w:rsid w:val="00530730"/>
    <w:rsid w:val="00532805"/>
    <w:rsid w:val="00536A16"/>
    <w:rsid w:val="00543FF6"/>
    <w:rsid w:val="005648B5"/>
    <w:rsid w:val="0058542C"/>
    <w:rsid w:val="00585D6B"/>
    <w:rsid w:val="0059092E"/>
    <w:rsid w:val="0059167E"/>
    <w:rsid w:val="00592AC4"/>
    <w:rsid w:val="005A5CFB"/>
    <w:rsid w:val="005B251B"/>
    <w:rsid w:val="005C1C2A"/>
    <w:rsid w:val="005C46CA"/>
    <w:rsid w:val="005E6AE7"/>
    <w:rsid w:val="005E7EC7"/>
    <w:rsid w:val="005F5683"/>
    <w:rsid w:val="005F7930"/>
    <w:rsid w:val="00605D7D"/>
    <w:rsid w:val="006116D8"/>
    <w:rsid w:val="00613A11"/>
    <w:rsid w:val="00613AD8"/>
    <w:rsid w:val="00627C01"/>
    <w:rsid w:val="00632EA5"/>
    <w:rsid w:val="006419FD"/>
    <w:rsid w:val="00643F43"/>
    <w:rsid w:val="006560FF"/>
    <w:rsid w:val="00663138"/>
    <w:rsid w:val="00666BAE"/>
    <w:rsid w:val="00672177"/>
    <w:rsid w:val="00683625"/>
    <w:rsid w:val="00684FC8"/>
    <w:rsid w:val="0069271B"/>
    <w:rsid w:val="0069498E"/>
    <w:rsid w:val="006B504D"/>
    <w:rsid w:val="006C4A51"/>
    <w:rsid w:val="006D01C1"/>
    <w:rsid w:val="006E174D"/>
    <w:rsid w:val="006E41F2"/>
    <w:rsid w:val="006F6FC5"/>
    <w:rsid w:val="00702627"/>
    <w:rsid w:val="00706037"/>
    <w:rsid w:val="0071212F"/>
    <w:rsid w:val="007240CF"/>
    <w:rsid w:val="007274EA"/>
    <w:rsid w:val="007340AE"/>
    <w:rsid w:val="007373D0"/>
    <w:rsid w:val="00737728"/>
    <w:rsid w:val="00740268"/>
    <w:rsid w:val="00760CB9"/>
    <w:rsid w:val="00790D87"/>
    <w:rsid w:val="0079107B"/>
    <w:rsid w:val="00791691"/>
    <w:rsid w:val="00795CE7"/>
    <w:rsid w:val="0079626C"/>
    <w:rsid w:val="00796908"/>
    <w:rsid w:val="007B15F3"/>
    <w:rsid w:val="007B386A"/>
    <w:rsid w:val="007B431B"/>
    <w:rsid w:val="007D0434"/>
    <w:rsid w:val="007D1D89"/>
    <w:rsid w:val="007E03D8"/>
    <w:rsid w:val="007E1F66"/>
    <w:rsid w:val="007E4597"/>
    <w:rsid w:val="007F4363"/>
    <w:rsid w:val="007F4AF8"/>
    <w:rsid w:val="007F6654"/>
    <w:rsid w:val="008012ED"/>
    <w:rsid w:val="00821A4E"/>
    <w:rsid w:val="008232FA"/>
    <w:rsid w:val="008332E1"/>
    <w:rsid w:val="00836058"/>
    <w:rsid w:val="008629FF"/>
    <w:rsid w:val="00873234"/>
    <w:rsid w:val="0089277C"/>
    <w:rsid w:val="00893EF8"/>
    <w:rsid w:val="00894CEE"/>
    <w:rsid w:val="008A1479"/>
    <w:rsid w:val="008A2C7E"/>
    <w:rsid w:val="008A4826"/>
    <w:rsid w:val="008B2558"/>
    <w:rsid w:val="008C0F6B"/>
    <w:rsid w:val="008C12A8"/>
    <w:rsid w:val="008D4280"/>
    <w:rsid w:val="008F0178"/>
    <w:rsid w:val="008F3A89"/>
    <w:rsid w:val="00913C75"/>
    <w:rsid w:val="00925EF1"/>
    <w:rsid w:val="009334E7"/>
    <w:rsid w:val="00941C28"/>
    <w:rsid w:val="0095261C"/>
    <w:rsid w:val="00960444"/>
    <w:rsid w:val="009611DD"/>
    <w:rsid w:val="00962D94"/>
    <w:rsid w:val="00967E06"/>
    <w:rsid w:val="00977788"/>
    <w:rsid w:val="00984C5A"/>
    <w:rsid w:val="00992A46"/>
    <w:rsid w:val="009938C2"/>
    <w:rsid w:val="009A4D6F"/>
    <w:rsid w:val="009B5BA0"/>
    <w:rsid w:val="009C6031"/>
    <w:rsid w:val="009D59C6"/>
    <w:rsid w:val="009E5CB9"/>
    <w:rsid w:val="009F26AF"/>
    <w:rsid w:val="009F28AB"/>
    <w:rsid w:val="00A00DA9"/>
    <w:rsid w:val="00A15FEF"/>
    <w:rsid w:val="00A16E87"/>
    <w:rsid w:val="00A41702"/>
    <w:rsid w:val="00A47F75"/>
    <w:rsid w:val="00A67D57"/>
    <w:rsid w:val="00A97C47"/>
    <w:rsid w:val="00AA3047"/>
    <w:rsid w:val="00AB727F"/>
    <w:rsid w:val="00AD202F"/>
    <w:rsid w:val="00AD3913"/>
    <w:rsid w:val="00AF2032"/>
    <w:rsid w:val="00AF3E04"/>
    <w:rsid w:val="00AF5C1B"/>
    <w:rsid w:val="00B00448"/>
    <w:rsid w:val="00B03D61"/>
    <w:rsid w:val="00B224D9"/>
    <w:rsid w:val="00B2473D"/>
    <w:rsid w:val="00B27244"/>
    <w:rsid w:val="00B3313E"/>
    <w:rsid w:val="00B37BCF"/>
    <w:rsid w:val="00B40D50"/>
    <w:rsid w:val="00B51EBE"/>
    <w:rsid w:val="00B525BB"/>
    <w:rsid w:val="00B77F3E"/>
    <w:rsid w:val="00BA328A"/>
    <w:rsid w:val="00BA37C2"/>
    <w:rsid w:val="00BB635E"/>
    <w:rsid w:val="00BB7C4C"/>
    <w:rsid w:val="00BC0931"/>
    <w:rsid w:val="00BC46A8"/>
    <w:rsid w:val="00BD29FC"/>
    <w:rsid w:val="00BE3D9E"/>
    <w:rsid w:val="00BE533D"/>
    <w:rsid w:val="00BF3267"/>
    <w:rsid w:val="00BF5E5D"/>
    <w:rsid w:val="00C11A3D"/>
    <w:rsid w:val="00C13905"/>
    <w:rsid w:val="00C14181"/>
    <w:rsid w:val="00C24630"/>
    <w:rsid w:val="00C31865"/>
    <w:rsid w:val="00C32918"/>
    <w:rsid w:val="00C43055"/>
    <w:rsid w:val="00C507A2"/>
    <w:rsid w:val="00C6244C"/>
    <w:rsid w:val="00C64F12"/>
    <w:rsid w:val="00C657C9"/>
    <w:rsid w:val="00C70A54"/>
    <w:rsid w:val="00C7606F"/>
    <w:rsid w:val="00C803BD"/>
    <w:rsid w:val="00C81E34"/>
    <w:rsid w:val="00C82C5E"/>
    <w:rsid w:val="00C843C3"/>
    <w:rsid w:val="00C922C9"/>
    <w:rsid w:val="00CA1238"/>
    <w:rsid w:val="00CA30A5"/>
    <w:rsid w:val="00CB0118"/>
    <w:rsid w:val="00CB667C"/>
    <w:rsid w:val="00CD0884"/>
    <w:rsid w:val="00CF6333"/>
    <w:rsid w:val="00CF6C3C"/>
    <w:rsid w:val="00D00184"/>
    <w:rsid w:val="00D00860"/>
    <w:rsid w:val="00D2166B"/>
    <w:rsid w:val="00D219F8"/>
    <w:rsid w:val="00D3227C"/>
    <w:rsid w:val="00D34519"/>
    <w:rsid w:val="00D3615A"/>
    <w:rsid w:val="00D57F11"/>
    <w:rsid w:val="00D6121A"/>
    <w:rsid w:val="00D63954"/>
    <w:rsid w:val="00D6576F"/>
    <w:rsid w:val="00D65F65"/>
    <w:rsid w:val="00D80EEB"/>
    <w:rsid w:val="00D92AC9"/>
    <w:rsid w:val="00D96F49"/>
    <w:rsid w:val="00DA3790"/>
    <w:rsid w:val="00DB0A54"/>
    <w:rsid w:val="00DB0F97"/>
    <w:rsid w:val="00DB4700"/>
    <w:rsid w:val="00DC3CC8"/>
    <w:rsid w:val="00DC642E"/>
    <w:rsid w:val="00DD1D08"/>
    <w:rsid w:val="00DD3EFC"/>
    <w:rsid w:val="00DE0467"/>
    <w:rsid w:val="00DE3BA2"/>
    <w:rsid w:val="00DF218E"/>
    <w:rsid w:val="00DF24E9"/>
    <w:rsid w:val="00E11903"/>
    <w:rsid w:val="00E13FC7"/>
    <w:rsid w:val="00E26E2F"/>
    <w:rsid w:val="00E30DA0"/>
    <w:rsid w:val="00E51D2D"/>
    <w:rsid w:val="00E56348"/>
    <w:rsid w:val="00E62CBE"/>
    <w:rsid w:val="00E6776F"/>
    <w:rsid w:val="00E7476E"/>
    <w:rsid w:val="00E86AAE"/>
    <w:rsid w:val="00E906C2"/>
    <w:rsid w:val="00EA173F"/>
    <w:rsid w:val="00EA2230"/>
    <w:rsid w:val="00EA47F4"/>
    <w:rsid w:val="00EA5B74"/>
    <w:rsid w:val="00EB328C"/>
    <w:rsid w:val="00EB3EE4"/>
    <w:rsid w:val="00EC193B"/>
    <w:rsid w:val="00EC7083"/>
    <w:rsid w:val="00ED5038"/>
    <w:rsid w:val="00EE380A"/>
    <w:rsid w:val="00F00EAA"/>
    <w:rsid w:val="00F123EA"/>
    <w:rsid w:val="00F20F66"/>
    <w:rsid w:val="00F21737"/>
    <w:rsid w:val="00F26555"/>
    <w:rsid w:val="00F409A8"/>
    <w:rsid w:val="00F4287C"/>
    <w:rsid w:val="00F61A17"/>
    <w:rsid w:val="00F6478E"/>
    <w:rsid w:val="00F76EB5"/>
    <w:rsid w:val="00F85601"/>
    <w:rsid w:val="00FB574C"/>
    <w:rsid w:val="00FC1402"/>
    <w:rsid w:val="00FC6BD7"/>
    <w:rsid w:val="00FD28C0"/>
    <w:rsid w:val="00FD6F29"/>
    <w:rsid w:val="00FD7A98"/>
    <w:rsid w:val="00FE6D43"/>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2C724"/>
  <w15:chartTrackingRefBased/>
  <w15:docId w15:val="{E783F09F-AE8B-4ACC-9FA6-97C5CCB84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4D6F"/>
    <w:pPr>
      <w:spacing w:after="80" w:line="240" w:lineRule="auto"/>
    </w:pPr>
    <w:rPr>
      <w:rFonts w:ascii="Times" w:eastAsiaTheme="minorHAnsi" w:hAnsi="Times"/>
      <w:sz w:val="24"/>
    </w:rPr>
  </w:style>
  <w:style w:type="paragraph" w:styleId="Heading1">
    <w:name w:val="heading 1"/>
    <w:aliases w:val="Part"/>
    <w:basedOn w:val="Normal"/>
    <w:next w:val="Normal"/>
    <w:link w:val="Heading1Char"/>
    <w:uiPriority w:val="9"/>
    <w:qFormat/>
    <w:rsid w:val="00D001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Section 1"/>
    <w:basedOn w:val="Normal"/>
    <w:next w:val="Normal"/>
    <w:link w:val="Heading2Char"/>
    <w:uiPriority w:val="9"/>
    <w:semiHidden/>
    <w:unhideWhenUsed/>
    <w:qFormat/>
    <w:rsid w:val="001D06FC"/>
    <w:pPr>
      <w:keepNext/>
      <w:keepLines/>
      <w:numPr>
        <w:numId w:val="1"/>
      </w:numPr>
      <w:spacing w:before="40" w:after="0"/>
      <w:outlineLvl w:val="1"/>
    </w:pPr>
    <w:rPr>
      <w:rFonts w:eastAsiaTheme="majorEastAsia"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1D06FC"/>
    <w:pPr>
      <w:keepNext/>
      <w:keepLines/>
      <w:spacing w:before="40" w:after="0"/>
      <w:outlineLvl w:val="2"/>
    </w:pPr>
    <w:rPr>
      <w:rFonts w:eastAsiaTheme="majorEastAsia" w:cstheme="majorBidi"/>
      <w:i/>
      <w:color w:val="1F4D78" w:themeColor="accent1" w:themeShade="7F"/>
      <w:szCs w:val="24"/>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Heading1"/>
    <w:link w:val="Heading1Char0"/>
    <w:qFormat/>
    <w:rsid w:val="00D80EEB"/>
    <w:rPr>
      <w:rFonts w:ascii="Calibri" w:hAnsi="Calibri"/>
      <w:b/>
      <w:color w:val="1F4E79" w:themeColor="accent1" w:themeShade="80"/>
      <w:sz w:val="28"/>
    </w:rPr>
  </w:style>
  <w:style w:type="character" w:customStyle="1" w:styleId="Heading1Char0">
    <w:name w:val="Heading1 Char"/>
    <w:basedOn w:val="DefaultParagraphFont"/>
    <w:link w:val="Heading10"/>
    <w:rsid w:val="00237164"/>
    <w:rPr>
      <w:rFonts w:ascii="Calibri" w:eastAsiaTheme="majorEastAsia" w:hAnsi="Calibri" w:cstheme="majorBidi"/>
      <w:b/>
      <w:color w:val="1F4E79" w:themeColor="accent1" w:themeShade="80"/>
      <w:sz w:val="28"/>
      <w:szCs w:val="32"/>
    </w:rPr>
  </w:style>
  <w:style w:type="paragraph" w:customStyle="1" w:styleId="Heading20">
    <w:name w:val="Heading2"/>
    <w:basedOn w:val="Heading2"/>
    <w:link w:val="Heading2Char0"/>
    <w:qFormat/>
    <w:rsid w:val="00D80EEB"/>
    <w:pPr>
      <w:numPr>
        <w:numId w:val="0"/>
      </w:numPr>
    </w:pPr>
    <w:rPr>
      <w:rFonts w:ascii="Calibri" w:hAnsi="Calibri"/>
      <w:b/>
      <w:color w:val="0070C0"/>
      <w:sz w:val="26"/>
    </w:rPr>
  </w:style>
  <w:style w:type="character" w:customStyle="1" w:styleId="Heading2Char0">
    <w:name w:val="Heading2 Char"/>
    <w:basedOn w:val="Heading1Char0"/>
    <w:link w:val="Heading20"/>
    <w:rsid w:val="00237164"/>
    <w:rPr>
      <w:rFonts w:ascii="Calibri" w:eastAsiaTheme="majorEastAsia" w:hAnsi="Calibri" w:cstheme="majorBidi"/>
      <w:b/>
      <w:color w:val="0070C0"/>
      <w:sz w:val="26"/>
      <w:szCs w:val="26"/>
    </w:rPr>
  </w:style>
  <w:style w:type="paragraph" w:customStyle="1" w:styleId="Heading30">
    <w:name w:val="Heading3"/>
    <w:basedOn w:val="Heading3"/>
    <w:link w:val="Heading3Char0"/>
    <w:qFormat/>
    <w:rsid w:val="00512B2A"/>
    <w:rPr>
      <w:rFonts w:ascii="Calibri" w:hAnsi="Calibri"/>
      <w:b/>
      <w:color w:val="0070C0"/>
    </w:rPr>
  </w:style>
  <w:style w:type="character" w:customStyle="1" w:styleId="Heading3Char0">
    <w:name w:val="Heading3 Char"/>
    <w:basedOn w:val="Heading2Char0"/>
    <w:link w:val="Heading30"/>
    <w:rsid w:val="00237164"/>
    <w:rPr>
      <w:rFonts w:ascii="Calibri" w:eastAsiaTheme="majorEastAsia" w:hAnsi="Calibri" w:cstheme="majorBidi"/>
      <w:b/>
      <w:i/>
      <w:color w:val="0070C0"/>
      <w:sz w:val="24"/>
      <w:szCs w:val="24"/>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aliases w:val="Part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character" w:customStyle="1" w:styleId="Heading2Char">
    <w:name w:val="Heading 2 Char"/>
    <w:aliases w:val="Section 1 Char"/>
    <w:basedOn w:val="DefaultParagraphFont"/>
    <w:link w:val="Heading2"/>
    <w:uiPriority w:val="9"/>
    <w:semiHidden/>
    <w:rsid w:val="001D06FC"/>
    <w:rPr>
      <w:rFonts w:ascii="Cambria" w:eastAsiaTheme="majorEastAsia" w:hAnsi="Cambria" w:cstheme="majorBidi"/>
      <w:color w:val="2E74B5" w:themeColor="accent1" w:themeShade="BF"/>
      <w:sz w:val="24"/>
      <w:szCs w:val="26"/>
    </w:rPr>
  </w:style>
  <w:style w:type="character" w:customStyle="1" w:styleId="Heading3Char">
    <w:name w:val="Heading 3 Char"/>
    <w:basedOn w:val="DefaultParagraphFont"/>
    <w:link w:val="Heading3"/>
    <w:uiPriority w:val="9"/>
    <w:semiHidden/>
    <w:rsid w:val="001D06FC"/>
    <w:rPr>
      <w:rFonts w:ascii="Cambria" w:eastAsiaTheme="majorEastAsia" w:hAnsi="Cambria" w:cstheme="majorBidi"/>
      <w:i/>
      <w:color w:val="1F4D78" w:themeColor="accent1" w:themeShade="7F"/>
      <w:sz w:val="24"/>
      <w:szCs w:val="24"/>
    </w:rPr>
  </w:style>
  <w:style w:type="character" w:styleId="Hyperlink">
    <w:name w:val="Hyperlink"/>
    <w:basedOn w:val="DefaultParagraphFont"/>
    <w:uiPriority w:val="99"/>
    <w:semiHidden/>
    <w:unhideWhenUsed/>
    <w:rsid w:val="001D06FC"/>
    <w:rPr>
      <w:color w:val="0563C1" w:themeColor="hyperlink"/>
      <w:u w:val="single"/>
    </w:rPr>
  </w:style>
  <w:style w:type="paragraph" w:styleId="NormalWeb">
    <w:name w:val="Normal (Web)"/>
    <w:basedOn w:val="Normal"/>
    <w:uiPriority w:val="99"/>
    <w:unhideWhenUsed/>
    <w:rsid w:val="001D06FC"/>
    <w:pPr>
      <w:spacing w:before="100" w:beforeAutospacing="1" w:after="100" w:afterAutospacing="1"/>
    </w:pPr>
    <w:rPr>
      <w:rFonts w:ascii="Times New Roman" w:eastAsiaTheme="minorEastAsia" w:hAnsi="Times New Roman" w:cs="Times New Roman"/>
      <w:szCs w:val="24"/>
    </w:rPr>
  </w:style>
  <w:style w:type="paragraph" w:styleId="Caption">
    <w:name w:val="caption"/>
    <w:basedOn w:val="Normal"/>
    <w:next w:val="Normal"/>
    <w:uiPriority w:val="35"/>
    <w:unhideWhenUsed/>
    <w:qFormat/>
    <w:rsid w:val="001D06FC"/>
    <w:pPr>
      <w:spacing w:after="200"/>
    </w:pPr>
    <w:rPr>
      <w:i/>
      <w:iCs/>
      <w:color w:val="44546A" w:themeColor="text2"/>
      <w:sz w:val="18"/>
      <w:szCs w:val="18"/>
    </w:rPr>
  </w:style>
  <w:style w:type="character" w:customStyle="1" w:styleId="ListParagraphChar">
    <w:name w:val="List Paragraph Char"/>
    <w:basedOn w:val="DefaultParagraphFont"/>
    <w:link w:val="ListParagraph"/>
    <w:uiPriority w:val="34"/>
    <w:locked/>
    <w:rsid w:val="001D06FC"/>
    <w:rPr>
      <w:rFonts w:ascii="Cambria" w:hAnsi="Cambria"/>
      <w:sz w:val="24"/>
    </w:rPr>
  </w:style>
  <w:style w:type="paragraph" w:styleId="ListParagraph">
    <w:name w:val="List Paragraph"/>
    <w:basedOn w:val="Normal"/>
    <w:link w:val="ListParagraphChar"/>
    <w:uiPriority w:val="34"/>
    <w:qFormat/>
    <w:rsid w:val="001D06FC"/>
    <w:pPr>
      <w:ind w:left="720"/>
      <w:contextualSpacing/>
    </w:pPr>
    <w:rPr>
      <w:rFonts w:eastAsia="Times New Roman"/>
    </w:rPr>
  </w:style>
  <w:style w:type="table" w:styleId="TableGrid">
    <w:name w:val="Table Grid"/>
    <w:basedOn w:val="TableNormal"/>
    <w:uiPriority w:val="59"/>
    <w:rsid w:val="001D06FC"/>
    <w:pPr>
      <w:spacing w:after="0" w:line="240" w:lineRule="auto"/>
    </w:pPr>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ralReefsTitle">
    <w:name w:val="Coral Reefs Title"/>
    <w:basedOn w:val="Normal"/>
    <w:rsid w:val="001D06FC"/>
    <w:pPr>
      <w:spacing w:after="200" w:line="480" w:lineRule="auto"/>
      <w:jc w:val="center"/>
    </w:pPr>
    <w:rPr>
      <w:rFonts w:eastAsiaTheme="minorEastAsia"/>
      <w:b/>
    </w:rPr>
  </w:style>
  <w:style w:type="paragraph" w:styleId="Header">
    <w:name w:val="header"/>
    <w:basedOn w:val="Normal"/>
    <w:link w:val="HeaderChar"/>
    <w:uiPriority w:val="99"/>
    <w:unhideWhenUsed/>
    <w:rsid w:val="001D06FC"/>
    <w:pPr>
      <w:tabs>
        <w:tab w:val="center" w:pos="4680"/>
        <w:tab w:val="right" w:pos="9360"/>
      </w:tabs>
      <w:spacing w:after="0"/>
    </w:pPr>
  </w:style>
  <w:style w:type="character" w:customStyle="1" w:styleId="HeaderChar">
    <w:name w:val="Header Char"/>
    <w:basedOn w:val="DefaultParagraphFont"/>
    <w:link w:val="Header"/>
    <w:uiPriority w:val="99"/>
    <w:rsid w:val="001D06FC"/>
    <w:rPr>
      <w:rFonts w:ascii="Cambria" w:eastAsiaTheme="minorHAnsi" w:hAnsi="Cambria"/>
      <w:sz w:val="24"/>
    </w:rPr>
  </w:style>
  <w:style w:type="paragraph" w:styleId="Footer">
    <w:name w:val="footer"/>
    <w:basedOn w:val="Normal"/>
    <w:link w:val="FooterChar"/>
    <w:uiPriority w:val="99"/>
    <w:unhideWhenUsed/>
    <w:rsid w:val="001D06FC"/>
    <w:pPr>
      <w:tabs>
        <w:tab w:val="center" w:pos="4680"/>
        <w:tab w:val="right" w:pos="9360"/>
      </w:tabs>
      <w:spacing w:after="0"/>
    </w:pPr>
  </w:style>
  <w:style w:type="character" w:customStyle="1" w:styleId="FooterChar">
    <w:name w:val="Footer Char"/>
    <w:basedOn w:val="DefaultParagraphFont"/>
    <w:link w:val="Footer"/>
    <w:uiPriority w:val="99"/>
    <w:rsid w:val="001D06FC"/>
    <w:rPr>
      <w:rFonts w:ascii="Cambria" w:eastAsiaTheme="minorHAnsi" w:hAnsi="Cambria"/>
      <w:sz w:val="24"/>
    </w:rPr>
  </w:style>
  <w:style w:type="character" w:styleId="LineNumber">
    <w:name w:val="line number"/>
    <w:basedOn w:val="DefaultParagraphFont"/>
    <w:uiPriority w:val="99"/>
    <w:semiHidden/>
    <w:unhideWhenUsed/>
    <w:rsid w:val="001D06FC"/>
  </w:style>
  <w:style w:type="paragraph" w:customStyle="1" w:styleId="HeadingCR1">
    <w:name w:val="Heading CR1"/>
    <w:basedOn w:val="Heading1"/>
    <w:uiPriority w:val="1"/>
    <w:qFormat/>
    <w:rsid w:val="001D06FC"/>
    <w:pPr>
      <w:spacing w:before="480" w:after="0" w:line="480" w:lineRule="auto"/>
    </w:pPr>
    <w:rPr>
      <w:rFonts w:ascii="Times" w:hAnsi="Times"/>
      <w:b/>
      <w:bCs/>
      <w:color w:val="000000"/>
      <w:sz w:val="24"/>
      <w:szCs w:val="28"/>
    </w:rPr>
  </w:style>
  <w:style w:type="paragraph" w:customStyle="1" w:styleId="HeadingCR2">
    <w:name w:val="Heading CR2"/>
    <w:basedOn w:val="Heading2"/>
    <w:rsid w:val="00AF3E04"/>
    <w:pPr>
      <w:numPr>
        <w:numId w:val="0"/>
      </w:numPr>
      <w:snapToGrid/>
      <w:spacing w:before="0" w:line="480" w:lineRule="auto"/>
    </w:pPr>
    <w:rPr>
      <w:b/>
      <w:bCs/>
      <w:color w:val="000000"/>
    </w:rPr>
  </w:style>
  <w:style w:type="paragraph" w:styleId="CommentText">
    <w:name w:val="annotation text"/>
    <w:basedOn w:val="Normal"/>
    <w:link w:val="CommentTextChar"/>
    <w:uiPriority w:val="99"/>
    <w:semiHidden/>
    <w:unhideWhenUsed/>
    <w:rsid w:val="008012ED"/>
    <w:pPr>
      <w:spacing w:after="160"/>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8012ED"/>
    <w:rPr>
      <w:rFonts w:eastAsiaTheme="minorHAnsi"/>
      <w:sz w:val="20"/>
      <w:szCs w:val="20"/>
    </w:rPr>
  </w:style>
  <w:style w:type="character" w:styleId="CommentReference">
    <w:name w:val="annotation reference"/>
    <w:basedOn w:val="DefaultParagraphFont"/>
    <w:uiPriority w:val="99"/>
    <w:semiHidden/>
    <w:unhideWhenUsed/>
    <w:rsid w:val="008012ED"/>
    <w:rPr>
      <w:sz w:val="16"/>
      <w:szCs w:val="16"/>
    </w:rPr>
  </w:style>
  <w:style w:type="paragraph" w:styleId="BalloonText">
    <w:name w:val="Balloon Text"/>
    <w:basedOn w:val="Normal"/>
    <w:link w:val="BalloonTextChar"/>
    <w:uiPriority w:val="99"/>
    <w:semiHidden/>
    <w:unhideWhenUsed/>
    <w:rsid w:val="008012E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12ED"/>
    <w:rPr>
      <w:rFonts w:ascii="Segoe UI" w:eastAsiaTheme="minorHAnsi" w:hAnsi="Segoe UI" w:cs="Segoe UI"/>
      <w:sz w:val="18"/>
      <w:szCs w:val="18"/>
    </w:rPr>
  </w:style>
  <w:style w:type="paragraph" w:styleId="CommentSubject">
    <w:name w:val="annotation subject"/>
    <w:basedOn w:val="CommentText"/>
    <w:next w:val="CommentText"/>
    <w:link w:val="CommentSubjectChar"/>
    <w:uiPriority w:val="99"/>
    <w:semiHidden/>
    <w:unhideWhenUsed/>
    <w:rsid w:val="00C31865"/>
    <w:pPr>
      <w:spacing w:after="80"/>
    </w:pPr>
    <w:rPr>
      <w:rFonts w:ascii="Times" w:hAnsi="Times"/>
      <w:b/>
      <w:bCs/>
    </w:rPr>
  </w:style>
  <w:style w:type="character" w:customStyle="1" w:styleId="CommentSubjectChar">
    <w:name w:val="Comment Subject Char"/>
    <w:basedOn w:val="CommentTextChar"/>
    <w:link w:val="CommentSubject"/>
    <w:uiPriority w:val="99"/>
    <w:semiHidden/>
    <w:rsid w:val="00C31865"/>
    <w:rPr>
      <w:rFonts w:ascii="Times" w:eastAsiaTheme="minorHAnsi" w:hAnsi="Times"/>
      <w:b/>
      <w:bCs/>
      <w:sz w:val="20"/>
      <w:szCs w:val="20"/>
    </w:rPr>
  </w:style>
  <w:style w:type="paragraph" w:customStyle="1" w:styleId="HeadingCR3">
    <w:name w:val="Heading CR3"/>
    <w:basedOn w:val="HeadingCR2"/>
    <w:qFormat/>
    <w:rsid w:val="0058542C"/>
    <w:rPr>
      <w:i/>
    </w:rPr>
  </w:style>
  <w:style w:type="character" w:customStyle="1" w:styleId="pageheader">
    <w:name w:val="pageheader"/>
    <w:basedOn w:val="DefaultParagraphFont"/>
    <w:rsid w:val="002D71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480219">
      <w:bodyDiv w:val="1"/>
      <w:marLeft w:val="0"/>
      <w:marRight w:val="0"/>
      <w:marTop w:val="0"/>
      <w:marBottom w:val="0"/>
      <w:divBdr>
        <w:top w:val="none" w:sz="0" w:space="0" w:color="auto"/>
        <w:left w:val="none" w:sz="0" w:space="0" w:color="auto"/>
        <w:bottom w:val="none" w:sz="0" w:space="0" w:color="auto"/>
        <w:right w:val="none" w:sz="0" w:space="0" w:color="auto"/>
      </w:divBdr>
      <w:divsChild>
        <w:div w:id="249386327">
          <w:marLeft w:val="0"/>
          <w:marRight w:val="0"/>
          <w:marTop w:val="0"/>
          <w:marBottom w:val="0"/>
          <w:divBdr>
            <w:top w:val="none" w:sz="0" w:space="0" w:color="auto"/>
            <w:left w:val="none" w:sz="0" w:space="0" w:color="auto"/>
            <w:bottom w:val="none" w:sz="0" w:space="0" w:color="auto"/>
            <w:right w:val="none" w:sz="0" w:space="0" w:color="auto"/>
          </w:divBdr>
          <w:divsChild>
            <w:div w:id="1710449097">
              <w:marLeft w:val="0"/>
              <w:marRight w:val="0"/>
              <w:marTop w:val="0"/>
              <w:marBottom w:val="0"/>
              <w:divBdr>
                <w:top w:val="none" w:sz="0" w:space="0" w:color="auto"/>
                <w:left w:val="none" w:sz="0" w:space="0" w:color="auto"/>
                <w:bottom w:val="none" w:sz="0" w:space="0" w:color="auto"/>
                <w:right w:val="none" w:sz="0" w:space="0" w:color="auto"/>
              </w:divBdr>
              <w:divsChild>
                <w:div w:id="2135325614">
                  <w:marLeft w:val="0"/>
                  <w:marRight w:val="0"/>
                  <w:marTop w:val="0"/>
                  <w:marBottom w:val="0"/>
                  <w:divBdr>
                    <w:top w:val="none" w:sz="0" w:space="0" w:color="auto"/>
                    <w:left w:val="none" w:sz="0" w:space="0" w:color="auto"/>
                    <w:bottom w:val="none" w:sz="0" w:space="0" w:color="auto"/>
                    <w:right w:val="none" w:sz="0" w:space="0" w:color="auto"/>
                  </w:divBdr>
                  <w:divsChild>
                    <w:div w:id="1862353553">
                      <w:marLeft w:val="0"/>
                      <w:marRight w:val="0"/>
                      <w:marTop w:val="0"/>
                      <w:marBottom w:val="0"/>
                      <w:divBdr>
                        <w:top w:val="none" w:sz="0" w:space="0" w:color="auto"/>
                        <w:left w:val="none" w:sz="0" w:space="0" w:color="auto"/>
                        <w:bottom w:val="none" w:sz="0" w:space="0" w:color="auto"/>
                        <w:right w:val="none" w:sz="0" w:space="0" w:color="auto"/>
                      </w:divBdr>
                      <w:divsChild>
                        <w:div w:id="2104180921">
                          <w:marLeft w:val="0"/>
                          <w:marRight w:val="0"/>
                          <w:marTop w:val="0"/>
                          <w:marBottom w:val="0"/>
                          <w:divBdr>
                            <w:top w:val="none" w:sz="0" w:space="0" w:color="auto"/>
                            <w:left w:val="none" w:sz="0" w:space="0" w:color="auto"/>
                            <w:bottom w:val="none" w:sz="0" w:space="0" w:color="auto"/>
                            <w:right w:val="none" w:sz="0" w:space="0" w:color="auto"/>
                          </w:divBdr>
                          <w:divsChild>
                            <w:div w:id="1040327339">
                              <w:marLeft w:val="0"/>
                              <w:marRight w:val="0"/>
                              <w:marTop w:val="0"/>
                              <w:marBottom w:val="0"/>
                              <w:divBdr>
                                <w:top w:val="none" w:sz="0" w:space="0" w:color="auto"/>
                                <w:left w:val="none" w:sz="0" w:space="0" w:color="auto"/>
                                <w:bottom w:val="none" w:sz="0" w:space="0" w:color="auto"/>
                                <w:right w:val="none" w:sz="0" w:space="0" w:color="auto"/>
                              </w:divBdr>
                              <w:divsChild>
                                <w:div w:id="1461151107">
                                  <w:marLeft w:val="0"/>
                                  <w:marRight w:val="0"/>
                                  <w:marTop w:val="0"/>
                                  <w:marBottom w:val="0"/>
                                  <w:divBdr>
                                    <w:top w:val="none" w:sz="0" w:space="0" w:color="auto"/>
                                    <w:left w:val="none" w:sz="0" w:space="0" w:color="auto"/>
                                    <w:bottom w:val="none" w:sz="0" w:space="0" w:color="auto"/>
                                    <w:right w:val="none" w:sz="0" w:space="0" w:color="auto"/>
                                  </w:divBdr>
                                  <w:divsChild>
                                    <w:div w:id="592124677">
                                      <w:marLeft w:val="0"/>
                                      <w:marRight w:val="0"/>
                                      <w:marTop w:val="0"/>
                                      <w:marBottom w:val="0"/>
                                      <w:divBdr>
                                        <w:top w:val="none" w:sz="0" w:space="0" w:color="auto"/>
                                        <w:left w:val="none" w:sz="0" w:space="0" w:color="auto"/>
                                        <w:bottom w:val="none" w:sz="0" w:space="0" w:color="auto"/>
                                        <w:right w:val="none" w:sz="0" w:space="0" w:color="auto"/>
                                      </w:divBdr>
                                      <w:divsChild>
                                        <w:div w:id="2004966281">
                                          <w:marLeft w:val="0"/>
                                          <w:marRight w:val="0"/>
                                          <w:marTop w:val="0"/>
                                          <w:marBottom w:val="0"/>
                                          <w:divBdr>
                                            <w:top w:val="none" w:sz="0" w:space="0" w:color="auto"/>
                                            <w:left w:val="none" w:sz="0" w:space="0" w:color="auto"/>
                                            <w:bottom w:val="none" w:sz="0" w:space="0" w:color="auto"/>
                                            <w:right w:val="none" w:sz="0" w:space="0" w:color="auto"/>
                                          </w:divBdr>
                                          <w:divsChild>
                                            <w:div w:id="1215311237">
                                              <w:marLeft w:val="0"/>
                                              <w:marRight w:val="0"/>
                                              <w:marTop w:val="0"/>
                                              <w:marBottom w:val="0"/>
                                              <w:divBdr>
                                                <w:top w:val="none" w:sz="0" w:space="0" w:color="auto"/>
                                                <w:left w:val="none" w:sz="0" w:space="0" w:color="auto"/>
                                                <w:bottom w:val="none" w:sz="0" w:space="0" w:color="auto"/>
                                                <w:right w:val="none" w:sz="0" w:space="0" w:color="auto"/>
                                              </w:divBdr>
                                              <w:divsChild>
                                                <w:div w:id="990600039">
                                                  <w:marLeft w:val="0"/>
                                                  <w:marRight w:val="0"/>
                                                  <w:marTop w:val="0"/>
                                                  <w:marBottom w:val="0"/>
                                                  <w:divBdr>
                                                    <w:top w:val="none" w:sz="0" w:space="0" w:color="auto"/>
                                                    <w:left w:val="none" w:sz="0" w:space="0" w:color="auto"/>
                                                    <w:bottom w:val="none" w:sz="0" w:space="0" w:color="auto"/>
                                                    <w:right w:val="none" w:sz="0" w:space="0" w:color="auto"/>
                                                  </w:divBdr>
                                                  <w:divsChild>
                                                    <w:div w:id="436944322">
                                                      <w:marLeft w:val="0"/>
                                                      <w:marRight w:val="0"/>
                                                      <w:marTop w:val="0"/>
                                                      <w:marBottom w:val="0"/>
                                                      <w:divBdr>
                                                        <w:top w:val="none" w:sz="0" w:space="0" w:color="auto"/>
                                                        <w:left w:val="none" w:sz="0" w:space="0" w:color="auto"/>
                                                        <w:bottom w:val="none" w:sz="0" w:space="0" w:color="auto"/>
                                                        <w:right w:val="none" w:sz="0" w:space="0" w:color="auto"/>
                                                      </w:divBdr>
                                                      <w:divsChild>
                                                        <w:div w:id="1666781075">
                                                          <w:marLeft w:val="0"/>
                                                          <w:marRight w:val="0"/>
                                                          <w:marTop w:val="0"/>
                                                          <w:marBottom w:val="0"/>
                                                          <w:divBdr>
                                                            <w:top w:val="none" w:sz="0" w:space="0" w:color="auto"/>
                                                            <w:left w:val="none" w:sz="0" w:space="0" w:color="auto"/>
                                                            <w:bottom w:val="none" w:sz="0" w:space="0" w:color="auto"/>
                                                            <w:right w:val="none" w:sz="0" w:space="0" w:color="auto"/>
                                                          </w:divBdr>
                                                          <w:divsChild>
                                                            <w:div w:id="1091043856">
                                                              <w:marLeft w:val="0"/>
                                                              <w:marRight w:val="0"/>
                                                              <w:marTop w:val="0"/>
                                                              <w:marBottom w:val="0"/>
                                                              <w:divBdr>
                                                                <w:top w:val="none" w:sz="0" w:space="0" w:color="auto"/>
                                                                <w:left w:val="none" w:sz="0" w:space="0" w:color="auto"/>
                                                                <w:bottom w:val="none" w:sz="0" w:space="0" w:color="auto"/>
                                                                <w:right w:val="none" w:sz="0" w:space="0" w:color="auto"/>
                                                              </w:divBdr>
                                                              <w:divsChild>
                                                                <w:div w:id="1269773003">
                                                                  <w:marLeft w:val="0"/>
                                                                  <w:marRight w:val="0"/>
                                                                  <w:marTop w:val="0"/>
                                                                  <w:marBottom w:val="0"/>
                                                                  <w:divBdr>
                                                                    <w:top w:val="none" w:sz="0" w:space="0" w:color="auto"/>
                                                                    <w:left w:val="none" w:sz="0" w:space="0" w:color="auto"/>
                                                                    <w:bottom w:val="none" w:sz="0" w:space="0" w:color="auto"/>
                                                                    <w:right w:val="none" w:sz="0" w:space="0" w:color="auto"/>
                                                                  </w:divBdr>
                                                                  <w:divsChild>
                                                                    <w:div w:id="176119420">
                                                                      <w:marLeft w:val="0"/>
                                                                      <w:marRight w:val="0"/>
                                                                      <w:marTop w:val="0"/>
                                                                      <w:marBottom w:val="0"/>
                                                                      <w:divBdr>
                                                                        <w:top w:val="none" w:sz="0" w:space="0" w:color="auto"/>
                                                                        <w:left w:val="none" w:sz="0" w:space="0" w:color="auto"/>
                                                                        <w:bottom w:val="none" w:sz="0" w:space="0" w:color="auto"/>
                                                                        <w:right w:val="none" w:sz="0" w:space="0" w:color="auto"/>
                                                                      </w:divBdr>
                                                                      <w:divsChild>
                                                                        <w:div w:id="1678313487">
                                                                          <w:marLeft w:val="0"/>
                                                                          <w:marRight w:val="0"/>
                                                                          <w:marTop w:val="0"/>
                                                                          <w:marBottom w:val="0"/>
                                                                          <w:divBdr>
                                                                            <w:top w:val="none" w:sz="0" w:space="0" w:color="auto"/>
                                                                            <w:left w:val="none" w:sz="0" w:space="0" w:color="auto"/>
                                                                            <w:bottom w:val="none" w:sz="0" w:space="0" w:color="auto"/>
                                                                            <w:right w:val="none" w:sz="0" w:space="0" w:color="auto"/>
                                                                          </w:divBdr>
                                                                          <w:divsChild>
                                                                            <w:div w:id="1144615104">
                                                                              <w:marLeft w:val="0"/>
                                                                              <w:marRight w:val="0"/>
                                                                              <w:marTop w:val="0"/>
                                                                              <w:marBottom w:val="0"/>
                                                                              <w:divBdr>
                                                                                <w:top w:val="none" w:sz="0" w:space="0" w:color="auto"/>
                                                                                <w:left w:val="none" w:sz="0" w:space="0" w:color="auto"/>
                                                                                <w:bottom w:val="none" w:sz="0" w:space="0" w:color="auto"/>
                                                                                <w:right w:val="none" w:sz="0" w:space="0" w:color="auto"/>
                                                                              </w:divBdr>
                                                                              <w:divsChild>
                                                                                <w:div w:id="2104105137">
                                                                                  <w:marLeft w:val="0"/>
                                                                                  <w:marRight w:val="0"/>
                                                                                  <w:marTop w:val="0"/>
                                                                                  <w:marBottom w:val="0"/>
                                                                                  <w:divBdr>
                                                                                    <w:top w:val="none" w:sz="0" w:space="0" w:color="auto"/>
                                                                                    <w:left w:val="none" w:sz="0" w:space="0" w:color="auto"/>
                                                                                    <w:bottom w:val="none" w:sz="0" w:space="0" w:color="auto"/>
                                                                                    <w:right w:val="none" w:sz="0" w:space="0" w:color="auto"/>
                                                                                  </w:divBdr>
                                                                                  <w:divsChild>
                                                                                    <w:div w:id="792598622">
                                                                                      <w:marLeft w:val="0"/>
                                                                                      <w:marRight w:val="0"/>
                                                                                      <w:marTop w:val="0"/>
                                                                                      <w:marBottom w:val="0"/>
                                                                                      <w:divBdr>
                                                                                        <w:top w:val="none" w:sz="0" w:space="0" w:color="auto"/>
                                                                                        <w:left w:val="none" w:sz="0" w:space="0" w:color="auto"/>
                                                                                        <w:bottom w:val="none" w:sz="0" w:space="0" w:color="auto"/>
                                                                                        <w:right w:val="none" w:sz="0" w:space="0" w:color="auto"/>
                                                                                      </w:divBdr>
                                                                                      <w:divsChild>
                                                                                        <w:div w:id="585387656">
                                                                                          <w:marLeft w:val="0"/>
                                                                                          <w:marRight w:val="0"/>
                                                                                          <w:marTop w:val="0"/>
                                                                                          <w:marBottom w:val="0"/>
                                                                                          <w:divBdr>
                                                                                            <w:top w:val="none" w:sz="0" w:space="0" w:color="auto"/>
                                                                                            <w:left w:val="none" w:sz="0" w:space="0" w:color="auto"/>
                                                                                            <w:bottom w:val="none" w:sz="0" w:space="0" w:color="auto"/>
                                                                                            <w:right w:val="none" w:sz="0" w:space="0" w:color="auto"/>
                                                                                          </w:divBdr>
                                                                                          <w:divsChild>
                                                                                            <w:div w:id="1821923263">
                                                                                              <w:marLeft w:val="0"/>
                                                                                              <w:marRight w:val="0"/>
                                                                                              <w:marTop w:val="0"/>
                                                                                              <w:marBottom w:val="0"/>
                                                                                              <w:divBdr>
                                                                                                <w:top w:val="none" w:sz="0" w:space="0" w:color="auto"/>
                                                                                                <w:left w:val="none" w:sz="0" w:space="0" w:color="auto"/>
                                                                                                <w:bottom w:val="none" w:sz="0" w:space="0" w:color="auto"/>
                                                                                                <w:right w:val="none" w:sz="0" w:space="0" w:color="auto"/>
                                                                                              </w:divBdr>
                                                                                              <w:divsChild>
                                                                                                <w:div w:id="460422797">
                                                                                                  <w:marLeft w:val="0"/>
                                                                                                  <w:marRight w:val="0"/>
                                                                                                  <w:marTop w:val="0"/>
                                                                                                  <w:marBottom w:val="0"/>
                                                                                                  <w:divBdr>
                                                                                                    <w:top w:val="none" w:sz="0" w:space="0" w:color="auto"/>
                                                                                                    <w:left w:val="none" w:sz="0" w:space="0" w:color="auto"/>
                                                                                                    <w:bottom w:val="none" w:sz="0" w:space="0" w:color="auto"/>
                                                                                                    <w:right w:val="none" w:sz="0" w:space="0" w:color="auto"/>
                                                                                                  </w:divBdr>
                                                                                                  <w:divsChild>
                                                                                                    <w:div w:id="1745376965">
                                                                                                      <w:marLeft w:val="0"/>
                                                                                                      <w:marRight w:val="0"/>
                                                                                                      <w:marTop w:val="0"/>
                                                                                                      <w:marBottom w:val="0"/>
                                                                                                      <w:divBdr>
                                                                                                        <w:top w:val="none" w:sz="0" w:space="0" w:color="auto"/>
                                                                                                        <w:left w:val="none" w:sz="0" w:space="0" w:color="auto"/>
                                                                                                        <w:bottom w:val="none" w:sz="0" w:space="0" w:color="auto"/>
                                                                                                        <w:right w:val="none" w:sz="0" w:space="0" w:color="auto"/>
                                                                                                      </w:divBdr>
                                                                                                      <w:divsChild>
                                                                                                        <w:div w:id="316886064">
                                                                                                          <w:marLeft w:val="0"/>
                                                                                                          <w:marRight w:val="0"/>
                                                                                                          <w:marTop w:val="0"/>
                                                                                                          <w:marBottom w:val="0"/>
                                                                                                          <w:divBdr>
                                                                                                            <w:top w:val="none" w:sz="0" w:space="0" w:color="auto"/>
                                                                                                            <w:left w:val="none" w:sz="0" w:space="0" w:color="auto"/>
                                                                                                            <w:bottom w:val="none" w:sz="0" w:space="0" w:color="auto"/>
                                                                                                            <w:right w:val="none" w:sz="0" w:space="0" w:color="auto"/>
                                                                                                          </w:divBdr>
                                                                                                          <w:divsChild>
                                                                                                            <w:div w:id="1255549376">
                                                                                                              <w:marLeft w:val="0"/>
                                                                                                              <w:marRight w:val="0"/>
                                                                                                              <w:marTop w:val="0"/>
                                                                                                              <w:marBottom w:val="0"/>
                                                                                                              <w:divBdr>
                                                                                                                <w:top w:val="none" w:sz="0" w:space="0" w:color="auto"/>
                                                                                                                <w:left w:val="none" w:sz="0" w:space="0" w:color="auto"/>
                                                                                                                <w:bottom w:val="none" w:sz="0" w:space="0" w:color="auto"/>
                                                                                                                <w:right w:val="none" w:sz="0" w:space="0" w:color="auto"/>
                                                                                                              </w:divBdr>
                                                                                                              <w:divsChild>
                                                                                                                <w:div w:id="447547903">
                                                                                                                  <w:marLeft w:val="0"/>
                                                                                                                  <w:marRight w:val="0"/>
                                                                                                                  <w:marTop w:val="0"/>
                                                                                                                  <w:marBottom w:val="0"/>
                                                                                                                  <w:divBdr>
                                                                                                                    <w:top w:val="none" w:sz="0" w:space="0" w:color="auto"/>
                                                                                                                    <w:left w:val="none" w:sz="0" w:space="0" w:color="auto"/>
                                                                                                                    <w:bottom w:val="none" w:sz="0" w:space="0" w:color="auto"/>
                                                                                                                    <w:right w:val="none" w:sz="0" w:space="0" w:color="auto"/>
                                                                                                                  </w:divBdr>
                                                                                                                  <w:divsChild>
                                                                                                                    <w:div w:id="2055110639">
                                                                                                                      <w:marLeft w:val="0"/>
                                                                                                                      <w:marRight w:val="0"/>
                                                                                                                      <w:marTop w:val="0"/>
                                                                                                                      <w:marBottom w:val="0"/>
                                                                                                                      <w:divBdr>
                                                                                                                        <w:top w:val="none" w:sz="0" w:space="0" w:color="auto"/>
                                                                                                                        <w:left w:val="none" w:sz="0" w:space="0" w:color="auto"/>
                                                                                                                        <w:bottom w:val="none" w:sz="0" w:space="0" w:color="auto"/>
                                                                                                                        <w:right w:val="none" w:sz="0" w:space="0" w:color="auto"/>
                                                                                                                      </w:divBdr>
                                                                                                                      <w:divsChild>
                                                                                                                        <w:div w:id="193614407">
                                                                                                                          <w:marLeft w:val="0"/>
                                                                                                                          <w:marRight w:val="0"/>
                                                                                                                          <w:marTop w:val="0"/>
                                                                                                                          <w:marBottom w:val="0"/>
                                                                                                                          <w:divBdr>
                                                                                                                            <w:top w:val="none" w:sz="0" w:space="0" w:color="auto"/>
                                                                                                                            <w:left w:val="none" w:sz="0" w:space="0" w:color="auto"/>
                                                                                                                            <w:bottom w:val="none" w:sz="0" w:space="0" w:color="auto"/>
                                                                                                                            <w:right w:val="none" w:sz="0" w:space="0" w:color="auto"/>
                                                                                                                          </w:divBdr>
                                                                                                                          <w:divsChild>
                                                                                                                            <w:div w:id="1216308010">
                                                                                                                              <w:marLeft w:val="0"/>
                                                                                                                              <w:marRight w:val="0"/>
                                                                                                                              <w:marTop w:val="0"/>
                                                                                                                              <w:marBottom w:val="0"/>
                                                                                                                              <w:divBdr>
                                                                                                                                <w:top w:val="none" w:sz="0" w:space="0" w:color="auto"/>
                                                                                                                                <w:left w:val="none" w:sz="0" w:space="0" w:color="auto"/>
                                                                                                                                <w:bottom w:val="none" w:sz="0" w:space="0" w:color="auto"/>
                                                                                                                                <w:right w:val="none" w:sz="0" w:space="0" w:color="auto"/>
                                                                                                                              </w:divBdr>
                                                                                                                              <w:divsChild>
                                                                                                                                <w:div w:id="2127844545">
                                                                                                                                  <w:marLeft w:val="0"/>
                                                                                                                                  <w:marRight w:val="0"/>
                                                                                                                                  <w:marTop w:val="0"/>
                                                                                                                                  <w:marBottom w:val="0"/>
                                                                                                                                  <w:divBdr>
                                                                                                                                    <w:top w:val="none" w:sz="0" w:space="0" w:color="auto"/>
                                                                                                                                    <w:left w:val="none" w:sz="0" w:space="0" w:color="auto"/>
                                                                                                                                    <w:bottom w:val="none" w:sz="0" w:space="0" w:color="auto"/>
                                                                                                                                    <w:right w:val="none" w:sz="0" w:space="0" w:color="auto"/>
                                                                                                                                  </w:divBdr>
                                                                                                                                  <w:divsChild>
                                                                                                                                    <w:div w:id="1631012260">
                                                                                                                                      <w:marLeft w:val="0"/>
                                                                                                                                      <w:marRight w:val="0"/>
                                                                                                                                      <w:marTop w:val="0"/>
                                                                                                                                      <w:marBottom w:val="0"/>
                                                                                                                                      <w:divBdr>
                                                                                                                                        <w:top w:val="none" w:sz="0" w:space="0" w:color="auto"/>
                                                                                                                                        <w:left w:val="none" w:sz="0" w:space="0" w:color="auto"/>
                                                                                                                                        <w:bottom w:val="none" w:sz="0" w:space="0" w:color="auto"/>
                                                                                                                                        <w:right w:val="none" w:sz="0" w:space="0" w:color="auto"/>
                                                                                                                                      </w:divBdr>
                                                                                                                                      <w:divsChild>
                                                                                                                                        <w:div w:id="999042150">
                                                                                                                                          <w:marLeft w:val="0"/>
                                                                                                                                          <w:marRight w:val="0"/>
                                                                                                                                          <w:marTop w:val="0"/>
                                                                                                                                          <w:marBottom w:val="0"/>
                                                                                                                                          <w:divBdr>
                                                                                                                                            <w:top w:val="none" w:sz="0" w:space="0" w:color="auto"/>
                                                                                                                                            <w:left w:val="none" w:sz="0" w:space="0" w:color="auto"/>
                                                                                                                                            <w:bottom w:val="none" w:sz="0" w:space="0" w:color="auto"/>
                                                                                                                                            <w:right w:val="none" w:sz="0" w:space="0" w:color="auto"/>
                                                                                                                                          </w:divBdr>
                                                                                                                                          <w:divsChild>
                                                                                                                                            <w:div w:id="306397989">
                                                                                                                                              <w:marLeft w:val="0"/>
                                                                                                                                              <w:marRight w:val="0"/>
                                                                                                                                              <w:marTop w:val="0"/>
                                                                                                                                              <w:marBottom w:val="0"/>
                                                                                                                                              <w:divBdr>
                                                                                                                                                <w:top w:val="none" w:sz="0" w:space="0" w:color="auto"/>
                                                                                                                                                <w:left w:val="none" w:sz="0" w:space="0" w:color="auto"/>
                                                                                                                                                <w:bottom w:val="none" w:sz="0" w:space="0" w:color="auto"/>
                                                                                                                                                <w:right w:val="none" w:sz="0" w:space="0" w:color="auto"/>
                                                                                                                                              </w:divBdr>
                                                                                                                                              <w:divsChild>
                                                                                                                                                <w:div w:id="1703170294">
                                                                                                                                                  <w:marLeft w:val="0"/>
                                                                                                                                                  <w:marRight w:val="0"/>
                                                                                                                                                  <w:marTop w:val="0"/>
                                                                                                                                                  <w:marBottom w:val="0"/>
                                                                                                                                                  <w:divBdr>
                                                                                                                                                    <w:top w:val="none" w:sz="0" w:space="0" w:color="auto"/>
                                                                                                                                                    <w:left w:val="none" w:sz="0" w:space="0" w:color="auto"/>
                                                                                                                                                    <w:bottom w:val="none" w:sz="0" w:space="0" w:color="auto"/>
                                                                                                                                                    <w:right w:val="none" w:sz="0" w:space="0" w:color="auto"/>
                                                                                                                                                  </w:divBdr>
                                                                                                                                                  <w:divsChild>
                                                                                                                                                    <w:div w:id="771903099">
                                                                                                                                                      <w:marLeft w:val="0"/>
                                                                                                                                                      <w:marRight w:val="0"/>
                                                                                                                                                      <w:marTop w:val="0"/>
                                                                                                                                                      <w:marBottom w:val="0"/>
                                                                                                                                                      <w:divBdr>
                                                                                                                                                        <w:top w:val="none" w:sz="0" w:space="0" w:color="auto"/>
                                                                                                                                                        <w:left w:val="none" w:sz="0" w:space="0" w:color="auto"/>
                                                                                                                                                        <w:bottom w:val="none" w:sz="0" w:space="0" w:color="auto"/>
                                                                                                                                                        <w:right w:val="none" w:sz="0" w:space="0" w:color="auto"/>
                                                                                                                                                      </w:divBdr>
                                                                                                                                                      <w:divsChild>
                                                                                                                                                        <w:div w:id="1038431538">
                                                                                                                                                          <w:marLeft w:val="0"/>
                                                                                                                                                          <w:marRight w:val="0"/>
                                                                                                                                                          <w:marTop w:val="0"/>
                                                                                                                                                          <w:marBottom w:val="0"/>
                                                                                                                                                          <w:divBdr>
                                                                                                                                                            <w:top w:val="none" w:sz="0" w:space="0" w:color="auto"/>
                                                                                                                                                            <w:left w:val="none" w:sz="0" w:space="0" w:color="auto"/>
                                                                                                                                                            <w:bottom w:val="none" w:sz="0" w:space="0" w:color="auto"/>
                                                                                                                                                            <w:right w:val="none" w:sz="0" w:space="0" w:color="auto"/>
                                                                                                                                                          </w:divBdr>
                                                                                                                                                          <w:divsChild>
                                                                                                                                                            <w:div w:id="929584567">
                                                                                                                                                              <w:marLeft w:val="0"/>
                                                                                                                                                              <w:marRight w:val="0"/>
                                                                                                                                                              <w:marTop w:val="0"/>
                                                                                                                                                              <w:marBottom w:val="0"/>
                                                                                                                                                              <w:divBdr>
                                                                                                                                                                <w:top w:val="none" w:sz="0" w:space="0" w:color="auto"/>
                                                                                                                                                                <w:left w:val="none" w:sz="0" w:space="0" w:color="auto"/>
                                                                                                                                                                <w:bottom w:val="none" w:sz="0" w:space="0" w:color="auto"/>
                                                                                                                                                                <w:right w:val="none" w:sz="0" w:space="0" w:color="auto"/>
                                                                                                                                                              </w:divBdr>
                                                                                                                                                              <w:divsChild>
                                                                                                                                                                <w:div w:id="2001351058">
                                                                                                                                                                  <w:marLeft w:val="0"/>
                                                                                                                                                                  <w:marRight w:val="0"/>
                                                                                                                                                                  <w:marTop w:val="0"/>
                                                                                                                                                                  <w:marBottom w:val="0"/>
                                                                                                                                                                  <w:divBdr>
                                                                                                                                                                    <w:top w:val="none" w:sz="0" w:space="0" w:color="auto"/>
                                                                                                                                                                    <w:left w:val="none" w:sz="0" w:space="0" w:color="auto"/>
                                                                                                                                                                    <w:bottom w:val="none" w:sz="0" w:space="0" w:color="auto"/>
                                                                                                                                                                    <w:right w:val="none" w:sz="0" w:space="0" w:color="auto"/>
                                                                                                                                                                  </w:divBdr>
                                                                                                                                                                  <w:divsChild>
                                                                                                                                                                    <w:div w:id="197816189">
                                                                                                                                                                      <w:marLeft w:val="0"/>
                                                                                                                                                                      <w:marRight w:val="0"/>
                                                                                                                                                                      <w:marTop w:val="0"/>
                                                                                                                                                                      <w:marBottom w:val="0"/>
                                                                                                                                                                      <w:divBdr>
                                                                                                                                                                        <w:top w:val="none" w:sz="0" w:space="0" w:color="auto"/>
                                                                                                                                                                        <w:left w:val="none" w:sz="0" w:space="0" w:color="auto"/>
                                                                                                                                                                        <w:bottom w:val="none" w:sz="0" w:space="0" w:color="auto"/>
                                                                                                                                                                        <w:right w:val="none" w:sz="0" w:space="0" w:color="auto"/>
                                                                                                                                                                      </w:divBdr>
                                                                                                                                                                      <w:divsChild>
                                                                                                                                                                        <w:div w:id="1800955491">
                                                                                                                                                                          <w:marLeft w:val="0"/>
                                                                                                                                                                          <w:marRight w:val="0"/>
                                                                                                                                                                          <w:marTop w:val="0"/>
                                                                                                                                                                          <w:marBottom w:val="0"/>
                                                                                                                                                                          <w:divBdr>
                                                                                                                                                                            <w:top w:val="none" w:sz="0" w:space="0" w:color="auto"/>
                                                                                                                                                                            <w:left w:val="none" w:sz="0" w:space="0" w:color="auto"/>
                                                                                                                                                                            <w:bottom w:val="none" w:sz="0" w:space="0" w:color="auto"/>
                                                                                                                                                                            <w:right w:val="none" w:sz="0" w:space="0" w:color="auto"/>
                                                                                                                                                                          </w:divBdr>
                                                                                                                                                                          <w:divsChild>
                                                                                                                                                                            <w:div w:id="1520970359">
                                                                                                                                                                              <w:marLeft w:val="0"/>
                                                                                                                                                                              <w:marRight w:val="0"/>
                                                                                                                                                                              <w:marTop w:val="0"/>
                                                                                                                                                                              <w:marBottom w:val="0"/>
                                                                                                                                                                              <w:divBdr>
                                                                                                                                                                                <w:top w:val="none" w:sz="0" w:space="0" w:color="auto"/>
                                                                                                                                                                                <w:left w:val="none" w:sz="0" w:space="0" w:color="auto"/>
                                                                                                                                                                                <w:bottom w:val="none" w:sz="0" w:space="0" w:color="auto"/>
                                                                                                                                                                                <w:right w:val="none" w:sz="0" w:space="0" w:color="auto"/>
                                                                                                                                                                              </w:divBdr>
                                                                                                                                                                              <w:divsChild>
                                                                                                                                                                                <w:div w:id="2072774112">
                                                                                                                                                                                  <w:marLeft w:val="0"/>
                                                                                                                                                                                  <w:marRight w:val="0"/>
                                                                                                                                                                                  <w:marTop w:val="0"/>
                                                                                                                                                                                  <w:marBottom w:val="0"/>
                                                                                                                                                                                  <w:divBdr>
                                                                                                                                                                                    <w:top w:val="none" w:sz="0" w:space="0" w:color="auto"/>
                                                                                                                                                                                    <w:left w:val="none" w:sz="0" w:space="0" w:color="auto"/>
                                                                                                                                                                                    <w:bottom w:val="none" w:sz="0" w:space="0" w:color="auto"/>
                                                                                                                                                                                    <w:right w:val="none" w:sz="0" w:space="0" w:color="auto"/>
                                                                                                                                                                                  </w:divBdr>
                                                                                                                                                                                  <w:divsChild>
                                                                                                                                                                                    <w:div w:id="310332515">
                                                                                                                                                                                      <w:marLeft w:val="0"/>
                                                                                                                                                                                      <w:marRight w:val="0"/>
                                                                                                                                                                                      <w:marTop w:val="0"/>
                                                                                                                                                                                      <w:marBottom w:val="0"/>
                                                                                                                                                                                      <w:divBdr>
                                                                                                                                                                                        <w:top w:val="none" w:sz="0" w:space="0" w:color="auto"/>
                                                                                                                                                                                        <w:left w:val="none" w:sz="0" w:space="0" w:color="auto"/>
                                                                                                                                                                                        <w:bottom w:val="none" w:sz="0" w:space="0" w:color="auto"/>
                                                                                                                                                                                        <w:right w:val="none" w:sz="0" w:space="0" w:color="auto"/>
                                                                                                                                                                                      </w:divBdr>
                                                                                                                                                                                      <w:divsChild>
                                                                                                                                                                                        <w:div w:id="1765611936">
                                                                                                                                                                                          <w:marLeft w:val="0"/>
                                                                                                                                                                                          <w:marRight w:val="0"/>
                                                                                                                                                                                          <w:marTop w:val="0"/>
                                                                                                                                                                                          <w:marBottom w:val="0"/>
                                                                                                                                                                                          <w:divBdr>
                                                                                                                                                                                            <w:top w:val="none" w:sz="0" w:space="0" w:color="auto"/>
                                                                                                                                                                                            <w:left w:val="none" w:sz="0" w:space="0" w:color="auto"/>
                                                                                                                                                                                            <w:bottom w:val="none" w:sz="0" w:space="0" w:color="auto"/>
                                                                                                                                                                                            <w:right w:val="none" w:sz="0" w:space="0" w:color="auto"/>
                                                                                                                                                                                          </w:divBdr>
                                                                                                                                                                                          <w:divsChild>
                                                                                                                                                                                            <w:div w:id="700785456">
                                                                                                                                                                                              <w:marLeft w:val="0"/>
                                                                                                                                                                                              <w:marRight w:val="0"/>
                                                                                                                                                                                              <w:marTop w:val="0"/>
                                                                                                                                                                                              <w:marBottom w:val="0"/>
                                                                                                                                                                                              <w:divBdr>
                                                                                                                                                                                                <w:top w:val="none" w:sz="0" w:space="0" w:color="auto"/>
                                                                                                                                                                                                <w:left w:val="none" w:sz="0" w:space="0" w:color="auto"/>
                                                                                                                                                                                                <w:bottom w:val="none" w:sz="0" w:space="0" w:color="auto"/>
                                                                                                                                                                                                <w:right w:val="none" w:sz="0" w:space="0" w:color="auto"/>
                                                                                                                                                                                              </w:divBdr>
                                                                                                                                                                                              <w:divsChild>
                                                                                                                                                                                                <w:div w:id="937297377">
                                                                                                                                                                                                  <w:marLeft w:val="0"/>
                                                                                                                                                                                                  <w:marRight w:val="0"/>
                                                                                                                                                                                                  <w:marTop w:val="0"/>
                                                                                                                                                                                                  <w:marBottom w:val="0"/>
                                                                                                                                                                                                  <w:divBdr>
                                                                                                                                                                                                    <w:top w:val="none" w:sz="0" w:space="0" w:color="auto"/>
                                                                                                                                                                                                    <w:left w:val="none" w:sz="0" w:space="0" w:color="auto"/>
                                                                                                                                                                                                    <w:bottom w:val="none" w:sz="0" w:space="0" w:color="auto"/>
                                                                                                                                                                                                    <w:right w:val="none" w:sz="0" w:space="0" w:color="auto"/>
                                                                                                                                                                                                  </w:divBdr>
                                                                                                                                                                                                  <w:divsChild>
                                                                                                                                                                                                    <w:div w:id="1596358050">
                                                                                                                                                                                                      <w:marLeft w:val="0"/>
                                                                                                                                                                                                      <w:marRight w:val="0"/>
                                                                                                                                                                                                      <w:marTop w:val="0"/>
                                                                                                                                                                                                      <w:marBottom w:val="0"/>
                                                                                                                                                                                                      <w:divBdr>
                                                                                                                                                                                                        <w:top w:val="none" w:sz="0" w:space="0" w:color="auto"/>
                                                                                                                                                                                                        <w:left w:val="none" w:sz="0" w:space="0" w:color="auto"/>
                                                                                                                                                                                                        <w:bottom w:val="none" w:sz="0" w:space="0" w:color="auto"/>
                                                                                                                                                                                                        <w:right w:val="none" w:sz="0" w:space="0" w:color="auto"/>
                                                                                                                                                                                                      </w:divBdr>
                                                                                                                                                                                                      <w:divsChild>
                                                                                                                                                                                                        <w:div w:id="1139885659">
                                                                                                                                                                                                          <w:marLeft w:val="0"/>
                                                                                                                                                                                                          <w:marRight w:val="0"/>
                                                                                                                                                                                                          <w:marTop w:val="0"/>
                                                                                                                                                                                                          <w:marBottom w:val="0"/>
                                                                                                                                                                                                          <w:divBdr>
                                                                                                                                                                                                            <w:top w:val="none" w:sz="0" w:space="0" w:color="auto"/>
                                                                                                                                                                                                            <w:left w:val="none" w:sz="0" w:space="0" w:color="auto"/>
                                                                                                                                                                                                            <w:bottom w:val="none" w:sz="0" w:space="0" w:color="auto"/>
                                                                                                                                                                                                            <w:right w:val="none" w:sz="0" w:space="0" w:color="auto"/>
                                                                                                                                                                                                          </w:divBdr>
                                                                                                                                                                                                          <w:divsChild>
                                                                                                                                                                                                            <w:div w:id="249824723">
                                                                                                                                                                                                              <w:marLeft w:val="0"/>
                                                                                                                                                                                                              <w:marRight w:val="0"/>
                                                                                                                                                                                                              <w:marTop w:val="0"/>
                                                                                                                                                                                                              <w:marBottom w:val="0"/>
                                                                                                                                                                                                              <w:divBdr>
                                                                                                                                                                                                                <w:top w:val="none" w:sz="0" w:space="0" w:color="auto"/>
                                                                                                                                                                                                                <w:left w:val="none" w:sz="0" w:space="0" w:color="auto"/>
                                                                                                                                                                                                                <w:bottom w:val="none" w:sz="0" w:space="0" w:color="auto"/>
                                                                                                                                                                                                                <w:right w:val="none" w:sz="0" w:space="0" w:color="auto"/>
                                                                                                                                                                                                              </w:divBdr>
                                                                                                                                                                                                              <w:divsChild>
                                                                                                                                                                                                                <w:div w:id="2106075236">
                                                                                                                                                                                                                  <w:marLeft w:val="0"/>
                                                                                                                                                                                                                  <w:marRight w:val="0"/>
                                                                                                                                                                                                                  <w:marTop w:val="0"/>
                                                                                                                                                                                                                  <w:marBottom w:val="0"/>
                                                                                                                                                                                                                  <w:divBdr>
                                                                                                                                                                                                                    <w:top w:val="none" w:sz="0" w:space="0" w:color="auto"/>
                                                                                                                                                                                                                    <w:left w:val="none" w:sz="0" w:space="0" w:color="auto"/>
                                                                                                                                                                                                                    <w:bottom w:val="none" w:sz="0" w:space="0" w:color="auto"/>
                                                                                                                                                                                                                    <w:right w:val="none" w:sz="0" w:space="0" w:color="auto"/>
                                                                                                                                                                                                                  </w:divBdr>
                                                                                                                                                                                                                  <w:divsChild>
                                                                                                                                                                                                                    <w:div w:id="1431779233">
                                                                                                                                                                                                                      <w:marLeft w:val="0"/>
                                                                                                                                                                                                                      <w:marRight w:val="0"/>
                                                                                                                                                                                                                      <w:marTop w:val="0"/>
                                                                                                                                                                                                                      <w:marBottom w:val="0"/>
                                                                                                                                                                                                                      <w:divBdr>
                                                                                                                                                                                                                        <w:top w:val="none" w:sz="0" w:space="0" w:color="auto"/>
                                                                                                                                                                                                                        <w:left w:val="none" w:sz="0" w:space="0" w:color="auto"/>
                                                                                                                                                                                                                        <w:bottom w:val="none" w:sz="0" w:space="0" w:color="auto"/>
                                                                                                                                                                                                                        <w:right w:val="none" w:sz="0" w:space="0" w:color="auto"/>
                                                                                                                                                                                                                      </w:divBdr>
                                                                                                                                                                                                                      <w:divsChild>
                                                                                                                                                                                                                        <w:div w:id="388457442">
                                                                                                                                                                                                                          <w:marLeft w:val="0"/>
                                                                                                                                                                                                                          <w:marRight w:val="0"/>
                                                                                                                                                                                                                          <w:marTop w:val="0"/>
                                                                                                                                                                                                                          <w:marBottom w:val="0"/>
                                                                                                                                                                                                                          <w:divBdr>
                                                                                                                                                                                                                            <w:top w:val="none" w:sz="0" w:space="0" w:color="auto"/>
                                                                                                                                                                                                                            <w:left w:val="none" w:sz="0" w:space="0" w:color="auto"/>
                                                                                                                                                                                                                            <w:bottom w:val="none" w:sz="0" w:space="0" w:color="auto"/>
                                                                                                                                                                                                                            <w:right w:val="none" w:sz="0" w:space="0" w:color="auto"/>
                                                                                                                                                                                                                          </w:divBdr>
                                                                                                                                                                                                                          <w:divsChild>
                                                                                                                                                                                                                            <w:div w:id="476607067">
                                                                                                                                                                                                                              <w:marLeft w:val="0"/>
                                                                                                                                                                                                                              <w:marRight w:val="0"/>
                                                                                                                                                                                                                              <w:marTop w:val="0"/>
                                                                                                                                                                                                                              <w:marBottom w:val="0"/>
                                                                                                                                                                                                                              <w:divBdr>
                                                                                                                                                                                                                                <w:top w:val="none" w:sz="0" w:space="0" w:color="auto"/>
                                                                                                                                                                                                                                <w:left w:val="none" w:sz="0" w:space="0" w:color="auto"/>
                                                                                                                                                                                                                                <w:bottom w:val="none" w:sz="0" w:space="0" w:color="auto"/>
                                                                                                                                                                                                                                <w:right w:val="none" w:sz="0" w:space="0" w:color="auto"/>
                                                                                                                                                                                                                              </w:divBdr>
                                                                                                                                                                                                                              <w:divsChild>
                                                                                                                                                                                                                                <w:div w:id="1464157414">
                                                                                                                                                                                                                                  <w:marLeft w:val="0"/>
                                                                                                                                                                                                                                  <w:marRight w:val="0"/>
                                                                                                                                                                                                                                  <w:marTop w:val="0"/>
                                                                                                                                                                                                                                  <w:marBottom w:val="0"/>
                                                                                                                                                                                                                                  <w:divBdr>
                                                                                                                                                                                                                                    <w:top w:val="none" w:sz="0" w:space="0" w:color="auto"/>
                                                                                                                                                                                                                                    <w:left w:val="none" w:sz="0" w:space="0" w:color="auto"/>
                                                                                                                                                                                                                                    <w:bottom w:val="none" w:sz="0" w:space="0" w:color="auto"/>
                                                                                                                                                                                                                                    <w:right w:val="none" w:sz="0" w:space="0" w:color="auto"/>
                                                                                                                                                                                                                                  </w:divBdr>
                                                                                                                                                                                                                                  <w:divsChild>
                                                                                                                                                                                                                                    <w:div w:id="2119181959">
                                                                                                                                                                                                                                      <w:marLeft w:val="0"/>
                                                                                                                                                                                                                                      <w:marRight w:val="0"/>
                                                                                                                                                                                                                                      <w:marTop w:val="0"/>
                                                                                                                                                                                                                                      <w:marBottom w:val="0"/>
                                                                                                                                                                                                                                      <w:divBdr>
                                                                                                                                                                                                                                        <w:top w:val="none" w:sz="0" w:space="0" w:color="auto"/>
                                                                                                                                                                                                                                        <w:left w:val="none" w:sz="0" w:space="0" w:color="auto"/>
                                                                                                                                                                                                                                        <w:bottom w:val="none" w:sz="0" w:space="0" w:color="auto"/>
                                                                                                                                                                                                                                        <w:right w:val="none" w:sz="0" w:space="0" w:color="auto"/>
                                                                                                                                                                                                                                      </w:divBdr>
                                                                                                                                                                                                                                      <w:divsChild>
                                                                                                                                                                                                                                        <w:div w:id="1935278837">
                                                                                                                                                                                                                                          <w:marLeft w:val="0"/>
                                                                                                                                                                                                                                          <w:marRight w:val="0"/>
                                                                                                                                                                                                                                          <w:marTop w:val="0"/>
                                                                                                                                                                                                                                          <w:marBottom w:val="0"/>
                                                                                                                                                                                                                                          <w:divBdr>
                                                                                                                                                                                                                                            <w:top w:val="none" w:sz="0" w:space="0" w:color="auto"/>
                                                                                                                                                                                                                                            <w:left w:val="none" w:sz="0" w:space="0" w:color="auto"/>
                                                                                                                                                                                                                                            <w:bottom w:val="none" w:sz="0" w:space="0" w:color="auto"/>
                                                                                                                                                                                                                                            <w:right w:val="none" w:sz="0" w:space="0" w:color="auto"/>
                                                                                                                                                                                                                                          </w:divBdr>
                                                                                                                                                                                                                                          <w:divsChild>
                                                                                                                                                                                                                                            <w:div w:id="1122310228">
                                                                                                                                                                                                                                              <w:marLeft w:val="0"/>
                                                                                                                                                                                                                                              <w:marRight w:val="0"/>
                                                                                                                                                                                                                                              <w:marTop w:val="0"/>
                                                                                                                                                                                                                                              <w:marBottom w:val="0"/>
                                                                                                                                                                                                                                              <w:divBdr>
                                                                                                                                                                                                                                                <w:top w:val="none" w:sz="0" w:space="0" w:color="auto"/>
                                                                                                                                                                                                                                                <w:left w:val="none" w:sz="0" w:space="0" w:color="auto"/>
                                                                                                                                                                                                                                                <w:bottom w:val="none" w:sz="0" w:space="0" w:color="auto"/>
                                                                                                                                                                                                                                                <w:right w:val="none" w:sz="0" w:space="0" w:color="auto"/>
                                                                                                                                                                                                                                              </w:divBdr>
                                                                                                                                                                                                                                              <w:divsChild>
                                                                                                                                                                                                                                                <w:div w:id="1638686452">
                                                                                                                                                                                                                                                  <w:marLeft w:val="0"/>
                                                                                                                                                                                                                                                  <w:marRight w:val="0"/>
                                                                                                                                                                                                                                                  <w:marTop w:val="0"/>
                                                                                                                                                                                                                                                  <w:marBottom w:val="0"/>
                                                                                                                                                                                                                                                  <w:divBdr>
                                                                                                                                                                                                                                                    <w:top w:val="none" w:sz="0" w:space="0" w:color="auto"/>
                                                                                                                                                                                                                                                    <w:left w:val="none" w:sz="0" w:space="0" w:color="auto"/>
                                                                                                                                                                                                                                                    <w:bottom w:val="none" w:sz="0" w:space="0" w:color="auto"/>
                                                                                                                                                                                                                                                    <w:right w:val="none" w:sz="0" w:space="0" w:color="auto"/>
                                                                                                                                                                                                                                                  </w:divBdr>
                                                                                                                                                                                                                                                  <w:divsChild>
                                                                                                                                                                                                                                                    <w:div w:id="198864361">
                                                                                                                                                                                                                                                      <w:marLeft w:val="0"/>
                                                                                                                                                                                                                                                      <w:marRight w:val="0"/>
                                                                                                                                                                                                                                                      <w:marTop w:val="0"/>
                                                                                                                                                                                                                                                      <w:marBottom w:val="0"/>
                                                                                                                                                                                                                                                      <w:divBdr>
                                                                                                                                                                                                                                                        <w:top w:val="none" w:sz="0" w:space="0" w:color="auto"/>
                                                                                                                                                                                                                                                        <w:left w:val="none" w:sz="0" w:space="0" w:color="auto"/>
                                                                                                                                                                                                                                                        <w:bottom w:val="none" w:sz="0" w:space="0" w:color="auto"/>
                                                                                                                                                                                                                                                        <w:right w:val="none" w:sz="0" w:space="0" w:color="auto"/>
                                                                                                                                                                                                                                                      </w:divBdr>
                                                                                                                                                                                                                                                      <w:divsChild>
                                                                                                                                                                                                                                                        <w:div w:id="1847748222">
                                                                                                                                                                                                                                                          <w:marLeft w:val="0"/>
                                                                                                                                                                                                                                                          <w:marRight w:val="0"/>
                                                                                                                                                                                                                                                          <w:marTop w:val="0"/>
                                                                                                                                                                                                                                                          <w:marBottom w:val="0"/>
                                                                                                                                                                                                                                                          <w:divBdr>
                                                                                                                                                                                                                                                            <w:top w:val="none" w:sz="0" w:space="0" w:color="auto"/>
                                                                                                                                                                                                                                                            <w:left w:val="none" w:sz="0" w:space="0" w:color="auto"/>
                                                                                                                                                                                                                                                            <w:bottom w:val="none" w:sz="0" w:space="0" w:color="auto"/>
                                                                                                                                                                                                                                                            <w:right w:val="none" w:sz="0" w:space="0" w:color="auto"/>
                                                                                                                                                                                                                                                          </w:divBdr>
                                                                                                                                                                                                                                                          <w:divsChild>
                                                                                                                                                                                                                                                            <w:div w:id="146408946">
                                                                                                                                                                                                                                                              <w:marLeft w:val="0"/>
                                                                                                                                                                                                                                                              <w:marRight w:val="0"/>
                                                                                                                                                                                                                                                              <w:marTop w:val="0"/>
                                                                                                                                                                                                                                                              <w:marBottom w:val="0"/>
                                                                                                                                                                                                                                                              <w:divBdr>
                                                                                                                                                                                                                                                                <w:top w:val="none" w:sz="0" w:space="0" w:color="auto"/>
                                                                                                                                                                                                                                                                <w:left w:val="none" w:sz="0" w:space="0" w:color="auto"/>
                                                                                                                                                                                                                                                                <w:bottom w:val="none" w:sz="0" w:space="0" w:color="auto"/>
                                                                                                                                                                                                                                                                <w:right w:val="none" w:sz="0" w:space="0" w:color="auto"/>
                                                                                                                                                                                                                                                              </w:divBdr>
                                                                                                                                                                                                                                                              <w:divsChild>
                                                                                                                                                                                                                                                                <w:div w:id="8526194">
                                                                                                                                                                                                                                                                  <w:marLeft w:val="0"/>
                                                                                                                                                                                                                                                                  <w:marRight w:val="0"/>
                                                                                                                                                                                                                                                                  <w:marTop w:val="0"/>
                                                                                                                                                                                                                                                                  <w:marBottom w:val="0"/>
                                                                                                                                                                                                                                                                  <w:divBdr>
                                                                                                                                                                                                                                                                    <w:top w:val="none" w:sz="0" w:space="0" w:color="auto"/>
                                                                                                                                                                                                                                                                    <w:left w:val="none" w:sz="0" w:space="0" w:color="auto"/>
                                                                                                                                                                                                                                                                    <w:bottom w:val="none" w:sz="0" w:space="0" w:color="auto"/>
                                                                                                                                                                                                                                                                    <w:right w:val="none" w:sz="0" w:space="0" w:color="auto"/>
                                                                                                                                                                                                                                                                  </w:divBdr>
                                                                                                                                                                                                                                                                  <w:divsChild>
                                                                                                                                                                                                                                                                    <w:div w:id="427123102">
                                                                                                                                                                                                                                                                      <w:marLeft w:val="0"/>
                                                                                                                                                                                                                                                                      <w:marRight w:val="0"/>
                                                                                                                                                                                                                                                                      <w:marTop w:val="0"/>
                                                                                                                                                                                                                                                                      <w:marBottom w:val="0"/>
                                                                                                                                                                                                                                                                      <w:divBdr>
                                                                                                                                                                                                                                                                        <w:top w:val="none" w:sz="0" w:space="0" w:color="auto"/>
                                                                                                                                                                                                                                                                        <w:left w:val="none" w:sz="0" w:space="0" w:color="auto"/>
                                                                                                                                                                                                                                                                        <w:bottom w:val="none" w:sz="0" w:space="0" w:color="auto"/>
                                                                                                                                                                                                                                                                        <w:right w:val="none" w:sz="0" w:space="0" w:color="auto"/>
                                                                                                                                                                                                                                                                      </w:divBdr>
                                                                                                                                                                                                                                                                      <w:divsChild>
                                                                                                                                                                                                                                                                        <w:div w:id="718825572">
                                                                                                                                                                                                                                                                          <w:marLeft w:val="0"/>
                                                                                                                                                                                                                                                                          <w:marRight w:val="0"/>
                                                                                                                                                                                                                                                                          <w:marTop w:val="0"/>
                                                                                                                                                                                                                                                                          <w:marBottom w:val="0"/>
                                                                                                                                                                                                                                                                          <w:divBdr>
                                                                                                                                                                                                                                                                            <w:top w:val="none" w:sz="0" w:space="0" w:color="auto"/>
                                                                                                                                                                                                                                                                            <w:left w:val="none" w:sz="0" w:space="0" w:color="auto"/>
                                                                                                                                                                                                                                                                            <w:bottom w:val="none" w:sz="0" w:space="0" w:color="auto"/>
                                                                                                                                                                                                                                                                            <w:right w:val="none" w:sz="0" w:space="0" w:color="auto"/>
                                                                                                                                                                                                                                                                          </w:divBdr>
                                                                                                                                                                                                                                                                          <w:divsChild>
                                                                                                                                                                                                                                                                            <w:div w:id="378364342">
                                                                                                                                                                                                                                                                              <w:marLeft w:val="0"/>
                                                                                                                                                                                                                                                                              <w:marRight w:val="0"/>
                                                                                                                                                                                                                                                                              <w:marTop w:val="0"/>
                                                                                                                                                                                                                                                                              <w:marBottom w:val="0"/>
                                                                                                                                                                                                                                                                              <w:divBdr>
                                                                                                                                                                                                                                                                                <w:top w:val="none" w:sz="0" w:space="0" w:color="auto"/>
                                                                                                                                                                                                                                                                                <w:left w:val="none" w:sz="0" w:space="0" w:color="auto"/>
                                                                                                                                                                                                                                                                                <w:bottom w:val="none" w:sz="0" w:space="0" w:color="auto"/>
                                                                                                                                                                                                                                                                                <w:right w:val="none" w:sz="0" w:space="0" w:color="auto"/>
                                                                                                                                                                                                                                                                              </w:divBdr>
                                                                                                                                                                                                                                                                              <w:divsChild>
                                                                                                                                                                                                                                                                                <w:div w:id="532303786">
                                                                                                                                                                                                                                                                                  <w:marLeft w:val="0"/>
                                                                                                                                                                                                                                                                                  <w:marRight w:val="0"/>
                                                                                                                                                                                                                                                                                  <w:marTop w:val="0"/>
                                                                                                                                                                                                                                                                                  <w:marBottom w:val="0"/>
                                                                                                                                                                                                                                                                                  <w:divBdr>
                                                                                                                                                                                                                                                                                    <w:top w:val="none" w:sz="0" w:space="0" w:color="auto"/>
                                                                                                                                                                                                                                                                                    <w:left w:val="none" w:sz="0" w:space="0" w:color="auto"/>
                                                                                                                                                                                                                                                                                    <w:bottom w:val="none" w:sz="0" w:space="0" w:color="auto"/>
                                                                                                                                                                                                                                                                                    <w:right w:val="none" w:sz="0" w:space="0" w:color="auto"/>
                                                                                                                                                                                                                                                                                  </w:divBdr>
                                                                                                                                                                                                                                                                                  <w:divsChild>
                                                                                                                                                                                                                                                                                    <w:div w:id="2127263404">
                                                                                                                                                                                                                                                                                      <w:marLeft w:val="0"/>
                                                                                                                                                                                                                                                                                      <w:marRight w:val="0"/>
                                                                                                                                                                                                                                                                                      <w:marTop w:val="0"/>
                                                                                                                                                                                                                                                                                      <w:marBottom w:val="0"/>
                                                                                                                                                                                                                                                                                      <w:divBdr>
                                                                                                                                                                                                                                                                                        <w:top w:val="none" w:sz="0" w:space="0" w:color="auto"/>
                                                                                                                                                                                                                                                                                        <w:left w:val="none" w:sz="0" w:space="0" w:color="auto"/>
                                                                                                                                                                                                                                                                                        <w:bottom w:val="none" w:sz="0" w:space="0" w:color="auto"/>
                                                                                                                                                                                                                                                                                        <w:right w:val="none" w:sz="0" w:space="0" w:color="auto"/>
                                                                                                                                                                                                                                                                                      </w:divBdr>
                                                                                                                                                                                                                                                                                      <w:divsChild>
                                                                                                                                                                                                                                                                                        <w:div w:id="720638227">
                                                                                                                                                                                                                                                                                          <w:marLeft w:val="0"/>
                                                                                                                                                                                                                                                                                          <w:marRight w:val="0"/>
                                                                                                                                                                                                                                                                                          <w:marTop w:val="0"/>
                                                                                                                                                                                                                                                                                          <w:marBottom w:val="0"/>
                                                                                                                                                                                                                                                                                          <w:divBdr>
                                                                                                                                                                                                                                                                                            <w:top w:val="none" w:sz="0" w:space="0" w:color="auto"/>
                                                                                                                                                                                                                                                                                            <w:left w:val="none" w:sz="0" w:space="0" w:color="auto"/>
                                                                                                                                                                                                                                                                                            <w:bottom w:val="none" w:sz="0" w:space="0" w:color="auto"/>
                                                                                                                                                                                                                                                                                            <w:right w:val="none" w:sz="0" w:space="0" w:color="auto"/>
                                                                                                                                                                                                                                                                                          </w:divBdr>
                                                                                                                                                                                                                                                                                          <w:divsChild>
                                                                                                                                                                                                                                                                                            <w:div w:id="1051614022">
                                                                                                                                                                                                                                                                                              <w:marLeft w:val="0"/>
                                                                                                                                                                                                                                                                                              <w:marRight w:val="0"/>
                                                                                                                                                                                                                                                                                              <w:marTop w:val="0"/>
                                                                                                                                                                                                                                                                                              <w:marBottom w:val="0"/>
                                                                                                                                                                                                                                                                                              <w:divBdr>
                                                                                                                                                                                                                                                                                                <w:top w:val="none" w:sz="0" w:space="0" w:color="auto"/>
                                                                                                                                                                                                                                                                                                <w:left w:val="none" w:sz="0" w:space="0" w:color="auto"/>
                                                                                                                                                                                                                                                                                                <w:bottom w:val="none" w:sz="0" w:space="0" w:color="auto"/>
                                                                                                                                                                                                                                                                                                <w:right w:val="none" w:sz="0" w:space="0" w:color="auto"/>
                                                                                                                                                                                                                                                                                              </w:divBdr>
                                                                                                                                                                                                                                                                                              <w:divsChild>
                                                                                                                                                                                                                                                                                                <w:div w:id="202793941">
                                                                                                                                                                                                                                                                                                  <w:marLeft w:val="0"/>
                                                                                                                                                                                                                                                                                                  <w:marRight w:val="0"/>
                                                                                                                                                                                                                                                                                                  <w:marTop w:val="0"/>
                                                                                                                                                                                                                                                                                                  <w:marBottom w:val="0"/>
                                                                                                                                                                                                                                                                                                  <w:divBdr>
                                                                                                                                                                                                                                                                                                    <w:top w:val="none" w:sz="0" w:space="0" w:color="auto"/>
                                                                                                                                                                                                                                                                                                    <w:left w:val="none" w:sz="0" w:space="0" w:color="auto"/>
                                                                                                                                                                                                                                                                                                    <w:bottom w:val="none" w:sz="0" w:space="0" w:color="auto"/>
                                                                                                                                                                                                                                                                                                    <w:right w:val="none" w:sz="0" w:space="0" w:color="auto"/>
                                                                                                                                                                                                                                                                                                  </w:divBdr>
                                                                                                                                                                                                                                                                                                  <w:divsChild>
                                                                                                                                                                                                                                                                                                    <w:div w:id="1197933304">
                                                                                                                                                                                                                                                                                                      <w:marLeft w:val="0"/>
                                                                                                                                                                                                                                                                                                      <w:marRight w:val="0"/>
                                                                                                                                                                                                                                                                                                      <w:marTop w:val="0"/>
                                                                                                                                                                                                                                                                                                      <w:marBottom w:val="0"/>
                                                                                                                                                                                                                                                                                                      <w:divBdr>
                                                                                                                                                                                                                                                                                                        <w:top w:val="none" w:sz="0" w:space="0" w:color="auto"/>
                                                                                                                                                                                                                                                                                                        <w:left w:val="none" w:sz="0" w:space="0" w:color="auto"/>
                                                                                                                                                                                                                                                                                                        <w:bottom w:val="none" w:sz="0" w:space="0" w:color="auto"/>
                                                                                                                                                                                                                                                                                                        <w:right w:val="none" w:sz="0" w:space="0" w:color="auto"/>
                                                                                                                                                                                                                                                                                                      </w:divBdr>
                                                                                                                                                                                                                                                                                                      <w:divsChild>
                                                                                                                                                                                                                                                                                                        <w:div w:id="681080776">
                                                                                                                                                                                                                                                                                                          <w:marLeft w:val="0"/>
                                                                                                                                                                                                                                                                                                          <w:marRight w:val="0"/>
                                                                                                                                                                                                                                                                                                          <w:marTop w:val="0"/>
                                                                                                                                                                                                                                                                                                          <w:marBottom w:val="0"/>
                                                                                                                                                                                                                                                                                                          <w:divBdr>
                                                                                                                                                                                                                                                                                                            <w:top w:val="none" w:sz="0" w:space="0" w:color="auto"/>
                                                                                                                                                                                                                                                                                                            <w:left w:val="none" w:sz="0" w:space="0" w:color="auto"/>
                                                                                                                                                                                                                                                                                                            <w:bottom w:val="none" w:sz="0" w:space="0" w:color="auto"/>
                                                                                                                                                                                                                                                                                                            <w:right w:val="none" w:sz="0" w:space="0" w:color="auto"/>
                                                                                                                                                                                                                                                                                                          </w:divBdr>
                                                                                                                                                                                                                                                                                                          <w:divsChild>
                                                                                                                                                                                                                                                                                                            <w:div w:id="958610996">
                                                                                                                                                                                                                                                                                                              <w:marLeft w:val="0"/>
                                                                                                                                                                                                                                                                                                              <w:marRight w:val="0"/>
                                                                                                                                                                                                                                                                                                              <w:marTop w:val="0"/>
                                                                                                                                                                                                                                                                                                              <w:marBottom w:val="0"/>
                                                                                                                                                                                                                                                                                                              <w:divBdr>
                                                                                                                                                                                                                                                                                                                <w:top w:val="none" w:sz="0" w:space="0" w:color="auto"/>
                                                                                                                                                                                                                                                                                                                <w:left w:val="none" w:sz="0" w:space="0" w:color="auto"/>
                                                                                                                                                                                                                                                                                                                <w:bottom w:val="none" w:sz="0" w:space="0" w:color="auto"/>
                                                                                                                                                                                                                                                                                                                <w:right w:val="none" w:sz="0" w:space="0" w:color="auto"/>
                                                                                                                                                                                                                                                                                                              </w:divBdr>
                                                                                                                                                                                                                                                                                                              <w:divsChild>
                                                                                                                                                                                                                                                                                                                <w:div w:id="1027486992">
                                                                                                                                                                                                                                                                                                                  <w:marLeft w:val="0"/>
                                                                                                                                                                                                                                                                                                                  <w:marRight w:val="0"/>
                                                                                                                                                                                                                                                                                                                  <w:marTop w:val="0"/>
                                                                                                                                                                                                                                                                                                                  <w:marBottom w:val="0"/>
                                                                                                                                                                                                                                                                                                                  <w:divBdr>
                                                                                                                                                                                                                                                                                                                    <w:top w:val="none" w:sz="0" w:space="0" w:color="auto"/>
                                                                                                                                                                                                                                                                                                                    <w:left w:val="none" w:sz="0" w:space="0" w:color="auto"/>
                                                                                                                                                                                                                                                                                                                    <w:bottom w:val="none" w:sz="0" w:space="0" w:color="auto"/>
                                                                                                                                                                                                                                                                                                                    <w:right w:val="none" w:sz="0" w:space="0" w:color="auto"/>
                                                                                                                                                                                                                                                                                                                  </w:divBdr>
                                                                                                                                                                                                                                                                                                                  <w:divsChild>
                                                                                                                                                                                                                                                                                                                    <w:div w:id="1141121187">
                                                                                                                                                                                                                                                                                                                      <w:marLeft w:val="0"/>
                                                                                                                                                                                                                                                                                                                      <w:marRight w:val="0"/>
                                                                                                                                                                                                                                                                                                                      <w:marTop w:val="0"/>
                                                                                                                                                                                                                                                                                                                      <w:marBottom w:val="0"/>
                                                                                                                                                                                                                                                                                                                      <w:divBdr>
                                                                                                                                                                                                                                                                                                                        <w:top w:val="none" w:sz="0" w:space="0" w:color="auto"/>
                                                                                                                                                                                                                                                                                                                        <w:left w:val="none" w:sz="0" w:space="0" w:color="auto"/>
                                                                                                                                                                                                                                                                                                                        <w:bottom w:val="none" w:sz="0" w:space="0" w:color="auto"/>
                                                                                                                                                                                                                                                                                                                        <w:right w:val="none" w:sz="0" w:space="0" w:color="auto"/>
                                                                                                                                                                                                                                                                                                                      </w:divBdr>
                                                                                                                                                                                                                                                                                                                      <w:divsChild>
                                                                                                                                                                                                                                                                                                                        <w:div w:id="597641400">
                                                                                                                                                                                                                                                                                                                          <w:marLeft w:val="0"/>
                                                                                                                                                                                                                                                                                                                          <w:marRight w:val="0"/>
                                                                                                                                                                                                                                                                                                                          <w:marTop w:val="0"/>
                                                                                                                                                                                                                                                                                                                          <w:marBottom w:val="0"/>
                                                                                                                                                                                                                                                                                                                          <w:divBdr>
                                                                                                                                                                                                                                                                                                                            <w:top w:val="none" w:sz="0" w:space="0" w:color="auto"/>
                                                                                                                                                                                                                                                                                                                            <w:left w:val="none" w:sz="0" w:space="0" w:color="auto"/>
                                                                                                                                                                                                                                                                                                                            <w:bottom w:val="none" w:sz="0" w:space="0" w:color="auto"/>
                                                                                                                                                                                                                                                                                                                            <w:right w:val="none" w:sz="0" w:space="0" w:color="auto"/>
                                                                                                                                                                                                                                                                                                                          </w:divBdr>
                                                                                                                                                                                                                                                                                                                          <w:divsChild>
                                                                                                                                                                                                                                                                                                                            <w:div w:id="2144997530">
                                                                                                                                                                                                                                                                                                                              <w:marLeft w:val="0"/>
                                                                                                                                                                                                                                                                                                                              <w:marRight w:val="0"/>
                                                                                                                                                                                                                                                                                                                              <w:marTop w:val="0"/>
                                                                                                                                                                                                                                                                                                                              <w:marBottom w:val="0"/>
                                                                                                                                                                                                                                                                                                                              <w:divBdr>
                                                                                                                                                                                                                                                                                                                                <w:top w:val="none" w:sz="0" w:space="0" w:color="auto"/>
                                                                                                                                                                                                                                                                                                                                <w:left w:val="none" w:sz="0" w:space="0" w:color="auto"/>
                                                                                                                                                                                                                                                                                                                                <w:bottom w:val="none" w:sz="0" w:space="0" w:color="auto"/>
                                                                                                                                                                                                                                                                                                                                <w:right w:val="none" w:sz="0" w:space="0" w:color="auto"/>
                                                                                                                                                                                                                                                                                                                              </w:divBdr>
                                                                                                                                                                                                                                                                                                                              <w:divsChild>
                                                                                                                                                                                                                                                                                                                                <w:div w:id="501623203">
                                                                                                                                                                                                                                                                                                                                  <w:marLeft w:val="0"/>
                                                                                                                                                                                                                                                                                                                                  <w:marRight w:val="0"/>
                                                                                                                                                                                                                                                                                                                                  <w:marTop w:val="0"/>
                                                                                                                                                                                                                                                                                                                                  <w:marBottom w:val="0"/>
                                                                                                                                                                                                                                                                                                                                  <w:divBdr>
                                                                                                                                                                                                                                                                                                                                    <w:top w:val="none" w:sz="0" w:space="0" w:color="auto"/>
                                                                                                                                                                                                                                                                                                                                    <w:left w:val="none" w:sz="0" w:space="0" w:color="auto"/>
                                                                                                                                                                                                                                                                                                                                    <w:bottom w:val="none" w:sz="0" w:space="0" w:color="auto"/>
                                                                                                                                                                                                                                                                                                                                    <w:right w:val="none" w:sz="0" w:space="0" w:color="auto"/>
                                                                                                                                                                                                                                                                                                                                  </w:divBdr>
                                                                                                                                                                                                                                                                                                                                  <w:divsChild>
                                                                                                                                                                                                                                                                                                                                    <w:div w:id="2066371243">
                                                                                                                                                                                                                                                                                                                                      <w:marLeft w:val="0"/>
                                                                                                                                                                                                                                                                                                                                      <w:marRight w:val="0"/>
                                                                                                                                                                                                                                                                                                                                      <w:marTop w:val="0"/>
                                                                                                                                                                                                                                                                                                                                      <w:marBottom w:val="0"/>
                                                                                                                                                                                                                                                                                                                                      <w:divBdr>
                                                                                                                                                                                                                                                                                                                                        <w:top w:val="none" w:sz="0" w:space="0" w:color="auto"/>
                                                                                                                                                                                                                                                                                                                                        <w:left w:val="none" w:sz="0" w:space="0" w:color="auto"/>
                                                                                                                                                                                                                                                                                                                                        <w:bottom w:val="none" w:sz="0" w:space="0" w:color="auto"/>
                                                                                                                                                                                                                                                                                                                                        <w:right w:val="none" w:sz="0" w:space="0" w:color="auto"/>
                                                                                                                                                                                                                                                                                                                                      </w:divBdr>
                                                                                                                                                                                                                                                                                                                                      <w:divsChild>
                                                                                                                                                                                                                                                                                                                                        <w:div w:id="576324568">
                                                                                                                                                                                                                                                                                                                                          <w:marLeft w:val="0"/>
                                                                                                                                                                                                                                                                                                                                          <w:marRight w:val="0"/>
                                                                                                                                                                                                                                                                                                                                          <w:marTop w:val="0"/>
                                                                                                                                                                                                                                                                                                                                          <w:marBottom w:val="0"/>
                                                                                                                                                                                                                                                                                                                                          <w:divBdr>
                                                                                                                                                                                                                                                                                                                                            <w:top w:val="none" w:sz="0" w:space="0" w:color="auto"/>
                                                                                                                                                                                                                                                                                                                                            <w:left w:val="none" w:sz="0" w:space="0" w:color="auto"/>
                                                                                                                                                                                                                                                                                                                                            <w:bottom w:val="none" w:sz="0" w:space="0" w:color="auto"/>
                                                                                                                                                                                                                                                                                                                                            <w:right w:val="none" w:sz="0" w:space="0" w:color="auto"/>
                                                                                                                                                                                                                                                                                                                                          </w:divBdr>
                                                                                                                                                                                                                                                                                                                                          <w:divsChild>
                                                                                                                                                                                                                                                                                                                                            <w:div w:id="1412657389">
                                                                                                                                                                                                                                                                                                                                              <w:marLeft w:val="0"/>
                                                                                                                                                                                                                                                                                                                                              <w:marRight w:val="0"/>
                                                                                                                                                                                                                                                                                                                                              <w:marTop w:val="0"/>
                                                                                                                                                                                                                                                                                                                                              <w:marBottom w:val="0"/>
                                                                                                                                                                                                                                                                                                                                              <w:divBdr>
                                                                                                                                                                                                                                                                                                                                                <w:top w:val="none" w:sz="0" w:space="0" w:color="auto"/>
                                                                                                                                                                                                                                                                                                                                                <w:left w:val="none" w:sz="0" w:space="0" w:color="auto"/>
                                                                                                                                                                                                                                                                                                                                                <w:bottom w:val="none" w:sz="0" w:space="0" w:color="auto"/>
                                                                                                                                                                                                                                                                                                                                                <w:right w:val="none" w:sz="0" w:space="0" w:color="auto"/>
                                                                                                                                                                                                                                                                                                                                              </w:divBdr>
                                                                                                                                                                                                                                                                                                                                              <w:divsChild>
                                                                                                                                                                                                                                                                                                                                                <w:div w:id="204679701">
                                                                                                                                                                                                                                                                                                                                                  <w:marLeft w:val="0"/>
                                                                                                                                                                                                                                                                                                                                                  <w:marRight w:val="0"/>
                                                                                                                                                                                                                                                                                                                                                  <w:marTop w:val="0"/>
                                                                                                                                                                                                                                                                                                                                                  <w:marBottom w:val="0"/>
                                                                                                                                                                                                                                                                                                                                                  <w:divBdr>
                                                                                                                                                                                                                                                                                                                                                    <w:top w:val="none" w:sz="0" w:space="0" w:color="auto"/>
                                                                                                                                                                                                                                                                                                                                                    <w:left w:val="none" w:sz="0" w:space="0" w:color="auto"/>
                                                                                                                                                                                                                                                                                                                                                    <w:bottom w:val="none" w:sz="0" w:space="0" w:color="auto"/>
                                                                                                                                                                                                                                                                                                                                                    <w:right w:val="none" w:sz="0" w:space="0" w:color="auto"/>
                                                                                                                                                                                                                                                                                                                                                  </w:divBdr>
                                                                                                                                                                                                                                                                                                                                                  <w:divsChild>
                                                                                                                                                                                                                                                                                                                                                    <w:div w:id="615255356">
                                                                                                                                                                                                                                                                                                                                                      <w:marLeft w:val="0"/>
                                                                                                                                                                                                                                                                                                                                                      <w:marRight w:val="0"/>
                                                                                                                                                                                                                                                                                                                                                      <w:marTop w:val="0"/>
                                                                                                                                                                                                                                                                                                                                                      <w:marBottom w:val="0"/>
                                                                                                                                                                                                                                                                                                                                                      <w:divBdr>
                                                                                                                                                                                                                                                                                                                                                        <w:top w:val="none" w:sz="0" w:space="0" w:color="auto"/>
                                                                                                                                                                                                                                                                                                                                                        <w:left w:val="none" w:sz="0" w:space="0" w:color="auto"/>
                                                                                                                                                                                                                                                                                                                                                        <w:bottom w:val="none" w:sz="0" w:space="0" w:color="auto"/>
                                                                                                                                                                                                                                                                                                                                                        <w:right w:val="none" w:sz="0" w:space="0" w:color="auto"/>
                                                                                                                                                                                                                                                                                                                                                      </w:divBdr>
                                                                                                                                                                                                                                                                                                                                                      <w:divsChild>
                                                                                                                                                                                                                                                                                                                                                        <w:div w:id="1790539986">
                                                                                                                                                                                                                                                                                                                                                          <w:marLeft w:val="0"/>
                                                                                                                                                                                                                                                                                                                                                          <w:marRight w:val="0"/>
                                                                                                                                                                                                                                                                                                                                                          <w:marTop w:val="0"/>
                                                                                                                                                                                                                                                                                                                                                          <w:marBottom w:val="0"/>
                                                                                                                                                                                                                                                                                                                                                          <w:divBdr>
                                                                                                                                                                                                                                                                                                                                                            <w:top w:val="none" w:sz="0" w:space="0" w:color="auto"/>
                                                                                                                                                                                                                                                                                                                                                            <w:left w:val="none" w:sz="0" w:space="0" w:color="auto"/>
                                                                                                                                                                                                                                                                                                                                                            <w:bottom w:val="none" w:sz="0" w:space="0" w:color="auto"/>
                                                                                                                                                                                                                                                                                                                                                            <w:right w:val="none" w:sz="0" w:space="0" w:color="auto"/>
                                                                                                                                                                                                                                                                                                                                                          </w:divBdr>
                                                                                                                                                                                                                                                                                                                                                          <w:divsChild>
                                                                                                                                                                                                                                                                                                                                                            <w:div w:id="993527121">
                                                                                                                                                                                                                                                                                                                                                              <w:marLeft w:val="0"/>
                                                                                                                                                                                                                                                                                                                                                              <w:marRight w:val="0"/>
                                                                                                                                                                                                                                                                                                                                                              <w:marTop w:val="0"/>
                                                                                                                                                                                                                                                                                                                                                              <w:marBottom w:val="0"/>
                                                                                                                                                                                                                                                                                                                                                              <w:divBdr>
                                                                                                                                                                                                                                                                                                                                                                <w:top w:val="none" w:sz="0" w:space="0" w:color="auto"/>
                                                                                                                                                                                                                                                                                                                                                                <w:left w:val="none" w:sz="0" w:space="0" w:color="auto"/>
                                                                                                                                                                                                                                                                                                                                                                <w:bottom w:val="none" w:sz="0" w:space="0" w:color="auto"/>
                                                                                                                                                                                                                                                                                                                                                                <w:right w:val="none" w:sz="0" w:space="0" w:color="auto"/>
                                                                                                                                                                                                                                                                                                                                                              </w:divBdr>
                                                                                                                                                                                                                                                                                                                                                              <w:divsChild>
                                                                                                                                                                                                                                                                                                                                                                <w:div w:id="496385461">
                                                                                                                                                                                                                                                                                                                                                                  <w:marLeft w:val="0"/>
                                                                                                                                                                                                                                                                                                                                                                  <w:marRight w:val="0"/>
                                                                                                                                                                                                                                                                                                                                                                  <w:marTop w:val="0"/>
                                                                                                                                                                                                                                                                                                                                                                  <w:marBottom w:val="0"/>
                                                                                                                                                                                                                                                                                                                                                                  <w:divBdr>
                                                                                                                                                                                                                                                                                                                                                                    <w:top w:val="none" w:sz="0" w:space="0" w:color="auto"/>
                                                                                                                                                                                                                                                                                                                                                                    <w:left w:val="none" w:sz="0" w:space="0" w:color="auto"/>
                                                                                                                                                                                                                                                                                                                                                                    <w:bottom w:val="none" w:sz="0" w:space="0" w:color="auto"/>
                                                                                                                                                                                                                                                                                                                                                                    <w:right w:val="none" w:sz="0" w:space="0" w:color="auto"/>
                                                                                                                                                                                                                                                                                                                                                                  </w:divBdr>
                                                                                                                                                                                                                                                                                                                                                                  <w:divsChild>
                                                                                                                                                                                                                                                                                                                                                                    <w:div w:id="823158015">
                                                                                                                                                                                                                                                                                                                                                                      <w:marLeft w:val="0"/>
                                                                                                                                                                                                                                                                                                                                                                      <w:marRight w:val="0"/>
                                                                                                                                                                                                                                                                                                                                                                      <w:marTop w:val="0"/>
                                                                                                                                                                                                                                                                                                                                                                      <w:marBottom w:val="0"/>
                                                                                                                                                                                                                                                                                                                                                                      <w:divBdr>
                                                                                                                                                                                                                                                                                                                                                                        <w:top w:val="none" w:sz="0" w:space="0" w:color="auto"/>
                                                                                                                                                                                                                                                                                                                                                                        <w:left w:val="none" w:sz="0" w:space="0" w:color="auto"/>
                                                                                                                                                                                                                                                                                                                                                                        <w:bottom w:val="none" w:sz="0" w:space="0" w:color="auto"/>
                                                                                                                                                                                                                                                                                                                                                                        <w:right w:val="none" w:sz="0" w:space="0" w:color="auto"/>
                                                                                                                                                                                                                                                                                                                                                                      </w:divBdr>
                                                                                                                                                                                                                                                                                                                                                                      <w:divsChild>
                                                                                                                                                                                                                                                                                                                                                                        <w:div w:id="924261680">
                                                                                                                                                                                                                                                                                                                                                                          <w:marLeft w:val="0"/>
                                                                                                                                                                                                                                                                                                                                                                          <w:marRight w:val="0"/>
                                                                                                                                                                                                                                                                                                                                                                          <w:marTop w:val="0"/>
                                                                                                                                                                                                                                                                                                                                                                          <w:marBottom w:val="0"/>
                                                                                                                                                                                                                                                                                                                                                                          <w:divBdr>
                                                                                                                                                                                                                                                                                                                                                                            <w:top w:val="none" w:sz="0" w:space="0" w:color="auto"/>
                                                                                                                                                                                                                                                                                                                                                                            <w:left w:val="none" w:sz="0" w:space="0" w:color="auto"/>
                                                                                                                                                                                                                                                                                                                                                                            <w:bottom w:val="none" w:sz="0" w:space="0" w:color="auto"/>
                                                                                                                                                                                                                                                                                                                                                                            <w:right w:val="none" w:sz="0" w:space="0" w:color="auto"/>
                                                                                                                                                                                                                                                                                                                                                                          </w:divBdr>
                                                                                                                                                                                                                                                                                                                                                                          <w:divsChild>
                                                                                                                                                                                                                                                                                                                                                                            <w:div w:id="1934433494">
                                                                                                                                                                                                                                                                                                                                                                              <w:marLeft w:val="0"/>
                                                                                                                                                                                                                                                                                                                                                                              <w:marRight w:val="0"/>
                                                                                                                                                                                                                                                                                                                                                                              <w:marTop w:val="0"/>
                                                                                                                                                                                                                                                                                                                                                                              <w:marBottom w:val="0"/>
                                                                                                                                                                                                                                                                                                                                                                              <w:divBdr>
                                                                                                                                                                                                                                                                                                                                                                                <w:top w:val="none" w:sz="0" w:space="0" w:color="auto"/>
                                                                                                                                                                                                                                                                                                                                                                                <w:left w:val="none" w:sz="0" w:space="0" w:color="auto"/>
                                                                                                                                                                                                                                                                                                                                                                                <w:bottom w:val="none" w:sz="0" w:space="0" w:color="auto"/>
                                                                                                                                                                                                                                                                                                                                                                                <w:right w:val="none" w:sz="0" w:space="0" w:color="auto"/>
                                                                                                                                                                                                                                                                                                                                                                              </w:divBdr>
                                                                                                                                                                                                                                                                                                                                                                              <w:divsChild>
                                                                                                                                                                                                                                                                                                                                                                                <w:div w:id="1280994923">
                                                                                                                                                                                                                                                                                                                                                                                  <w:marLeft w:val="0"/>
                                                                                                                                                                                                                                                                                                                                                                                  <w:marRight w:val="0"/>
                                                                                                                                                                                                                                                                                                                                                                                  <w:marTop w:val="0"/>
                                                                                                                                                                                                                                                                                                                                                                                  <w:marBottom w:val="0"/>
                                                                                                                                                                                                                                                                                                                                                                                  <w:divBdr>
                                                                                                                                                                                                                                                                                                                                                                                    <w:top w:val="none" w:sz="0" w:space="0" w:color="auto"/>
                                                                                                                                                                                                                                                                                                                                                                                    <w:left w:val="none" w:sz="0" w:space="0" w:color="auto"/>
                                                                                                                                                                                                                                                                                                                                                                                    <w:bottom w:val="none" w:sz="0" w:space="0" w:color="auto"/>
                                                                                                                                                                                                                                                                                                                                                                                    <w:right w:val="none" w:sz="0" w:space="0" w:color="auto"/>
                                                                                                                                                                                                                                                                                                                                                                                  </w:divBdr>
                                                                                                                                                                                                                                                                                                                                                                                  <w:divsChild>
                                                                                                                                                                                                                                                                                                                                                                                    <w:div w:id="872033438">
                                                                                                                                                                                                                                                                                                                                                                                      <w:marLeft w:val="0"/>
                                                                                                                                                                                                                                                                                                                                                                                      <w:marRight w:val="0"/>
                                                                                                                                                                                                                                                                                                                                                                                      <w:marTop w:val="0"/>
                                                                                                                                                                                                                                                                                                                                                                                      <w:marBottom w:val="0"/>
                                                                                                                                                                                                                                                                                                                                                                                      <w:divBdr>
                                                                                                                                                                                                                                                                                                                                                                                        <w:top w:val="none" w:sz="0" w:space="0" w:color="auto"/>
                                                                                                                                                                                                                                                                                                                                                                                        <w:left w:val="none" w:sz="0" w:space="0" w:color="auto"/>
                                                                                                                                                                                                                                                                                                                                                                                        <w:bottom w:val="none" w:sz="0" w:space="0" w:color="auto"/>
                                                                                                                                                                                                                                                                                                                                                                                        <w:right w:val="none" w:sz="0" w:space="0" w:color="auto"/>
                                                                                                                                                                                                                                                                                                                                                                                      </w:divBdr>
                                                                                                                                                                                                                                                                                                                                                                                      <w:divsChild>
                                                                                                                                                                                                                                                                                                                                                                                        <w:div w:id="1939095944">
                                                                                                                                                                                                                                                                                                                                                                                          <w:marLeft w:val="0"/>
                                                                                                                                                                                                                                                                                                                                                                                          <w:marRight w:val="0"/>
                                                                                                                                                                                                                                                                                                                                                                                          <w:marTop w:val="0"/>
                                                                                                                                                                                                                                                                                                                                                                                          <w:marBottom w:val="0"/>
                                                                                                                                                                                                                                                                                                                                                                                          <w:divBdr>
                                                                                                                                                                                                                                                                                                                                                                                            <w:top w:val="none" w:sz="0" w:space="0" w:color="auto"/>
                                                                                                                                                                                                                                                                                                                                                                                            <w:left w:val="none" w:sz="0" w:space="0" w:color="auto"/>
                                                                                                                                                                                                                                                                                                                                                                                            <w:bottom w:val="none" w:sz="0" w:space="0" w:color="auto"/>
                                                                                                                                                                                                                                                                                                                                                                                            <w:right w:val="none" w:sz="0" w:space="0" w:color="auto"/>
                                                                                                                                                                                                                                                                                                                                                                                          </w:divBdr>
                                                                                                                                                                                                                                                                                                                                                                                          <w:divsChild>
                                                                                                                                                                                                                                                                                                                                                                                            <w:div w:id="619579097">
                                                                                                                                                                                                                                                                                                                                                                                              <w:marLeft w:val="0"/>
                                                                                                                                                                                                                                                                                                                                                                                              <w:marRight w:val="0"/>
                                                                                                                                                                                                                                                                                                                                                                                              <w:marTop w:val="0"/>
                                                                                                                                                                                                                                                                                                                                                                                              <w:marBottom w:val="0"/>
                                                                                                                                                                                                                                                                                                                                                                                              <w:divBdr>
                                                                                                                                                                                                                                                                                                                                                                                                <w:top w:val="none" w:sz="0" w:space="0" w:color="auto"/>
                                                                                                                                                                                                                                                                                                                                                                                                <w:left w:val="none" w:sz="0" w:space="0" w:color="auto"/>
                                                                                                                                                                                                                                                                                                                                                                                                <w:bottom w:val="none" w:sz="0" w:space="0" w:color="auto"/>
                                                                                                                                                                                                                                                                                                                                                                                                <w:right w:val="none" w:sz="0" w:space="0" w:color="auto"/>
                                                                                                                                                                                                                                                                                                                                                                                              </w:divBdr>
                                                                                                                                                                                                                                                                                                                                                                                              <w:divsChild>
                                                                                                                                                                                                                                                                                                                                                                                                <w:div w:id="1787920055">
                                                                                                                                                                                                                                                                                                                                                                                                  <w:marLeft w:val="0"/>
                                                                                                                                                                                                                                                                                                                                                                                                  <w:marRight w:val="0"/>
                                                                                                                                                                                                                                                                                                                                                                                                  <w:marTop w:val="0"/>
                                                                                                                                                                                                                                                                                                                                                                                                  <w:marBottom w:val="0"/>
                                                                                                                                                                                                                                                                                                                                                                                                  <w:divBdr>
                                                                                                                                                                                                                                                                                                                                                                                                    <w:top w:val="none" w:sz="0" w:space="0" w:color="auto"/>
                                                                                                                                                                                                                                                                                                                                                                                                    <w:left w:val="none" w:sz="0" w:space="0" w:color="auto"/>
                                                                                                                                                                                                                                                                                                                                                                                                    <w:bottom w:val="none" w:sz="0" w:space="0" w:color="auto"/>
                                                                                                                                                                                                                                                                                                                                                                                                    <w:right w:val="none" w:sz="0" w:space="0" w:color="auto"/>
                                                                                                                                                                                                                                                                                                                                                                                                  </w:divBdr>
                                                                                                                                                                                                                                                                                                                                                                                                  <w:divsChild>
                                                                                                                                                                                                                                                                                                                                                                                                    <w:div w:id="1141800161">
                                                                                                                                                                                                                                                                                                                                                                                                      <w:marLeft w:val="0"/>
                                                                                                                                                                                                                                                                                                                                                                                                      <w:marRight w:val="0"/>
                                                                                                                                                                                                                                                                                                                                                                                                      <w:marTop w:val="0"/>
                                                                                                                                                                                                                                                                                                                                                                                                      <w:marBottom w:val="0"/>
                                                                                                                                                                                                                                                                                                                                                                                                      <w:divBdr>
                                                                                                                                                                                                                                                                                                                                                                                                        <w:top w:val="none" w:sz="0" w:space="0" w:color="auto"/>
                                                                                                                                                                                                                                                                                                                                                                                                        <w:left w:val="none" w:sz="0" w:space="0" w:color="auto"/>
                                                                                                                                                                                                                                                                                                                                                                                                        <w:bottom w:val="none" w:sz="0" w:space="0" w:color="auto"/>
                                                                                                                                                                                                                                                                                                                                                                                                        <w:right w:val="none" w:sz="0" w:space="0" w:color="auto"/>
                                                                                                                                                                                                                                                                                                                                                                                                      </w:divBdr>
                                                                                                                                                                                                                                                                                                                                                                                                      <w:divsChild>
                                                                                                                                                                                                                                                                                                                                                                                                        <w:div w:id="1301349638">
                                                                                                                                                                                                                                                                                                                                                                                                          <w:marLeft w:val="0"/>
                                                                                                                                                                                                                                                                                                                                                                                                          <w:marRight w:val="0"/>
                                                                                                                                                                                                                                                                                                                                                                                                          <w:marTop w:val="0"/>
                                                                                                                                                                                                                                                                                                                                                                                                          <w:marBottom w:val="0"/>
                                                                                                                                                                                                                                                                                                                                                                                                          <w:divBdr>
                                                                                                                                                                                                                                                                                                                                                                                                            <w:top w:val="none" w:sz="0" w:space="0" w:color="auto"/>
                                                                                                                                                                                                                                                                                                                                                                                                            <w:left w:val="none" w:sz="0" w:space="0" w:color="auto"/>
                                                                                                                                                                                                                                                                                                                                                                                                            <w:bottom w:val="none" w:sz="0" w:space="0" w:color="auto"/>
                                                                                                                                                                                                                                                                                                                                                                                                            <w:right w:val="none" w:sz="0" w:space="0" w:color="auto"/>
                                                                                                                                                                                                                                                                                                                                                                                                          </w:divBdr>
                                                                                                                                                                                                                                                                                                                                                                                                          <w:divsChild>
                                                                                                                                                                                                                                                                                                                                                                                                            <w:div w:id="1381175092">
                                                                                                                                                                                                                                                                                                                                                                                                              <w:marLeft w:val="0"/>
                                                                                                                                                                                                                                                                                                                                                                                                              <w:marRight w:val="0"/>
                                                                                                                                                                                                                                                                                                                                                                                                              <w:marTop w:val="0"/>
                                                                                                                                                                                                                                                                                                                                                                                                              <w:marBottom w:val="0"/>
                                                                                                                                                                                                                                                                                                                                                                                                              <w:divBdr>
                                                                                                                                                                                                                                                                                                                                                                                                                <w:top w:val="none" w:sz="0" w:space="0" w:color="auto"/>
                                                                                                                                                                                                                                                                                                                                                                                                                <w:left w:val="none" w:sz="0" w:space="0" w:color="auto"/>
                                                                                                                                                                                                                                                                                                                                                                                                                <w:bottom w:val="none" w:sz="0" w:space="0" w:color="auto"/>
                                                                                                                                                                                                                                                                                                                                                                                                                <w:right w:val="none" w:sz="0" w:space="0" w:color="auto"/>
                                                                                                                                                                                                                                                                                                                                                                                                              </w:divBdr>
                                                                                                                                                                                                                                                                                                                                                                                                              <w:divsChild>
                                                                                                                                                                                                                                                                                                                                                                                                                <w:div w:id="1678995518">
                                                                                                                                                                                                                                                                                                                                                                                                                  <w:marLeft w:val="0"/>
                                                                                                                                                                                                                                                                                                                                                                                                                  <w:marRight w:val="0"/>
                                                                                                                                                                                                                                                                                                                                                                                                                  <w:marTop w:val="0"/>
                                                                                                                                                                                                                                                                                                                                                                                                                  <w:marBottom w:val="0"/>
                                                                                                                                                                                                                                                                                                                                                                                                                  <w:divBdr>
                                                                                                                                                                                                                                                                                                                                                                                                                    <w:top w:val="none" w:sz="0" w:space="0" w:color="auto"/>
                                                                                                                                                                                                                                                                                                                                                                                                                    <w:left w:val="none" w:sz="0" w:space="0" w:color="auto"/>
                                                                                                                                                                                                                                                                                                                                                                                                                    <w:bottom w:val="none" w:sz="0" w:space="0" w:color="auto"/>
                                                                                                                                                                                                                                                                                                                                                                                                                    <w:right w:val="none" w:sz="0" w:space="0" w:color="auto"/>
                                                                                                                                                                                                                                                                                                                                                                                                                  </w:divBdr>
                                                                                                                                                                                                                                                                                                                                                                                                                  <w:divsChild>
                                                                                                                                                                                                                                                                                                                                                                                                                    <w:div w:id="675766057">
                                                                                                                                                                                                                                                                                                                                                                                                                      <w:marLeft w:val="0"/>
                                                                                                                                                                                                                                                                                                                                                                                                                      <w:marRight w:val="0"/>
                                                                                                                                                                                                                                                                                                                                                                                                                      <w:marTop w:val="0"/>
                                                                                                                                                                                                                                                                                                                                                                                                                      <w:marBottom w:val="0"/>
                                                                                                                                                                                                                                                                                                                                                                                                                      <w:divBdr>
                                                                                                                                                                                                                                                                                                                                                                                                                        <w:top w:val="none" w:sz="0" w:space="0" w:color="auto"/>
                                                                                                                                                                                                                                                                                                                                                                                                                        <w:left w:val="none" w:sz="0" w:space="0" w:color="auto"/>
                                                                                                                                                                                                                                                                                                                                                                                                                        <w:bottom w:val="none" w:sz="0" w:space="0" w:color="auto"/>
                                                                                                                                                                                                                                                                                                                                                                                                                        <w:right w:val="none" w:sz="0" w:space="0" w:color="auto"/>
                                                                                                                                                                                                                                                                                                                                                                                                                      </w:divBdr>
                                                                                                                                                                                                                                                                                                                                                                                                                      <w:divsChild>
                                                                                                                                                                                                                                                                                                                                                                                                                        <w:div w:id="1133868749">
                                                                                                                                                                                                                                                                                                                                                                                                                          <w:marLeft w:val="0"/>
                                                                                                                                                                                                                                                                                                                                                                                                                          <w:marRight w:val="0"/>
                                                                                                                                                                                                                                                                                                                                                                                                                          <w:marTop w:val="0"/>
                                                                                                                                                                                                                                                                                                                                                                                                                          <w:marBottom w:val="0"/>
                                                                                                                                                                                                                                                                                                                                                                                                                          <w:divBdr>
                                                                                                                                                                                                                                                                                                                                                                                                                            <w:top w:val="none" w:sz="0" w:space="0" w:color="auto"/>
                                                                                                                                                                                                                                                                                                                                                                                                                            <w:left w:val="none" w:sz="0" w:space="0" w:color="auto"/>
                                                                                                                                                                                                                                                                                                                                                                                                                            <w:bottom w:val="none" w:sz="0" w:space="0" w:color="auto"/>
                                                                                                                                                                                                                                                                                                                                                                                                                            <w:right w:val="none" w:sz="0" w:space="0" w:color="auto"/>
                                                                                                                                                                                                                                                                                                                                                                                                                          </w:divBdr>
                                                                                                                                                                                                                                                                                                                                                                                                                          <w:divsChild>
                                                                                                                                                                                                                                                                                                                                                                                                                            <w:div w:id="1483691084">
                                                                                                                                                                                                                                                                                                                                                                                                                              <w:marLeft w:val="0"/>
                                                                                                                                                                                                                                                                                                                                                                                                                              <w:marRight w:val="0"/>
                                                                                                                                                                                                                                                                                                                                                                                                                              <w:marTop w:val="0"/>
                                                                                                                                                                                                                                                                                                                                                                                                                              <w:marBottom w:val="0"/>
                                                                                                                                                                                                                                                                                                                                                                                                                              <w:divBdr>
                                                                                                                                                                                                                                                                                                                                                                                                                                <w:top w:val="none" w:sz="0" w:space="0" w:color="auto"/>
                                                                                                                                                                                                                                                                                                                                                                                                                                <w:left w:val="none" w:sz="0" w:space="0" w:color="auto"/>
                                                                                                                                                                                                                                                                                                                                                                                                                                <w:bottom w:val="none" w:sz="0" w:space="0" w:color="auto"/>
                                                                                                                                                                                                                                                                                                                                                                                                                                <w:right w:val="none" w:sz="0" w:space="0" w:color="auto"/>
                                                                                                                                                                                                                                                                                                                                                                                                                              </w:divBdr>
                                                                                                                                                                                                                                                                                                                                                                                                                              <w:divsChild>
                                                                                                                                                                                                                                                                                                                                                                                                                                <w:div w:id="187064462">
                                                                                                                                                                                                                                                                                                                                                                                                                                  <w:marLeft w:val="0"/>
                                                                                                                                                                                                                                                                                                                                                                                                                                  <w:marRight w:val="0"/>
                                                                                                                                                                                                                                                                                                                                                                                                                                  <w:marTop w:val="0"/>
                                                                                                                                                                                                                                                                                                                                                                                                                                  <w:marBottom w:val="0"/>
                                                                                                                                                                                                                                                                                                                                                                                                                                  <w:divBdr>
                                                                                                                                                                                                                                                                                                                                                                                                                                    <w:top w:val="none" w:sz="0" w:space="0" w:color="auto"/>
                                                                                                                                                                                                                                                                                                                                                                                                                                    <w:left w:val="none" w:sz="0" w:space="0" w:color="auto"/>
                                                                                                                                                                                                                                                                                                                                                                                                                                    <w:bottom w:val="none" w:sz="0" w:space="0" w:color="auto"/>
                                                                                                                                                                                                                                                                                                                                                                                                                                    <w:right w:val="none" w:sz="0" w:space="0" w:color="auto"/>
                                                                                                                                                                                                                                                                                                                                                                                                                                  </w:divBdr>
                                                                                                                                                                                                                                                                                                                                                                                                                                  <w:divsChild>
                                                                                                                                                                                                                                                                                                                                                                                                                                    <w:div w:id="1164591709">
                                                                                                                                                                                                                                                                                                                                                                                                                                      <w:marLeft w:val="0"/>
                                                                                                                                                                                                                                                                                                                                                                                                                                      <w:marRight w:val="0"/>
                                                                                                                                                                                                                                                                                                                                                                                                                                      <w:marTop w:val="0"/>
                                                                                                                                                                                                                                                                                                                                                                                                                                      <w:marBottom w:val="0"/>
                                                                                                                                                                                                                                                                                                                                                                                                                                      <w:divBdr>
                                                                                                                                                                                                                                                                                                                                                                                                                                        <w:top w:val="none" w:sz="0" w:space="0" w:color="auto"/>
                                                                                                                                                                                                                                                                                                                                                                                                                                        <w:left w:val="none" w:sz="0" w:space="0" w:color="auto"/>
                                                                                                                                                                                                                                                                                                                                                                                                                                        <w:bottom w:val="none" w:sz="0" w:space="0" w:color="auto"/>
                                                                                                                                                                                                                                                                                                                                                                                                                                        <w:right w:val="none" w:sz="0" w:space="0" w:color="auto"/>
                                                                                                                                                                                                                                                                                                                                                                                                                                      </w:divBdr>
                                                                                                                                                                                                                                                                                                                                                                                                                                      <w:divsChild>
                                                                                                                                                                                                                                                                                                                                                                                                                                        <w:div w:id="1208637739">
                                                                                                                                                                                                                                                                                                                                                                                                                                          <w:marLeft w:val="0"/>
                                                                                                                                                                                                                                                                                                                                                                                                                                          <w:marRight w:val="0"/>
                                                                                                                                                                                                                                                                                                                                                                                                                                          <w:marTop w:val="0"/>
                                                                                                                                                                                                                                                                                                                                                                                                                                          <w:marBottom w:val="0"/>
                                                                                                                                                                                                                                                                                                                                                                                                                                          <w:divBdr>
                                                                                                                                                                                                                                                                                                                                                                                                                                            <w:top w:val="none" w:sz="0" w:space="0" w:color="auto"/>
                                                                                                                                                                                                                                                                                                                                                                                                                                            <w:left w:val="none" w:sz="0" w:space="0" w:color="auto"/>
                                                                                                                                                                                                                                                                                                                                                                                                                                            <w:bottom w:val="none" w:sz="0" w:space="0" w:color="auto"/>
                                                                                                                                                                                                                                                                                                                                                                                                                                            <w:right w:val="none" w:sz="0" w:space="0" w:color="auto"/>
                                                                                                                                                                                                                                                                                                                                                                                                                                          </w:divBdr>
                                                                                                                                                                                                                                                                                                                                                                                                                                          <w:divsChild>
                                                                                                                                                                                                                                                                                                                                                                                                                                            <w:div w:id="301078484">
                                                                                                                                                                                                                                                                                                                                                                                                                                              <w:marLeft w:val="0"/>
                                                                                                                                                                                                                                                                                                                                                                                                                                              <w:marRight w:val="0"/>
                                                                                                                                                                                                                                                                                                                                                                                                                                              <w:marTop w:val="0"/>
                                                                                                                                                                                                                                                                                                                                                                                                                                              <w:marBottom w:val="0"/>
                                                                                                                                                                                                                                                                                                                                                                                                                                              <w:divBdr>
                                                                                                                                                                                                                                                                                                                                                                                                                                                <w:top w:val="none" w:sz="0" w:space="0" w:color="auto"/>
                                                                                                                                                                                                                                                                                                                                                                                                                                                <w:left w:val="none" w:sz="0" w:space="0" w:color="auto"/>
                                                                                                                                                                                                                                                                                                                                                                                                                                                <w:bottom w:val="none" w:sz="0" w:space="0" w:color="auto"/>
                                                                                                                                                                                                                                                                                                                                                                                                                                                <w:right w:val="none" w:sz="0" w:space="0" w:color="auto"/>
                                                                                                                                                                                                                                                                                                                                                                                                                                              </w:divBdr>
                                                                                                                                                                                                                                                                                                                                                                                                                                              <w:divsChild>
                                                                                                                                                                                                                                                                                                                                                                                                                                                <w:div w:id="381099134">
                                                                                                                                                                                                                                                                                                                                                                                                                                                  <w:marLeft w:val="0"/>
                                                                                                                                                                                                                                                                                                                                                                                                                                                  <w:marRight w:val="0"/>
                                                                                                                                                                                                                                                                                                                                                                                                                                                  <w:marTop w:val="0"/>
                                                                                                                                                                                                                                                                                                                                                                                                                                                  <w:marBottom w:val="0"/>
                                                                                                                                                                                                                                                                                                                                                                                                                                                  <w:divBdr>
                                                                                                                                                                                                                                                                                                                                                                                                                                                    <w:top w:val="none" w:sz="0" w:space="0" w:color="auto"/>
                                                                                                                                                                                                                                                                                                                                                                                                                                                    <w:left w:val="none" w:sz="0" w:space="0" w:color="auto"/>
                                                                                                                                                                                                                                                                                                                                                                                                                                                    <w:bottom w:val="none" w:sz="0" w:space="0" w:color="auto"/>
                                                                                                                                                                                                                                                                                                                                                                                                                                                    <w:right w:val="none" w:sz="0" w:space="0" w:color="auto"/>
                                                                                                                                                                                                                                                                                                                                                                                                                                                  </w:divBdr>
                                                                                                                                                                                                                                                                                                                                                                                                                                                  <w:divsChild>
                                                                                                                                                                                                                                                                                                                                                                                                                                                    <w:div w:id="1162817110">
                                                                                                                                                                                                                                                                                                                                                                                                                                                      <w:marLeft w:val="0"/>
                                                                                                                                                                                                                                                                                                                                                                                                                                                      <w:marRight w:val="0"/>
                                                                                                                                                                                                                                                                                                                                                                                                                                                      <w:marTop w:val="0"/>
                                                                                                                                                                                                                                                                                                                                                                                                                                                      <w:marBottom w:val="0"/>
                                                                                                                                                                                                                                                                                                                                                                                                                                                      <w:divBdr>
                                                                                                                                                                                                                                                                                                                                                                                                                                                        <w:top w:val="none" w:sz="0" w:space="0" w:color="auto"/>
                                                                                                                                                                                                                                                                                                                                                                                                                                                        <w:left w:val="none" w:sz="0" w:space="0" w:color="auto"/>
                                                                                                                                                                                                                                                                                                                                                                                                                                                        <w:bottom w:val="none" w:sz="0" w:space="0" w:color="auto"/>
                                                                                                                                                                                                                                                                                                                                                                                                                                                        <w:right w:val="none" w:sz="0" w:space="0" w:color="auto"/>
                                                                                                                                                                                                                                                                                                                                                                                                                                                      </w:divBdr>
                                                                                                                                                                                                                                                                                                                                                                                                                                                      <w:divsChild>
                                                                                                                                                                                                                                                                                                                                                                                                                                                        <w:div w:id="854613211">
                                                                                                                                                                                                                                                                                                                                                                                                                                                          <w:marLeft w:val="0"/>
                                                                                                                                                                                                                                                                                                                                                                                                                                                          <w:marRight w:val="0"/>
                                                                                                                                                                                                                                                                                                                                                                                                                                                          <w:marTop w:val="0"/>
                                                                                                                                                                                                                                                                                                                                                                                                                                                          <w:marBottom w:val="0"/>
                                                                                                                                                                                                                                                                                                                                                                                                                                                          <w:divBdr>
                                                                                                                                                                                                                                                                                                                                                                                                                                                            <w:top w:val="none" w:sz="0" w:space="0" w:color="auto"/>
                                                                                                                                                                                                                                                                                                                                                                                                                                                            <w:left w:val="none" w:sz="0" w:space="0" w:color="auto"/>
                                                                                                                                                                                                                                                                                                                                                                                                                                                            <w:bottom w:val="none" w:sz="0" w:space="0" w:color="auto"/>
                                                                                                                                                                                                                                                                                                                                                                                                                                                            <w:right w:val="none" w:sz="0" w:space="0" w:color="auto"/>
                                                                                                                                                                                                                                                                                                                                                                                                                                                          </w:divBdr>
                                                                                                                                                                                                                                                                                                                                                                                                                                                          <w:divsChild>
                                                                                                                                                                                                                                                                                                                                                                                                                                                            <w:div w:id="672143347">
                                                                                                                                                                                                                                                                                                                                                                                                                                                              <w:marLeft w:val="0"/>
                                                                                                                                                                                                                                                                                                                                                                                                                                                              <w:marRight w:val="0"/>
                                                                                                                                                                                                                                                                                                                                                                                                                                                              <w:marTop w:val="0"/>
                                                                                                                                                                                                                                                                                                                                                                                                                                                              <w:marBottom w:val="0"/>
                                                                                                                                                                                                                                                                                                                                                                                                                                                              <w:divBdr>
                                                                                                                                                                                                                                                                                                                                                                                                                                                                <w:top w:val="none" w:sz="0" w:space="0" w:color="auto"/>
                                                                                                                                                                                                                                                                                                                                                                                                                                                                <w:left w:val="none" w:sz="0" w:space="0" w:color="auto"/>
                                                                                                                                                                                                                                                                                                                                                                                                                                                                <w:bottom w:val="none" w:sz="0" w:space="0" w:color="auto"/>
                                                                                                                                                                                                                                                                                                                                                                                                                                                                <w:right w:val="none" w:sz="0" w:space="0" w:color="auto"/>
                                                                                                                                                                                                                                                                                                                                                                                                                                                              </w:divBdr>
                                                                                                                                                                                                                                                                                                                                                                                                                                                              <w:divsChild>
                                                                                                                                                                                                                                                                                                                                                                                                                                                                <w:div w:id="1593852020">
                                                                                                                                                                                                                                                                                                                                                                                                                                                                  <w:marLeft w:val="0"/>
                                                                                                                                                                                                                                                                                                                                                                                                                                                                  <w:marRight w:val="0"/>
                                                                                                                                                                                                                                                                                                                                                                                                                                                                  <w:marTop w:val="0"/>
                                                                                                                                                                                                                                                                                                                                                                                                                                                                  <w:marBottom w:val="0"/>
                                                                                                                                                                                                                                                                                                                                                                                                                                                                  <w:divBdr>
                                                                                                                                                                                                                                                                                                                                                                                                                                                                    <w:top w:val="none" w:sz="0" w:space="0" w:color="auto"/>
                                                                                                                                                                                                                                                                                                                                                                                                                                                                    <w:left w:val="none" w:sz="0" w:space="0" w:color="auto"/>
                                                                                                                                                                                                                                                                                                                                                                                                                                                                    <w:bottom w:val="none" w:sz="0" w:space="0" w:color="auto"/>
                                                                                                                                                                                                                                                                                                                                                                                                                                                                    <w:right w:val="none" w:sz="0" w:space="0" w:color="auto"/>
                                                                                                                                                                                                                                                                                                                                                                                                                                                                  </w:divBdr>
                                                                                                                                                                                                                                                                                                                                                                                                                                                                  <w:divsChild>
                                                                                                                                                                                                                                                                                                                                                                                                                                                                    <w:div w:id="1680619734">
                                                                                                                                                                                                                                                                                                                                                                                                                                                                      <w:marLeft w:val="0"/>
                                                                                                                                                                                                                                                                                                                                                                                                                                                                      <w:marRight w:val="0"/>
                                                                                                                                                                                                                                                                                                                                                                                                                                                                      <w:marTop w:val="0"/>
                                                                                                                                                                                                                                                                                                                                                                                                                                                                      <w:marBottom w:val="0"/>
                                                                                                                                                                                                                                                                                                                                                                                                                                                                      <w:divBdr>
                                                                                                                                                                                                                                                                                                                                                                                                                                                                        <w:top w:val="none" w:sz="0" w:space="0" w:color="auto"/>
                                                                                                                                                                                                                                                                                                                                                                                                                                                                        <w:left w:val="none" w:sz="0" w:space="0" w:color="auto"/>
                                                                                                                                                                                                                                                                                                                                                                                                                                                                        <w:bottom w:val="none" w:sz="0" w:space="0" w:color="auto"/>
                                                                                                                                                                                                                                                                                                                                                                                                                                                                        <w:right w:val="none" w:sz="0" w:space="0" w:color="auto"/>
                                                                                                                                                                                                                                                                                                                                                                                                                                                                      </w:divBdr>
                                                                                                                                                                                                                                                                                                                                                                                                                                                                      <w:divsChild>
                                                                                                                                                                                                                                                                                                                                                                                                                                                                        <w:div w:id="103888212">
                                                                                                                                                                                                                                                                                                                                                                                                                                                                          <w:marLeft w:val="0"/>
                                                                                                                                                                                                                                                                                                                                                                                                                                                                          <w:marRight w:val="0"/>
                                                                                                                                                                                                                                                                                                                                                                                                                                                                          <w:marTop w:val="0"/>
                                                                                                                                                                                                                                                                                                                                                                                                                                                                          <w:marBottom w:val="0"/>
                                                                                                                                                                                                                                                                                                                                                                                                                                                                          <w:divBdr>
                                                                                                                                                                                                                                                                                                                                                                                                                                                                            <w:top w:val="none" w:sz="0" w:space="0" w:color="auto"/>
                                                                                                                                                                                                                                                                                                                                                                                                                                                                            <w:left w:val="none" w:sz="0" w:space="0" w:color="auto"/>
                                                                                                                                                                                                                                                                                                                                                                                                                                                                            <w:bottom w:val="none" w:sz="0" w:space="0" w:color="auto"/>
                                                                                                                                                                                                                                                                                                                                                                                                                                                                            <w:right w:val="none" w:sz="0" w:space="0" w:color="auto"/>
                                                                                                                                                                                                                                                                                                                                                                                                                                                                          </w:divBdr>
                                                                                                                                                                                                                                                                                                                                                                                                                                                                          <w:divsChild>
                                                                                                                                                                                                                                                                                                                                                                                                                                                                            <w:div w:id="1888103864">
                                                                                                                                                                                                                                                                                                                                                                                                                                                                              <w:marLeft w:val="0"/>
                                                                                                                                                                                                                                                                                                                                                                                                                                                                              <w:marRight w:val="0"/>
                                                                                                                                                                                                                                                                                                                                                                                                                                                                              <w:marTop w:val="0"/>
                                                                                                                                                                                                                                                                                                                                                                                                                                                                              <w:marBottom w:val="0"/>
                                                                                                                                                                                                                                                                                                                                                                                                                                                                              <w:divBdr>
                                                                                                                                                                                                                                                                                                                                                                                                                                                                                <w:top w:val="none" w:sz="0" w:space="0" w:color="auto"/>
                                                                                                                                                                                                                                                                                                                                                                                                                                                                                <w:left w:val="none" w:sz="0" w:space="0" w:color="auto"/>
                                                                                                                                                                                                                                                                                                                                                                                                                                                                                <w:bottom w:val="none" w:sz="0" w:space="0" w:color="auto"/>
                                                                                                                                                                                                                                                                                                                                                                                                                                                                                <w:right w:val="none" w:sz="0" w:space="0" w:color="auto"/>
                                                                                                                                                                                                                                                                                                                                                                                                                                                                              </w:divBdr>
                                                                                                                                                                                                                                                                                                                                                                                                                                                                              <w:divsChild>
                                                                                                                                                                                                                                                                                                                                                                                                                                                                                <w:div w:id="1014652316">
                                                                                                                                                                                                                                                                                                                                                                                                                                                                                  <w:marLeft w:val="0"/>
                                                                                                                                                                                                                                                                                                                                                                                                                                                                                  <w:marRight w:val="0"/>
                                                                                                                                                                                                                                                                                                                                                                                                                                                                                  <w:marTop w:val="0"/>
                                                                                                                                                                                                                                                                                                                                                                                                                                                                                  <w:marBottom w:val="0"/>
                                                                                                                                                                                                                                                                                                                                                                                                                                                                                  <w:divBdr>
                                                                                                                                                                                                                                                                                                                                                                                                                                                                                    <w:top w:val="none" w:sz="0" w:space="0" w:color="auto"/>
                                                                                                                                                                                                                                                                                                                                                                                                                                                                                    <w:left w:val="none" w:sz="0" w:space="0" w:color="auto"/>
                                                                                                                                                                                                                                                                                                                                                                                                                                                                                    <w:bottom w:val="none" w:sz="0" w:space="0" w:color="auto"/>
                                                                                                                                                                                                                                                                                                                                                                                                                                                                                    <w:right w:val="none" w:sz="0" w:space="0" w:color="auto"/>
                                                                                                                                                                                                                                                                                                                                                                                                                                                                                  </w:divBdr>
                                                                                                                                                                                                                                                                                                                                                                                                                                                                                  <w:divsChild>
                                                                                                                                                                                                                                                                                                                                                                                                                                                                                    <w:div w:id="1935437540">
                                                                                                                                                                                                                                                                                                                                                                                                                                                                                      <w:marLeft w:val="0"/>
                                                                                                                                                                                                                                                                                                                                                                                                                                                                                      <w:marRight w:val="0"/>
                                                                                                                                                                                                                                                                                                                                                                                                                                                                                      <w:marTop w:val="0"/>
                                                                                                                                                                                                                                                                                                                                                                                                                                                                                      <w:marBottom w:val="0"/>
                                                                                                                                                                                                                                                                                                                                                                                                                                                                                      <w:divBdr>
                                                                                                                                                                                                                                                                                                                                                                                                                                                                                        <w:top w:val="none" w:sz="0" w:space="0" w:color="auto"/>
                                                                                                                                                                                                                                                                                                                                                                                                                                                                                        <w:left w:val="none" w:sz="0" w:space="0" w:color="auto"/>
                                                                                                                                                                                                                                                                                                                                                                                                                                                                                        <w:bottom w:val="none" w:sz="0" w:space="0" w:color="auto"/>
                                                                                                                                                                                                                                                                                                                                                                                                                                                                                        <w:right w:val="none" w:sz="0" w:space="0" w:color="auto"/>
                                                                                                                                                                                                                                                                                                                                                                                                                                                                                      </w:divBdr>
                                                                                                                                                                                                                                                                                                                                                                                                                                                                                      <w:divsChild>
                                                                                                                                                                                                                                                                                                                                                                                                                                                                                        <w:div w:id="746145543">
                                                                                                                                                                                                                                                                                                                                                                                                                                                                                          <w:marLeft w:val="0"/>
                                                                                                                                                                                                                                                                                                                                                                                                                                                                                          <w:marRight w:val="0"/>
                                                                                                                                                                                                                                                                                                                                                                                                                                                                                          <w:marTop w:val="0"/>
                                                                                                                                                                                                                                                                                                                                                                                                                                                                                          <w:marBottom w:val="0"/>
                                                                                                                                                                                                                                                                                                                                                                                                                                                                                          <w:divBdr>
                                                                                                                                                                                                                                                                                                                                                                                                                                                                                            <w:top w:val="none" w:sz="0" w:space="0" w:color="auto"/>
                                                                                                                                                                                                                                                                                                                                                                                                                                                                                            <w:left w:val="none" w:sz="0" w:space="0" w:color="auto"/>
                                                                                                                                                                                                                                                                                                                                                                                                                                                                                            <w:bottom w:val="none" w:sz="0" w:space="0" w:color="auto"/>
                                                                                                                                                                                                                                                                                                                                                                                                                                                                                            <w:right w:val="none" w:sz="0" w:space="0" w:color="auto"/>
                                                                                                                                                                                                                                                                                                                                                                                                                                                                                          </w:divBdr>
                                                                                                                                                                                                                                                                                                                                                                                                                                                                                          <w:divsChild>
                                                                                                                                                                                                                                                                                                                                                                                                                                                                                            <w:div w:id="1161577946">
                                                                                                                                                                                                                                                                                                                                                                                                                                                                                              <w:marLeft w:val="0"/>
                                                                                                                                                                                                                                                                                                                                                                                                                                                                                              <w:marRight w:val="0"/>
                                                                                                                                                                                                                                                                                                                                                                                                                                                                                              <w:marTop w:val="0"/>
                                                                                                                                                                                                                                                                                                                                                                                                                                                                                              <w:marBottom w:val="0"/>
                                                                                                                                                                                                                                                                                                                                                                                                                                                                                              <w:divBdr>
                                                                                                                                                                                                                                                                                                                                                                                                                                                                                                <w:top w:val="none" w:sz="0" w:space="0" w:color="auto"/>
                                                                                                                                                                                                                                                                                                                                                                                                                                                                                                <w:left w:val="none" w:sz="0" w:space="0" w:color="auto"/>
                                                                                                                                                                                                                                                                                                                                                                                                                                                                                                <w:bottom w:val="none" w:sz="0" w:space="0" w:color="auto"/>
                                                                                                                                                                                                                                                                                                                                                                                                                                                                                                <w:right w:val="none" w:sz="0" w:space="0" w:color="auto"/>
                                                                                                                                                                                                                                                                                                                                                                                                                                                                                              </w:divBdr>
                                                                                                                                                                                                                                                                                                                                                                                                                                                                                              <w:divsChild>
                                                                                                                                                                                                                                                                                                                                                                                                                                                                                                <w:div w:id="1482041195">
                                                                                                                                                                                                                                                                                                                                                                                                                                                                                                  <w:marLeft w:val="0"/>
                                                                                                                                                                                                                                                                                                                                                                                                                                                                                                  <w:marRight w:val="0"/>
                                                                                                                                                                                                                                                                                                                                                                                                                                                                                                  <w:marTop w:val="0"/>
                                                                                                                                                                                                                                                                                                                                                                                                                                                                                                  <w:marBottom w:val="0"/>
                                                                                                                                                                                                                                                                                                                                                                                                                                                                                                  <w:divBdr>
                                                                                                                                                                                                                                                                                                                                                                                                                                                                                                    <w:top w:val="none" w:sz="0" w:space="0" w:color="auto"/>
                                                                                                                                                                                                                                                                                                                                                                                                                                                                                                    <w:left w:val="none" w:sz="0" w:space="0" w:color="auto"/>
                                                                                                                                                                                                                                                                                                                                                                                                                                                                                                    <w:bottom w:val="none" w:sz="0" w:space="0" w:color="auto"/>
                                                                                                                                                                                                                                                                                                                                                                                                                                                                                                    <w:right w:val="none" w:sz="0" w:space="0" w:color="auto"/>
                                                                                                                                                                                                                                                                                                                                                                                                                                                                                                  </w:divBdr>
                                                                                                                                                                                                                                                                                                                                                                                                                                                                                                  <w:divsChild>
                                                                                                                                                                                                                                                                                                                                                                                                                                                                                                    <w:div w:id="1186945227">
                                                                                                                                                                                                                                                                                                                                                                                                                                                                                                      <w:marLeft w:val="0"/>
                                                                                                                                                                                                                                                                                                                                                                                                                                                                                                      <w:marRight w:val="0"/>
                                                                                                                                                                                                                                                                                                                                                                                                                                                                                                      <w:marTop w:val="0"/>
                                                                                                                                                                                                                                                                                                                                                                                                                                                                                                      <w:marBottom w:val="0"/>
                                                                                                                                                                                                                                                                                                                                                                                                                                                                                                      <w:divBdr>
                                                                                                                                                                                                                                                                                                                                                                                                                                                                                                        <w:top w:val="none" w:sz="0" w:space="0" w:color="auto"/>
                                                                                                                                                                                                                                                                                                                                                                                                                                                                                                        <w:left w:val="none" w:sz="0" w:space="0" w:color="auto"/>
                                                                                                                                                                                                                                                                                                                                                                                                                                                                                                        <w:bottom w:val="none" w:sz="0" w:space="0" w:color="auto"/>
                                                                                                                                                                                                                                                                                                                                                                                                                                                                                                        <w:right w:val="none" w:sz="0" w:space="0" w:color="auto"/>
                                                                                                                                                                                                                                                                                                                                                                                                                                                                                                      </w:divBdr>
                                                                                                                                                                                                                                                                                                                                                                                                                                                                                                      <w:divsChild>
                                                                                                                                                                                                                                                                                                                                                                                                                                                                                                        <w:div w:id="707030984">
                                                                                                                                                                                                                                                                                                                                                                                                                                                                                                          <w:marLeft w:val="0"/>
                                                                                                                                                                                                                                                                                                                                                                                                                                                                                                          <w:marRight w:val="0"/>
                                                                                                                                                                                                                                                                                                                                                                                                                                                                                                          <w:marTop w:val="0"/>
                                                                                                                                                                                                                                                                                                                                                                                                                                                                                                          <w:marBottom w:val="0"/>
                                                                                                                                                                                                                                                                                                                                                                                                                                                                                                          <w:divBdr>
                                                                                                                                                                                                                                                                                                                                                                                                                                                                                                            <w:top w:val="none" w:sz="0" w:space="0" w:color="auto"/>
                                                                                                                                                                                                                                                                                                                                                                                                                                                                                                            <w:left w:val="none" w:sz="0" w:space="0" w:color="auto"/>
                                                                                                                                                                                                                                                                                                                                                                                                                                                                                                            <w:bottom w:val="none" w:sz="0" w:space="0" w:color="auto"/>
                                                                                                                                                                                                                                                                                                                                                                                                                                                                                                            <w:right w:val="none" w:sz="0" w:space="0" w:color="auto"/>
                                                                                                                                                                                                                                                                                                                                                                                                                                                                                                          </w:divBdr>
                                                                                                                                                                                                                                                                                                                                                                                                                                                                                                          <w:divsChild>
                                                                                                                                                                                                                                                                                                                                                                                                                                                                                                            <w:div w:id="1651982190">
                                                                                                                                                                                                                                                                                                                                                                                                                                                                                                              <w:marLeft w:val="0"/>
                                                                                                                                                                                                                                                                                                                                                                                                                                                                                                              <w:marRight w:val="0"/>
                                                                                                                                                                                                                                                                                                                                                                                                                                                                                                              <w:marTop w:val="0"/>
                                                                                                                                                                                                                                                                                                                                                                                                                                                                                                              <w:marBottom w:val="0"/>
                                                                                                                                                                                                                                                                                                                                                                                                                                                                                                              <w:divBdr>
                                                                                                                                                                                                                                                                                                                                                                                                                                                                                                                <w:top w:val="none" w:sz="0" w:space="0" w:color="auto"/>
                                                                                                                                                                                                                                                                                                                                                                                                                                                                                                                <w:left w:val="none" w:sz="0" w:space="0" w:color="auto"/>
                                                                                                                                                                                                                                                                                                                                                                                                                                                                                                                <w:bottom w:val="none" w:sz="0" w:space="0" w:color="auto"/>
                                                                                                                                                                                                                                                                                                                                                                                                                                                                                                                <w:right w:val="none" w:sz="0" w:space="0" w:color="auto"/>
                                                                                                                                                                                                                                                                                                                                                                                                                                                                                                              </w:divBdr>
                                                                                                                                                                                                                                                                                                                                                                                                                                                                                                              <w:divsChild>
                                                                                                                                                                                                                                                                                                                                                                                                                                                                                                                <w:div w:id="807623282">
                                                                                                                                                                                                                                                                                                                                                                                                                                                                                                                  <w:marLeft w:val="0"/>
                                                                                                                                                                                                                                                                                                                                                                                                                                                                                                                  <w:marRight w:val="0"/>
                                                                                                                                                                                                                                                                                                                                                                                                                                                                                                                  <w:marTop w:val="0"/>
                                                                                                                                                                                                                                                                                                                                                                                                                                                                                                                  <w:marBottom w:val="0"/>
                                                                                                                                                                                                                                                                                                                                                                                                                                                                                                                  <w:divBdr>
                                                                                                                                                                                                                                                                                                                                                                                                                                                                                                                    <w:top w:val="none" w:sz="0" w:space="0" w:color="auto"/>
                                                                                                                                                                                                                                                                                                                                                                                                                                                                                                                    <w:left w:val="none" w:sz="0" w:space="0" w:color="auto"/>
                                                                                                                                                                                                                                                                                                                                                                                                                                                                                                                    <w:bottom w:val="none" w:sz="0" w:space="0" w:color="auto"/>
                                                                                                                                                                                                                                                                                                                                                                                                                                                                                                                    <w:right w:val="none" w:sz="0" w:space="0" w:color="auto"/>
                                                                                                                                                                                                                                                                                                                                                                                                                                                                                                                  </w:divBdr>
                                                                                                                                                                                                                                                                                                                                                                                                                                                                                                                  <w:divsChild>
                                                                                                                                                                                                                                                                                                                                                                                                                                                                                                                    <w:div w:id="1596547638">
                                                                                                                                                                                                                                                                                                                                                                                                                                                                                                                      <w:marLeft w:val="0"/>
                                                                                                                                                                                                                                                                                                                                                                                                                                                                                                                      <w:marRight w:val="0"/>
                                                                                                                                                                                                                                                                                                                                                                                                                                                                                                                      <w:marTop w:val="0"/>
                                                                                                                                                                                                                                                                                                                                                                                                                                                                                                                      <w:marBottom w:val="0"/>
                                                                                                                                                                                                                                                                                                                                                                                                                                                                                                                      <w:divBdr>
                                                                                                                                                                                                                                                                                                                                                                                                                                                                                                                        <w:top w:val="none" w:sz="0" w:space="0" w:color="auto"/>
                                                                                                                                                                                                                                                                                                                                                                                                                                                                                                                        <w:left w:val="none" w:sz="0" w:space="0" w:color="auto"/>
                                                                                                                                                                                                                                                                                                                                                                                                                                                                                                                        <w:bottom w:val="none" w:sz="0" w:space="0" w:color="auto"/>
                                                                                                                                                                                                                                                                                                                                                                                                                                                                                                                        <w:right w:val="none" w:sz="0" w:space="0" w:color="auto"/>
                                                                                                                                                                                                                                                                                                                                                                                                                                                                                                                      </w:divBdr>
                                                                                                                                                                                                                                                                                                                                                                                                                                                                                                                      <w:divsChild>
                                                                                                                                                                                                                                                                                                                                                                                                                                                                                                                        <w:div w:id="1898466787">
                                                                                                                                                                                                                                                                                                                                                                                                                                                                                                                          <w:marLeft w:val="0"/>
                                                                                                                                                                                                                                                                                                                                                                                                                                                                                                                          <w:marRight w:val="0"/>
                                                                                                                                                                                                                                                                                                                                                                                                                                                                                                                          <w:marTop w:val="0"/>
                                                                                                                                                                                                                                                                                                                                                                                                                                                                                                                          <w:marBottom w:val="0"/>
                                                                                                                                                                                                                                                                                                                                                                                                                                                                                                                          <w:divBdr>
                                                                                                                                                                                                                                                                                                                                                                                                                                                                                                                            <w:top w:val="none" w:sz="0" w:space="0" w:color="auto"/>
                                                                                                                                                                                                                                                                                                                                                                                                                                                                                                                            <w:left w:val="none" w:sz="0" w:space="0" w:color="auto"/>
                                                                                                                                                                                                                                                                                                                                                                                                                                                                                                                            <w:bottom w:val="none" w:sz="0" w:space="0" w:color="auto"/>
                                                                                                                                                                                                                                                                                                                                                                                                                                                                                                                            <w:right w:val="none" w:sz="0" w:space="0" w:color="auto"/>
                                                                                                                                                                                                                                                                                                                                                                                                                                                                                                                          </w:divBdr>
                                                                                                                                                                                                                                                                                                                                                                                                                                                                                                                          <w:divsChild>
                                                                                                                                                                                                                                                                                                                                                                                                                                                                                                                            <w:div w:id="2687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8397509">
      <w:bodyDiv w:val="1"/>
      <w:marLeft w:val="0"/>
      <w:marRight w:val="0"/>
      <w:marTop w:val="0"/>
      <w:marBottom w:val="0"/>
      <w:divBdr>
        <w:top w:val="none" w:sz="0" w:space="0" w:color="auto"/>
        <w:left w:val="none" w:sz="0" w:space="0" w:color="auto"/>
        <w:bottom w:val="none" w:sz="0" w:space="0" w:color="auto"/>
        <w:right w:val="none" w:sz="0" w:space="0" w:color="auto"/>
      </w:divBdr>
    </w:div>
    <w:div w:id="1023555129">
      <w:bodyDiv w:val="1"/>
      <w:marLeft w:val="0"/>
      <w:marRight w:val="0"/>
      <w:marTop w:val="0"/>
      <w:marBottom w:val="0"/>
      <w:divBdr>
        <w:top w:val="none" w:sz="0" w:space="0" w:color="auto"/>
        <w:left w:val="none" w:sz="0" w:space="0" w:color="auto"/>
        <w:bottom w:val="none" w:sz="0" w:space="0" w:color="auto"/>
        <w:right w:val="none" w:sz="0" w:space="0" w:color="auto"/>
      </w:divBdr>
    </w:div>
    <w:div w:id="1082214136">
      <w:bodyDiv w:val="1"/>
      <w:marLeft w:val="0"/>
      <w:marRight w:val="0"/>
      <w:marTop w:val="0"/>
      <w:marBottom w:val="0"/>
      <w:divBdr>
        <w:top w:val="none" w:sz="0" w:space="0" w:color="auto"/>
        <w:left w:val="none" w:sz="0" w:space="0" w:color="auto"/>
        <w:bottom w:val="none" w:sz="0" w:space="0" w:color="auto"/>
        <w:right w:val="none" w:sz="0" w:space="0" w:color="auto"/>
      </w:divBdr>
    </w:div>
    <w:div w:id="1091512733">
      <w:bodyDiv w:val="1"/>
      <w:marLeft w:val="0"/>
      <w:marRight w:val="0"/>
      <w:marTop w:val="0"/>
      <w:marBottom w:val="0"/>
      <w:divBdr>
        <w:top w:val="none" w:sz="0" w:space="0" w:color="auto"/>
        <w:left w:val="none" w:sz="0" w:space="0" w:color="auto"/>
        <w:bottom w:val="none" w:sz="0" w:space="0" w:color="auto"/>
        <w:right w:val="none" w:sz="0" w:space="0" w:color="auto"/>
      </w:divBdr>
    </w:div>
    <w:div w:id="1200120407">
      <w:bodyDiv w:val="1"/>
      <w:marLeft w:val="0"/>
      <w:marRight w:val="0"/>
      <w:marTop w:val="0"/>
      <w:marBottom w:val="0"/>
      <w:divBdr>
        <w:top w:val="none" w:sz="0" w:space="0" w:color="auto"/>
        <w:left w:val="none" w:sz="0" w:space="0" w:color="auto"/>
        <w:bottom w:val="none" w:sz="0" w:space="0" w:color="auto"/>
        <w:right w:val="none" w:sz="0" w:space="0" w:color="auto"/>
      </w:divBdr>
    </w:div>
    <w:div w:id="1416047359">
      <w:bodyDiv w:val="1"/>
      <w:marLeft w:val="0"/>
      <w:marRight w:val="0"/>
      <w:marTop w:val="0"/>
      <w:marBottom w:val="0"/>
      <w:divBdr>
        <w:top w:val="none" w:sz="0" w:space="0" w:color="auto"/>
        <w:left w:val="none" w:sz="0" w:space="0" w:color="auto"/>
        <w:bottom w:val="none" w:sz="0" w:space="0" w:color="auto"/>
        <w:right w:val="none" w:sz="0" w:space="0" w:color="auto"/>
      </w:divBdr>
    </w:div>
    <w:div w:id="1530945631">
      <w:bodyDiv w:val="1"/>
      <w:marLeft w:val="0"/>
      <w:marRight w:val="0"/>
      <w:marTop w:val="0"/>
      <w:marBottom w:val="0"/>
      <w:divBdr>
        <w:top w:val="none" w:sz="0" w:space="0" w:color="auto"/>
        <w:left w:val="none" w:sz="0" w:space="0" w:color="auto"/>
        <w:bottom w:val="none" w:sz="0" w:space="0" w:color="auto"/>
        <w:right w:val="none" w:sz="0" w:space="0" w:color="auto"/>
      </w:divBdr>
    </w:div>
    <w:div w:id="1660233684">
      <w:bodyDiv w:val="1"/>
      <w:marLeft w:val="0"/>
      <w:marRight w:val="0"/>
      <w:marTop w:val="0"/>
      <w:marBottom w:val="0"/>
      <w:divBdr>
        <w:top w:val="none" w:sz="0" w:space="0" w:color="auto"/>
        <w:left w:val="none" w:sz="0" w:space="0" w:color="auto"/>
        <w:bottom w:val="none" w:sz="0" w:space="0" w:color="auto"/>
        <w:right w:val="none" w:sz="0" w:space="0" w:color="auto"/>
      </w:divBdr>
    </w:div>
    <w:div w:id="1889563589">
      <w:bodyDiv w:val="1"/>
      <w:marLeft w:val="0"/>
      <w:marRight w:val="0"/>
      <w:marTop w:val="0"/>
      <w:marBottom w:val="0"/>
      <w:divBdr>
        <w:top w:val="none" w:sz="0" w:space="0" w:color="auto"/>
        <w:left w:val="none" w:sz="0" w:space="0" w:color="auto"/>
        <w:bottom w:val="none" w:sz="0" w:space="0" w:color="auto"/>
        <w:right w:val="none" w:sz="0" w:space="0" w:color="auto"/>
      </w:divBdr>
    </w:div>
    <w:div w:id="2000497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B91075-5A53-4C0E-8733-EFD04A7D3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1620</TotalTime>
  <Pages>35</Pages>
  <Words>48435</Words>
  <Characters>276080</Characters>
  <Application>Microsoft Office Word</Application>
  <DocSecurity>0</DocSecurity>
  <Lines>2300</Lines>
  <Paragraphs>647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323868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20</cp:revision>
  <dcterms:created xsi:type="dcterms:W3CDTF">2016-03-29T19:33:00Z</dcterms:created>
  <dcterms:modified xsi:type="dcterms:W3CDTF">2016-03-31T00:25:00Z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http://www.zotero.org/styles/coral-reefs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