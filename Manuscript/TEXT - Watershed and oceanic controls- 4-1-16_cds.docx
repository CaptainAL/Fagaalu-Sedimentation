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F2E046" w14:textId="277464E1" w:rsidR="008340DA" w:rsidRPr="007F54F5" w:rsidRDefault="008340DA">
      <w:pPr>
        <w:pStyle w:val="Heading10"/>
        <w:spacing w:after="0"/>
        <w:rPr>
          <w:rFonts w:ascii="Times New Roman" w:hAnsi="Times New Roman" w:cs="Times New Roman"/>
          <w:rPrChange w:id="0" w:author="Curt Storlazzi" w:date="2016-04-04T13:22:00Z">
            <w:rPr/>
          </w:rPrChange>
        </w:rPr>
        <w:pPrChange w:id="1" w:author="Curt Storlazzi" w:date="2016-04-04T12:44:00Z">
          <w:pPr>
            <w:pStyle w:val="Heading10"/>
          </w:pPr>
        </w:pPrChange>
      </w:pPr>
      <w:bookmarkStart w:id="2" w:name="_GoBack"/>
      <w:r w:rsidRPr="00DE7C2D">
        <w:rPr>
          <w:rFonts w:ascii="Times New Roman" w:hAnsi="Times New Roman" w:cs="Times New Roman"/>
        </w:rPr>
        <w:t xml:space="preserve">Watershed and oceanic controls on spatial and temporal patterns of sediment </w:t>
      </w:r>
      <w:r w:rsidR="007A6854" w:rsidRPr="007F54F5">
        <w:rPr>
          <w:rFonts w:ascii="Times New Roman" w:hAnsi="Times New Roman" w:cs="Times New Roman"/>
          <w:rPrChange w:id="3" w:author="Curt Storlazzi" w:date="2016-04-04T13:22:00Z">
            <w:rPr/>
          </w:rPrChange>
        </w:rPr>
        <w:t>accumulation</w:t>
      </w:r>
      <w:r w:rsidRPr="007F54F5">
        <w:rPr>
          <w:rFonts w:ascii="Times New Roman" w:hAnsi="Times New Roman" w:cs="Times New Roman"/>
          <w:rPrChange w:id="4" w:author="Curt Storlazzi" w:date="2016-04-04T13:22:00Z">
            <w:rPr/>
          </w:rPrChange>
        </w:rPr>
        <w:t xml:space="preserve"> in a fringing coral reef embayment: Faga'alu Bay, American Samoa</w:t>
      </w:r>
    </w:p>
    <w:bookmarkEnd w:id="2"/>
    <w:p w14:paraId="5292D1A5" w14:textId="77777777" w:rsidR="008340DA" w:rsidRPr="007F54F5" w:rsidRDefault="008340DA" w:rsidP="006B7B47">
      <w:pPr>
        <w:keepNext/>
        <w:spacing w:after="0"/>
        <w:jc w:val="center"/>
        <w:rPr>
          <w:rFonts w:ascii="Times New Roman" w:hAnsi="Times New Roman" w:cs="Times New Roman"/>
          <w:rPrChange w:id="5" w:author="Curt Storlazzi" w:date="2016-04-04T13:22:00Z">
            <w:rPr/>
          </w:rPrChange>
        </w:rPr>
      </w:pPr>
    </w:p>
    <w:p w14:paraId="6581764A" w14:textId="77777777" w:rsidR="008340DA" w:rsidRPr="007F54F5" w:rsidRDefault="008340DA" w:rsidP="00822507">
      <w:pPr>
        <w:keepNext/>
        <w:spacing w:after="0"/>
        <w:jc w:val="center"/>
        <w:rPr>
          <w:rFonts w:ascii="Times New Roman" w:hAnsi="Times New Roman" w:cs="Times New Roman"/>
          <w:rPrChange w:id="6" w:author="Curt Storlazzi" w:date="2016-04-04T13:22:00Z">
            <w:rPr/>
          </w:rPrChange>
        </w:rPr>
      </w:pPr>
      <w:r w:rsidRPr="007F54F5">
        <w:rPr>
          <w:rFonts w:ascii="Times New Roman" w:hAnsi="Times New Roman" w:cs="Times New Roman"/>
          <w:rPrChange w:id="7" w:author="Curt Storlazzi" w:date="2016-04-04T13:22:00Z">
            <w:rPr/>
          </w:rPrChange>
        </w:rPr>
        <w:t>by</w:t>
      </w:r>
    </w:p>
    <w:p w14:paraId="32A3DC6F" w14:textId="77777777" w:rsidR="008340DA" w:rsidRPr="007F54F5" w:rsidRDefault="008340DA" w:rsidP="0043303D">
      <w:pPr>
        <w:keepNext/>
        <w:spacing w:after="0"/>
        <w:rPr>
          <w:rFonts w:ascii="Times New Roman" w:hAnsi="Times New Roman" w:cs="Times New Roman"/>
          <w:rPrChange w:id="8" w:author="Curt Storlazzi" w:date="2016-04-04T13:22:00Z">
            <w:rPr/>
          </w:rPrChange>
        </w:rPr>
      </w:pPr>
    </w:p>
    <w:p w14:paraId="534C6936" w14:textId="77777777" w:rsidR="008340DA" w:rsidRPr="007F54F5" w:rsidRDefault="008340DA" w:rsidP="004C3887">
      <w:pPr>
        <w:keepNext/>
        <w:spacing w:after="0"/>
        <w:jc w:val="center"/>
        <w:rPr>
          <w:rFonts w:ascii="Times New Roman" w:hAnsi="Times New Roman" w:cs="Times New Roman"/>
          <w:vertAlign w:val="superscript"/>
          <w:rPrChange w:id="9" w:author="Curt Storlazzi" w:date="2016-04-04T13:22:00Z">
            <w:rPr>
              <w:vertAlign w:val="superscript"/>
            </w:rPr>
          </w:rPrChange>
        </w:rPr>
      </w:pPr>
      <w:r w:rsidRPr="007F54F5">
        <w:rPr>
          <w:rFonts w:ascii="Times New Roman" w:hAnsi="Times New Roman" w:cs="Times New Roman"/>
          <w:rPrChange w:id="10" w:author="Curt Storlazzi" w:date="2016-04-04T13:22:00Z">
            <w:rPr/>
          </w:rPrChange>
        </w:rPr>
        <w:t>Messina, A.M.</w:t>
      </w:r>
      <w:r w:rsidRPr="007F54F5">
        <w:rPr>
          <w:rFonts w:ascii="Times New Roman" w:hAnsi="Times New Roman" w:cs="Times New Roman"/>
          <w:vertAlign w:val="superscript"/>
          <w:rPrChange w:id="11" w:author="Curt Storlazzi" w:date="2016-04-04T13:22:00Z">
            <w:rPr>
              <w:vertAlign w:val="superscript"/>
            </w:rPr>
          </w:rPrChange>
        </w:rPr>
        <w:t>1*</w:t>
      </w:r>
      <w:r w:rsidRPr="007F54F5">
        <w:rPr>
          <w:rFonts w:ascii="Times New Roman" w:hAnsi="Times New Roman" w:cs="Times New Roman"/>
          <w:rPrChange w:id="12" w:author="Curt Storlazzi" w:date="2016-04-04T13:22:00Z">
            <w:rPr/>
          </w:rPrChange>
        </w:rPr>
        <w:t>, Biggs, T.W.</w:t>
      </w:r>
      <w:r w:rsidRPr="007F54F5">
        <w:rPr>
          <w:rFonts w:ascii="Times New Roman" w:hAnsi="Times New Roman" w:cs="Times New Roman"/>
          <w:vertAlign w:val="superscript"/>
          <w:rPrChange w:id="13" w:author="Curt Storlazzi" w:date="2016-04-04T13:22:00Z">
            <w:rPr>
              <w:vertAlign w:val="superscript"/>
            </w:rPr>
          </w:rPrChange>
        </w:rPr>
        <w:t>1</w:t>
      </w:r>
      <w:r w:rsidRPr="007F54F5">
        <w:rPr>
          <w:rFonts w:ascii="Times New Roman" w:hAnsi="Times New Roman" w:cs="Times New Roman"/>
          <w:rPrChange w:id="14" w:author="Curt Storlazzi" w:date="2016-04-04T13:22:00Z">
            <w:rPr/>
          </w:rPrChange>
        </w:rPr>
        <w:t>, Storlazzi, C.D.</w:t>
      </w:r>
      <w:r w:rsidRPr="007F54F5">
        <w:rPr>
          <w:rFonts w:ascii="Times New Roman" w:hAnsi="Times New Roman" w:cs="Times New Roman"/>
          <w:vertAlign w:val="superscript"/>
          <w:rPrChange w:id="15" w:author="Curt Storlazzi" w:date="2016-04-04T13:22:00Z">
            <w:rPr>
              <w:vertAlign w:val="superscript"/>
            </w:rPr>
          </w:rPrChange>
        </w:rPr>
        <w:t>2</w:t>
      </w:r>
    </w:p>
    <w:p w14:paraId="356D231F" w14:textId="77777777" w:rsidR="008340DA" w:rsidRPr="007F54F5" w:rsidRDefault="008340DA" w:rsidP="00BA58F2">
      <w:pPr>
        <w:keepNext/>
        <w:spacing w:after="0"/>
        <w:jc w:val="center"/>
        <w:rPr>
          <w:rFonts w:ascii="Times New Roman" w:hAnsi="Times New Roman" w:cs="Times New Roman"/>
          <w:vertAlign w:val="superscript"/>
          <w:rPrChange w:id="16" w:author="Curt Storlazzi" w:date="2016-04-04T13:22:00Z">
            <w:rPr>
              <w:vertAlign w:val="superscript"/>
            </w:rPr>
          </w:rPrChange>
        </w:rPr>
      </w:pPr>
    </w:p>
    <w:p w14:paraId="36E92252" w14:textId="77777777" w:rsidR="008340DA" w:rsidRPr="007F54F5" w:rsidRDefault="008340DA">
      <w:pPr>
        <w:keepNext/>
        <w:spacing w:after="0"/>
        <w:rPr>
          <w:rFonts w:ascii="Times New Roman" w:eastAsia="MS Mincho" w:hAnsi="Times New Roman" w:cs="Times New Roman"/>
          <w:rPrChange w:id="17" w:author="Curt Storlazzi" w:date="2016-04-04T13:22:00Z">
            <w:rPr>
              <w:rFonts w:eastAsia="MS Mincho" w:cs="Times New Roman"/>
            </w:rPr>
          </w:rPrChange>
        </w:rPr>
        <w:pPrChange w:id="18" w:author="Curt Storlazzi" w:date="2016-04-04T12:44:00Z">
          <w:pPr>
            <w:keepNext/>
            <w:spacing w:after="0" w:line="480" w:lineRule="auto"/>
          </w:pPr>
        </w:pPrChange>
      </w:pPr>
      <w:r w:rsidRPr="007F54F5">
        <w:rPr>
          <w:rFonts w:ascii="Times New Roman" w:eastAsia="MS Mincho" w:hAnsi="Times New Roman" w:cs="Times New Roman"/>
          <w:vertAlign w:val="superscript"/>
          <w:rPrChange w:id="19" w:author="Curt Storlazzi" w:date="2016-04-04T13:22:00Z">
            <w:rPr>
              <w:rFonts w:eastAsia="MS Mincho" w:cs="Times New Roman"/>
              <w:vertAlign w:val="superscript"/>
            </w:rPr>
          </w:rPrChange>
        </w:rPr>
        <w:t>1</w:t>
      </w:r>
      <w:r w:rsidRPr="007F54F5">
        <w:rPr>
          <w:rFonts w:ascii="Times New Roman" w:eastAsia="MS Mincho" w:hAnsi="Times New Roman" w:cs="Times New Roman"/>
          <w:rPrChange w:id="20" w:author="Curt Storlazzi" w:date="2016-04-04T13:22:00Z">
            <w:rPr>
              <w:rFonts w:eastAsia="MS Mincho" w:cs="Times New Roman"/>
            </w:rPr>
          </w:rPrChange>
        </w:rPr>
        <w:t xml:space="preserve"> San Diego State University, Department of Geography, San Diego, CA 92182, amessina@rohan.sdsu.edu, +1-619-594-5437, tbiggs@mail.sdsu.edu, +1-619-594-0902</w:t>
      </w:r>
    </w:p>
    <w:p w14:paraId="28D67743" w14:textId="77777777" w:rsidR="008340DA" w:rsidRPr="007F54F5" w:rsidRDefault="008340DA">
      <w:pPr>
        <w:keepNext/>
        <w:spacing w:after="0"/>
        <w:ind w:firstLine="720"/>
        <w:rPr>
          <w:rFonts w:ascii="Times New Roman" w:eastAsia="MS Mincho" w:hAnsi="Times New Roman" w:cs="Times New Roman"/>
          <w:rPrChange w:id="21" w:author="Curt Storlazzi" w:date="2016-04-04T13:22:00Z">
            <w:rPr>
              <w:rFonts w:eastAsia="MS Mincho" w:cs="Times New Roman"/>
            </w:rPr>
          </w:rPrChange>
        </w:rPr>
        <w:pPrChange w:id="22" w:author="Curt Storlazzi" w:date="2016-04-04T12:44:00Z">
          <w:pPr>
            <w:keepNext/>
            <w:spacing w:after="0" w:line="480" w:lineRule="auto"/>
            <w:ind w:firstLine="720"/>
          </w:pPr>
        </w:pPrChange>
      </w:pPr>
    </w:p>
    <w:p w14:paraId="46AA0627" w14:textId="77777777" w:rsidR="008340DA" w:rsidRPr="007F54F5" w:rsidRDefault="008340DA">
      <w:pPr>
        <w:keepNext/>
        <w:spacing w:after="0"/>
        <w:rPr>
          <w:rFonts w:ascii="Times New Roman" w:eastAsia="MS Mincho" w:hAnsi="Times New Roman" w:cs="Times New Roman"/>
          <w:rPrChange w:id="23" w:author="Curt Storlazzi" w:date="2016-04-04T13:22:00Z">
            <w:rPr>
              <w:rFonts w:eastAsia="MS Mincho" w:cs="Times New Roman"/>
            </w:rPr>
          </w:rPrChange>
        </w:rPr>
        <w:pPrChange w:id="24" w:author="Curt Storlazzi" w:date="2016-04-04T12:44:00Z">
          <w:pPr>
            <w:keepNext/>
            <w:spacing w:after="0" w:line="480" w:lineRule="auto"/>
          </w:pPr>
        </w:pPrChange>
      </w:pPr>
      <w:r w:rsidRPr="007F54F5">
        <w:rPr>
          <w:rFonts w:ascii="Times New Roman" w:eastAsia="MS Mincho" w:hAnsi="Times New Roman" w:cs="Times New Roman"/>
          <w:vertAlign w:val="superscript"/>
          <w:rPrChange w:id="25" w:author="Curt Storlazzi" w:date="2016-04-04T13:22:00Z">
            <w:rPr>
              <w:rFonts w:eastAsia="MS Mincho" w:cs="Times New Roman"/>
              <w:vertAlign w:val="superscript"/>
            </w:rPr>
          </w:rPrChange>
        </w:rPr>
        <w:t>2</w:t>
      </w:r>
      <w:r w:rsidRPr="007F54F5">
        <w:rPr>
          <w:rFonts w:ascii="Times New Roman" w:eastAsia="MS Mincho" w:hAnsi="Times New Roman" w:cs="Times New Roman"/>
          <w:rPrChange w:id="26" w:author="Curt Storlazzi" w:date="2016-04-04T13:22:00Z">
            <w:rPr>
              <w:rFonts w:eastAsia="MS Mincho" w:cs="Times New Roman"/>
            </w:rPr>
          </w:rPrChange>
        </w:rPr>
        <w:t xml:space="preserve">  US Geological Survey, Pacific Coastal and Marine Science Center, Santa Cruz, CA 95060, cstorlazzi@usgs.gov, +1-831-460-7521, ocheriton@usgs.gov, +1-831-460-7579</w:t>
      </w:r>
    </w:p>
    <w:p w14:paraId="03BAE495" w14:textId="77777777" w:rsidR="008340DA" w:rsidRPr="007F54F5" w:rsidRDefault="008340DA">
      <w:pPr>
        <w:spacing w:after="0"/>
        <w:rPr>
          <w:rFonts w:ascii="Times New Roman" w:hAnsi="Times New Roman" w:cs="Times New Roman"/>
          <w:rPrChange w:id="27" w:author="Curt Storlazzi" w:date="2016-04-04T13:22:00Z">
            <w:rPr/>
          </w:rPrChange>
        </w:rPr>
        <w:pPrChange w:id="28" w:author="Curt Storlazzi" w:date="2016-04-04T12:44:00Z">
          <w:pPr>
            <w:spacing w:after="160" w:line="259" w:lineRule="auto"/>
          </w:pPr>
        </w:pPrChange>
      </w:pPr>
      <w:r w:rsidRPr="007F54F5">
        <w:rPr>
          <w:rFonts w:ascii="Times New Roman" w:hAnsi="Times New Roman" w:cs="Times New Roman"/>
          <w:rPrChange w:id="29" w:author="Curt Storlazzi" w:date="2016-04-04T13:22:00Z">
            <w:rPr/>
          </w:rPrChange>
        </w:rPr>
        <w:br w:type="page"/>
      </w:r>
    </w:p>
    <w:p w14:paraId="33DFD683" w14:textId="77777777" w:rsidR="008340DA" w:rsidRPr="007F54F5" w:rsidRDefault="008340DA">
      <w:pPr>
        <w:pStyle w:val="Heading1"/>
        <w:keepLines w:val="0"/>
        <w:spacing w:before="0" w:after="0"/>
        <w:jc w:val="center"/>
        <w:rPr>
          <w:rFonts w:ascii="Times New Roman" w:hAnsi="Times New Roman" w:cs="Times New Roman"/>
          <w:rPrChange w:id="30" w:author="Curt Storlazzi" w:date="2016-04-04T13:22:00Z">
            <w:rPr/>
          </w:rPrChange>
        </w:rPr>
        <w:pPrChange w:id="31" w:author="Curt Storlazzi" w:date="2016-04-04T12:44:00Z">
          <w:pPr>
            <w:pStyle w:val="Heading1"/>
            <w:keepLines w:val="0"/>
            <w:jc w:val="center"/>
          </w:pPr>
        </w:pPrChange>
      </w:pPr>
      <w:r w:rsidRPr="007F54F5">
        <w:rPr>
          <w:rFonts w:ascii="Times New Roman" w:hAnsi="Times New Roman" w:cs="Times New Roman"/>
          <w:rPrChange w:id="32" w:author="Curt Storlazzi" w:date="2016-04-04T13:22:00Z">
            <w:rPr/>
          </w:rPrChange>
        </w:rPr>
        <w:lastRenderedPageBreak/>
        <w:t>Abstract</w:t>
      </w:r>
    </w:p>
    <w:p w14:paraId="2D3523C7" w14:textId="6BF3E652" w:rsidR="008340DA" w:rsidRPr="007F54F5" w:rsidRDefault="00AF012A">
      <w:pPr>
        <w:keepNext/>
        <w:spacing w:after="0"/>
        <w:ind w:firstLine="720"/>
        <w:rPr>
          <w:rFonts w:ascii="Times New Roman" w:hAnsi="Times New Roman" w:cs="Times New Roman"/>
          <w:rPrChange w:id="33" w:author="Curt Storlazzi" w:date="2016-04-04T13:22:00Z">
            <w:rPr/>
          </w:rPrChange>
        </w:rPr>
        <w:pPrChange w:id="34" w:author="Curt Storlazzi" w:date="2016-04-04T12:44:00Z">
          <w:pPr>
            <w:keepNext/>
            <w:ind w:firstLine="720"/>
          </w:pPr>
        </w:pPrChange>
      </w:pPr>
      <w:r w:rsidRPr="007F54F5">
        <w:rPr>
          <w:rFonts w:ascii="Times New Roman" w:hAnsi="Times New Roman" w:cs="Times New Roman"/>
          <w:rPrChange w:id="35" w:author="Curt Storlazzi" w:date="2016-04-04T13:22:00Z">
            <w:rPr/>
          </w:rPrChange>
        </w:rPr>
        <w:t xml:space="preserve">Anthropogenic watershed disturbance has increased sediment stress on many coral reefs, and integrated ridge-to-reef understanding of sediment dynamics is needed to support coral conservation. </w:t>
      </w:r>
      <w:r w:rsidR="008340DA" w:rsidRPr="007F54F5">
        <w:rPr>
          <w:rFonts w:ascii="Times New Roman" w:hAnsi="Times New Roman" w:cs="Times New Roman"/>
          <w:rPrChange w:id="36" w:author="Curt Storlazzi" w:date="2016-04-04T13:22:00Z">
            <w:rPr/>
          </w:rPrChange>
        </w:rPr>
        <w:t xml:space="preserve">Sediment accumulation on </w:t>
      </w:r>
      <w:r w:rsidR="00265673" w:rsidRPr="007F54F5">
        <w:rPr>
          <w:rFonts w:ascii="Times New Roman" w:hAnsi="Times New Roman" w:cs="Times New Roman"/>
          <w:rPrChange w:id="37" w:author="Curt Storlazzi" w:date="2016-04-04T13:22:00Z">
            <w:rPr/>
          </w:rPrChange>
        </w:rPr>
        <w:t>flat-surfaced sediment pods</w:t>
      </w:r>
      <w:r w:rsidR="008340DA" w:rsidRPr="007F54F5">
        <w:rPr>
          <w:rFonts w:ascii="Times New Roman" w:hAnsi="Times New Roman" w:cs="Times New Roman"/>
          <w:rPrChange w:id="38" w:author="Curt Storlazzi" w:date="2016-04-04T13:22:00Z">
            <w:rPr/>
          </w:rPrChange>
        </w:rPr>
        <w:t xml:space="preserve"> and in</w:t>
      </w:r>
      <w:r w:rsidR="00265673" w:rsidRPr="007F54F5">
        <w:rPr>
          <w:rFonts w:ascii="Times New Roman" w:hAnsi="Times New Roman" w:cs="Times New Roman"/>
          <w:rPrChange w:id="39" w:author="Curt Storlazzi" w:date="2016-04-04T13:22:00Z">
            <w:rPr/>
          </w:rPrChange>
        </w:rPr>
        <w:t xml:space="preserve"> tubular</w:t>
      </w:r>
      <w:r w:rsidR="008340DA" w:rsidRPr="007F54F5">
        <w:rPr>
          <w:rFonts w:ascii="Times New Roman" w:hAnsi="Times New Roman" w:cs="Times New Roman"/>
          <w:rPrChange w:id="40" w:author="Curt Storlazzi" w:date="2016-04-04T13:22:00Z">
            <w:rPr/>
          </w:rPrChange>
        </w:rPr>
        <w:t xml:space="preserve"> sediment traps was monitored quasi-monthly </w:t>
      </w:r>
      <w:ins w:id="41" w:author="Curt Storlazzi" w:date="2016-04-04T12:35:00Z">
        <w:r w:rsidR="006B7B47" w:rsidRPr="007F54F5">
          <w:rPr>
            <w:rFonts w:ascii="Times New Roman" w:hAnsi="Times New Roman" w:cs="Times New Roman"/>
            <w:rPrChange w:id="42" w:author="Curt Storlazzi" w:date="2016-04-04T13:22:00Z">
              <w:rPr/>
            </w:rPrChange>
          </w:rPr>
          <w:t xml:space="preserve">at 9 sites </w:t>
        </w:r>
      </w:ins>
      <w:ins w:id="43" w:author="Curt Storlazzi" w:date="2016-04-04T12:36:00Z">
        <w:r w:rsidR="006B7B47" w:rsidRPr="007F54F5">
          <w:rPr>
            <w:rFonts w:ascii="Times New Roman" w:hAnsi="Times New Roman" w:cs="Times New Roman"/>
            <w:rPrChange w:id="44" w:author="Curt Storlazzi" w:date="2016-04-04T13:22:00Z">
              <w:rPr/>
            </w:rPrChange>
          </w:rPr>
          <w:t xml:space="preserve">in Faga’alu Bay, American Samoa, </w:t>
        </w:r>
      </w:ins>
      <w:r w:rsidR="008340DA" w:rsidRPr="007F54F5">
        <w:rPr>
          <w:rFonts w:ascii="Times New Roman" w:hAnsi="Times New Roman" w:cs="Times New Roman"/>
          <w:rPrChange w:id="45" w:author="Curt Storlazzi" w:date="2016-04-04T13:22:00Z">
            <w:rPr/>
          </w:rPrChange>
        </w:rPr>
        <w:t xml:space="preserve">over a one-year period and related to </w:t>
      </w:r>
      <w:del w:id="46" w:author="Curt Storlazzi" w:date="2016-04-04T12:36:00Z">
        <w:r w:rsidR="008340DA" w:rsidRPr="007F54F5" w:rsidDel="006B7B47">
          <w:rPr>
            <w:rFonts w:ascii="Times New Roman" w:hAnsi="Times New Roman" w:cs="Times New Roman"/>
            <w:rPrChange w:id="47" w:author="Curt Storlazzi" w:date="2016-04-04T13:22:00Z">
              <w:rPr/>
            </w:rPrChange>
          </w:rPr>
          <w:delText xml:space="preserve">measured and modeled </w:delText>
        </w:r>
      </w:del>
      <w:r w:rsidR="008340DA" w:rsidRPr="007F54F5">
        <w:rPr>
          <w:rFonts w:ascii="Times New Roman" w:hAnsi="Times New Roman" w:cs="Times New Roman"/>
          <w:rPrChange w:id="48" w:author="Curt Storlazzi" w:date="2016-04-04T13:22:00Z">
            <w:rPr/>
          </w:rPrChange>
        </w:rPr>
        <w:t xml:space="preserve">suspended sediment yield from the adjacent watershed, </w:t>
      </w:r>
      <w:del w:id="49" w:author="Curt Storlazzi" w:date="2016-04-04T12:36:00Z">
        <w:r w:rsidR="008340DA" w:rsidRPr="007F54F5" w:rsidDel="006B7B47">
          <w:rPr>
            <w:rFonts w:ascii="Times New Roman" w:hAnsi="Times New Roman" w:cs="Times New Roman"/>
            <w:rPrChange w:id="50" w:author="Curt Storlazzi" w:date="2016-04-04T13:22:00Z">
              <w:rPr/>
            </w:rPrChange>
          </w:rPr>
          <w:delText xml:space="preserve">mean monthly significant </w:delText>
        </w:r>
      </w:del>
      <w:r w:rsidR="008340DA" w:rsidRPr="007F54F5">
        <w:rPr>
          <w:rFonts w:ascii="Times New Roman" w:hAnsi="Times New Roman" w:cs="Times New Roman"/>
          <w:rPrChange w:id="51" w:author="Curt Storlazzi" w:date="2016-04-04T13:22:00Z">
            <w:rPr/>
          </w:rPrChange>
        </w:rPr>
        <w:t>wave heig</w:t>
      </w:r>
      <w:r w:rsidR="00265673" w:rsidRPr="007F54F5">
        <w:rPr>
          <w:rFonts w:ascii="Times New Roman" w:hAnsi="Times New Roman" w:cs="Times New Roman"/>
          <w:rPrChange w:id="52" w:author="Curt Storlazzi" w:date="2016-04-04T13:22:00Z">
            <w:rPr/>
          </w:rPrChange>
        </w:rPr>
        <w:t>ht</w:t>
      </w:r>
      <w:ins w:id="53" w:author="Curt Storlazzi" w:date="2016-04-04T12:36:00Z">
        <w:r w:rsidR="006B7B47" w:rsidRPr="007F54F5">
          <w:rPr>
            <w:rFonts w:ascii="Times New Roman" w:hAnsi="Times New Roman" w:cs="Times New Roman"/>
            <w:rPrChange w:id="54" w:author="Curt Storlazzi" w:date="2016-04-04T13:22:00Z">
              <w:rPr/>
            </w:rPrChange>
          </w:rPr>
          <w:t>s</w:t>
        </w:r>
      </w:ins>
      <w:r w:rsidR="008340DA" w:rsidRPr="007F54F5">
        <w:rPr>
          <w:rFonts w:ascii="Times New Roman" w:hAnsi="Times New Roman" w:cs="Times New Roman"/>
          <w:rPrChange w:id="55" w:author="Curt Storlazzi" w:date="2016-04-04T13:22:00Z">
            <w:rPr/>
          </w:rPrChange>
        </w:rPr>
        <w:t xml:space="preserve">, </w:t>
      </w:r>
      <w:r w:rsidR="00265673" w:rsidRPr="007F54F5">
        <w:rPr>
          <w:rFonts w:ascii="Times New Roman" w:hAnsi="Times New Roman" w:cs="Times New Roman"/>
          <w:rPrChange w:id="56" w:author="Curt Storlazzi" w:date="2016-04-04T13:22:00Z">
            <w:rPr/>
          </w:rPrChange>
        </w:rPr>
        <w:t xml:space="preserve">benthic sediment composition, </w:t>
      </w:r>
      <w:r w:rsidR="008340DA" w:rsidRPr="007F54F5">
        <w:rPr>
          <w:rFonts w:ascii="Times New Roman" w:hAnsi="Times New Roman" w:cs="Times New Roman"/>
          <w:rPrChange w:id="57" w:author="Curt Storlazzi" w:date="2016-04-04T13:22:00Z">
            <w:rPr/>
          </w:rPrChange>
        </w:rPr>
        <w:t xml:space="preserve">and </w:t>
      </w:r>
      <w:r w:rsidR="00265673" w:rsidRPr="007F54F5">
        <w:rPr>
          <w:rFonts w:ascii="Times New Roman" w:hAnsi="Times New Roman" w:cs="Times New Roman"/>
          <w:rPrChange w:id="58" w:author="Curt Storlazzi" w:date="2016-04-04T13:22:00Z">
            <w:rPr/>
          </w:rPrChange>
        </w:rPr>
        <w:t xml:space="preserve">water </w:t>
      </w:r>
      <w:r w:rsidR="008340DA" w:rsidRPr="007F54F5">
        <w:rPr>
          <w:rFonts w:ascii="Times New Roman" w:hAnsi="Times New Roman" w:cs="Times New Roman"/>
          <w:rPrChange w:id="59" w:author="Curt Storlazzi" w:date="2016-04-04T13:22:00Z">
            <w:rPr/>
          </w:rPrChange>
        </w:rPr>
        <w:t xml:space="preserve">circulation patterns in </w:t>
      </w:r>
      <w:del w:id="60" w:author="Curt Storlazzi" w:date="2016-04-04T12:37:00Z">
        <w:r w:rsidR="008340DA" w:rsidRPr="007F54F5" w:rsidDel="006B7B47">
          <w:rPr>
            <w:rFonts w:ascii="Times New Roman" w:hAnsi="Times New Roman" w:cs="Times New Roman"/>
            <w:rPrChange w:id="61" w:author="Curt Storlazzi" w:date="2016-04-04T13:22:00Z">
              <w:rPr/>
            </w:rPrChange>
          </w:rPr>
          <w:delText xml:space="preserve">a </w:delText>
        </w:r>
      </w:del>
      <w:ins w:id="62" w:author="Curt Storlazzi" w:date="2016-04-04T12:37:00Z">
        <w:r w:rsidR="006B7B47" w:rsidRPr="007F54F5">
          <w:rPr>
            <w:rFonts w:ascii="Times New Roman" w:hAnsi="Times New Roman" w:cs="Times New Roman"/>
            <w:rPrChange w:id="63" w:author="Curt Storlazzi" w:date="2016-04-04T13:22:00Z">
              <w:rPr/>
            </w:rPrChange>
          </w:rPr>
          <w:t xml:space="preserve">the </w:t>
        </w:r>
      </w:ins>
      <w:r w:rsidR="008340DA" w:rsidRPr="007F54F5">
        <w:rPr>
          <w:rFonts w:ascii="Times New Roman" w:hAnsi="Times New Roman" w:cs="Times New Roman"/>
          <w:rPrChange w:id="64" w:author="Curt Storlazzi" w:date="2016-04-04T13:22:00Z">
            <w:rPr/>
          </w:rPrChange>
        </w:rPr>
        <w:t>small</w:t>
      </w:r>
      <w:ins w:id="65" w:author="Curt Storlazzi" w:date="2016-04-04T12:37:00Z">
        <w:r w:rsidR="006B7B47" w:rsidRPr="007F54F5">
          <w:rPr>
            <w:rFonts w:ascii="Times New Roman" w:hAnsi="Times New Roman" w:cs="Times New Roman"/>
            <w:rPrChange w:id="66" w:author="Curt Storlazzi" w:date="2016-04-04T13:22:00Z">
              <w:rPr/>
            </w:rPrChange>
          </w:rPr>
          <w:t>,</w:t>
        </w:r>
      </w:ins>
      <w:r w:rsidR="008340DA" w:rsidRPr="007F54F5">
        <w:rPr>
          <w:rFonts w:ascii="Times New Roman" w:hAnsi="Times New Roman" w:cs="Times New Roman"/>
          <w:rPrChange w:id="67" w:author="Curt Storlazzi" w:date="2016-04-04T13:22:00Z">
            <w:rPr/>
          </w:rPrChange>
        </w:rPr>
        <w:t xml:space="preserve"> </w:t>
      </w:r>
      <w:del w:id="68" w:author="Curt Storlazzi" w:date="2016-04-04T12:33:00Z">
        <w:r w:rsidR="008340DA" w:rsidRPr="007F54F5" w:rsidDel="006B7B47">
          <w:rPr>
            <w:rFonts w:ascii="Times New Roman" w:hAnsi="Times New Roman" w:cs="Times New Roman"/>
            <w:rPrChange w:id="69" w:author="Curt Storlazzi" w:date="2016-04-04T13:22:00Z">
              <w:rPr/>
            </w:rPrChange>
          </w:rPr>
          <w:delText>(0.4 km</w:delText>
        </w:r>
        <w:r w:rsidR="008340DA" w:rsidRPr="007F54F5" w:rsidDel="006B7B47">
          <w:rPr>
            <w:rFonts w:ascii="Times New Roman" w:hAnsi="Times New Roman" w:cs="Times New Roman"/>
            <w:vertAlign w:val="superscript"/>
            <w:rPrChange w:id="70" w:author="Curt Storlazzi" w:date="2016-04-04T13:22:00Z">
              <w:rPr>
                <w:vertAlign w:val="superscript"/>
              </w:rPr>
            </w:rPrChange>
          </w:rPr>
          <w:delText>2</w:delText>
        </w:r>
        <w:r w:rsidR="008340DA" w:rsidRPr="007F54F5" w:rsidDel="006B7B47">
          <w:rPr>
            <w:rFonts w:ascii="Times New Roman" w:hAnsi="Times New Roman" w:cs="Times New Roman"/>
            <w:rPrChange w:id="71" w:author="Curt Storlazzi" w:date="2016-04-04T13:22:00Z">
              <w:rPr/>
            </w:rPrChange>
          </w:rPr>
          <w:delText xml:space="preserve">) </w:delText>
        </w:r>
      </w:del>
      <w:r w:rsidR="008340DA" w:rsidRPr="007F54F5">
        <w:rPr>
          <w:rFonts w:ascii="Times New Roman" w:hAnsi="Times New Roman" w:cs="Times New Roman"/>
          <w:rPrChange w:id="72" w:author="Curt Storlazzi" w:date="2016-04-04T13:22:00Z">
            <w:rPr/>
          </w:rPrChange>
        </w:rPr>
        <w:t xml:space="preserve">coral </w:t>
      </w:r>
      <w:del w:id="73" w:author="Curt Storlazzi" w:date="2016-04-04T12:33:00Z">
        <w:r w:rsidR="008340DA" w:rsidRPr="007F54F5" w:rsidDel="006B7B47">
          <w:rPr>
            <w:rFonts w:ascii="Times New Roman" w:hAnsi="Times New Roman" w:cs="Times New Roman"/>
            <w:rPrChange w:id="74" w:author="Curt Storlazzi" w:date="2016-04-04T13:22:00Z">
              <w:rPr/>
            </w:rPrChange>
          </w:rPr>
          <w:delText xml:space="preserve">reef </w:delText>
        </w:r>
      </w:del>
      <w:ins w:id="75" w:author="Curt Storlazzi" w:date="2016-04-04T12:33:00Z">
        <w:r w:rsidR="006B7B47" w:rsidRPr="007F54F5">
          <w:rPr>
            <w:rFonts w:ascii="Times New Roman" w:hAnsi="Times New Roman" w:cs="Times New Roman"/>
            <w:rPrChange w:id="76" w:author="Curt Storlazzi" w:date="2016-04-04T13:22:00Z">
              <w:rPr/>
            </w:rPrChange>
          </w:rPr>
          <w:t>reef-</w:t>
        </w:r>
      </w:ins>
      <w:r w:rsidR="008340DA" w:rsidRPr="007F54F5">
        <w:rPr>
          <w:rFonts w:ascii="Times New Roman" w:hAnsi="Times New Roman" w:cs="Times New Roman"/>
          <w:rPrChange w:id="77" w:author="Curt Storlazzi" w:date="2016-04-04T13:22:00Z">
            <w:rPr/>
          </w:rPrChange>
        </w:rPr>
        <w:t xml:space="preserve">fringed embayment. </w:t>
      </w:r>
      <w:del w:id="78" w:author="Curt Storlazzi" w:date="2016-04-04T12:36:00Z">
        <w:r w:rsidR="008340DA" w:rsidRPr="007F54F5" w:rsidDel="006B7B47">
          <w:rPr>
            <w:rFonts w:ascii="Times New Roman" w:hAnsi="Times New Roman" w:cs="Times New Roman"/>
            <w:rPrChange w:id="79" w:author="Curt Storlazzi" w:date="2016-04-04T13:22:00Z">
              <w:rPr/>
            </w:rPrChange>
          </w:rPr>
          <w:delText>Sediment traps</w:delText>
        </w:r>
        <w:r w:rsidR="00265673" w:rsidRPr="007F54F5" w:rsidDel="006B7B47">
          <w:rPr>
            <w:rFonts w:ascii="Times New Roman" w:hAnsi="Times New Roman" w:cs="Times New Roman"/>
            <w:rPrChange w:id="80" w:author="Curt Storlazzi" w:date="2016-04-04T13:22:00Z">
              <w:rPr/>
            </w:rPrChange>
          </w:rPr>
          <w:delText xml:space="preserve"> and pods</w:delText>
        </w:r>
        <w:r w:rsidR="008340DA" w:rsidRPr="007F54F5" w:rsidDel="006B7B47">
          <w:rPr>
            <w:rFonts w:ascii="Times New Roman" w:hAnsi="Times New Roman" w:cs="Times New Roman"/>
            <w:rPrChange w:id="81" w:author="Curt Storlazzi" w:date="2016-04-04T13:22:00Z">
              <w:rPr/>
            </w:rPrChange>
          </w:rPr>
          <w:delText xml:space="preserve"> were deployed at 9 sites in Faga’alu Bay to sample gradients in distance from the stream </w:delText>
        </w:r>
      </w:del>
      <w:del w:id="82" w:author="Curt Storlazzi" w:date="2016-04-04T12:34:00Z">
        <w:r w:rsidR="008340DA" w:rsidRPr="007F54F5" w:rsidDel="006B7B47">
          <w:rPr>
            <w:rFonts w:ascii="Times New Roman" w:hAnsi="Times New Roman" w:cs="Times New Roman"/>
            <w:rPrChange w:id="83" w:author="Curt Storlazzi" w:date="2016-04-04T13:22:00Z">
              <w:rPr/>
            </w:rPrChange>
          </w:rPr>
          <w:delText>outlet</w:delText>
        </w:r>
      </w:del>
      <w:del w:id="84" w:author="Curt Storlazzi" w:date="2016-04-04T12:36:00Z">
        <w:r w:rsidR="00265673" w:rsidRPr="007F54F5" w:rsidDel="006B7B47">
          <w:rPr>
            <w:rFonts w:ascii="Times New Roman" w:hAnsi="Times New Roman" w:cs="Times New Roman"/>
            <w:rPrChange w:id="85" w:author="Curt Storlazzi" w:date="2016-04-04T13:22:00Z">
              <w:rPr/>
            </w:rPrChange>
          </w:rPr>
          <w:delText xml:space="preserve">, </w:delText>
        </w:r>
        <w:r w:rsidR="008340DA" w:rsidRPr="007F54F5" w:rsidDel="006B7B47">
          <w:rPr>
            <w:rFonts w:ascii="Times New Roman" w:hAnsi="Times New Roman" w:cs="Times New Roman"/>
            <w:rPrChange w:id="86" w:author="Curt Storlazzi" w:date="2016-04-04T13:22:00Z">
              <w:rPr/>
            </w:rPrChange>
          </w:rPr>
          <w:delText xml:space="preserve">wave-forced currents over the reef flat, and </w:delText>
        </w:r>
        <w:r w:rsidR="00265673" w:rsidRPr="007F54F5" w:rsidDel="006B7B47">
          <w:rPr>
            <w:rFonts w:ascii="Times New Roman" w:hAnsi="Times New Roman" w:cs="Times New Roman"/>
            <w:rPrChange w:id="87" w:author="Curt Storlazzi" w:date="2016-04-04T13:22:00Z">
              <w:rPr/>
            </w:rPrChange>
          </w:rPr>
          <w:delText>depth</w:delText>
        </w:r>
        <w:r w:rsidR="008340DA" w:rsidRPr="007F54F5" w:rsidDel="006B7B47">
          <w:rPr>
            <w:rFonts w:ascii="Times New Roman" w:hAnsi="Times New Roman" w:cs="Times New Roman"/>
            <w:rPrChange w:id="88" w:author="Curt Storlazzi" w:date="2016-04-04T13:22:00Z">
              <w:rPr/>
            </w:rPrChange>
          </w:rPr>
          <w:delText xml:space="preserve">. </w:delText>
        </w:r>
      </w:del>
      <w:r w:rsidR="008340DA" w:rsidRPr="007F54F5">
        <w:rPr>
          <w:rFonts w:ascii="Times New Roman" w:hAnsi="Times New Roman" w:cs="Times New Roman"/>
          <w:rPrChange w:id="89" w:author="Curt Storlazzi" w:date="2016-04-04T13:22:00Z">
            <w:rPr/>
          </w:rPrChange>
        </w:rPr>
        <w:t xml:space="preserve">Similar to other studies, </w:t>
      </w:r>
      <w:r w:rsidR="00265673" w:rsidRPr="007F54F5">
        <w:rPr>
          <w:rFonts w:ascii="Times New Roman" w:hAnsi="Times New Roman" w:cs="Times New Roman"/>
          <w:rPrChange w:id="90" w:author="Curt Storlazzi" w:date="2016-04-04T13:22:00Z">
            <w:rPr/>
          </w:rPrChange>
        </w:rPr>
        <w:t xml:space="preserve">sediment pods </w:t>
      </w:r>
      <w:r w:rsidR="008340DA" w:rsidRPr="007F54F5">
        <w:rPr>
          <w:rFonts w:ascii="Times New Roman" w:hAnsi="Times New Roman" w:cs="Times New Roman"/>
          <w:rPrChange w:id="91" w:author="Curt Storlazzi" w:date="2016-04-04T13:22:00Z">
            <w:rPr/>
          </w:rPrChange>
        </w:rPr>
        <w:t xml:space="preserve">measured an order of magnitude less sediment accumulation than sediment traps. </w:t>
      </w:r>
      <w:del w:id="92" w:author="Curt Storlazzi" w:date="2016-04-04T12:38:00Z">
        <w:r w:rsidR="008340DA" w:rsidRPr="007F54F5" w:rsidDel="006B7B47">
          <w:rPr>
            <w:rFonts w:ascii="Times New Roman" w:hAnsi="Times New Roman" w:cs="Times New Roman"/>
            <w:rPrChange w:id="93" w:author="Curt Storlazzi" w:date="2016-04-04T13:22:00Z">
              <w:rPr/>
            </w:rPrChange>
          </w:rPr>
          <w:delText>Sediment accumulation in sediment traps on the northern reef in Faga'alu exceeded literature values for coral health impact thresholds in some collections</w:delText>
        </w:r>
        <w:r w:rsidR="00265673" w:rsidRPr="007F54F5" w:rsidDel="006B7B47">
          <w:rPr>
            <w:rFonts w:ascii="Times New Roman" w:hAnsi="Times New Roman" w:cs="Times New Roman"/>
            <w:rPrChange w:id="94" w:author="Curt Storlazzi" w:date="2016-04-04T13:22:00Z">
              <w:rPr/>
            </w:rPrChange>
          </w:rPr>
          <w:delText>, and time-lapse photography showed sediment plumes are deflected over the northern reef, causing acute sediment stress</w:delText>
        </w:r>
        <w:r w:rsidR="008340DA" w:rsidRPr="007F54F5" w:rsidDel="006B7B47">
          <w:rPr>
            <w:rFonts w:ascii="Times New Roman" w:hAnsi="Times New Roman" w:cs="Times New Roman"/>
            <w:rPrChange w:id="95" w:author="Curt Storlazzi" w:date="2016-04-04T13:22:00Z">
              <w:rPr/>
            </w:rPrChange>
          </w:rPr>
          <w:delText xml:space="preserve">. </w:delText>
        </w:r>
      </w:del>
      <w:del w:id="96" w:author="Curt Storlazzi" w:date="2016-04-04T12:39:00Z">
        <w:r w:rsidR="008340DA" w:rsidRPr="007F54F5" w:rsidDel="006B7B47">
          <w:rPr>
            <w:rFonts w:ascii="Times New Roman" w:hAnsi="Times New Roman" w:cs="Times New Roman"/>
            <w:rPrChange w:id="97" w:author="Curt Storlazzi" w:date="2016-04-04T13:22:00Z">
              <w:rPr/>
            </w:rPrChange>
          </w:rPr>
          <w:delText xml:space="preserve">Average sediment accumulation on </w:delText>
        </w:r>
        <w:r w:rsidR="00265673" w:rsidRPr="007F54F5" w:rsidDel="006B7B47">
          <w:rPr>
            <w:rFonts w:ascii="Times New Roman" w:hAnsi="Times New Roman" w:cs="Times New Roman"/>
            <w:rPrChange w:id="98" w:author="Curt Storlazzi" w:date="2016-04-04T13:22:00Z">
              <w:rPr/>
            </w:rPrChange>
          </w:rPr>
          <w:delText>sediment pods</w:delText>
        </w:r>
        <w:r w:rsidR="008340DA" w:rsidRPr="007F54F5" w:rsidDel="006B7B47">
          <w:rPr>
            <w:rFonts w:ascii="Times New Roman" w:hAnsi="Times New Roman" w:cs="Times New Roman"/>
            <w:rPrChange w:id="99" w:author="Curt Storlazzi" w:date="2016-04-04T13:22:00Z">
              <w:rPr/>
            </w:rPrChange>
          </w:rPr>
          <w:delText xml:space="preserve"> and in sediment traps </w:delText>
        </w:r>
      </w:del>
      <w:del w:id="100" w:author="Curt Storlazzi" w:date="2016-04-04T12:38:00Z">
        <w:r w:rsidR="008340DA" w:rsidRPr="007F54F5" w:rsidDel="006B7B47">
          <w:rPr>
            <w:rFonts w:ascii="Times New Roman" w:hAnsi="Times New Roman" w:cs="Times New Roman"/>
            <w:rPrChange w:id="101" w:author="Curt Storlazzi" w:date="2016-04-04T13:22:00Z">
              <w:rPr/>
            </w:rPrChange>
          </w:rPr>
          <w:delText xml:space="preserve">over the study period showed a clear spatial pattern of higher total and terrigenous accumulation </w:delText>
        </w:r>
      </w:del>
      <w:del w:id="102" w:author="Curt Storlazzi" w:date="2016-04-04T12:39:00Z">
        <w:r w:rsidR="008340DA" w:rsidRPr="007F54F5" w:rsidDel="006B7B47">
          <w:rPr>
            <w:rFonts w:ascii="Times New Roman" w:hAnsi="Times New Roman" w:cs="Times New Roman"/>
            <w:rPrChange w:id="103" w:author="Curt Storlazzi" w:date="2016-04-04T13:22:00Z">
              <w:rPr/>
            </w:rPrChange>
          </w:rPr>
          <w:delText xml:space="preserve">near the stream outlet, over the more quiescent northern reef, and in deep areas on the fore reef near the channel incised into the reef flat. </w:delText>
        </w:r>
      </w:del>
      <w:r w:rsidR="00265673" w:rsidRPr="007F54F5">
        <w:rPr>
          <w:rFonts w:ascii="Times New Roman" w:hAnsi="Times New Roman" w:cs="Times New Roman"/>
          <w:rPrChange w:id="104" w:author="Curt Storlazzi" w:date="2016-04-04T13:22:00Z">
            <w:rPr/>
          </w:rPrChange>
        </w:rPr>
        <w:t>Sediment accumulated</w:t>
      </w:r>
      <w:r w:rsidR="008340DA" w:rsidRPr="007F54F5">
        <w:rPr>
          <w:rFonts w:ascii="Times New Roman" w:hAnsi="Times New Roman" w:cs="Times New Roman"/>
          <w:rPrChange w:id="105" w:author="Curt Storlazzi" w:date="2016-04-04T13:22:00Z">
            <w:rPr/>
          </w:rPrChange>
        </w:rPr>
        <w:t xml:space="preserve"> </w:t>
      </w:r>
      <w:r w:rsidR="00265673" w:rsidRPr="007F54F5">
        <w:rPr>
          <w:rFonts w:ascii="Times New Roman" w:hAnsi="Times New Roman" w:cs="Times New Roman"/>
          <w:rPrChange w:id="106" w:author="Curt Storlazzi" w:date="2016-04-04T13:22:00Z">
            <w:rPr/>
          </w:rPrChange>
        </w:rPr>
        <w:t xml:space="preserve">in traps </w:t>
      </w:r>
      <w:r w:rsidR="008340DA" w:rsidRPr="007F54F5">
        <w:rPr>
          <w:rFonts w:ascii="Times New Roman" w:hAnsi="Times New Roman" w:cs="Times New Roman"/>
          <w:rPrChange w:id="107" w:author="Curt Storlazzi" w:date="2016-04-04T13:22:00Z">
            <w:rPr/>
          </w:rPrChange>
        </w:rPr>
        <w:t xml:space="preserve">was predominantly carbonate </w:t>
      </w:r>
      <w:del w:id="108" w:author="Curt Storlazzi" w:date="2016-04-04T12:38:00Z">
        <w:r w:rsidR="008340DA" w:rsidRPr="007F54F5" w:rsidDel="006B7B47">
          <w:rPr>
            <w:rFonts w:ascii="Times New Roman" w:hAnsi="Times New Roman" w:cs="Times New Roman"/>
            <w:rPrChange w:id="109" w:author="Curt Storlazzi" w:date="2016-04-04T13:22:00Z">
              <w:rPr/>
            </w:rPrChange>
          </w:rPr>
          <w:delText xml:space="preserve">(60-80%) </w:delText>
        </w:r>
      </w:del>
      <w:r w:rsidR="008340DA" w:rsidRPr="007F54F5">
        <w:rPr>
          <w:rFonts w:ascii="Times New Roman" w:hAnsi="Times New Roman" w:cs="Times New Roman"/>
          <w:rPrChange w:id="110" w:author="Curt Storlazzi" w:date="2016-04-04T13:22:00Z">
            <w:rPr/>
          </w:rPrChange>
        </w:rPr>
        <w:t xml:space="preserve">and </w:t>
      </w:r>
      <w:ins w:id="111" w:author="Curt Storlazzi" w:date="2016-04-04T12:39:00Z">
        <w:r w:rsidR="006B7B47" w:rsidRPr="007F54F5">
          <w:rPr>
            <w:rFonts w:ascii="Times New Roman" w:hAnsi="Times New Roman" w:cs="Times New Roman"/>
            <w:rPrChange w:id="112" w:author="Curt Storlazzi" w:date="2016-04-04T13:22:00Z">
              <w:rPr/>
            </w:rPrChange>
          </w:rPr>
          <w:t xml:space="preserve">generally </w:t>
        </w:r>
      </w:ins>
      <w:r w:rsidR="008340DA" w:rsidRPr="007F54F5">
        <w:rPr>
          <w:rFonts w:ascii="Times New Roman" w:hAnsi="Times New Roman" w:cs="Times New Roman"/>
          <w:rPrChange w:id="113" w:author="Curt Storlazzi" w:date="2016-04-04T13:22:00Z">
            <w:rPr/>
          </w:rPrChange>
        </w:rPr>
        <w:t>reflected the composition of surrounding benthic sediment</w:t>
      </w:r>
      <w:r w:rsidR="00265673" w:rsidRPr="007F54F5">
        <w:rPr>
          <w:rFonts w:ascii="Times New Roman" w:hAnsi="Times New Roman" w:cs="Times New Roman"/>
          <w:rPrChange w:id="114" w:author="Curt Storlazzi" w:date="2016-04-04T13:22:00Z">
            <w:rPr/>
          </w:rPrChange>
        </w:rPr>
        <w:t xml:space="preserve"> at each site</w:t>
      </w:r>
      <w:r w:rsidR="008340DA" w:rsidRPr="007F54F5">
        <w:rPr>
          <w:rFonts w:ascii="Times New Roman" w:hAnsi="Times New Roman" w:cs="Times New Roman"/>
          <w:rPrChange w:id="115" w:author="Curt Storlazzi" w:date="2016-04-04T13:22:00Z">
            <w:rPr/>
          </w:rPrChange>
        </w:rPr>
        <w:t xml:space="preserve">, though </w:t>
      </w:r>
      <w:r w:rsidRPr="007F54F5">
        <w:rPr>
          <w:rFonts w:ascii="Times New Roman" w:hAnsi="Times New Roman" w:cs="Times New Roman"/>
          <w:rPrChange w:id="116" w:author="Curt Storlazzi" w:date="2016-04-04T13:22:00Z">
            <w:rPr/>
          </w:rPrChange>
        </w:rPr>
        <w:t xml:space="preserve">sediment on the north reef </w:t>
      </w:r>
      <w:del w:id="117" w:author="Curt Storlazzi" w:date="2016-04-04T12:39:00Z">
        <w:r w:rsidR="008340DA" w:rsidRPr="007F54F5" w:rsidDel="006B7B47">
          <w:rPr>
            <w:rFonts w:ascii="Times New Roman" w:hAnsi="Times New Roman" w:cs="Times New Roman"/>
            <w:rPrChange w:id="118" w:author="Curt Storlazzi" w:date="2016-04-04T13:22:00Z">
              <w:rPr/>
            </w:rPrChange>
          </w:rPr>
          <w:delText xml:space="preserve">the </w:delText>
        </w:r>
      </w:del>
      <w:ins w:id="119" w:author="Curt Storlazzi" w:date="2016-04-04T12:39:00Z">
        <w:r w:rsidR="006B7B47" w:rsidRPr="007F54F5">
          <w:rPr>
            <w:rFonts w:ascii="Times New Roman" w:hAnsi="Times New Roman" w:cs="Times New Roman"/>
            <w:rPrChange w:id="120" w:author="Curt Storlazzi" w:date="2016-04-04T13:22:00Z">
              <w:rPr/>
            </w:rPrChange>
          </w:rPr>
          <w:t xml:space="preserve">was characterized by a higher </w:t>
        </w:r>
      </w:ins>
      <w:r w:rsidR="008340DA" w:rsidRPr="007F54F5">
        <w:rPr>
          <w:rFonts w:ascii="Times New Roman" w:hAnsi="Times New Roman" w:cs="Times New Roman"/>
          <w:rPrChange w:id="121" w:author="Curt Storlazzi" w:date="2016-04-04T13:22:00Z">
            <w:rPr/>
          </w:rPrChange>
        </w:rPr>
        <w:t xml:space="preserve">terrigenous fraction </w:t>
      </w:r>
      <w:del w:id="122" w:author="Curt Storlazzi" w:date="2016-04-04T12:39:00Z">
        <w:r w:rsidR="008340DA" w:rsidRPr="007F54F5" w:rsidDel="006B7B47">
          <w:rPr>
            <w:rFonts w:ascii="Times New Roman" w:hAnsi="Times New Roman" w:cs="Times New Roman"/>
            <w:rPrChange w:id="123" w:author="Curt Storlazzi" w:date="2016-04-04T13:22:00Z">
              <w:rPr/>
            </w:rPrChange>
          </w:rPr>
          <w:delText xml:space="preserve">was higher </w:delText>
        </w:r>
      </w:del>
      <w:r w:rsidR="008340DA" w:rsidRPr="007F54F5">
        <w:rPr>
          <w:rFonts w:ascii="Times New Roman" w:hAnsi="Times New Roman" w:cs="Times New Roman"/>
          <w:rPrChange w:id="124" w:author="Curt Storlazzi" w:date="2016-04-04T13:22:00Z">
            <w:rPr/>
          </w:rPrChange>
        </w:rPr>
        <w:t xml:space="preserve">compared to the surrounding </w:t>
      </w:r>
      <w:del w:id="125" w:author="Curt Storlazzi" w:date="2016-04-04T12:41:00Z">
        <w:r w:rsidR="008340DA" w:rsidRPr="007F54F5" w:rsidDel="006B7B47">
          <w:rPr>
            <w:rFonts w:ascii="Times New Roman" w:hAnsi="Times New Roman" w:cs="Times New Roman"/>
            <w:rPrChange w:id="126" w:author="Curt Storlazzi" w:date="2016-04-04T13:22:00Z">
              <w:rPr/>
            </w:rPrChange>
          </w:rPr>
          <w:delText>benthic</w:delText>
        </w:r>
      </w:del>
      <w:ins w:id="127" w:author="Curt Storlazzi" w:date="2016-04-04T12:41:00Z">
        <w:r w:rsidR="006B7B47" w:rsidRPr="007F54F5">
          <w:rPr>
            <w:rFonts w:ascii="Times New Roman" w:hAnsi="Times New Roman" w:cs="Times New Roman"/>
            <w:rPrChange w:id="128" w:author="Curt Storlazzi" w:date="2016-04-04T13:22:00Z">
              <w:rPr/>
            </w:rPrChange>
          </w:rPr>
          <w:t>seabed</w:t>
        </w:r>
      </w:ins>
      <w:r w:rsidR="008340DA" w:rsidRPr="007F54F5">
        <w:rPr>
          <w:rFonts w:ascii="Times New Roman" w:hAnsi="Times New Roman" w:cs="Times New Roman"/>
          <w:rPrChange w:id="129" w:author="Curt Storlazzi" w:date="2016-04-04T13:22:00Z">
            <w:rPr/>
          </w:rPrChange>
        </w:rPr>
        <w:t xml:space="preserve">, suggesting enrichment by storm-supplied </w:t>
      </w:r>
      <w:del w:id="130" w:author="Curt Storlazzi" w:date="2016-04-04T12:41:00Z">
        <w:r w:rsidR="008340DA" w:rsidRPr="007F54F5" w:rsidDel="006B7B47">
          <w:rPr>
            <w:rFonts w:ascii="Times New Roman" w:hAnsi="Times New Roman" w:cs="Times New Roman"/>
            <w:rPrChange w:id="131" w:author="Curt Storlazzi" w:date="2016-04-04T13:22:00Z">
              <w:rPr/>
            </w:rPrChange>
          </w:rPr>
          <w:delText>terr</w:delText>
        </w:r>
        <w:r w:rsidR="00265673" w:rsidRPr="007F54F5" w:rsidDel="006B7B47">
          <w:rPr>
            <w:rFonts w:ascii="Times New Roman" w:hAnsi="Times New Roman" w:cs="Times New Roman"/>
            <w:rPrChange w:id="132" w:author="Curt Storlazzi" w:date="2016-04-04T13:22:00Z">
              <w:rPr/>
            </w:rPrChange>
          </w:rPr>
          <w:delText xml:space="preserve">igenous </w:delText>
        </w:r>
      </w:del>
      <w:ins w:id="133" w:author="Curt Storlazzi" w:date="2016-04-04T12:41:00Z">
        <w:r w:rsidR="006B7B47" w:rsidRPr="007F54F5">
          <w:rPr>
            <w:rFonts w:ascii="Times New Roman" w:hAnsi="Times New Roman" w:cs="Times New Roman"/>
            <w:rPrChange w:id="134" w:author="Curt Storlazzi" w:date="2016-04-04T13:22:00Z">
              <w:rPr/>
            </w:rPrChange>
          </w:rPr>
          <w:t xml:space="preserve">stream </w:t>
        </w:r>
      </w:ins>
      <w:r w:rsidR="008340DA" w:rsidRPr="007F54F5">
        <w:rPr>
          <w:rFonts w:ascii="Times New Roman" w:hAnsi="Times New Roman" w:cs="Times New Roman"/>
          <w:rPrChange w:id="135" w:author="Curt Storlazzi" w:date="2016-04-04T13:22:00Z">
            <w:rPr/>
          </w:rPrChange>
        </w:rPr>
        <w:t xml:space="preserve">sediment. </w:t>
      </w:r>
      <w:moveToRangeStart w:id="136" w:author="Curt Storlazzi" w:date="2016-04-04T12:43:00Z" w:name="move321393119"/>
      <w:moveTo w:id="137" w:author="Curt Storlazzi" w:date="2016-04-04T12:43:00Z">
        <w:r w:rsidR="006B7B47" w:rsidRPr="007F54F5">
          <w:rPr>
            <w:rFonts w:ascii="Times New Roman" w:hAnsi="Times New Roman" w:cs="Times New Roman"/>
            <w:rPrChange w:id="138" w:author="Curt Storlazzi" w:date="2016-04-04T13:22:00Z">
              <w:rPr/>
            </w:rPrChange>
          </w:rPr>
          <w:t xml:space="preserve">Terrigenous sediment accumulation in the sediment trap </w:t>
        </w:r>
      </w:moveTo>
      <w:ins w:id="139" w:author="Curt Storlazzi" w:date="2016-04-04T12:43:00Z">
        <w:r w:rsidR="006B7B47" w:rsidRPr="007F54F5">
          <w:rPr>
            <w:rFonts w:ascii="Times New Roman" w:hAnsi="Times New Roman" w:cs="Times New Roman"/>
            <w:rPrChange w:id="140" w:author="Curt Storlazzi" w:date="2016-04-04T13:22:00Z">
              <w:rPr/>
            </w:rPrChange>
          </w:rPr>
          <w:t xml:space="preserve">nearest the stream outlet </w:t>
        </w:r>
      </w:ins>
      <w:moveTo w:id="141" w:author="Curt Storlazzi" w:date="2016-04-04T12:43:00Z">
        <w:r w:rsidR="006B7B47" w:rsidRPr="007F54F5">
          <w:rPr>
            <w:rFonts w:ascii="Times New Roman" w:hAnsi="Times New Roman" w:cs="Times New Roman"/>
            <w:rPrChange w:id="142" w:author="Curt Storlazzi" w:date="2016-04-04T13:22:00Z">
              <w:rPr/>
            </w:rPrChange>
          </w:rPr>
          <w:t>was significantly correlated (</w:t>
        </w:r>
        <w:r w:rsidR="006B7B47" w:rsidRPr="007F54F5">
          <w:rPr>
            <w:rFonts w:ascii="Times New Roman" w:hAnsi="Times New Roman" w:cs="Times New Roman"/>
            <w:i/>
            <w:rPrChange w:id="143" w:author="Curt Storlazzi" w:date="2016-04-04T13:22:00Z">
              <w:rPr>
                <w:i/>
              </w:rPr>
            </w:rPrChange>
          </w:rPr>
          <w:t>p</w:t>
        </w:r>
        <w:r w:rsidR="006B7B47" w:rsidRPr="007F54F5">
          <w:rPr>
            <w:rFonts w:ascii="Times New Roman" w:hAnsi="Times New Roman" w:cs="Times New Roman"/>
            <w:rPrChange w:id="144" w:author="Curt Storlazzi" w:date="2016-04-04T13:22:00Z">
              <w:rPr/>
            </w:rPrChange>
          </w:rPr>
          <w:t>&lt;0.05) with suspended sediment yield</w:t>
        </w:r>
      </w:moveTo>
      <w:ins w:id="145" w:author="Curt Storlazzi" w:date="2016-04-04T12:43:00Z">
        <w:r w:rsidR="006B7B47" w:rsidRPr="007F54F5">
          <w:rPr>
            <w:rFonts w:ascii="Times New Roman" w:hAnsi="Times New Roman" w:cs="Times New Roman"/>
            <w:rPrChange w:id="146" w:author="Curt Storlazzi" w:date="2016-04-04T13:22:00Z">
              <w:rPr/>
            </w:rPrChange>
          </w:rPr>
          <w:t xml:space="preserve"> from the stream</w:t>
        </w:r>
      </w:ins>
      <w:moveTo w:id="147" w:author="Curt Storlazzi" w:date="2016-04-04T12:43:00Z">
        <w:del w:id="148" w:author="Curt Storlazzi" w:date="2016-04-04T12:43:00Z">
          <w:r w:rsidR="006B7B47" w:rsidRPr="007F54F5" w:rsidDel="006B7B47">
            <w:rPr>
              <w:rFonts w:ascii="Times New Roman" w:hAnsi="Times New Roman" w:cs="Times New Roman"/>
              <w:rPrChange w:id="149" w:author="Curt Storlazzi" w:date="2016-04-04T13:22:00Z">
                <w:rPr/>
              </w:rPrChange>
            </w:rPr>
            <w:delText xml:space="preserve"> nearest the stream outlet</w:delText>
          </w:r>
        </w:del>
        <w:r w:rsidR="006B7B47" w:rsidRPr="007F54F5">
          <w:rPr>
            <w:rFonts w:ascii="Times New Roman" w:hAnsi="Times New Roman" w:cs="Times New Roman"/>
            <w:rPrChange w:id="150" w:author="Curt Storlazzi" w:date="2016-04-04T13:22:00Z">
              <w:rPr/>
            </w:rPrChange>
          </w:rPr>
          <w:t xml:space="preserve">, but not at sites on the reef flat, suggesting accumulation was dominated by fluvial processes only near the stream outlet. </w:t>
        </w:r>
      </w:moveTo>
      <w:moveToRangeEnd w:id="136"/>
      <w:r w:rsidR="008340DA" w:rsidRPr="007F54F5">
        <w:rPr>
          <w:rFonts w:ascii="Times New Roman" w:hAnsi="Times New Roman" w:cs="Times New Roman"/>
          <w:rPrChange w:id="151" w:author="Curt Storlazzi" w:date="2016-04-04T13:22:00Z">
            <w:rPr/>
          </w:rPrChange>
        </w:rPr>
        <w:t xml:space="preserve">Sediment accumulation rates in </w:t>
      </w:r>
      <w:r w:rsidR="00265673" w:rsidRPr="007F54F5">
        <w:rPr>
          <w:rFonts w:ascii="Times New Roman" w:hAnsi="Times New Roman" w:cs="Times New Roman"/>
          <w:rPrChange w:id="152" w:author="Curt Storlazzi" w:date="2016-04-04T13:22:00Z">
            <w:rPr/>
          </w:rPrChange>
        </w:rPr>
        <w:t>sediment traps</w:t>
      </w:r>
      <w:r w:rsidRPr="007F54F5">
        <w:rPr>
          <w:rFonts w:ascii="Times New Roman" w:hAnsi="Times New Roman" w:cs="Times New Roman"/>
          <w:rPrChange w:id="153" w:author="Curt Storlazzi" w:date="2016-04-04T13:22:00Z">
            <w:rPr/>
          </w:rPrChange>
        </w:rPr>
        <w:t xml:space="preserve"> on parts of the reef flat and on the fore</w:t>
      </w:r>
      <w:ins w:id="154" w:author="Curt Storlazzi" w:date="2016-04-04T12:40:00Z">
        <w:r w:rsidR="006B7B47" w:rsidRPr="007F54F5">
          <w:rPr>
            <w:rFonts w:ascii="Times New Roman" w:hAnsi="Times New Roman" w:cs="Times New Roman"/>
            <w:rPrChange w:id="155" w:author="Curt Storlazzi" w:date="2016-04-04T13:22:00Z">
              <w:rPr/>
            </w:rPrChange>
          </w:rPr>
          <w:t xml:space="preserve"> </w:t>
        </w:r>
      </w:ins>
      <w:r w:rsidRPr="007F54F5">
        <w:rPr>
          <w:rFonts w:ascii="Times New Roman" w:hAnsi="Times New Roman" w:cs="Times New Roman"/>
          <w:rPrChange w:id="156" w:author="Curt Storlazzi" w:date="2016-04-04T13:22:00Z">
            <w:rPr/>
          </w:rPrChange>
        </w:rPr>
        <w:t>reef</w:t>
      </w:r>
      <w:r w:rsidR="008340DA" w:rsidRPr="007F54F5">
        <w:rPr>
          <w:rFonts w:ascii="Times New Roman" w:hAnsi="Times New Roman" w:cs="Times New Roman"/>
          <w:rPrChange w:id="157" w:author="Curt Storlazzi" w:date="2016-04-04T13:22:00Z">
            <w:rPr/>
          </w:rPrChange>
        </w:rPr>
        <w:t xml:space="preserve"> were significantly correlated with </w:t>
      </w:r>
      <w:r w:rsidR="00981208" w:rsidRPr="007F54F5">
        <w:rPr>
          <w:rFonts w:ascii="Times New Roman" w:hAnsi="Times New Roman" w:cs="Times New Roman"/>
          <w:rPrChange w:id="158" w:author="Curt Storlazzi" w:date="2016-04-04T13:22:00Z">
            <w:rPr/>
          </w:rPrChange>
        </w:rPr>
        <w:t xml:space="preserve">mean </w:t>
      </w:r>
      <w:r w:rsidR="008340DA" w:rsidRPr="007F54F5">
        <w:rPr>
          <w:rFonts w:ascii="Times New Roman" w:hAnsi="Times New Roman" w:cs="Times New Roman"/>
          <w:rPrChange w:id="159" w:author="Curt Storlazzi" w:date="2016-04-04T13:22:00Z">
            <w:rPr/>
          </w:rPrChange>
        </w:rPr>
        <w:t>wave heights</w:t>
      </w:r>
      <w:r w:rsidR="00981208" w:rsidRPr="007F54F5">
        <w:rPr>
          <w:rFonts w:ascii="Times New Roman" w:hAnsi="Times New Roman" w:cs="Times New Roman"/>
          <w:rPrChange w:id="160" w:author="Curt Storlazzi" w:date="2016-04-04T13:22:00Z">
            <w:rPr/>
          </w:rPrChange>
        </w:rPr>
        <w:t xml:space="preserve"> during deployments</w:t>
      </w:r>
      <w:r w:rsidR="008340DA" w:rsidRPr="007F54F5">
        <w:rPr>
          <w:rFonts w:ascii="Times New Roman" w:hAnsi="Times New Roman" w:cs="Times New Roman"/>
          <w:rPrChange w:id="161" w:author="Curt Storlazzi" w:date="2016-04-04T13:22:00Z">
            <w:rPr/>
          </w:rPrChange>
        </w:rPr>
        <w:t xml:space="preserve">, suggesting wave-driven resuspension of reef-derived sediment </w:t>
      </w:r>
      <w:del w:id="162" w:author="Curt Storlazzi" w:date="2016-04-04T12:41:00Z">
        <w:r w:rsidR="008340DA" w:rsidRPr="007F54F5" w:rsidDel="006B7B47">
          <w:rPr>
            <w:rFonts w:ascii="Times New Roman" w:hAnsi="Times New Roman" w:cs="Times New Roman"/>
            <w:rPrChange w:id="163" w:author="Curt Storlazzi" w:date="2016-04-04T13:22:00Z">
              <w:rPr/>
            </w:rPrChange>
          </w:rPr>
          <w:delText xml:space="preserve">is </w:delText>
        </w:r>
      </w:del>
      <w:ins w:id="164" w:author="Curt Storlazzi" w:date="2016-04-04T12:41:00Z">
        <w:r w:rsidR="006B7B47" w:rsidRPr="007F54F5">
          <w:rPr>
            <w:rFonts w:ascii="Times New Roman" w:hAnsi="Times New Roman" w:cs="Times New Roman"/>
            <w:rPrChange w:id="165" w:author="Curt Storlazzi" w:date="2016-04-04T13:22:00Z">
              <w:rPr/>
            </w:rPrChange>
          </w:rPr>
          <w:t xml:space="preserve">was </w:t>
        </w:r>
      </w:ins>
      <w:r w:rsidR="008340DA" w:rsidRPr="007F54F5">
        <w:rPr>
          <w:rFonts w:ascii="Times New Roman" w:hAnsi="Times New Roman" w:cs="Times New Roman"/>
          <w:rPrChange w:id="166" w:author="Curt Storlazzi" w:date="2016-04-04T13:22:00Z">
            <w:rPr/>
          </w:rPrChange>
        </w:rPr>
        <w:t xml:space="preserve">the dominant source of sediment accumulation </w:t>
      </w:r>
      <w:del w:id="167" w:author="Curt Storlazzi" w:date="2016-04-04T12:40:00Z">
        <w:r w:rsidR="008340DA" w:rsidRPr="007F54F5" w:rsidDel="006B7B47">
          <w:rPr>
            <w:rFonts w:ascii="Times New Roman" w:hAnsi="Times New Roman" w:cs="Times New Roman"/>
            <w:rPrChange w:id="168" w:author="Curt Storlazzi" w:date="2016-04-04T13:22:00Z">
              <w:rPr/>
            </w:rPrChange>
          </w:rPr>
          <w:delText xml:space="preserve">on </w:delText>
        </w:r>
      </w:del>
      <w:ins w:id="169" w:author="Curt Storlazzi" w:date="2016-04-04T12:40:00Z">
        <w:r w:rsidR="006B7B47" w:rsidRPr="007F54F5">
          <w:rPr>
            <w:rFonts w:ascii="Times New Roman" w:hAnsi="Times New Roman" w:cs="Times New Roman"/>
            <w:rPrChange w:id="170" w:author="Curt Storlazzi" w:date="2016-04-04T13:22:00Z">
              <w:rPr/>
            </w:rPrChange>
          </w:rPr>
          <w:t>at those locations</w:t>
        </w:r>
      </w:ins>
      <w:del w:id="171" w:author="Curt Storlazzi" w:date="2016-04-04T12:40:00Z">
        <w:r w:rsidR="008340DA" w:rsidRPr="007F54F5" w:rsidDel="006B7B47">
          <w:rPr>
            <w:rFonts w:ascii="Times New Roman" w:hAnsi="Times New Roman" w:cs="Times New Roman"/>
            <w:rPrChange w:id="172" w:author="Curt Storlazzi" w:date="2016-04-04T13:22:00Z">
              <w:rPr/>
            </w:rPrChange>
          </w:rPr>
          <w:delText>corals</w:delText>
        </w:r>
      </w:del>
      <w:r w:rsidR="008340DA" w:rsidRPr="007F54F5">
        <w:rPr>
          <w:rFonts w:ascii="Times New Roman" w:hAnsi="Times New Roman" w:cs="Times New Roman"/>
          <w:rPrChange w:id="173" w:author="Curt Storlazzi" w:date="2016-04-04T13:22:00Z">
            <w:rPr/>
          </w:rPrChange>
        </w:rPr>
        <w:t xml:space="preserve">. Sediment accumulation on </w:t>
      </w:r>
      <w:r w:rsidR="00265673" w:rsidRPr="007F54F5">
        <w:rPr>
          <w:rFonts w:ascii="Times New Roman" w:hAnsi="Times New Roman" w:cs="Times New Roman"/>
          <w:rPrChange w:id="174" w:author="Curt Storlazzi" w:date="2016-04-04T13:22:00Z">
            <w:rPr/>
          </w:rPrChange>
        </w:rPr>
        <w:t>sediment pods</w:t>
      </w:r>
      <w:ins w:id="175" w:author="Curt Storlazzi" w:date="2016-04-04T12:42:00Z">
        <w:r w:rsidR="006B7B47" w:rsidRPr="007F54F5">
          <w:rPr>
            <w:rFonts w:ascii="Times New Roman" w:hAnsi="Times New Roman" w:cs="Times New Roman"/>
            <w:rPrChange w:id="176" w:author="Curt Storlazzi" w:date="2016-04-04T13:22:00Z">
              <w:rPr/>
            </w:rPrChange>
          </w:rPr>
          <w:t>, however,</w:t>
        </w:r>
      </w:ins>
      <w:r w:rsidR="008340DA" w:rsidRPr="007F54F5">
        <w:rPr>
          <w:rFonts w:ascii="Times New Roman" w:hAnsi="Times New Roman" w:cs="Times New Roman"/>
          <w:rPrChange w:id="177" w:author="Curt Storlazzi" w:date="2016-04-04T13:22:00Z">
            <w:rPr/>
          </w:rPrChange>
        </w:rPr>
        <w:t xml:space="preserve"> was negatively correlated with wave heights in a few locations, suggesting </w:t>
      </w:r>
      <w:r w:rsidR="00265673" w:rsidRPr="007F54F5">
        <w:rPr>
          <w:rFonts w:ascii="Times New Roman" w:hAnsi="Times New Roman" w:cs="Times New Roman"/>
          <w:rPrChange w:id="178" w:author="Curt Storlazzi" w:date="2016-04-04T13:22:00Z">
            <w:rPr/>
          </w:rPrChange>
        </w:rPr>
        <w:t>any</w:t>
      </w:r>
      <w:r w:rsidR="008340DA" w:rsidRPr="007F54F5">
        <w:rPr>
          <w:rFonts w:ascii="Times New Roman" w:hAnsi="Times New Roman" w:cs="Times New Roman"/>
          <w:rPrChange w:id="179" w:author="Curt Storlazzi" w:date="2016-04-04T13:22:00Z">
            <w:rPr/>
          </w:rPrChange>
        </w:rPr>
        <w:t xml:space="preserve"> accumulated sediment </w:t>
      </w:r>
      <w:r w:rsidR="00265673" w:rsidRPr="007F54F5">
        <w:rPr>
          <w:rFonts w:ascii="Times New Roman" w:hAnsi="Times New Roman" w:cs="Times New Roman"/>
          <w:rPrChange w:id="180" w:author="Curt Storlazzi" w:date="2016-04-04T13:22:00Z">
            <w:rPr/>
          </w:rPrChange>
        </w:rPr>
        <w:t>from resuspension was removed</w:t>
      </w:r>
      <w:ins w:id="181" w:author="Curt Storlazzi" w:date="2016-04-04T12:42:00Z">
        <w:r w:rsidR="006B7B47" w:rsidRPr="007F54F5">
          <w:rPr>
            <w:rFonts w:ascii="Times New Roman" w:hAnsi="Times New Roman" w:cs="Times New Roman"/>
            <w:rPrChange w:id="182" w:author="Curt Storlazzi" w:date="2016-04-04T13:22:00Z">
              <w:rPr/>
            </w:rPrChange>
          </w:rPr>
          <w:t xml:space="preserve"> by advection</w:t>
        </w:r>
      </w:ins>
      <w:r w:rsidRPr="007F54F5">
        <w:rPr>
          <w:rFonts w:ascii="Times New Roman" w:hAnsi="Times New Roman" w:cs="Times New Roman"/>
          <w:rPrChange w:id="183" w:author="Curt Storlazzi" w:date="2016-04-04T13:22:00Z">
            <w:rPr/>
          </w:rPrChange>
        </w:rPr>
        <w:t xml:space="preserve">. </w:t>
      </w:r>
      <w:moveFromRangeStart w:id="184" w:author="Curt Storlazzi" w:date="2016-04-04T12:43:00Z" w:name="move321393119"/>
      <w:moveFrom w:id="185" w:author="Curt Storlazzi" w:date="2016-04-04T12:43:00Z">
        <w:r w:rsidR="008340DA" w:rsidRPr="007F54F5" w:rsidDel="006B7B47">
          <w:rPr>
            <w:rFonts w:ascii="Times New Roman" w:hAnsi="Times New Roman" w:cs="Times New Roman"/>
            <w:rPrChange w:id="186" w:author="Curt Storlazzi" w:date="2016-04-04T13:22:00Z">
              <w:rPr/>
            </w:rPrChange>
          </w:rPr>
          <w:t>Terrigenous sediment accumulation</w:t>
        </w:r>
        <w:r w:rsidR="00265673" w:rsidRPr="007F54F5" w:rsidDel="006B7B47">
          <w:rPr>
            <w:rFonts w:ascii="Times New Roman" w:hAnsi="Times New Roman" w:cs="Times New Roman"/>
            <w:rPrChange w:id="187" w:author="Curt Storlazzi" w:date="2016-04-04T13:22:00Z">
              <w:rPr/>
            </w:rPrChange>
          </w:rPr>
          <w:t xml:space="preserve"> in the sediment trap was</w:t>
        </w:r>
        <w:r w:rsidR="008340DA" w:rsidRPr="007F54F5" w:rsidDel="006B7B47">
          <w:rPr>
            <w:rFonts w:ascii="Times New Roman" w:hAnsi="Times New Roman" w:cs="Times New Roman"/>
            <w:rPrChange w:id="188" w:author="Curt Storlazzi" w:date="2016-04-04T13:22:00Z">
              <w:rPr/>
            </w:rPrChange>
          </w:rPr>
          <w:t xml:space="preserve"> significantly correlated (</w:t>
        </w:r>
        <w:r w:rsidR="008340DA" w:rsidRPr="007F54F5" w:rsidDel="006B7B47">
          <w:rPr>
            <w:rFonts w:ascii="Times New Roman" w:hAnsi="Times New Roman" w:cs="Times New Roman"/>
            <w:i/>
            <w:rPrChange w:id="189" w:author="Curt Storlazzi" w:date="2016-04-04T13:22:00Z">
              <w:rPr>
                <w:i/>
              </w:rPr>
            </w:rPrChange>
          </w:rPr>
          <w:t>p</w:t>
        </w:r>
        <w:r w:rsidR="008340DA" w:rsidRPr="007F54F5" w:rsidDel="006B7B47">
          <w:rPr>
            <w:rFonts w:ascii="Times New Roman" w:hAnsi="Times New Roman" w:cs="Times New Roman"/>
            <w:rPrChange w:id="190" w:author="Curt Storlazzi" w:date="2016-04-04T13:22:00Z">
              <w:rPr/>
            </w:rPrChange>
          </w:rPr>
          <w:t>&lt;0.05) with suspended sediment yield nearest the stream outlet</w:t>
        </w:r>
        <w:r w:rsidR="00265673" w:rsidRPr="007F54F5" w:rsidDel="006B7B47">
          <w:rPr>
            <w:rFonts w:ascii="Times New Roman" w:hAnsi="Times New Roman" w:cs="Times New Roman"/>
            <w:rPrChange w:id="191" w:author="Curt Storlazzi" w:date="2016-04-04T13:22:00Z">
              <w:rPr/>
            </w:rPrChange>
          </w:rPr>
          <w:t>, but not at sites on the reef flat</w:t>
        </w:r>
        <w:r w:rsidR="008340DA" w:rsidRPr="007F54F5" w:rsidDel="006B7B47">
          <w:rPr>
            <w:rFonts w:ascii="Times New Roman" w:hAnsi="Times New Roman" w:cs="Times New Roman"/>
            <w:rPrChange w:id="192" w:author="Curt Storlazzi" w:date="2016-04-04T13:22:00Z">
              <w:rPr/>
            </w:rPrChange>
          </w:rPr>
          <w:t>, suggesting accumulation was dominated by fluvial processes</w:t>
        </w:r>
        <w:r w:rsidR="00265673" w:rsidRPr="007F54F5" w:rsidDel="006B7B47">
          <w:rPr>
            <w:rFonts w:ascii="Times New Roman" w:hAnsi="Times New Roman" w:cs="Times New Roman"/>
            <w:rPrChange w:id="193" w:author="Curt Storlazzi" w:date="2016-04-04T13:22:00Z">
              <w:rPr/>
            </w:rPrChange>
          </w:rPr>
          <w:t xml:space="preserve"> only near the stream outlet</w:t>
        </w:r>
        <w:r w:rsidR="008340DA" w:rsidRPr="007F54F5" w:rsidDel="006B7B47">
          <w:rPr>
            <w:rFonts w:ascii="Times New Roman" w:hAnsi="Times New Roman" w:cs="Times New Roman"/>
            <w:rPrChange w:id="194" w:author="Curt Storlazzi" w:date="2016-04-04T13:22:00Z">
              <w:rPr/>
            </w:rPrChange>
          </w:rPr>
          <w:t xml:space="preserve">. </w:t>
        </w:r>
      </w:moveFrom>
      <w:moveFromRangeEnd w:id="184"/>
      <w:ins w:id="195" w:author="Curt Storlazzi" w:date="2016-04-04T12:41:00Z">
        <w:r w:rsidR="006B7B47" w:rsidRPr="007F54F5">
          <w:rPr>
            <w:rFonts w:ascii="Times New Roman" w:hAnsi="Times New Roman" w:cs="Times New Roman"/>
            <w:rPrChange w:id="196" w:author="Curt Storlazzi" w:date="2016-04-04T13:22:00Z">
              <w:rPr/>
            </w:rPrChange>
          </w:rPr>
          <w:t xml:space="preserve">Average sediment accumulation on sediment pods and in sediment traps exceeded literature values for coral health impact thresholds in some collections, near the stream outlet, over the more quiescent northern reef, and in deep areas on the fore reef near the channel incised into the reef flat. </w:t>
        </w:r>
      </w:ins>
      <w:r w:rsidR="008340DA" w:rsidRPr="007F54F5">
        <w:rPr>
          <w:rFonts w:ascii="Times New Roman" w:hAnsi="Times New Roman" w:cs="Times New Roman"/>
          <w:rPrChange w:id="197" w:author="Curt Storlazzi" w:date="2016-04-04T13:22:00Z">
            <w:rPr/>
          </w:rPrChange>
        </w:rPr>
        <w:t>The understanding of sediment accumulation supports local management actions to reduce sediment yield from the watershed by understanding sediment dynamics impacting coral health, using relatively simple methods that require few technical and personnel resources.</w:t>
      </w:r>
    </w:p>
    <w:p w14:paraId="6AAA4801" w14:textId="77777777" w:rsidR="008340DA" w:rsidRPr="007F54F5" w:rsidRDefault="008340DA">
      <w:pPr>
        <w:keepNext/>
        <w:spacing w:after="0"/>
        <w:rPr>
          <w:rFonts w:ascii="Times New Roman" w:hAnsi="Times New Roman" w:cs="Times New Roman"/>
          <w:rPrChange w:id="198" w:author="Curt Storlazzi" w:date="2016-04-04T13:22:00Z">
            <w:rPr/>
          </w:rPrChange>
        </w:rPr>
        <w:pPrChange w:id="199" w:author="Curt Storlazzi" w:date="2016-04-04T12:44:00Z">
          <w:pPr>
            <w:keepNext/>
          </w:pPr>
        </w:pPrChange>
      </w:pPr>
      <w:r w:rsidRPr="007F54F5">
        <w:rPr>
          <w:rFonts w:ascii="Times New Roman" w:hAnsi="Times New Roman" w:cs="Times New Roman"/>
          <w:rPrChange w:id="200" w:author="Curt Storlazzi" w:date="2016-04-04T13:22:00Z">
            <w:rPr/>
          </w:rPrChange>
        </w:rPr>
        <w:t xml:space="preserve"> </w:t>
      </w:r>
    </w:p>
    <w:p w14:paraId="21994FD7" w14:textId="77777777" w:rsidR="008340DA" w:rsidRPr="007F54F5" w:rsidRDefault="008340DA">
      <w:pPr>
        <w:pStyle w:val="Heading10"/>
        <w:spacing w:after="0"/>
        <w:rPr>
          <w:rFonts w:ascii="Times New Roman" w:hAnsi="Times New Roman" w:cs="Times New Roman"/>
          <w:rPrChange w:id="201" w:author="Curt Storlazzi" w:date="2016-04-04T13:22:00Z">
            <w:rPr/>
          </w:rPrChange>
        </w:rPr>
        <w:pPrChange w:id="202" w:author="Curt Storlazzi" w:date="2016-04-04T12:44:00Z">
          <w:pPr>
            <w:pStyle w:val="Heading10"/>
          </w:pPr>
        </w:pPrChange>
      </w:pPr>
      <w:r w:rsidRPr="007F54F5">
        <w:rPr>
          <w:rFonts w:ascii="Times New Roman" w:hAnsi="Times New Roman" w:cs="Times New Roman"/>
          <w:rPrChange w:id="203" w:author="Curt Storlazzi" w:date="2016-04-04T13:22:00Z">
            <w:rPr/>
          </w:rPrChange>
        </w:rPr>
        <w:t>Keywords:</w:t>
      </w:r>
    </w:p>
    <w:p w14:paraId="1198C027" w14:textId="30FBA566" w:rsidR="008340DA" w:rsidRPr="007F54F5" w:rsidRDefault="008340DA" w:rsidP="006B7B47">
      <w:pPr>
        <w:keepNext/>
        <w:spacing w:after="0"/>
        <w:rPr>
          <w:rFonts w:ascii="Times New Roman" w:hAnsi="Times New Roman" w:cs="Times New Roman"/>
          <w:rPrChange w:id="204" w:author="Curt Storlazzi" w:date="2016-04-04T13:22:00Z">
            <w:rPr/>
          </w:rPrChange>
        </w:rPr>
      </w:pPr>
      <w:r w:rsidRPr="007F54F5">
        <w:rPr>
          <w:rFonts w:ascii="Times New Roman" w:hAnsi="Times New Roman" w:cs="Times New Roman"/>
          <w:rPrChange w:id="205" w:author="Curt Storlazzi" w:date="2016-04-04T13:22:00Z">
            <w:rPr/>
          </w:rPrChange>
        </w:rPr>
        <w:t xml:space="preserve">coral reefs, sediment accumulation, </w:t>
      </w:r>
      <w:r w:rsidR="00D365F0" w:rsidRPr="007F54F5">
        <w:rPr>
          <w:rFonts w:ascii="Times New Roman" w:hAnsi="Times New Roman" w:cs="Times New Roman"/>
          <w:rPrChange w:id="206" w:author="Curt Storlazzi" w:date="2016-04-04T13:22:00Z">
            <w:rPr/>
          </w:rPrChange>
        </w:rPr>
        <w:t>sediment pod</w:t>
      </w:r>
      <w:r w:rsidRPr="007F54F5">
        <w:rPr>
          <w:rFonts w:ascii="Times New Roman" w:hAnsi="Times New Roman" w:cs="Times New Roman"/>
          <w:rPrChange w:id="207" w:author="Curt Storlazzi" w:date="2016-04-04T13:22:00Z">
            <w:rPr/>
          </w:rPrChange>
        </w:rPr>
        <w:t>s, sediment traps, American Samoa</w:t>
      </w:r>
    </w:p>
    <w:p w14:paraId="2C1051DD" w14:textId="77777777" w:rsidR="008340DA" w:rsidRPr="007F54F5" w:rsidRDefault="008340DA">
      <w:pPr>
        <w:spacing w:after="0"/>
        <w:rPr>
          <w:rFonts w:ascii="Times New Roman" w:hAnsi="Times New Roman" w:cs="Times New Roman"/>
          <w:rPrChange w:id="208" w:author="Curt Storlazzi" w:date="2016-04-04T13:22:00Z">
            <w:rPr/>
          </w:rPrChange>
        </w:rPr>
        <w:pPrChange w:id="209" w:author="Curt Storlazzi" w:date="2016-04-04T12:44:00Z">
          <w:pPr>
            <w:spacing w:after="160" w:line="259" w:lineRule="auto"/>
          </w:pPr>
        </w:pPrChange>
      </w:pPr>
      <w:r w:rsidRPr="007F54F5">
        <w:rPr>
          <w:rFonts w:ascii="Times New Roman" w:hAnsi="Times New Roman" w:cs="Times New Roman"/>
          <w:rPrChange w:id="210" w:author="Curt Storlazzi" w:date="2016-04-04T13:22:00Z">
            <w:rPr/>
          </w:rPrChange>
        </w:rPr>
        <w:br w:type="page"/>
      </w:r>
    </w:p>
    <w:p w14:paraId="09215FE2" w14:textId="77777777" w:rsidR="00F660C4" w:rsidRPr="007F54F5" w:rsidRDefault="008340DA">
      <w:pPr>
        <w:pStyle w:val="Heading1"/>
        <w:keepNext w:val="0"/>
        <w:keepLines w:val="0"/>
        <w:spacing w:before="0" w:after="0"/>
        <w:rPr>
          <w:rFonts w:ascii="Times New Roman" w:hAnsi="Times New Roman" w:cs="Times New Roman"/>
          <w:rPrChange w:id="211" w:author="Curt Storlazzi" w:date="2016-04-04T13:22:00Z">
            <w:rPr/>
          </w:rPrChange>
        </w:rPr>
        <w:pPrChange w:id="212" w:author="Curt Storlazzi" w:date="2016-04-04T12:44:00Z">
          <w:pPr>
            <w:pStyle w:val="Heading1"/>
            <w:keepNext w:val="0"/>
            <w:keepLines w:val="0"/>
          </w:pPr>
        </w:pPrChange>
      </w:pPr>
      <w:r w:rsidRPr="007F54F5">
        <w:rPr>
          <w:rFonts w:ascii="Times New Roman" w:hAnsi="Times New Roman" w:cs="Times New Roman"/>
          <w:rPrChange w:id="213" w:author="Curt Storlazzi" w:date="2016-04-04T13:22:00Z">
            <w:rPr/>
          </w:rPrChange>
        </w:rPr>
        <w:lastRenderedPageBreak/>
        <w:t xml:space="preserve">1. </w:t>
      </w:r>
      <w:commentRangeStart w:id="214"/>
      <w:r w:rsidRPr="007F54F5">
        <w:rPr>
          <w:rFonts w:ascii="Times New Roman" w:hAnsi="Times New Roman" w:cs="Times New Roman"/>
          <w:rPrChange w:id="215" w:author="Curt Storlazzi" w:date="2016-04-04T13:22:00Z">
            <w:rPr/>
          </w:rPrChange>
        </w:rPr>
        <w:t>Introduction</w:t>
      </w:r>
      <w:commentRangeEnd w:id="214"/>
      <w:r w:rsidRPr="007F54F5">
        <w:rPr>
          <w:rStyle w:val="CommentReference"/>
          <w:rFonts w:ascii="Times New Roman" w:eastAsiaTheme="minorHAnsi" w:hAnsi="Times New Roman" w:cs="Times New Roman"/>
          <w:b/>
          <w:color w:val="auto"/>
          <w:rPrChange w:id="216" w:author="Curt Storlazzi" w:date="2016-04-04T13:22:00Z">
            <w:rPr>
              <w:rStyle w:val="CommentReference"/>
              <w:rFonts w:asciiTheme="minorHAnsi" w:eastAsiaTheme="minorHAnsi" w:hAnsiTheme="minorHAnsi" w:cstheme="minorBidi"/>
              <w:b/>
              <w:color w:val="auto"/>
            </w:rPr>
          </w:rPrChange>
        </w:rPr>
        <w:commentReference w:id="214"/>
      </w:r>
    </w:p>
    <w:p w14:paraId="60681759" w14:textId="0F7433F8" w:rsidR="008340DA" w:rsidRPr="007F54F5" w:rsidDel="006B7B47" w:rsidRDefault="008340DA">
      <w:pPr>
        <w:spacing w:after="0"/>
        <w:rPr>
          <w:del w:id="217" w:author="Curt Storlazzi" w:date="2016-04-04T12:44:00Z"/>
          <w:rFonts w:ascii="Times New Roman" w:hAnsi="Times New Roman" w:cs="Times New Roman"/>
          <w:rPrChange w:id="218" w:author="Curt Storlazzi" w:date="2016-04-04T13:22:00Z">
            <w:rPr>
              <w:del w:id="219" w:author="Curt Storlazzi" w:date="2016-04-04T12:44:00Z"/>
            </w:rPr>
          </w:rPrChange>
        </w:rPr>
        <w:pPrChange w:id="220" w:author="Curt Storlazzi" w:date="2016-04-04T12:44:00Z">
          <w:pPr/>
        </w:pPrChange>
      </w:pPr>
      <w:del w:id="221" w:author="Curt Storlazzi" w:date="2016-04-04T12:44:00Z">
        <w:r w:rsidRPr="007F54F5" w:rsidDel="006B7B47">
          <w:rPr>
            <w:rFonts w:ascii="Times New Roman" w:hAnsi="Times New Roman" w:cs="Times New Roman"/>
            <w:rPrChange w:id="222" w:author="Curt Storlazzi" w:date="2016-04-04T13:22:00Z">
              <w:rPr/>
            </w:rPrChange>
          </w:rPr>
          <w:delText>Problem Statement</w:delText>
        </w:r>
      </w:del>
    </w:p>
    <w:p w14:paraId="14549EA8" w14:textId="0D4ACC1B" w:rsidR="008340DA" w:rsidRPr="007F54F5" w:rsidRDefault="008340DA">
      <w:pPr>
        <w:spacing w:after="0"/>
        <w:ind w:firstLine="720"/>
        <w:rPr>
          <w:rFonts w:ascii="Times New Roman" w:hAnsi="Times New Roman" w:cs="Times New Roman"/>
          <w:rPrChange w:id="223" w:author="Curt Storlazzi" w:date="2016-04-04T13:22:00Z">
            <w:rPr/>
          </w:rPrChange>
        </w:rPr>
        <w:pPrChange w:id="224" w:author="Curt Storlazzi" w:date="2016-04-04T12:44:00Z">
          <w:pPr>
            <w:ind w:firstLine="720"/>
          </w:pPr>
        </w:pPrChange>
      </w:pPr>
      <w:r w:rsidRPr="007F54F5">
        <w:rPr>
          <w:rFonts w:ascii="Times New Roman" w:hAnsi="Times New Roman" w:cs="Times New Roman"/>
          <w:rPrChange w:id="225" w:author="Curt Storlazzi" w:date="2016-04-04T13:22:00Z">
            <w:rPr/>
          </w:rPrChange>
        </w:rPr>
        <w:t xml:space="preserve">Coral reefs adjacent steep, mountainous watersheds are exposed to both reef-derived carbonate sediment, and watershed-derived terrigenous sediment which is increasing from anthropogenic disturbance on many islands in the South Pacific and elsewhere </w:t>
      </w:r>
      <w:r w:rsidRPr="007F54F5">
        <w:rPr>
          <w:rFonts w:ascii="Times New Roman" w:hAnsi="Times New Roman" w:cs="Times New Roman"/>
          <w:rPrChange w:id="226" w:author="Curt Storlazzi" w:date="2016-04-04T13:22:00Z">
            <w:rPr/>
          </w:rPrChange>
        </w:rPr>
        <w:fldChar w:fldCharType="begin" w:fldLock="1"/>
      </w:r>
      <w:r w:rsidRPr="007F54F5">
        <w:rPr>
          <w:rFonts w:ascii="Times New Roman" w:hAnsi="Times New Roman" w:cs="Times New Roman"/>
          <w:rPrChange w:id="227" w:author="Curt Storlazzi" w:date="2016-04-04T13:22:00Z">
            <w:rPr/>
          </w:rPrChange>
        </w:rP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"(Hettler et al. 1997; Ramos-Scharr\u00f3n and Macdonald 2007; B\u00e9gin et al. 2014; Messina and Biggs 2016)", "plainTextFormattedCitation" : "(Hettler et al. 1997; Ramos-Scharr\u00f3n and Macdonald 2007; B\u00e9gin et al. 2014; Messina and Biggs 2016)", "previouslyFormattedCitation" : "(Hettler et al. 1997; Ramos-Scharr\u00f3n and Macdonald 2007; B\u00e9gin et al. 2014; Messina and Biggs 2016)" }, "properties" : { "noteIndex" : 0 }, "schema" : "https://github.com/citation-style-language/schema/raw/master/csl-citation.json" }</w:instrText>
      </w:r>
      <w:r w:rsidRPr="007F54F5">
        <w:rPr>
          <w:rFonts w:ascii="Times New Roman" w:hAnsi="Times New Roman" w:cs="Times New Roman"/>
          <w:rPrChange w:id="228" w:author="Curt Storlazzi" w:date="2016-04-04T13:22:00Z">
            <w:rPr/>
          </w:rPrChange>
        </w:rPr>
        <w:fldChar w:fldCharType="separate"/>
      </w:r>
      <w:r w:rsidRPr="007F54F5">
        <w:rPr>
          <w:rFonts w:ascii="Times New Roman" w:hAnsi="Times New Roman" w:cs="Times New Roman"/>
          <w:noProof/>
          <w:rPrChange w:id="229" w:author="Curt Storlazzi" w:date="2016-04-04T13:22:00Z">
            <w:rPr>
              <w:noProof/>
            </w:rPr>
          </w:rPrChange>
        </w:rPr>
        <w:t>(Hettler et al. 1997; Ramos-Scharrón and Macdonald 2007; Bégin et al. 2014; Messina and Biggs 2016)</w:t>
      </w:r>
      <w:r w:rsidRPr="007F54F5">
        <w:rPr>
          <w:rFonts w:ascii="Times New Roman" w:hAnsi="Times New Roman" w:cs="Times New Roman"/>
          <w:rPrChange w:id="230" w:author="Curt Storlazzi" w:date="2016-04-04T13:22:00Z">
            <w:rPr/>
          </w:rPrChange>
        </w:rPr>
        <w:fldChar w:fldCharType="end"/>
      </w:r>
      <w:r w:rsidRPr="007F54F5">
        <w:rPr>
          <w:rFonts w:ascii="Times New Roman" w:hAnsi="Times New Roman" w:cs="Times New Roman"/>
          <w:rPrChange w:id="231" w:author="Curt Storlazzi" w:date="2016-04-04T13:22:00Z">
            <w:rPr/>
          </w:rPrChange>
        </w:rPr>
        <w:t xml:space="preserve">. Increased </w:t>
      </w:r>
      <w:del w:id="232" w:author="Curt Storlazzi" w:date="2016-04-04T12:45:00Z">
        <w:r w:rsidRPr="007F54F5" w:rsidDel="00822507">
          <w:rPr>
            <w:rFonts w:ascii="Times New Roman" w:hAnsi="Times New Roman" w:cs="Times New Roman"/>
            <w:rPrChange w:id="233" w:author="Curt Storlazzi" w:date="2016-04-04T13:22:00Z">
              <w:rPr/>
            </w:rPrChange>
          </w:rPr>
          <w:delText xml:space="preserve">suspended </w:delText>
        </w:r>
      </w:del>
      <w:ins w:id="234" w:author="Curt Storlazzi" w:date="2016-04-04T12:45:00Z">
        <w:r w:rsidR="00822507" w:rsidRPr="007F54F5">
          <w:rPr>
            <w:rFonts w:ascii="Times New Roman" w:hAnsi="Times New Roman" w:cs="Times New Roman"/>
            <w:rPrChange w:id="235" w:author="Curt Storlazzi" w:date="2016-04-04T13:22:00Z">
              <w:rPr/>
            </w:rPrChange>
          </w:rPr>
          <w:t>suspended-</w:t>
        </w:r>
      </w:ins>
      <w:r w:rsidRPr="007F54F5">
        <w:rPr>
          <w:rFonts w:ascii="Times New Roman" w:hAnsi="Times New Roman" w:cs="Times New Roman"/>
          <w:rPrChange w:id="236" w:author="Curt Storlazzi" w:date="2016-04-04T13:22:00Z">
            <w:rPr/>
          </w:rPrChange>
        </w:rPr>
        <w:t xml:space="preserve">sediment concentrations (SSC) can reduce coral health by attenuating photosynthetically active radiation (PAR) </w:t>
      </w:r>
      <w:r w:rsidRPr="007F54F5">
        <w:rPr>
          <w:rFonts w:ascii="Times New Roman" w:hAnsi="Times New Roman" w:cs="Times New Roman"/>
          <w:rPrChange w:id="237" w:author="Curt Storlazzi" w:date="2016-04-04T13:22:00Z">
            <w:rPr/>
          </w:rPrChange>
        </w:rPr>
        <w:fldChar w:fldCharType="begin" w:fldLock="1"/>
      </w:r>
      <w:r w:rsidRPr="007F54F5">
        <w:rPr>
          <w:rFonts w:ascii="Times New Roman" w:hAnsi="Times New Roman" w:cs="Times New Roman"/>
          <w:rPrChange w:id="238" w:author="Curt Storlazzi" w:date="2016-04-04T13:22:00Z">
            <w:rPr/>
          </w:rPrChange>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7F54F5">
        <w:rPr>
          <w:rFonts w:ascii="Times New Roman" w:hAnsi="Times New Roman" w:cs="Times New Roman"/>
          <w:rPrChange w:id="239" w:author="Curt Storlazzi" w:date="2016-04-04T13:22:00Z">
            <w:rPr/>
          </w:rPrChange>
        </w:rPr>
        <w:fldChar w:fldCharType="separate"/>
      </w:r>
      <w:r w:rsidRPr="007F54F5">
        <w:rPr>
          <w:rFonts w:ascii="Times New Roman" w:hAnsi="Times New Roman" w:cs="Times New Roman"/>
          <w:noProof/>
          <w:rPrChange w:id="240" w:author="Curt Storlazzi" w:date="2016-04-04T13:22:00Z">
            <w:rPr>
              <w:noProof/>
            </w:rPr>
          </w:rPrChange>
        </w:rPr>
        <w:t>(Storlazzi et al. 2015)</w:t>
      </w:r>
      <w:r w:rsidRPr="007F54F5">
        <w:rPr>
          <w:rFonts w:ascii="Times New Roman" w:hAnsi="Times New Roman" w:cs="Times New Roman"/>
          <w:rPrChange w:id="241" w:author="Curt Storlazzi" w:date="2016-04-04T13:22:00Z">
            <w:rPr/>
          </w:rPrChange>
        </w:rPr>
        <w:fldChar w:fldCharType="end"/>
      </w:r>
      <w:r w:rsidRPr="007F54F5">
        <w:rPr>
          <w:rFonts w:ascii="Times New Roman" w:hAnsi="Times New Roman" w:cs="Times New Roman"/>
          <w:rPrChange w:id="242" w:author="Curt Storlazzi" w:date="2016-04-04T13:22:00Z">
            <w:rPr/>
          </w:rPrChange>
        </w:rPr>
        <w:t xml:space="preserve"> and interfering with coral spawning </w:t>
      </w:r>
      <w:r w:rsidRPr="007F54F5">
        <w:rPr>
          <w:rFonts w:ascii="Times New Roman" w:hAnsi="Times New Roman" w:cs="Times New Roman"/>
          <w:rPrChange w:id="243" w:author="Curt Storlazzi" w:date="2016-04-04T13:22:00Z">
            <w:rPr/>
          </w:rPrChange>
        </w:rPr>
        <w:fldChar w:fldCharType="begin" w:fldLock="1"/>
      </w:r>
      <w:r w:rsidRPr="007F54F5">
        <w:rPr>
          <w:rFonts w:ascii="Times New Roman" w:hAnsi="Times New Roman" w:cs="Times New Roman"/>
          <w:rPrChange w:id="244" w:author="Curt Storlazzi" w:date="2016-04-04T13:22:00Z">
            <w:rPr/>
          </w:rPrChange>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7F54F5">
        <w:rPr>
          <w:rFonts w:ascii="Times New Roman" w:hAnsi="Times New Roman" w:cs="Times New Roman"/>
          <w:rPrChange w:id="245" w:author="Curt Storlazzi" w:date="2016-04-04T13:22:00Z">
            <w:rPr/>
          </w:rPrChange>
        </w:rPr>
        <w:fldChar w:fldCharType="separate"/>
      </w:r>
      <w:r w:rsidRPr="007F54F5">
        <w:rPr>
          <w:rFonts w:ascii="Times New Roman" w:hAnsi="Times New Roman" w:cs="Times New Roman"/>
          <w:noProof/>
          <w:rPrChange w:id="246" w:author="Curt Storlazzi" w:date="2016-04-04T13:22:00Z">
            <w:rPr>
              <w:noProof/>
            </w:rPr>
          </w:rPrChange>
        </w:rPr>
        <w:t>(Erftemeijer et al. 2012)</w:t>
      </w:r>
      <w:r w:rsidRPr="007F54F5">
        <w:rPr>
          <w:rFonts w:ascii="Times New Roman" w:hAnsi="Times New Roman" w:cs="Times New Roman"/>
          <w:rPrChange w:id="247" w:author="Curt Storlazzi" w:date="2016-04-04T13:22:00Z">
            <w:rPr/>
          </w:rPrChange>
        </w:rPr>
        <w:fldChar w:fldCharType="end"/>
      </w:r>
      <w:r w:rsidRPr="007F54F5">
        <w:rPr>
          <w:rFonts w:ascii="Times New Roman" w:hAnsi="Times New Roman" w:cs="Times New Roman"/>
          <w:rPrChange w:id="248" w:author="Curt Storlazzi" w:date="2016-04-04T13:22:00Z">
            <w:rPr/>
          </w:rPrChange>
        </w:rPr>
        <w:t xml:space="preserve">. Increased sediment deposition and accumulation can further impact corals by blocking all light for photosynthesis, causing tissue damage </w:t>
      </w:r>
      <w:r w:rsidRPr="007F54F5">
        <w:rPr>
          <w:rFonts w:ascii="Times New Roman" w:hAnsi="Times New Roman" w:cs="Times New Roman"/>
          <w:rPrChange w:id="249" w:author="Curt Storlazzi" w:date="2016-04-04T13:22:00Z">
            <w:rPr/>
          </w:rPrChange>
        </w:rPr>
        <w:fldChar w:fldCharType="begin" w:fldLock="1"/>
      </w:r>
      <w:r w:rsidRPr="007F54F5">
        <w:rPr>
          <w:rFonts w:ascii="Times New Roman" w:hAnsi="Times New Roman" w:cs="Times New Roman"/>
          <w:rPrChange w:id="250" w:author="Curt Storlazzi" w:date="2016-04-04T13:22:00Z">
            <w:rPr/>
          </w:rPrChange>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Pr="007F54F5">
        <w:rPr>
          <w:rFonts w:ascii="Times New Roman" w:hAnsi="Times New Roman" w:cs="Times New Roman"/>
          <w:rPrChange w:id="251" w:author="Curt Storlazzi" w:date="2016-04-04T13:22:00Z">
            <w:rPr/>
          </w:rPrChange>
        </w:rPr>
        <w:fldChar w:fldCharType="separate"/>
      </w:r>
      <w:r w:rsidRPr="007F54F5">
        <w:rPr>
          <w:rFonts w:ascii="Times New Roman" w:hAnsi="Times New Roman" w:cs="Times New Roman"/>
          <w:noProof/>
          <w:rPrChange w:id="252" w:author="Curt Storlazzi" w:date="2016-04-04T13:22:00Z">
            <w:rPr>
              <w:noProof/>
            </w:rPr>
          </w:rPrChange>
        </w:rPr>
        <w:t>(Weber et al. 2012)</w:t>
      </w:r>
      <w:r w:rsidRPr="007F54F5">
        <w:rPr>
          <w:rFonts w:ascii="Times New Roman" w:hAnsi="Times New Roman" w:cs="Times New Roman"/>
          <w:rPrChange w:id="253" w:author="Curt Storlazzi" w:date="2016-04-04T13:22:00Z">
            <w:rPr/>
          </w:rPrChange>
        </w:rPr>
        <w:fldChar w:fldCharType="end"/>
      </w:r>
      <w:r w:rsidRPr="007F54F5">
        <w:rPr>
          <w:rFonts w:ascii="Times New Roman" w:hAnsi="Times New Roman" w:cs="Times New Roman"/>
          <w:rPrChange w:id="254" w:author="Curt Storlazzi" w:date="2016-04-04T13:22:00Z">
            <w:rPr/>
          </w:rPrChange>
        </w:rPr>
        <w:t xml:space="preserve">, requiring energy for self-cleaning, and blocking larval recruitment sites </w:t>
      </w:r>
      <w:r w:rsidRPr="007F54F5">
        <w:rPr>
          <w:rFonts w:ascii="Times New Roman" w:hAnsi="Times New Roman" w:cs="Times New Roman"/>
          <w:rPrChange w:id="255" w:author="Curt Storlazzi" w:date="2016-04-04T13:22:00Z">
            <w:rPr/>
          </w:rPrChange>
        </w:rPr>
        <w:fldChar w:fldCharType="begin" w:fldLock="1"/>
      </w:r>
      <w:r w:rsidRPr="007F54F5">
        <w:rPr>
          <w:rFonts w:ascii="Times New Roman" w:hAnsi="Times New Roman" w:cs="Times New Roman"/>
          <w:rPrChange w:id="256" w:author="Curt Storlazzi" w:date="2016-04-04T13:22:00Z">
            <w:rPr/>
          </w:rPrChange>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"10.7717/peerj.699", "ISSN" : "2167-8359", "author" : [ { "dropping-particle" : "", "family" : "Jokiel", "given" : "Paul L.", "non-dropping-particle" : "", "parse-names" : false, "suffix" : "" }, { "dropping-particle" : "", "family" : "Rodgers", "given" : "Ku\u02bbulei S.", "non-dropping-particle" : "", "parse-names" : false, "suffix" : "" }, { "dropping-particle" : "", "family" : "Storlazzi", "given" : "Curt D.", "non-dropping-particle" : "", "parse-names" : false, "suffix" : "" }, { "dropping-particle" : "", "family" : "Field", "given" : "Michael E.", "non-dropping-particle" : "", "parse-names" : false, "suffix" : "" }, { "dropping-particle" : "V.", "family" : "Lager", "given" : "Claire", "non-dropping-particle" : "", "parse-names" : false, "suffix" : "" }, { "dropping-particle" : "", "family" : "Lager", "given" : "Dan", "non-dropping-particle" : "", "parse-names" : false, "suffix" : "" } ], "container-title" : "PeerJ", "id" : "ITEM-2", "issued" : { "date-parts" : [ [ "2014" ] ] }, "title" : "Response of reef corals on a fringing reef flat to elevated suspended-sediment concentrations: Moloka\u02bbi, Hawai\u02bbi", "type" : "article-journal", "volume" : "2" }, "uris" : [ "http://www.mendeley.com/documents/?uuid=28ba9ecb-34e8-42d6-a751-8963920591f7" ] } ], "mendeley" : { "formattedCitation" : "(DeMartini et al. 2013; Jokiel et al. 2014)", "plainTextFormattedCitation" : "(DeMartini et al. 2013; Jokiel et al. 2014)", "previouslyFormattedCitation" : "(DeMartini et al. 2013; Jokiel et al. 2014)" }, "properties" : { "noteIndex" : 0 }, "schema" : "https://github.com/citation-style-language/schema/raw/master/csl-citation.json" }</w:instrText>
      </w:r>
      <w:r w:rsidRPr="007F54F5">
        <w:rPr>
          <w:rFonts w:ascii="Times New Roman" w:hAnsi="Times New Roman" w:cs="Times New Roman"/>
          <w:rPrChange w:id="257" w:author="Curt Storlazzi" w:date="2016-04-04T13:22:00Z">
            <w:rPr/>
          </w:rPrChange>
        </w:rPr>
        <w:fldChar w:fldCharType="separate"/>
      </w:r>
      <w:r w:rsidRPr="007F54F5">
        <w:rPr>
          <w:rFonts w:ascii="Times New Roman" w:hAnsi="Times New Roman" w:cs="Times New Roman"/>
          <w:noProof/>
          <w:rPrChange w:id="258" w:author="Curt Storlazzi" w:date="2016-04-04T13:22:00Z">
            <w:rPr>
              <w:noProof/>
            </w:rPr>
          </w:rPrChange>
        </w:rPr>
        <w:t>(DeMartini et al. 2013; Jokiel et al. 2014)</w:t>
      </w:r>
      <w:r w:rsidRPr="007F54F5">
        <w:rPr>
          <w:rFonts w:ascii="Times New Roman" w:hAnsi="Times New Roman" w:cs="Times New Roman"/>
          <w:rPrChange w:id="259" w:author="Curt Storlazzi" w:date="2016-04-04T13:22:00Z">
            <w:rPr/>
          </w:rPrChange>
        </w:rPr>
        <w:fldChar w:fldCharType="end"/>
      </w:r>
      <w:r w:rsidRPr="007F54F5">
        <w:rPr>
          <w:rFonts w:ascii="Times New Roman" w:hAnsi="Times New Roman" w:cs="Times New Roman"/>
          <w:rPrChange w:id="260" w:author="Curt Storlazzi" w:date="2016-04-04T13:22:00Z">
            <w:rPr/>
          </w:rPrChange>
        </w:rPr>
        <w:t xml:space="preserve">. Increased sedimentation also decreases numbers of fish </w:t>
      </w:r>
      <w:r w:rsidRPr="007F54F5">
        <w:rPr>
          <w:rFonts w:ascii="Times New Roman" w:hAnsi="Times New Roman" w:cs="Times New Roman"/>
          <w:rPrChange w:id="261" w:author="Curt Storlazzi" w:date="2016-04-04T13:22:00Z">
            <w:rPr/>
          </w:rPrChange>
        </w:rPr>
        <w:fldChar w:fldCharType="begin" w:fldLock="1"/>
      </w:r>
      <w:r w:rsidRPr="007F54F5">
        <w:rPr>
          <w:rFonts w:ascii="Times New Roman" w:hAnsi="Times New Roman" w:cs="Times New Roman"/>
          <w:rPrChange w:id="262" w:author="Curt Storlazzi" w:date="2016-04-04T13:22:00Z">
            <w:rPr/>
          </w:rPrChange>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7F54F5">
        <w:rPr>
          <w:rFonts w:ascii="Times New Roman" w:hAnsi="Times New Roman" w:cs="Times New Roman"/>
          <w:rPrChange w:id="263" w:author="Curt Storlazzi" w:date="2016-04-04T13:22:00Z">
            <w:rPr/>
          </w:rPrChange>
        </w:rPr>
        <w:fldChar w:fldCharType="separate"/>
      </w:r>
      <w:r w:rsidRPr="007F54F5">
        <w:rPr>
          <w:rFonts w:ascii="Times New Roman" w:hAnsi="Times New Roman" w:cs="Times New Roman"/>
          <w:noProof/>
          <w:rPrChange w:id="264" w:author="Curt Storlazzi" w:date="2016-04-04T13:22:00Z">
            <w:rPr>
              <w:noProof/>
            </w:rPr>
          </w:rPrChange>
        </w:rPr>
        <w:t>(DeMartini et al. 2013)</w:t>
      </w:r>
      <w:r w:rsidRPr="007F54F5">
        <w:rPr>
          <w:rFonts w:ascii="Times New Roman" w:hAnsi="Times New Roman" w:cs="Times New Roman"/>
          <w:rPrChange w:id="265" w:author="Curt Storlazzi" w:date="2016-04-04T13:22:00Z">
            <w:rPr/>
          </w:rPrChange>
        </w:rPr>
        <w:fldChar w:fldCharType="end"/>
      </w:r>
      <w:r w:rsidRPr="007F54F5">
        <w:rPr>
          <w:rFonts w:ascii="Times New Roman" w:hAnsi="Times New Roman" w:cs="Times New Roman"/>
          <w:rPrChange w:id="266" w:author="Curt Storlazzi" w:date="2016-04-04T13:22:00Z">
            <w:rPr/>
          </w:rPrChange>
        </w:rPr>
        <w:t xml:space="preserve"> and herbivory of algal turf </w:t>
      </w:r>
      <w:r w:rsidRPr="007F54F5">
        <w:rPr>
          <w:rFonts w:ascii="Times New Roman" w:hAnsi="Times New Roman" w:cs="Times New Roman"/>
          <w:rPrChange w:id="267" w:author="Curt Storlazzi" w:date="2016-04-04T13:22:00Z">
            <w:rPr/>
          </w:rPrChange>
        </w:rPr>
        <w:fldChar w:fldCharType="begin" w:fldLock="1"/>
      </w:r>
      <w:r w:rsidRPr="007F54F5">
        <w:rPr>
          <w:rFonts w:ascii="Times New Roman" w:hAnsi="Times New Roman" w:cs="Times New Roman"/>
          <w:rPrChange w:id="268" w:author="Curt Storlazzi" w:date="2016-04-04T13:22:00Z">
            <w:rPr/>
          </w:rPrChange>
        </w:rP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rsidRPr="007F54F5">
        <w:rPr>
          <w:rFonts w:ascii="Times New Roman" w:hAnsi="Times New Roman" w:cs="Times New Roman"/>
          <w:rPrChange w:id="269" w:author="Curt Storlazzi" w:date="2016-04-04T13:22:00Z">
            <w:rPr/>
          </w:rPrChange>
        </w:rPr>
        <w:fldChar w:fldCharType="separate"/>
      </w:r>
      <w:r w:rsidRPr="007F54F5">
        <w:rPr>
          <w:rFonts w:ascii="Times New Roman" w:hAnsi="Times New Roman" w:cs="Times New Roman"/>
          <w:noProof/>
          <w:rPrChange w:id="270" w:author="Curt Storlazzi" w:date="2016-04-04T13:22:00Z">
            <w:rPr>
              <w:noProof/>
            </w:rPr>
          </w:rPrChange>
        </w:rPr>
        <w:t>(Bellwood and Fulton 2008)</w:t>
      </w:r>
      <w:r w:rsidRPr="007F54F5">
        <w:rPr>
          <w:rFonts w:ascii="Times New Roman" w:hAnsi="Times New Roman" w:cs="Times New Roman"/>
          <w:rPrChange w:id="271" w:author="Curt Storlazzi" w:date="2016-04-04T13:22:00Z">
            <w:rPr/>
          </w:rPrChange>
        </w:rPr>
        <w:fldChar w:fldCharType="end"/>
      </w:r>
      <w:r w:rsidRPr="007F54F5">
        <w:rPr>
          <w:rFonts w:ascii="Times New Roman" w:hAnsi="Times New Roman" w:cs="Times New Roman"/>
          <w:rPrChange w:id="272" w:author="Curt Storlazzi" w:date="2016-04-04T13:22:00Z">
            <w:rPr/>
          </w:rPrChange>
        </w:rPr>
        <w:t xml:space="preserve">, and increased algal height can further increase sediment trapping. Reduced herbivory of turf algae stabilizes a phase shift to an algae-dominated system and reduces fish biomass, for many fish prefer to graze on algae free of </w:t>
      </w:r>
      <w:commentRangeStart w:id="273"/>
      <w:r w:rsidRPr="007F54F5">
        <w:rPr>
          <w:rFonts w:ascii="Times New Roman" w:hAnsi="Times New Roman" w:cs="Times New Roman"/>
          <w:rPrChange w:id="274" w:author="Curt Storlazzi" w:date="2016-04-04T13:22:00Z">
            <w:rPr/>
          </w:rPrChange>
        </w:rPr>
        <w:t>sediment</w:t>
      </w:r>
      <w:commentRangeEnd w:id="273"/>
      <w:r w:rsidRPr="007F54F5">
        <w:rPr>
          <w:rStyle w:val="CommentReference"/>
          <w:rFonts w:ascii="Times New Roman" w:hAnsi="Times New Roman" w:cs="Times New Roman"/>
          <w:rPrChange w:id="275" w:author="Curt Storlazzi" w:date="2016-04-04T13:22:00Z">
            <w:rPr>
              <w:rStyle w:val="CommentReference"/>
              <w:rFonts w:asciiTheme="minorHAnsi" w:hAnsiTheme="minorHAnsi"/>
            </w:rPr>
          </w:rPrChange>
        </w:rPr>
        <w:commentReference w:id="273"/>
      </w:r>
      <w:r w:rsidRPr="007F54F5">
        <w:rPr>
          <w:rFonts w:ascii="Times New Roman" w:hAnsi="Times New Roman" w:cs="Times New Roman"/>
          <w:rPrChange w:id="276" w:author="Curt Storlazzi" w:date="2016-04-04T13:22:00Z">
            <w:rPr/>
          </w:rPrChange>
        </w:rPr>
        <w:t>.</w:t>
      </w:r>
    </w:p>
    <w:p w14:paraId="0D574709" w14:textId="672D8A08" w:rsidR="008340DA" w:rsidRPr="007F54F5" w:rsidDel="006B7B47" w:rsidRDefault="008340DA">
      <w:pPr>
        <w:spacing w:after="0"/>
        <w:rPr>
          <w:del w:id="277" w:author="Curt Storlazzi" w:date="2016-04-04T12:44:00Z"/>
          <w:rFonts w:ascii="Times New Roman" w:hAnsi="Times New Roman" w:cs="Times New Roman"/>
          <w:rPrChange w:id="278" w:author="Curt Storlazzi" w:date="2016-04-04T13:22:00Z">
            <w:rPr>
              <w:del w:id="279" w:author="Curt Storlazzi" w:date="2016-04-04T12:44:00Z"/>
            </w:rPr>
          </w:rPrChange>
        </w:rPr>
        <w:pPrChange w:id="280" w:author="Curt Storlazzi" w:date="2016-04-04T12:44:00Z">
          <w:pPr/>
        </w:pPrChange>
      </w:pPr>
    </w:p>
    <w:p w14:paraId="684CD9FE" w14:textId="43DDEFDA" w:rsidR="008340DA" w:rsidRPr="007F54F5" w:rsidDel="006B7B47" w:rsidRDefault="008340DA">
      <w:pPr>
        <w:spacing w:after="0"/>
        <w:rPr>
          <w:del w:id="281" w:author="Curt Storlazzi" w:date="2016-04-04T12:44:00Z"/>
          <w:rFonts w:ascii="Times New Roman" w:hAnsi="Times New Roman" w:cs="Times New Roman"/>
          <w:rPrChange w:id="282" w:author="Curt Storlazzi" w:date="2016-04-04T13:22:00Z">
            <w:rPr>
              <w:del w:id="283" w:author="Curt Storlazzi" w:date="2016-04-04T12:44:00Z"/>
            </w:rPr>
          </w:rPrChange>
        </w:rPr>
        <w:pPrChange w:id="284" w:author="Curt Storlazzi" w:date="2016-04-04T12:44:00Z">
          <w:pPr/>
        </w:pPrChange>
      </w:pPr>
      <w:del w:id="285" w:author="Curt Storlazzi" w:date="2016-04-04T12:44:00Z">
        <w:r w:rsidRPr="007F54F5" w:rsidDel="006B7B47">
          <w:rPr>
            <w:rFonts w:ascii="Times New Roman" w:hAnsi="Times New Roman" w:cs="Times New Roman"/>
            <w:rPrChange w:id="286" w:author="Curt Storlazzi" w:date="2016-04-04T13:22:00Z">
              <w:rPr/>
            </w:rPrChange>
          </w:rPr>
          <w:delText>Measurement Methods</w:delText>
        </w:r>
        <w:commentRangeStart w:id="287"/>
        <w:r w:rsidRPr="007F54F5" w:rsidDel="006B7B47">
          <w:rPr>
            <w:rFonts w:ascii="Times New Roman" w:hAnsi="Times New Roman" w:cs="Times New Roman"/>
            <w:rPrChange w:id="288" w:author="Curt Storlazzi" w:date="2016-04-04T13:22:00Z">
              <w:rPr/>
            </w:rPrChange>
          </w:rPr>
          <w:delText xml:space="preserve"> </w:delText>
        </w:r>
        <w:commentRangeEnd w:id="287"/>
        <w:r w:rsidRPr="007F54F5" w:rsidDel="006B7B47">
          <w:rPr>
            <w:rStyle w:val="CommentReference"/>
            <w:rFonts w:ascii="Times New Roman" w:hAnsi="Times New Roman" w:cs="Times New Roman"/>
            <w:rPrChange w:id="289" w:author="Curt Storlazzi" w:date="2016-04-04T13:22:00Z">
              <w:rPr>
                <w:rStyle w:val="CommentReference"/>
                <w:rFonts w:asciiTheme="minorHAnsi" w:hAnsiTheme="minorHAnsi"/>
              </w:rPr>
            </w:rPrChange>
          </w:rPr>
          <w:commentReference w:id="287"/>
        </w:r>
        <w:r w:rsidRPr="007F54F5" w:rsidDel="006B7B47">
          <w:rPr>
            <w:rFonts w:ascii="Times New Roman" w:hAnsi="Times New Roman" w:cs="Times New Roman"/>
            <w:rPrChange w:id="290" w:author="Curt Storlazzi" w:date="2016-04-04T13:22:00Z">
              <w:rPr/>
            </w:rPrChange>
          </w:rPr>
          <w:delText>– Gross vs Net</w:delText>
        </w:r>
      </w:del>
    </w:p>
    <w:p w14:paraId="6753C82D" w14:textId="2EC26FD5" w:rsidR="008340DA" w:rsidRPr="007F54F5" w:rsidRDefault="008340DA">
      <w:pPr>
        <w:spacing w:after="0"/>
        <w:ind w:firstLine="720"/>
        <w:rPr>
          <w:rFonts w:ascii="Times New Roman" w:hAnsi="Times New Roman" w:cs="Times New Roman"/>
          <w:rPrChange w:id="291" w:author="Curt Storlazzi" w:date="2016-04-04T13:22:00Z">
            <w:rPr/>
          </w:rPrChange>
        </w:rPr>
        <w:pPrChange w:id="292" w:author="Curt Storlazzi" w:date="2016-04-04T12:44:00Z">
          <w:pPr>
            <w:ind w:firstLine="720"/>
          </w:pPr>
        </w:pPrChange>
      </w:pPr>
      <w:r w:rsidRPr="007F54F5">
        <w:rPr>
          <w:rFonts w:ascii="Times New Roman" w:hAnsi="Times New Roman" w:cs="Times New Roman"/>
          <w:rPrChange w:id="293" w:author="Curt Storlazzi" w:date="2016-04-04T13:22:00Z">
            <w:rPr/>
          </w:rPrChange>
        </w:rPr>
        <w:t xml:space="preserve">Many researchers and environmental managers are interested in determining the location and severity of terrigenous sediment impacts on coral health, but developing a measure of sediment impact has proven difficult. Some have measured SSC in the water column </w:t>
      </w:r>
      <w:r w:rsidR="00FC2DC9" w:rsidRPr="007F54F5">
        <w:rPr>
          <w:rFonts w:ascii="Times New Roman" w:hAnsi="Times New Roman" w:cs="Times New Roman"/>
          <w:rPrChange w:id="294" w:author="Curt Storlazzi" w:date="2016-04-04T13:22:00Z">
            <w:rPr/>
          </w:rPrChange>
        </w:rPr>
        <w:t xml:space="preserve">to determine sediment stress </w:t>
      </w:r>
      <w:r w:rsidRPr="007F54F5">
        <w:rPr>
          <w:rFonts w:ascii="Times New Roman" w:hAnsi="Times New Roman" w:cs="Times New Roman"/>
          <w:rPrChange w:id="295" w:author="Curt Storlazzi" w:date="2016-04-04T13:22:00Z">
            <w:rPr/>
          </w:rPrChange>
        </w:rPr>
        <w:fldChar w:fldCharType="begin" w:fldLock="1"/>
      </w:r>
      <w:r w:rsidRPr="007F54F5">
        <w:rPr>
          <w:rFonts w:ascii="Times New Roman" w:hAnsi="Times New Roman" w:cs="Times New Roman"/>
          <w:rPrChange w:id="296" w:author="Curt Storlazzi" w:date="2016-04-04T13:22:00Z">
            <w:rPr/>
          </w:rPrChange>
        </w:rP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rsidRPr="007F54F5">
        <w:rPr>
          <w:rFonts w:ascii="Times New Roman" w:hAnsi="Times New Roman" w:cs="Times New Roman"/>
          <w:rPrChange w:id="297" w:author="Curt Storlazzi" w:date="2016-04-04T13:22:00Z">
            <w:rPr/>
          </w:rPrChange>
        </w:rPr>
        <w:fldChar w:fldCharType="separate"/>
      </w:r>
      <w:r w:rsidRPr="007F54F5">
        <w:rPr>
          <w:rFonts w:ascii="Times New Roman" w:hAnsi="Times New Roman" w:cs="Times New Roman"/>
          <w:noProof/>
          <w:rPrChange w:id="298" w:author="Curt Storlazzi" w:date="2016-04-04T13:22:00Z">
            <w:rPr>
              <w:noProof/>
            </w:rPr>
          </w:rPrChange>
        </w:rPr>
        <w:t>(Wolanski et al. 2003; Fabricius et al. 2012)</w:t>
      </w:r>
      <w:r w:rsidRPr="007F54F5">
        <w:rPr>
          <w:rFonts w:ascii="Times New Roman" w:hAnsi="Times New Roman" w:cs="Times New Roman"/>
          <w:rPrChange w:id="299" w:author="Curt Storlazzi" w:date="2016-04-04T13:22:00Z">
            <w:rPr/>
          </w:rPrChange>
        </w:rPr>
        <w:fldChar w:fldCharType="end"/>
      </w:r>
      <w:r w:rsidRPr="007F54F5">
        <w:rPr>
          <w:rFonts w:ascii="Times New Roman" w:hAnsi="Times New Roman" w:cs="Times New Roman"/>
          <w:rPrChange w:id="300" w:author="Curt Storlazzi" w:date="2016-04-04T13:22:00Z">
            <w:rPr/>
          </w:rPrChange>
        </w:rPr>
        <w:t xml:space="preserve">, but they do not show if sediment is accumulating on the coral, the residence time, or the composition of the sediment, which are important for overall impact </w:t>
      </w:r>
      <w:r w:rsidRPr="007F54F5">
        <w:rPr>
          <w:rFonts w:ascii="Times New Roman" w:hAnsi="Times New Roman" w:cs="Times New Roman"/>
          <w:rPrChange w:id="301" w:author="Curt Storlazzi" w:date="2016-04-04T13:22:00Z">
            <w:rPr/>
          </w:rPrChange>
        </w:rPr>
        <w:fldChar w:fldCharType="begin" w:fldLock="1"/>
      </w:r>
      <w:r w:rsidRPr="007F54F5">
        <w:rPr>
          <w:rFonts w:ascii="Times New Roman" w:hAnsi="Times New Roman" w:cs="Times New Roman"/>
          <w:rPrChange w:id="302" w:author="Curt Storlazzi" w:date="2016-04-04T13:22:00Z">
            <w:rPr/>
          </w:rPrChange>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rsidRPr="007F54F5">
        <w:rPr>
          <w:rFonts w:ascii="Times New Roman" w:hAnsi="Times New Roman" w:cs="Times New Roman"/>
          <w:rPrChange w:id="303" w:author="Curt Storlazzi" w:date="2016-04-04T13:22:00Z">
            <w:rPr/>
          </w:rPrChange>
        </w:rPr>
        <w:fldChar w:fldCharType="separate"/>
      </w:r>
      <w:r w:rsidRPr="007F54F5">
        <w:rPr>
          <w:rFonts w:ascii="Times New Roman" w:hAnsi="Times New Roman" w:cs="Times New Roman"/>
          <w:noProof/>
          <w:rPrChange w:id="304" w:author="Curt Storlazzi" w:date="2016-04-04T13:22:00Z">
            <w:rPr>
              <w:noProof/>
            </w:rPr>
          </w:rPrChange>
        </w:rPr>
        <w:t>(Erftemeijer et al. 2012; Weber et al. 2012)</w:t>
      </w:r>
      <w:r w:rsidRPr="007F54F5">
        <w:rPr>
          <w:rFonts w:ascii="Times New Roman" w:hAnsi="Times New Roman" w:cs="Times New Roman"/>
          <w:rPrChange w:id="305" w:author="Curt Storlazzi" w:date="2016-04-04T13:22:00Z">
            <w:rPr/>
          </w:rPrChange>
        </w:rPr>
        <w:fldChar w:fldCharType="end"/>
      </w:r>
      <w:r w:rsidRPr="007F54F5">
        <w:rPr>
          <w:rFonts w:ascii="Times New Roman" w:hAnsi="Times New Roman" w:cs="Times New Roman"/>
          <w:rPrChange w:id="306" w:author="Curt Storlazzi" w:date="2016-04-04T13:22:00Z">
            <w:rPr/>
          </w:rPrChange>
        </w:rPr>
        <w:t xml:space="preserve">. Thus, direct measurements of net sediment accumulation and composition are preferred </w:t>
      </w:r>
      <w:r w:rsidRPr="007F54F5">
        <w:rPr>
          <w:rFonts w:ascii="Times New Roman" w:hAnsi="Times New Roman" w:cs="Times New Roman"/>
          <w:rPrChange w:id="307" w:author="Curt Storlazzi" w:date="2016-04-04T13:22:00Z">
            <w:rPr/>
          </w:rPrChange>
        </w:rPr>
        <w:fldChar w:fldCharType="begin" w:fldLock="1"/>
      </w:r>
      <w:r w:rsidR="004D075D" w:rsidRPr="007F54F5">
        <w:rPr>
          <w:rFonts w:ascii="Times New Roman" w:hAnsi="Times New Roman" w:cs="Times New Roman"/>
          <w:rPrChange w:id="308" w:author="Curt Storlazzi" w:date="2016-04-04T13:22:00Z">
            <w:rPr/>
          </w:rPrChange>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7F54F5">
        <w:rPr>
          <w:rFonts w:ascii="Times New Roman" w:hAnsi="Times New Roman" w:cs="Times New Roman"/>
          <w:rPrChange w:id="309" w:author="Curt Storlazzi" w:date="2016-04-04T13:22:00Z">
            <w:rPr/>
          </w:rPrChange>
        </w:rPr>
        <w:fldChar w:fldCharType="separate"/>
      </w:r>
      <w:r w:rsidR="00D365F0" w:rsidRPr="007F54F5">
        <w:rPr>
          <w:rFonts w:ascii="Times New Roman" w:hAnsi="Times New Roman" w:cs="Times New Roman"/>
          <w:noProof/>
          <w:rPrChange w:id="310" w:author="Curt Storlazzi" w:date="2016-04-04T13:22:00Z">
            <w:rPr>
              <w:noProof/>
            </w:rPr>
          </w:rPrChange>
        </w:rPr>
        <w:t>(Field et al. 2012)</w:t>
      </w:r>
      <w:r w:rsidRPr="007F54F5">
        <w:rPr>
          <w:rFonts w:ascii="Times New Roman" w:hAnsi="Times New Roman" w:cs="Times New Roman"/>
          <w:rPrChange w:id="311" w:author="Curt Storlazzi" w:date="2016-04-04T13:22:00Z">
            <w:rPr/>
          </w:rPrChange>
        </w:rPr>
        <w:fldChar w:fldCharType="end"/>
      </w:r>
      <w:r w:rsidRPr="007F54F5">
        <w:rPr>
          <w:rFonts w:ascii="Times New Roman" w:hAnsi="Times New Roman" w:cs="Times New Roman"/>
          <w:rPrChange w:id="312" w:author="Curt Storlazzi" w:date="2016-04-04T13:22:00Z">
            <w:rPr/>
          </w:rPrChange>
        </w:rPr>
        <w:t>.</w:t>
      </w:r>
    </w:p>
    <w:p w14:paraId="14335D90" w14:textId="1A4EC8FA" w:rsidR="008340DA" w:rsidRPr="007F54F5" w:rsidRDefault="008340DA">
      <w:pPr>
        <w:spacing w:after="0"/>
        <w:ind w:firstLine="720"/>
        <w:rPr>
          <w:rFonts w:ascii="Times New Roman" w:hAnsi="Times New Roman" w:cs="Times New Roman"/>
          <w:rPrChange w:id="313" w:author="Curt Storlazzi" w:date="2016-04-04T13:22:00Z">
            <w:rPr/>
          </w:rPrChange>
        </w:rPr>
        <w:pPrChange w:id="314" w:author="Curt Storlazzi" w:date="2016-04-04T12:44:00Z">
          <w:pPr>
            <w:ind w:firstLine="720"/>
          </w:pPr>
        </w:pPrChange>
      </w:pPr>
      <w:r w:rsidRPr="007F54F5">
        <w:rPr>
          <w:rFonts w:ascii="Times New Roman" w:hAnsi="Times New Roman" w:cs="Times New Roman"/>
          <w:rPrChange w:id="315" w:author="Curt Storlazzi" w:date="2016-04-04T13:22:00Z">
            <w:rPr/>
          </w:rPrChange>
        </w:rPr>
        <w:t>Tub</w:t>
      </w:r>
      <w:r w:rsidR="00D365F0" w:rsidRPr="007F54F5">
        <w:rPr>
          <w:rFonts w:ascii="Times New Roman" w:hAnsi="Times New Roman" w:cs="Times New Roman"/>
          <w:rPrChange w:id="316" w:author="Curt Storlazzi" w:date="2016-04-04T13:22:00Z">
            <w:rPr/>
          </w:rPrChange>
        </w:rPr>
        <w:t>ular sediment</w:t>
      </w:r>
      <w:r w:rsidRPr="007F54F5">
        <w:rPr>
          <w:rFonts w:ascii="Times New Roman" w:hAnsi="Times New Roman" w:cs="Times New Roman"/>
          <w:rPrChange w:id="317" w:author="Curt Storlazzi" w:date="2016-04-04T13:22:00Z">
            <w:rPr/>
          </w:rPrChange>
        </w:rPr>
        <w:t xml:space="preserve"> traps are the most common method for directly measuring sediment accumulation in shallow coral reef environments </w:t>
      </w:r>
      <w:r w:rsidRPr="007F54F5">
        <w:rPr>
          <w:rFonts w:ascii="Times New Roman" w:hAnsi="Times New Roman" w:cs="Times New Roman"/>
          <w:rPrChange w:id="318" w:author="Curt Storlazzi" w:date="2016-04-04T13:22:00Z">
            <w:rPr/>
          </w:rPrChange>
        </w:rPr>
        <w:fldChar w:fldCharType="begin" w:fldLock="1"/>
      </w:r>
      <w:r w:rsidRPr="007F54F5">
        <w:rPr>
          <w:rFonts w:ascii="Times New Roman" w:hAnsi="Times New Roman" w:cs="Times New Roman"/>
          <w:rPrChange w:id="319" w:author="Curt Storlazzi" w:date="2016-04-04T13:22:00Z">
            <w:rPr/>
          </w:rPrChange>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Pr="007F54F5">
        <w:rPr>
          <w:rFonts w:ascii="Times New Roman" w:hAnsi="Times New Roman" w:cs="Times New Roman"/>
          <w:rPrChange w:id="320" w:author="Curt Storlazzi" w:date="2016-04-04T13:22:00Z">
            <w:rPr/>
          </w:rPrChange>
        </w:rPr>
        <w:fldChar w:fldCharType="separate"/>
      </w:r>
      <w:r w:rsidRPr="007F54F5">
        <w:rPr>
          <w:rFonts w:ascii="Times New Roman" w:hAnsi="Times New Roman" w:cs="Times New Roman"/>
          <w:noProof/>
          <w:rPrChange w:id="321" w:author="Curt Storlazzi" w:date="2016-04-04T13:22:00Z">
            <w:rPr>
              <w:noProof/>
            </w:rPr>
          </w:rPrChange>
        </w:rPr>
        <w:t>(Storlazzi et al. 2011)</w:t>
      </w:r>
      <w:r w:rsidRPr="007F54F5">
        <w:rPr>
          <w:rFonts w:ascii="Times New Roman" w:hAnsi="Times New Roman" w:cs="Times New Roman"/>
          <w:rPrChange w:id="322" w:author="Curt Storlazzi" w:date="2016-04-04T13:22:00Z">
            <w:rPr/>
          </w:rPrChange>
        </w:rPr>
        <w:fldChar w:fldCharType="end"/>
      </w:r>
      <w:r w:rsidRPr="007F54F5">
        <w:rPr>
          <w:rFonts w:ascii="Times New Roman" w:hAnsi="Times New Roman" w:cs="Times New Roman"/>
          <w:rPrChange w:id="323" w:author="Curt Storlazzi" w:date="2016-04-04T13:22:00Z">
            <w:rPr/>
          </w:rPrChange>
        </w:rPr>
        <w:t xml:space="preserve">, but it is difficult to determine if these are ecologically meaningful indicators of coral stress. </w:t>
      </w:r>
      <w:r w:rsidR="00D365F0" w:rsidRPr="007F54F5">
        <w:rPr>
          <w:rFonts w:ascii="Times New Roman" w:hAnsi="Times New Roman" w:cs="Times New Roman"/>
          <w:rPrChange w:id="324" w:author="Curt Storlazzi" w:date="2016-04-04T13:22:00Z">
            <w:rPr/>
          </w:rPrChange>
        </w:rPr>
        <w:t>Sediment</w:t>
      </w:r>
      <w:r w:rsidRPr="007F54F5">
        <w:rPr>
          <w:rFonts w:ascii="Times New Roman" w:hAnsi="Times New Roman" w:cs="Times New Roman"/>
          <w:rPrChange w:id="325" w:author="Curt Storlazzi" w:date="2016-04-04T13:22:00Z">
            <w:rPr/>
          </w:rPrChange>
        </w:rPr>
        <w:t xml:space="preserve"> traps overestimate deposition and do not allow for sediment resuspension, making it impossible to evaluate the residence time of deposited sediment </w:t>
      </w:r>
      <w:r w:rsidRPr="007F54F5">
        <w:rPr>
          <w:rFonts w:ascii="Times New Roman" w:hAnsi="Times New Roman" w:cs="Times New Roman"/>
          <w:rPrChange w:id="326" w:author="Curt Storlazzi" w:date="2016-04-04T13:22:00Z">
            <w:rPr/>
          </w:rPrChange>
        </w:rPr>
        <w:fldChar w:fldCharType="begin" w:fldLock="1"/>
      </w:r>
      <w:r w:rsidRPr="007F54F5">
        <w:rPr>
          <w:rFonts w:ascii="Times New Roman" w:hAnsi="Times New Roman" w:cs="Times New Roman"/>
          <w:rPrChange w:id="327" w:author="Curt Storlazzi" w:date="2016-04-04T13:22:00Z">
            <w:rPr/>
          </w:rPrChange>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rsidRPr="007F54F5">
        <w:rPr>
          <w:rFonts w:ascii="Times New Roman" w:hAnsi="Times New Roman" w:cs="Times New Roman"/>
          <w:rPrChange w:id="328" w:author="Curt Storlazzi" w:date="2016-04-04T13:22:00Z">
            <w:rPr/>
          </w:rPrChange>
        </w:rPr>
        <w:fldChar w:fldCharType="separate"/>
      </w:r>
      <w:r w:rsidRPr="007F54F5">
        <w:rPr>
          <w:rFonts w:ascii="Times New Roman" w:hAnsi="Times New Roman" w:cs="Times New Roman"/>
          <w:noProof/>
          <w:rPrChange w:id="329" w:author="Curt Storlazzi" w:date="2016-04-04T13:22:00Z">
            <w:rPr>
              <w:noProof/>
            </w:rPr>
          </w:rPrChange>
        </w:rPr>
        <w:t>(Storlazzi et al. 2011; Browne et al. 2012)</w:t>
      </w:r>
      <w:r w:rsidRPr="007F54F5">
        <w:rPr>
          <w:rFonts w:ascii="Times New Roman" w:hAnsi="Times New Roman" w:cs="Times New Roman"/>
          <w:rPrChange w:id="330" w:author="Curt Storlazzi" w:date="2016-04-04T13:22:00Z">
            <w:rPr/>
          </w:rPrChange>
        </w:rPr>
        <w:fldChar w:fldCharType="end"/>
      </w:r>
      <w:r w:rsidRPr="007F54F5">
        <w:rPr>
          <w:rFonts w:ascii="Times New Roman" w:hAnsi="Times New Roman" w:cs="Times New Roman"/>
          <w:rPrChange w:id="331" w:author="Curt Storlazzi" w:date="2016-04-04T13:22:00Z">
            <w:rPr/>
          </w:rPrChange>
        </w:rPr>
        <w:t xml:space="preserve">. To more accurately quantify “net” sediment accumulation, </w:t>
      </w:r>
      <w:r w:rsidRPr="007F54F5">
        <w:rPr>
          <w:rFonts w:ascii="Times New Roman" w:hAnsi="Times New Roman" w:cs="Times New Roman"/>
          <w:rPrChange w:id="332" w:author="Curt Storlazzi" w:date="2016-04-04T13:22:00Z">
            <w:rPr/>
          </w:rPrChange>
        </w:rPr>
        <w:fldChar w:fldCharType="begin" w:fldLock="1"/>
      </w:r>
      <w:r w:rsidR="004D075D" w:rsidRPr="007F54F5">
        <w:rPr>
          <w:rFonts w:ascii="Times New Roman" w:hAnsi="Times New Roman" w:cs="Times New Roman"/>
          <w:rPrChange w:id="333" w:author="Curt Storlazzi" w:date="2016-04-04T13:22:00Z">
            <w:rPr/>
          </w:rPrChange>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"manualFormatting" : "Field et al. (2012)", "plainTextFormattedCitation" : "(Field et al. 2012)", "previouslyFormattedCitation" : "(Field et al. 2012)" }, "properties" : { "noteIndex" : 0 }, "schema" : "https://github.com/citation-style-language/schema/raw/master/csl-citation.json" }</w:instrText>
      </w:r>
      <w:r w:rsidRPr="007F54F5">
        <w:rPr>
          <w:rFonts w:ascii="Times New Roman" w:hAnsi="Times New Roman" w:cs="Times New Roman"/>
          <w:rPrChange w:id="334" w:author="Curt Storlazzi" w:date="2016-04-04T13:22:00Z">
            <w:rPr/>
          </w:rPrChange>
        </w:rPr>
        <w:fldChar w:fldCharType="separate"/>
      </w:r>
      <w:r w:rsidRPr="007F54F5">
        <w:rPr>
          <w:rFonts w:ascii="Times New Roman" w:hAnsi="Times New Roman" w:cs="Times New Roman"/>
          <w:noProof/>
          <w:rPrChange w:id="335" w:author="Curt Storlazzi" w:date="2016-04-04T13:22:00Z">
            <w:rPr>
              <w:noProof/>
            </w:rPr>
          </w:rPrChange>
        </w:rPr>
        <w:t>Field et al. (2012)</w:t>
      </w:r>
      <w:r w:rsidRPr="007F54F5">
        <w:rPr>
          <w:rFonts w:ascii="Times New Roman" w:hAnsi="Times New Roman" w:cs="Times New Roman"/>
          <w:rPrChange w:id="336" w:author="Curt Storlazzi" w:date="2016-04-04T13:22:00Z">
            <w:rPr/>
          </w:rPrChange>
        </w:rPr>
        <w:fldChar w:fldCharType="end"/>
      </w:r>
      <w:r w:rsidRPr="007F54F5">
        <w:rPr>
          <w:rFonts w:ascii="Times New Roman" w:hAnsi="Times New Roman" w:cs="Times New Roman"/>
          <w:rPrChange w:id="337" w:author="Curt Storlazzi" w:date="2016-04-04T13:22:00Z">
            <w:rPr/>
          </w:rPrChange>
        </w:rPr>
        <w:t xml:space="preserve"> proposed the use of sediment pods</w:t>
      </w:r>
      <w:r w:rsidR="00FC2DC9" w:rsidRPr="007F54F5">
        <w:rPr>
          <w:rFonts w:ascii="Times New Roman" w:hAnsi="Times New Roman" w:cs="Times New Roman"/>
          <w:rPrChange w:id="338" w:author="Curt Storlazzi" w:date="2016-04-04T13:22:00Z">
            <w:rPr/>
          </w:rPrChange>
        </w:rPr>
        <w:t>,</w:t>
      </w:r>
      <w:r w:rsidRPr="007F54F5">
        <w:rPr>
          <w:rFonts w:ascii="Times New Roman" w:hAnsi="Times New Roman" w:cs="Times New Roman"/>
          <w:rPrChange w:id="339" w:author="Curt Storlazzi" w:date="2016-04-04T13:22:00Z">
            <w:rPr/>
          </w:rPrChange>
        </w:rPr>
        <w:t xml:space="preserve"> or “SedPods</w:t>
      </w:r>
      <w:r w:rsidR="00FC2DC9" w:rsidRPr="007F54F5">
        <w:rPr>
          <w:rFonts w:ascii="Times New Roman" w:hAnsi="Times New Roman" w:cs="Times New Roman"/>
          <w:rPrChange w:id="340" w:author="Curt Storlazzi" w:date="2016-04-04T13:22:00Z">
            <w:rPr/>
          </w:rPrChange>
        </w:rPr>
        <w:t>,</w:t>
      </w:r>
      <w:r w:rsidRPr="007F54F5">
        <w:rPr>
          <w:rFonts w:ascii="Times New Roman" w:hAnsi="Times New Roman" w:cs="Times New Roman"/>
          <w:rPrChange w:id="341" w:author="Curt Storlazzi" w:date="2016-04-04T13:22:00Z">
            <w:rPr/>
          </w:rPrChange>
        </w:rPr>
        <w:t>” where a flat surface allows for resuspension, similar to the surrounding benthic substrate</w:t>
      </w:r>
      <w:r w:rsidR="00FC2DC9" w:rsidRPr="007F54F5">
        <w:rPr>
          <w:rFonts w:ascii="Times New Roman" w:hAnsi="Times New Roman" w:cs="Times New Roman"/>
          <w:rPrChange w:id="342" w:author="Curt Storlazzi" w:date="2016-04-04T13:22:00Z">
            <w:rPr/>
          </w:rPrChange>
        </w:rPr>
        <w:t>,</w:t>
      </w:r>
      <w:r w:rsidRPr="007F54F5">
        <w:rPr>
          <w:rFonts w:ascii="Times New Roman" w:hAnsi="Times New Roman" w:cs="Times New Roman"/>
          <w:rPrChange w:id="343" w:author="Curt Storlazzi" w:date="2016-04-04T13:22:00Z">
            <w:rPr/>
          </w:rPrChange>
        </w:rPr>
        <w:t xml:space="preserve"> but few examples of this approach exist in the literature. Deploying a sediment trap in conjunction with a </w:t>
      </w:r>
      <w:r w:rsidR="00FC2DC9" w:rsidRPr="007F54F5">
        <w:rPr>
          <w:rFonts w:ascii="Times New Roman" w:hAnsi="Times New Roman" w:cs="Times New Roman"/>
          <w:rPrChange w:id="344" w:author="Curt Storlazzi" w:date="2016-04-04T13:22:00Z">
            <w:rPr/>
          </w:rPrChange>
        </w:rPr>
        <w:t>s</w:t>
      </w:r>
      <w:r w:rsidR="00D365F0" w:rsidRPr="007F54F5">
        <w:rPr>
          <w:rFonts w:ascii="Times New Roman" w:hAnsi="Times New Roman" w:cs="Times New Roman"/>
          <w:rPrChange w:id="345" w:author="Curt Storlazzi" w:date="2016-04-04T13:22:00Z">
            <w:rPr/>
          </w:rPrChange>
        </w:rPr>
        <w:t>ediment pod</w:t>
      </w:r>
      <w:r w:rsidRPr="007F54F5">
        <w:rPr>
          <w:rFonts w:ascii="Times New Roman" w:hAnsi="Times New Roman" w:cs="Times New Roman"/>
          <w:rPrChange w:id="346" w:author="Curt Storlazzi" w:date="2016-04-04T13:22:00Z">
            <w:rPr/>
          </w:rPrChange>
        </w:rPr>
        <w:t xml:space="preserve"> allows comparison of gross and net sediment accumulation</w:t>
      </w:r>
      <w:r w:rsidR="00FC2DC9" w:rsidRPr="007F54F5">
        <w:rPr>
          <w:rFonts w:ascii="Times New Roman" w:hAnsi="Times New Roman" w:cs="Times New Roman"/>
          <w:rPrChange w:id="347" w:author="Curt Storlazzi" w:date="2016-04-04T13:22:00Z">
            <w:rPr/>
          </w:rPrChange>
        </w:rPr>
        <w:t xml:space="preserve"> </w:t>
      </w:r>
      <w:r w:rsidRPr="007F54F5">
        <w:rPr>
          <w:rFonts w:ascii="Times New Roman" w:hAnsi="Times New Roman" w:cs="Times New Roman"/>
          <w:rPrChange w:id="348" w:author="Curt Storlazzi" w:date="2016-04-04T13:22:00Z">
            <w:rPr/>
          </w:rPrChange>
        </w:rPr>
        <w:t xml:space="preserve">and </w:t>
      </w:r>
      <w:r w:rsidR="00FC2DC9" w:rsidRPr="007F54F5">
        <w:rPr>
          <w:rFonts w:ascii="Times New Roman" w:hAnsi="Times New Roman" w:cs="Times New Roman"/>
          <w:rPrChange w:id="349" w:author="Curt Storlazzi" w:date="2016-04-04T13:22:00Z">
            <w:rPr/>
          </w:rPrChange>
        </w:rPr>
        <w:t xml:space="preserve">can </w:t>
      </w:r>
      <w:r w:rsidRPr="007F54F5">
        <w:rPr>
          <w:rFonts w:ascii="Times New Roman" w:hAnsi="Times New Roman" w:cs="Times New Roman"/>
          <w:rPrChange w:id="350" w:author="Curt Storlazzi" w:date="2016-04-04T13:22:00Z">
            <w:rPr/>
          </w:rPrChange>
        </w:rPr>
        <w:t>assess the interaction of terrigenous sediment inputs and transport at time scales relevant to coral mortality and management.</w:t>
      </w:r>
    </w:p>
    <w:p w14:paraId="1199106B" w14:textId="2EC6D5DF" w:rsidR="008340DA" w:rsidRPr="007F54F5" w:rsidDel="006B7B47" w:rsidRDefault="008340DA">
      <w:pPr>
        <w:spacing w:after="0"/>
        <w:rPr>
          <w:del w:id="351" w:author="Curt Storlazzi" w:date="2016-04-04T12:44:00Z"/>
          <w:rFonts w:ascii="Times New Roman" w:hAnsi="Times New Roman" w:cs="Times New Roman"/>
          <w:rPrChange w:id="352" w:author="Curt Storlazzi" w:date="2016-04-04T13:22:00Z">
            <w:rPr>
              <w:del w:id="353" w:author="Curt Storlazzi" w:date="2016-04-04T12:44:00Z"/>
            </w:rPr>
          </w:rPrChange>
        </w:rPr>
        <w:pPrChange w:id="354" w:author="Curt Storlazzi" w:date="2016-04-04T12:44:00Z">
          <w:pPr/>
        </w:pPrChange>
      </w:pPr>
    </w:p>
    <w:p w14:paraId="381787B4" w14:textId="4924D15C" w:rsidR="008340DA" w:rsidRPr="007F54F5" w:rsidDel="006B7B47" w:rsidRDefault="008340DA">
      <w:pPr>
        <w:spacing w:after="0"/>
        <w:rPr>
          <w:del w:id="355" w:author="Curt Storlazzi" w:date="2016-04-04T12:44:00Z"/>
          <w:rFonts w:ascii="Times New Roman" w:hAnsi="Times New Roman" w:cs="Times New Roman"/>
          <w:rPrChange w:id="356" w:author="Curt Storlazzi" w:date="2016-04-04T13:22:00Z">
            <w:rPr>
              <w:del w:id="357" w:author="Curt Storlazzi" w:date="2016-04-04T12:44:00Z"/>
            </w:rPr>
          </w:rPrChange>
        </w:rPr>
        <w:pPrChange w:id="358" w:author="Curt Storlazzi" w:date="2016-04-04T12:44:00Z">
          <w:pPr/>
        </w:pPrChange>
      </w:pPr>
      <w:del w:id="359" w:author="Curt Storlazzi" w:date="2016-04-04T12:44:00Z">
        <w:r w:rsidRPr="007F54F5" w:rsidDel="006B7B47">
          <w:rPr>
            <w:rFonts w:ascii="Times New Roman" w:hAnsi="Times New Roman" w:cs="Times New Roman"/>
            <w:rPrChange w:id="360" w:author="Curt Storlazzi" w:date="2016-04-04T13:22:00Z">
              <w:rPr/>
            </w:rPrChange>
          </w:rPr>
          <w:delText>Temporal Patterns - Interaction of loading and hydrodynamics</w:delText>
        </w:r>
      </w:del>
    </w:p>
    <w:p w14:paraId="79BDCC05" w14:textId="03ACBA7C" w:rsidR="008340DA" w:rsidRPr="007F54F5" w:rsidRDefault="008340DA">
      <w:pPr>
        <w:spacing w:after="0"/>
        <w:ind w:firstLine="720"/>
        <w:rPr>
          <w:rFonts w:ascii="Times New Roman" w:hAnsi="Times New Roman" w:cs="Times New Roman"/>
          <w:rPrChange w:id="361" w:author="Curt Storlazzi" w:date="2016-04-04T13:22:00Z">
            <w:rPr/>
          </w:rPrChange>
        </w:rPr>
        <w:pPrChange w:id="362" w:author="Curt Storlazzi" w:date="2016-04-04T12:44:00Z">
          <w:pPr>
            <w:ind w:firstLine="720"/>
          </w:pPr>
        </w:pPrChange>
      </w:pPr>
      <w:commentRangeStart w:id="363"/>
      <w:r w:rsidRPr="007F54F5">
        <w:rPr>
          <w:rFonts w:ascii="Times New Roman" w:hAnsi="Times New Roman" w:cs="Times New Roman"/>
          <w:rPrChange w:id="364" w:author="Curt Storlazzi" w:date="2016-04-04T13:22:00Z">
            <w:rPr/>
          </w:rPrChange>
        </w:rPr>
        <w:t>The</w:t>
      </w:r>
      <w:commentRangeEnd w:id="363"/>
      <w:r w:rsidRPr="007F54F5">
        <w:rPr>
          <w:rStyle w:val="CommentReference"/>
          <w:rFonts w:ascii="Times New Roman" w:hAnsi="Times New Roman" w:cs="Times New Roman"/>
          <w:rPrChange w:id="365" w:author="Curt Storlazzi" w:date="2016-04-04T13:22:00Z">
            <w:rPr>
              <w:rStyle w:val="CommentReference"/>
              <w:rFonts w:asciiTheme="minorHAnsi" w:hAnsiTheme="minorHAnsi"/>
            </w:rPr>
          </w:rPrChange>
        </w:rPr>
        <w:commentReference w:id="363"/>
      </w:r>
      <w:r w:rsidRPr="007F54F5">
        <w:rPr>
          <w:rFonts w:ascii="Times New Roman" w:hAnsi="Times New Roman" w:cs="Times New Roman"/>
          <w:rPrChange w:id="366" w:author="Curt Storlazzi" w:date="2016-04-04T13:22:00Z">
            <w:rPr/>
          </w:rPrChange>
        </w:rPr>
        <w:t xml:space="preserve"> complex interactions of terrigenous sediment inputs and hydrodynamic processes can significantly alter the quantity, composition, and residence time of sediment in coral reefs </w:t>
      </w:r>
      <w:r w:rsidRPr="007F54F5">
        <w:rPr>
          <w:rFonts w:ascii="Times New Roman" w:hAnsi="Times New Roman" w:cs="Times New Roman"/>
          <w:rPrChange w:id="367" w:author="Curt Storlazzi" w:date="2016-04-04T13:22:00Z">
            <w:rPr/>
          </w:rPrChange>
        </w:rPr>
        <w:fldChar w:fldCharType="begin" w:fldLock="1"/>
      </w:r>
      <w:r w:rsidRPr="007F54F5">
        <w:rPr>
          <w:rFonts w:ascii="Times New Roman" w:hAnsi="Times New Roman" w:cs="Times New Roman"/>
          <w:rPrChange w:id="368" w:author="Curt Storlazzi" w:date="2016-04-04T13:22:00Z">
            <w:rPr/>
          </w:rPrChange>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7F54F5">
        <w:rPr>
          <w:rFonts w:ascii="Times New Roman" w:hAnsi="Times New Roman" w:cs="Times New Roman"/>
          <w:rPrChange w:id="369" w:author="Curt Storlazzi" w:date="2016-04-04T13:22:00Z">
            <w:rPr/>
          </w:rPrChange>
        </w:rPr>
        <w:fldChar w:fldCharType="separate"/>
      </w:r>
      <w:r w:rsidRPr="007F54F5">
        <w:rPr>
          <w:rFonts w:ascii="Times New Roman" w:hAnsi="Times New Roman" w:cs="Times New Roman"/>
          <w:noProof/>
          <w:rPrChange w:id="370" w:author="Curt Storlazzi" w:date="2016-04-04T13:22:00Z">
            <w:rPr>
              <w:noProof/>
            </w:rPr>
          </w:rPrChange>
        </w:rPr>
        <w:t>(Draut et al. 2009; Storlazzi et al. 2009)</w:t>
      </w:r>
      <w:r w:rsidRPr="007F54F5">
        <w:rPr>
          <w:rFonts w:ascii="Times New Roman" w:hAnsi="Times New Roman" w:cs="Times New Roman"/>
          <w:rPrChange w:id="371" w:author="Curt Storlazzi" w:date="2016-04-04T13:22:00Z">
            <w:rPr/>
          </w:rPrChange>
        </w:rPr>
        <w:fldChar w:fldCharType="end"/>
      </w:r>
      <w:r w:rsidRPr="007F54F5">
        <w:rPr>
          <w:rFonts w:ascii="Times New Roman" w:hAnsi="Times New Roman" w:cs="Times New Roman"/>
          <w:rPrChange w:id="372" w:author="Curt Storlazzi" w:date="2016-04-04T13:22:00Z">
            <w:rPr/>
          </w:rPrChange>
        </w:rPr>
        <w:t xml:space="preserve">. Some studies correlate increased </w:t>
      </w:r>
      <w:del w:id="373" w:author="Curt Storlazzi" w:date="2016-04-04T12:46:00Z">
        <w:r w:rsidRPr="007F54F5" w:rsidDel="00822507">
          <w:rPr>
            <w:rFonts w:ascii="Times New Roman" w:hAnsi="Times New Roman" w:cs="Times New Roman"/>
            <w:rPrChange w:id="374" w:author="Curt Storlazzi" w:date="2016-04-04T13:22:00Z">
              <w:rPr/>
            </w:rPrChange>
          </w:rPr>
          <w:delText xml:space="preserve">suspended </w:delText>
        </w:r>
      </w:del>
      <w:ins w:id="375" w:author="Curt Storlazzi" w:date="2016-04-04T12:46:00Z">
        <w:r w:rsidR="00822507" w:rsidRPr="007F54F5">
          <w:rPr>
            <w:rFonts w:ascii="Times New Roman" w:hAnsi="Times New Roman" w:cs="Times New Roman"/>
            <w:rPrChange w:id="376" w:author="Curt Storlazzi" w:date="2016-04-04T13:22:00Z">
              <w:rPr/>
            </w:rPrChange>
          </w:rPr>
          <w:t>suspended-</w:t>
        </w:r>
      </w:ins>
      <w:r w:rsidRPr="007F54F5">
        <w:rPr>
          <w:rFonts w:ascii="Times New Roman" w:hAnsi="Times New Roman" w:cs="Times New Roman"/>
          <w:rPrChange w:id="377" w:author="Curt Storlazzi" w:date="2016-04-04T13:22:00Z">
            <w:rPr/>
          </w:rPrChange>
        </w:rPr>
        <w:t xml:space="preserve">sediment yield </w:t>
      </w:r>
      <w:ins w:id="378" w:author="Curt Storlazzi" w:date="2016-04-04T12:46:00Z">
        <w:r w:rsidR="00822507" w:rsidRPr="007F54F5">
          <w:rPr>
            <w:rFonts w:ascii="Times New Roman" w:hAnsi="Times New Roman" w:cs="Times New Roman"/>
            <w:rPrChange w:id="379" w:author="Curt Storlazzi" w:date="2016-04-04T13:22:00Z">
              <w:rPr/>
            </w:rPrChange>
          </w:rPr>
          <w:t xml:space="preserve">(SSY) </w:t>
        </w:r>
      </w:ins>
      <w:r w:rsidRPr="007F54F5">
        <w:rPr>
          <w:rFonts w:ascii="Times New Roman" w:hAnsi="Times New Roman" w:cs="Times New Roman"/>
          <w:rPrChange w:id="380" w:author="Curt Storlazzi" w:date="2016-04-04T13:22:00Z">
            <w:rPr/>
          </w:rPrChange>
        </w:rPr>
        <w:t xml:space="preserve">from the watershed with </w:t>
      </w:r>
      <w:r w:rsidR="009A0B2E" w:rsidRPr="007F54F5">
        <w:rPr>
          <w:rFonts w:ascii="Times New Roman" w:hAnsi="Times New Roman" w:cs="Times New Roman"/>
          <w:rPrChange w:id="381" w:author="Curt Storlazzi" w:date="2016-04-04T13:22:00Z">
            <w:rPr/>
          </w:rPrChange>
        </w:rPr>
        <w:t>long term sediment accumulation</w:t>
      </w:r>
      <w:r w:rsidRPr="007F54F5">
        <w:rPr>
          <w:rFonts w:ascii="Times New Roman" w:hAnsi="Times New Roman" w:cs="Times New Roman"/>
          <w:rPrChange w:id="382" w:author="Curt Storlazzi" w:date="2016-04-04T13:22:00Z">
            <w:rPr/>
          </w:rPrChange>
        </w:rPr>
        <w:t xml:space="preserve"> and</w:t>
      </w:r>
      <w:r w:rsidR="009A0B2E" w:rsidRPr="007F54F5">
        <w:rPr>
          <w:rFonts w:ascii="Times New Roman" w:hAnsi="Times New Roman" w:cs="Times New Roman"/>
          <w:rPrChange w:id="383" w:author="Curt Storlazzi" w:date="2016-04-04T13:22:00Z">
            <w:rPr/>
          </w:rPrChange>
        </w:rPr>
        <w:t>,</w:t>
      </w:r>
      <w:r w:rsidRPr="007F54F5">
        <w:rPr>
          <w:rFonts w:ascii="Times New Roman" w:hAnsi="Times New Roman" w:cs="Times New Roman"/>
          <w:rPrChange w:id="384" w:author="Curt Storlazzi" w:date="2016-04-04T13:22:00Z">
            <w:rPr/>
          </w:rPrChange>
        </w:rPr>
        <w:t xml:space="preserve"> by extension</w:t>
      </w:r>
      <w:r w:rsidR="009A0B2E" w:rsidRPr="007F54F5">
        <w:rPr>
          <w:rFonts w:ascii="Times New Roman" w:hAnsi="Times New Roman" w:cs="Times New Roman"/>
          <w:rPrChange w:id="385" w:author="Curt Storlazzi" w:date="2016-04-04T13:22:00Z">
            <w:rPr/>
          </w:rPrChange>
        </w:rPr>
        <w:t>,</w:t>
      </w:r>
      <w:r w:rsidRPr="007F54F5">
        <w:rPr>
          <w:rFonts w:ascii="Times New Roman" w:hAnsi="Times New Roman" w:cs="Times New Roman"/>
          <w:rPrChange w:id="386" w:author="Curt Storlazzi" w:date="2016-04-04T13:22:00Z">
            <w:rPr/>
          </w:rPrChange>
        </w:rPr>
        <w:t xml:space="preserve"> decreased coral health </w:t>
      </w:r>
      <w:r w:rsidRPr="007F54F5">
        <w:rPr>
          <w:rFonts w:ascii="Times New Roman" w:hAnsi="Times New Roman" w:cs="Times New Roman"/>
          <w:rPrChange w:id="387" w:author="Curt Storlazzi" w:date="2016-04-04T13:22:00Z">
            <w:rPr/>
          </w:rPrChange>
        </w:rPr>
        <w:fldChar w:fldCharType="begin" w:fldLock="1"/>
      </w:r>
      <w:r w:rsidRPr="007F54F5">
        <w:rPr>
          <w:rFonts w:ascii="Times New Roman" w:hAnsi="Times New Roman" w:cs="Times New Roman"/>
          <w:rPrChange w:id="388" w:author="Curt Storlazzi" w:date="2016-04-04T13:22:00Z">
            <w:rPr/>
          </w:rPrChange>
        </w:rP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"id" : "ITEM-3",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"ITEM-3",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"(Brooks et al. 2007; Ryan et al. 2008; DeMartini et al. 2013)", "plainTextFormattedCitation" : "(Brooks et al. 2007; Ryan et al. 2008; DeMartini et al. 2013)", "previouslyFormattedCitation" : "(Brooks et al. 2007; Ryan et al. 2008; DeMartini et al. 2013)" }, "properties" : { "noteIndex" : 0 }, "schema" : "https://github.com/citation-style-language/schema/raw/master/csl-citation.json" }</w:instrText>
      </w:r>
      <w:r w:rsidRPr="007F54F5">
        <w:rPr>
          <w:rFonts w:ascii="Times New Roman" w:hAnsi="Times New Roman" w:cs="Times New Roman"/>
          <w:rPrChange w:id="389" w:author="Curt Storlazzi" w:date="2016-04-04T13:22:00Z">
            <w:rPr/>
          </w:rPrChange>
        </w:rPr>
        <w:fldChar w:fldCharType="separate"/>
      </w:r>
      <w:r w:rsidRPr="007F54F5">
        <w:rPr>
          <w:rFonts w:ascii="Times New Roman" w:hAnsi="Times New Roman" w:cs="Times New Roman"/>
          <w:noProof/>
          <w:rPrChange w:id="390" w:author="Curt Storlazzi" w:date="2016-04-04T13:22:00Z">
            <w:rPr>
              <w:noProof/>
            </w:rPr>
          </w:rPrChange>
        </w:rPr>
        <w:t>(Brooks et al. 2007; Ryan et al. 2008; DeMartini et al. 2013)</w:t>
      </w:r>
      <w:r w:rsidRPr="007F54F5">
        <w:rPr>
          <w:rFonts w:ascii="Times New Roman" w:hAnsi="Times New Roman" w:cs="Times New Roman"/>
          <w:rPrChange w:id="391" w:author="Curt Storlazzi" w:date="2016-04-04T13:22:00Z">
            <w:rPr/>
          </w:rPrChange>
        </w:rPr>
        <w:fldChar w:fldCharType="end"/>
      </w:r>
      <w:r w:rsidRPr="007F54F5">
        <w:rPr>
          <w:rFonts w:ascii="Times New Roman" w:hAnsi="Times New Roman" w:cs="Times New Roman"/>
          <w:rPrChange w:id="392" w:author="Curt Storlazzi" w:date="2016-04-04T13:22:00Z">
            <w:rPr/>
          </w:rPrChange>
        </w:rPr>
        <w:t xml:space="preserve">. Rainfall is often used as a proxy for storm-supplied terrigenous sediment because it is most readily available </w:t>
      </w:r>
      <w:r w:rsidRPr="007F54F5">
        <w:rPr>
          <w:rFonts w:ascii="Times New Roman" w:hAnsi="Times New Roman" w:cs="Times New Roman"/>
          <w:rPrChange w:id="393" w:author="Curt Storlazzi" w:date="2016-04-04T13:22:00Z">
            <w:rPr/>
          </w:rPrChange>
        </w:rPr>
        <w:fldChar w:fldCharType="begin" w:fldLock="1"/>
      </w:r>
      <w:r w:rsidRPr="007F54F5">
        <w:rPr>
          <w:rFonts w:ascii="Times New Roman" w:hAnsi="Times New Roman" w:cs="Times New Roman"/>
          <w:rPrChange w:id="394" w:author="Curt Storlazzi" w:date="2016-04-04T13:22:00Z">
            <w:rPr/>
          </w:rPrChange>
        </w:rPr>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rsidRPr="007F54F5">
        <w:rPr>
          <w:rFonts w:ascii="Times New Roman" w:hAnsi="Times New Roman" w:cs="Times New Roman"/>
          <w:rPrChange w:id="395" w:author="Curt Storlazzi" w:date="2016-04-04T13:22:00Z">
            <w:rPr/>
          </w:rPrChange>
        </w:rPr>
        <w:fldChar w:fldCharType="separate"/>
      </w:r>
      <w:r w:rsidRPr="007F54F5">
        <w:rPr>
          <w:rFonts w:ascii="Times New Roman" w:hAnsi="Times New Roman" w:cs="Times New Roman"/>
          <w:noProof/>
          <w:rPrChange w:id="396" w:author="Curt Storlazzi" w:date="2016-04-04T13:22:00Z">
            <w:rPr>
              <w:noProof/>
            </w:rPr>
          </w:rPrChange>
        </w:rPr>
        <w:t>(Meng et al. 2008)</w:t>
      </w:r>
      <w:r w:rsidRPr="007F54F5">
        <w:rPr>
          <w:rFonts w:ascii="Times New Roman" w:hAnsi="Times New Roman" w:cs="Times New Roman"/>
          <w:rPrChange w:id="397" w:author="Curt Storlazzi" w:date="2016-04-04T13:22:00Z">
            <w:rPr/>
          </w:rPrChange>
        </w:rPr>
        <w:fldChar w:fldCharType="end"/>
      </w:r>
      <w:r w:rsidRPr="007F54F5">
        <w:rPr>
          <w:rFonts w:ascii="Times New Roman" w:hAnsi="Times New Roman" w:cs="Times New Roman"/>
          <w:rPrChange w:id="398" w:author="Curt Storlazzi" w:date="2016-04-04T13:22:00Z">
            <w:rPr/>
          </w:rPrChange>
        </w:rPr>
        <w:t xml:space="preserve">, but several studies have found weak or no correlation between sediment trap accumulation and rainfall </w:t>
      </w:r>
      <w:r w:rsidRPr="007F54F5">
        <w:rPr>
          <w:rFonts w:ascii="Times New Roman" w:hAnsi="Times New Roman" w:cs="Times New Roman"/>
          <w:rPrChange w:id="399" w:author="Curt Storlazzi" w:date="2016-04-04T13:22:00Z">
            <w:rPr/>
          </w:rPrChange>
        </w:rPr>
        <w:fldChar w:fldCharType="begin" w:fldLock="1"/>
      </w:r>
      <w:r w:rsidRPr="007F54F5">
        <w:rPr>
          <w:rFonts w:ascii="Times New Roman" w:hAnsi="Times New Roman" w:cs="Times New Roman"/>
          <w:rPrChange w:id="400" w:author="Curt Storlazzi" w:date="2016-04-04T13:22:00Z">
            <w:rPr/>
          </w:rPrChange>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rsidRPr="007F54F5">
        <w:rPr>
          <w:rFonts w:ascii="Times New Roman" w:hAnsi="Times New Roman" w:cs="Times New Roman"/>
          <w:rPrChange w:id="401" w:author="Curt Storlazzi" w:date="2016-04-04T13:22:00Z">
            <w:rPr/>
          </w:rPrChange>
        </w:rPr>
        <w:fldChar w:fldCharType="separate"/>
      </w:r>
      <w:r w:rsidRPr="007F54F5">
        <w:rPr>
          <w:rFonts w:ascii="Times New Roman" w:hAnsi="Times New Roman" w:cs="Times New Roman"/>
          <w:noProof/>
          <w:rPrChange w:id="402" w:author="Curt Storlazzi" w:date="2016-04-04T13:22:00Z">
            <w:rPr>
              <w:noProof/>
            </w:rPr>
          </w:rPrChange>
        </w:rPr>
        <w:t>(Bothner et al. 2006; Victor et al. 2006)</w:t>
      </w:r>
      <w:r w:rsidRPr="007F54F5">
        <w:rPr>
          <w:rFonts w:ascii="Times New Roman" w:hAnsi="Times New Roman" w:cs="Times New Roman"/>
          <w:rPrChange w:id="403" w:author="Curt Storlazzi" w:date="2016-04-04T13:22:00Z">
            <w:rPr/>
          </w:rPrChange>
        </w:rPr>
        <w:fldChar w:fldCharType="end"/>
      </w:r>
      <w:r w:rsidRPr="007F54F5">
        <w:rPr>
          <w:rFonts w:ascii="Times New Roman" w:hAnsi="Times New Roman" w:cs="Times New Roman"/>
          <w:rPrChange w:id="404" w:author="Curt Storlazzi" w:date="2016-04-04T13:22:00Z">
            <w:rPr/>
          </w:rPrChange>
        </w:rPr>
        <w:t xml:space="preserve">. </w:t>
      </w:r>
      <w:ins w:id="405" w:author="Curt Storlazzi" w:date="2016-04-04T12:46:00Z">
        <w:r w:rsidR="00822507" w:rsidRPr="007F54F5">
          <w:rPr>
            <w:rFonts w:ascii="Times New Roman" w:hAnsi="Times New Roman" w:cs="Times New Roman"/>
            <w:rPrChange w:id="406" w:author="Curt Storlazzi" w:date="2016-04-04T13:22:00Z">
              <w:rPr/>
            </w:rPrChange>
          </w:rPr>
          <w:t>SSY</w:t>
        </w:r>
        <w:r w:rsidR="00822507" w:rsidRPr="007F54F5" w:rsidDel="00822507">
          <w:rPr>
            <w:rFonts w:ascii="Times New Roman" w:hAnsi="Times New Roman" w:cs="Times New Roman"/>
            <w:rPrChange w:id="407" w:author="Curt Storlazzi" w:date="2016-04-04T13:22:00Z">
              <w:rPr/>
            </w:rPrChange>
          </w:rPr>
          <w:t xml:space="preserve"> </w:t>
        </w:r>
      </w:ins>
      <w:del w:id="408" w:author="Curt Storlazzi" w:date="2016-04-04T12:46:00Z">
        <w:r w:rsidRPr="007F54F5" w:rsidDel="00822507">
          <w:rPr>
            <w:rFonts w:ascii="Times New Roman" w:hAnsi="Times New Roman" w:cs="Times New Roman"/>
            <w:rPrChange w:id="409" w:author="Curt Storlazzi" w:date="2016-04-04T13:22:00Z">
              <w:rPr/>
            </w:rPrChange>
          </w:rPr>
          <w:lastRenderedPageBreak/>
          <w:delText xml:space="preserve">Suspended sediment yield </w:delText>
        </w:r>
      </w:del>
      <w:r w:rsidRPr="007F54F5">
        <w:rPr>
          <w:rFonts w:ascii="Times New Roman" w:hAnsi="Times New Roman" w:cs="Times New Roman"/>
          <w:rPrChange w:id="410" w:author="Curt Storlazzi" w:date="2016-04-04T13:22:00Z">
            <w:rPr/>
          </w:rPrChange>
        </w:rPr>
        <w:t xml:space="preserve">from small, mountainous watersheds can be poorly correlated with precipitation </w:t>
      </w:r>
      <w:r w:rsidRPr="007F54F5">
        <w:rPr>
          <w:rFonts w:ascii="Times New Roman" w:hAnsi="Times New Roman" w:cs="Times New Roman"/>
          <w:rPrChange w:id="411" w:author="Curt Storlazzi" w:date="2016-04-04T13:22:00Z">
            <w:rPr/>
          </w:rPrChange>
        </w:rPr>
        <w:fldChar w:fldCharType="begin" w:fldLock="1"/>
      </w:r>
      <w:r w:rsidRPr="007F54F5">
        <w:rPr>
          <w:rFonts w:ascii="Times New Roman" w:hAnsi="Times New Roman" w:cs="Times New Roman"/>
          <w:rPrChange w:id="412" w:author="Curt Storlazzi" w:date="2016-04-04T13:22:00Z">
            <w:rPr/>
          </w:rPrChange>
        </w:rP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rsidRPr="007F54F5">
        <w:rPr>
          <w:rFonts w:ascii="Times New Roman" w:hAnsi="Times New Roman" w:cs="Times New Roman"/>
          <w:rPrChange w:id="413" w:author="Curt Storlazzi" w:date="2016-04-04T13:22:00Z">
            <w:rPr/>
          </w:rPrChange>
        </w:rPr>
        <w:fldChar w:fldCharType="separate"/>
      </w:r>
      <w:r w:rsidRPr="007F54F5">
        <w:rPr>
          <w:rFonts w:ascii="Times New Roman" w:hAnsi="Times New Roman" w:cs="Times New Roman"/>
          <w:noProof/>
          <w:rPrChange w:id="414" w:author="Curt Storlazzi" w:date="2016-04-04T13:22:00Z">
            <w:rPr>
              <w:noProof/>
            </w:rPr>
          </w:rPrChange>
        </w:rPr>
        <w:t>(Basher et al. 2011; Duvert et al. 2012)</w:t>
      </w:r>
      <w:r w:rsidRPr="007F54F5">
        <w:rPr>
          <w:rFonts w:ascii="Times New Roman" w:hAnsi="Times New Roman" w:cs="Times New Roman"/>
          <w:rPrChange w:id="415" w:author="Curt Storlazzi" w:date="2016-04-04T13:22:00Z">
            <w:rPr/>
          </w:rPrChange>
        </w:rPr>
        <w:fldChar w:fldCharType="end"/>
      </w:r>
      <w:r w:rsidRPr="007F54F5">
        <w:rPr>
          <w:rFonts w:ascii="Times New Roman" w:hAnsi="Times New Roman" w:cs="Times New Roman"/>
          <w:rPrChange w:id="416" w:author="Curt Storlazzi" w:date="2016-04-04T13:22:00Z">
            <w:rPr/>
          </w:rPrChange>
        </w:rPr>
        <w:t xml:space="preserve">, and hydrodynamic resuspension of previously deposited terrigenous sediment can increase accumulation rates </w:t>
      </w:r>
      <w:r w:rsidRPr="007F54F5">
        <w:rPr>
          <w:rFonts w:ascii="Times New Roman" w:hAnsi="Times New Roman" w:cs="Times New Roman"/>
          <w:rPrChange w:id="417" w:author="Curt Storlazzi" w:date="2016-04-04T13:22:00Z">
            <w:rPr/>
          </w:rPrChange>
        </w:rPr>
        <w:fldChar w:fldCharType="begin" w:fldLock="1"/>
      </w:r>
      <w:r w:rsidRPr="007F54F5">
        <w:rPr>
          <w:rFonts w:ascii="Times New Roman" w:hAnsi="Times New Roman" w:cs="Times New Roman"/>
          <w:rPrChange w:id="418" w:author="Curt Storlazzi" w:date="2016-04-04T13:22:00Z">
            <w:rPr/>
          </w:rPrChange>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7F54F5">
        <w:rPr>
          <w:rFonts w:ascii="Times New Roman" w:hAnsi="Times New Roman" w:cs="Times New Roman"/>
          <w:rPrChange w:id="419" w:author="Curt Storlazzi" w:date="2016-04-04T13:22:00Z">
            <w:rPr/>
          </w:rPrChange>
        </w:rPr>
        <w:fldChar w:fldCharType="separate"/>
      </w:r>
      <w:r w:rsidRPr="007F54F5">
        <w:rPr>
          <w:rFonts w:ascii="Times New Roman" w:hAnsi="Times New Roman" w:cs="Times New Roman"/>
          <w:noProof/>
          <w:rPrChange w:id="420" w:author="Curt Storlazzi" w:date="2016-04-04T13:22:00Z">
            <w:rPr>
              <w:noProof/>
            </w:rPr>
          </w:rPrChange>
        </w:rPr>
        <w:t>(DeMartini et al. 2013)</w:t>
      </w:r>
      <w:r w:rsidRPr="007F54F5">
        <w:rPr>
          <w:rFonts w:ascii="Times New Roman" w:hAnsi="Times New Roman" w:cs="Times New Roman"/>
          <w:rPrChange w:id="421" w:author="Curt Storlazzi" w:date="2016-04-04T13:22:00Z">
            <w:rPr/>
          </w:rPrChange>
        </w:rPr>
        <w:fldChar w:fldCharType="end"/>
      </w:r>
      <w:r w:rsidRPr="007F54F5">
        <w:rPr>
          <w:rFonts w:ascii="Times New Roman" w:hAnsi="Times New Roman" w:cs="Times New Roman"/>
          <w:rPrChange w:id="422" w:author="Curt Storlazzi" w:date="2016-04-04T13:22:00Z">
            <w:rPr/>
          </w:rPrChange>
        </w:rPr>
        <w:t xml:space="preserve">. Where management activities reduce sediment yields from storm events, it is necessary to measure </w:t>
      </w:r>
      <w:ins w:id="423" w:author="Curt Storlazzi" w:date="2016-04-04T12:47:00Z">
        <w:r w:rsidR="00822507" w:rsidRPr="007F54F5">
          <w:rPr>
            <w:rFonts w:ascii="Times New Roman" w:hAnsi="Times New Roman" w:cs="Times New Roman"/>
            <w:rPrChange w:id="424" w:author="Curt Storlazzi" w:date="2016-04-04T13:22:00Z">
              <w:rPr/>
            </w:rPrChange>
          </w:rPr>
          <w:t>SSY</w:t>
        </w:r>
        <w:r w:rsidR="00822507" w:rsidRPr="007F54F5" w:rsidDel="00822507">
          <w:rPr>
            <w:rFonts w:ascii="Times New Roman" w:hAnsi="Times New Roman" w:cs="Times New Roman"/>
            <w:rPrChange w:id="425" w:author="Curt Storlazzi" w:date="2016-04-04T13:22:00Z">
              <w:rPr/>
            </w:rPrChange>
          </w:rPr>
          <w:t xml:space="preserve"> </w:t>
        </w:r>
      </w:ins>
      <w:del w:id="426" w:author="Curt Storlazzi" w:date="2016-04-04T12:47:00Z">
        <w:r w:rsidRPr="007F54F5" w:rsidDel="00822507">
          <w:rPr>
            <w:rFonts w:ascii="Times New Roman" w:hAnsi="Times New Roman" w:cs="Times New Roman"/>
            <w:rPrChange w:id="427" w:author="Curt Storlazzi" w:date="2016-04-04T13:22:00Z">
              <w:rPr/>
            </w:rPrChange>
          </w:rPr>
          <w:delText xml:space="preserve">suspended sediment yield </w:delText>
        </w:r>
      </w:del>
      <w:r w:rsidRPr="007F54F5">
        <w:rPr>
          <w:rFonts w:ascii="Times New Roman" w:hAnsi="Times New Roman" w:cs="Times New Roman"/>
          <w:rPrChange w:id="428" w:author="Curt Storlazzi" w:date="2016-04-04T13:22:00Z">
            <w:rPr/>
          </w:rPrChange>
        </w:rPr>
        <w:t xml:space="preserve">from the watershed. </w:t>
      </w:r>
    </w:p>
    <w:p w14:paraId="0148CE89" w14:textId="518D3F06" w:rsidR="008340DA" w:rsidRPr="007F54F5" w:rsidRDefault="008340DA">
      <w:pPr>
        <w:spacing w:after="0"/>
        <w:ind w:firstLine="720"/>
        <w:rPr>
          <w:rFonts w:ascii="Times New Roman" w:hAnsi="Times New Roman" w:cs="Times New Roman"/>
          <w:rPrChange w:id="429" w:author="Curt Storlazzi" w:date="2016-04-04T13:22:00Z">
            <w:rPr/>
          </w:rPrChange>
        </w:rPr>
        <w:pPrChange w:id="430" w:author="Curt Storlazzi" w:date="2016-04-04T12:44:00Z">
          <w:pPr>
            <w:ind w:firstLine="720"/>
          </w:pPr>
        </w:pPrChange>
      </w:pPr>
      <w:r w:rsidRPr="007F54F5">
        <w:rPr>
          <w:rFonts w:ascii="Times New Roman" w:hAnsi="Times New Roman" w:cs="Times New Roman"/>
          <w:rPrChange w:id="431" w:author="Curt Storlazzi" w:date="2016-04-04T13:22:00Z">
            <w:rPr/>
          </w:rPrChange>
        </w:rPr>
        <w:t xml:space="preserve">Sediment stress on corals increases linearly with the severity and duration of exposure </w:t>
      </w:r>
      <w:r w:rsidRPr="007F54F5">
        <w:rPr>
          <w:rFonts w:ascii="Times New Roman" w:hAnsi="Times New Roman" w:cs="Times New Roman"/>
          <w:rPrChange w:id="432" w:author="Curt Storlazzi" w:date="2016-04-04T13:22:00Z">
            <w:rPr/>
          </w:rPrChange>
        </w:rPr>
        <w:fldChar w:fldCharType="begin" w:fldLock="1"/>
      </w:r>
      <w:r w:rsidRPr="007F54F5">
        <w:rPr>
          <w:rFonts w:ascii="Times New Roman" w:hAnsi="Times New Roman" w:cs="Times New Roman"/>
          <w:rPrChange w:id="433" w:author="Curt Storlazzi" w:date="2016-04-04T13:22:00Z">
            <w:rPr/>
          </w:rPrChange>
        </w:rP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rsidRPr="007F54F5">
        <w:rPr>
          <w:rFonts w:ascii="Times New Roman" w:hAnsi="Times New Roman" w:cs="Times New Roman"/>
          <w:rPrChange w:id="434" w:author="Curt Storlazzi" w:date="2016-04-04T13:22:00Z">
            <w:rPr/>
          </w:rPrChange>
        </w:rPr>
        <w:fldChar w:fldCharType="separate"/>
      </w:r>
      <w:r w:rsidRPr="007F54F5">
        <w:rPr>
          <w:rFonts w:ascii="Times New Roman" w:hAnsi="Times New Roman" w:cs="Times New Roman"/>
          <w:noProof/>
          <w:rPrChange w:id="435" w:author="Curt Storlazzi" w:date="2016-04-04T13:22:00Z">
            <w:rPr>
              <w:noProof/>
            </w:rPr>
          </w:rPrChange>
        </w:rPr>
        <w:t>(Fabricius 2005)</w:t>
      </w:r>
      <w:r w:rsidRPr="007F54F5">
        <w:rPr>
          <w:rFonts w:ascii="Times New Roman" w:hAnsi="Times New Roman" w:cs="Times New Roman"/>
          <w:rPrChange w:id="436" w:author="Curt Storlazzi" w:date="2016-04-04T13:22:00Z">
            <w:rPr/>
          </w:rPrChange>
        </w:rPr>
        <w:fldChar w:fldCharType="end"/>
      </w:r>
      <w:r w:rsidRPr="007F54F5">
        <w:rPr>
          <w:rFonts w:ascii="Times New Roman" w:hAnsi="Times New Roman" w:cs="Times New Roman"/>
          <w:rPrChange w:id="437" w:author="Curt Storlazzi" w:date="2016-04-04T13:22:00Z">
            <w:rPr/>
          </w:rPrChange>
        </w:rPr>
        <w:t xml:space="preserve">, but hydrodynamics decrease sediment residence time in two ways: 1) flushing and preventing deposition of suspended sediment, and 2) resuspending and removing deposited sediment </w:t>
      </w:r>
      <w:r w:rsidRPr="007F54F5">
        <w:rPr>
          <w:rFonts w:ascii="Times New Roman" w:hAnsi="Times New Roman" w:cs="Times New Roman"/>
          <w:rPrChange w:id="438" w:author="Curt Storlazzi" w:date="2016-04-04T13:22:00Z">
            <w:rPr/>
          </w:rPrChange>
        </w:rPr>
        <w:fldChar w:fldCharType="begin" w:fldLock="1"/>
      </w:r>
      <w:r w:rsidRPr="007F54F5">
        <w:rPr>
          <w:rFonts w:ascii="Times New Roman" w:hAnsi="Times New Roman" w:cs="Times New Roman"/>
          <w:rPrChange w:id="439" w:author="Curt Storlazzi" w:date="2016-04-04T13:22:00Z">
            <w:rPr/>
          </w:rPrChange>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rsidRPr="007F54F5">
        <w:rPr>
          <w:rFonts w:ascii="Times New Roman" w:hAnsi="Times New Roman" w:cs="Times New Roman"/>
          <w:rPrChange w:id="440" w:author="Curt Storlazzi" w:date="2016-04-04T13:22:00Z">
            <w:rPr/>
          </w:rPrChange>
        </w:rPr>
        <w:fldChar w:fldCharType="separate"/>
      </w:r>
      <w:r w:rsidRPr="007F54F5">
        <w:rPr>
          <w:rFonts w:ascii="Times New Roman" w:hAnsi="Times New Roman" w:cs="Times New Roman"/>
          <w:noProof/>
          <w:rPrChange w:id="441" w:author="Curt Storlazzi" w:date="2016-04-04T13:22:00Z">
            <w:rPr>
              <w:noProof/>
            </w:rPr>
          </w:rPrChange>
        </w:rPr>
        <w:t>(Hoitink and Hoekstra 2003; Browne et al. 2012)</w:t>
      </w:r>
      <w:r w:rsidRPr="007F54F5">
        <w:rPr>
          <w:rFonts w:ascii="Times New Roman" w:hAnsi="Times New Roman" w:cs="Times New Roman"/>
          <w:rPrChange w:id="442" w:author="Curt Storlazzi" w:date="2016-04-04T13:22:00Z">
            <w:rPr/>
          </w:rPrChange>
        </w:rPr>
        <w:fldChar w:fldCharType="end"/>
      </w:r>
      <w:r w:rsidRPr="007F54F5">
        <w:rPr>
          <w:rFonts w:ascii="Times New Roman" w:hAnsi="Times New Roman" w:cs="Times New Roman"/>
          <w:rPrChange w:id="443" w:author="Curt Storlazzi" w:date="2016-04-04T13:22:00Z">
            <w:rPr/>
          </w:rPrChange>
        </w:rPr>
        <w:t xml:space="preserve">. In contrast to many temperate coastal regions where fluvial discharge and wave energy commonly coincide during “oceanic storms” </w:t>
      </w:r>
      <w:r w:rsidRPr="007F54F5">
        <w:rPr>
          <w:rFonts w:ascii="Times New Roman" w:hAnsi="Times New Roman" w:cs="Times New Roman"/>
          <w:rPrChange w:id="444" w:author="Curt Storlazzi" w:date="2016-04-04T13:22:00Z">
            <w:rPr/>
          </w:rPrChange>
        </w:rPr>
        <w:fldChar w:fldCharType="begin" w:fldLock="1"/>
      </w:r>
      <w:r w:rsidRPr="007F54F5">
        <w:rPr>
          <w:rFonts w:ascii="Times New Roman" w:hAnsi="Times New Roman" w:cs="Times New Roman"/>
          <w:rPrChange w:id="445" w:author="Curt Storlazzi" w:date="2016-04-04T13:22:00Z">
            <w:rPr/>
          </w:rPrChange>
        </w:rP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rsidRPr="007F54F5">
        <w:rPr>
          <w:rFonts w:ascii="Times New Roman" w:hAnsi="Times New Roman" w:cs="Times New Roman"/>
          <w:rPrChange w:id="446" w:author="Curt Storlazzi" w:date="2016-04-04T13:22:00Z">
            <w:rPr/>
          </w:rPrChange>
        </w:rPr>
        <w:fldChar w:fldCharType="separate"/>
      </w:r>
      <w:r w:rsidRPr="007F54F5">
        <w:rPr>
          <w:rFonts w:ascii="Times New Roman" w:hAnsi="Times New Roman" w:cs="Times New Roman"/>
          <w:noProof/>
          <w:rPrChange w:id="447" w:author="Curt Storlazzi" w:date="2016-04-04T13:22:00Z">
            <w:rPr>
              <w:noProof/>
            </w:rPr>
          </w:rPrChange>
        </w:rPr>
        <w:t>(Warrick et al. 2004; Bever et al. 2011)</w:t>
      </w:r>
      <w:r w:rsidRPr="007F54F5">
        <w:rPr>
          <w:rFonts w:ascii="Times New Roman" w:hAnsi="Times New Roman" w:cs="Times New Roman"/>
          <w:rPrChange w:id="448" w:author="Curt Storlazzi" w:date="2016-04-04T13:22:00Z">
            <w:rPr/>
          </w:rPrChange>
        </w:rPr>
        <w:fldChar w:fldCharType="end"/>
      </w:r>
      <w:r w:rsidRPr="007F54F5">
        <w:rPr>
          <w:rFonts w:ascii="Times New Roman" w:hAnsi="Times New Roman" w:cs="Times New Roman"/>
          <w:rPrChange w:id="449" w:author="Curt Storlazzi" w:date="2016-04-04T13:22:00Z">
            <w:rPr/>
          </w:rPrChange>
        </w:rPr>
        <w:t xml:space="preserve">, input, deposition, and reworking of terrigenous sediment are often decoupled on tropical islands, causing high deposition rates and residence times </w:t>
      </w:r>
      <w:r w:rsidRPr="007F54F5">
        <w:rPr>
          <w:rFonts w:ascii="Times New Roman" w:hAnsi="Times New Roman" w:cs="Times New Roman"/>
          <w:rPrChange w:id="450" w:author="Curt Storlazzi" w:date="2016-04-04T13:22:00Z">
            <w:rPr/>
          </w:rPrChange>
        </w:rPr>
        <w:fldChar w:fldCharType="begin" w:fldLock="1"/>
      </w:r>
      <w:r w:rsidRPr="007F54F5">
        <w:rPr>
          <w:rFonts w:ascii="Times New Roman" w:hAnsi="Times New Roman" w:cs="Times New Roman"/>
          <w:rPrChange w:id="451" w:author="Curt Storlazzi" w:date="2016-04-04T13:22:00Z">
            <w:rPr/>
          </w:rPrChange>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7F54F5">
        <w:rPr>
          <w:rFonts w:ascii="Times New Roman" w:hAnsi="Times New Roman" w:cs="Times New Roman"/>
          <w:rPrChange w:id="452" w:author="Curt Storlazzi" w:date="2016-04-04T13:22:00Z">
            <w:rPr/>
          </w:rPrChange>
        </w:rPr>
        <w:fldChar w:fldCharType="separate"/>
      </w:r>
      <w:r w:rsidRPr="007F54F5">
        <w:rPr>
          <w:rFonts w:ascii="Times New Roman" w:hAnsi="Times New Roman" w:cs="Times New Roman"/>
          <w:noProof/>
          <w:rPrChange w:id="453" w:author="Curt Storlazzi" w:date="2016-04-04T13:22:00Z">
            <w:rPr>
              <w:noProof/>
            </w:rPr>
          </w:rPrChange>
        </w:rPr>
        <w:t>(Draut et al. 2009; Storlazzi et al. 2009)</w:t>
      </w:r>
      <w:r w:rsidRPr="007F54F5">
        <w:rPr>
          <w:rFonts w:ascii="Times New Roman" w:hAnsi="Times New Roman" w:cs="Times New Roman"/>
          <w:rPrChange w:id="454" w:author="Curt Storlazzi" w:date="2016-04-04T13:22:00Z">
            <w:rPr/>
          </w:rPrChange>
        </w:rPr>
        <w:fldChar w:fldCharType="end"/>
      </w:r>
      <w:r w:rsidRPr="007F54F5">
        <w:rPr>
          <w:rFonts w:ascii="Times New Roman" w:hAnsi="Times New Roman" w:cs="Times New Roman"/>
          <w:rPrChange w:id="455" w:author="Curt Storlazzi" w:date="2016-04-04T13:22:00Z">
            <w:rPr/>
          </w:rPrChange>
        </w:rPr>
        <w:t xml:space="preserve">. Conversely, seasonal wind and wave patterns in the trade-wind belt can be coupled with terrigenous sediment input from the watershed or resuspension of past deposits to decrease sediment deposition and residence times </w:t>
      </w:r>
      <w:r w:rsidRPr="007F54F5">
        <w:rPr>
          <w:rFonts w:ascii="Times New Roman" w:hAnsi="Times New Roman" w:cs="Times New Roman"/>
          <w:rPrChange w:id="456" w:author="Curt Storlazzi" w:date="2016-04-04T13:22:00Z">
            <w:rPr/>
          </w:rPrChange>
        </w:rPr>
        <w:fldChar w:fldCharType="begin" w:fldLock="1"/>
      </w:r>
      <w:r w:rsidRPr="007F54F5">
        <w:rPr>
          <w:rFonts w:ascii="Times New Roman" w:hAnsi="Times New Roman" w:cs="Times New Roman"/>
          <w:rPrChange w:id="457" w:author="Curt Storlazzi" w:date="2016-04-04T13:22:00Z">
            <w:rPr/>
          </w:rPrChange>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"(Hoitink and Hoekstra 2003; Muzuka et al. 2010)", "plainTextFormattedCitation" : "(Hoitink and Hoekstra 2003; Muzuka et al. 2010)", "previouslyFormattedCitation" : "(Hoitink and Hoekstra 2003; Muzuka et al. 2010)" }, "properties" : { "noteIndex" : 0 }, "schema" : "https://github.com/citation-style-language/schema/raw/master/csl-citation.json" }</w:instrText>
      </w:r>
      <w:r w:rsidRPr="007F54F5">
        <w:rPr>
          <w:rFonts w:ascii="Times New Roman" w:hAnsi="Times New Roman" w:cs="Times New Roman"/>
          <w:rPrChange w:id="458" w:author="Curt Storlazzi" w:date="2016-04-04T13:22:00Z">
            <w:rPr/>
          </w:rPrChange>
        </w:rPr>
        <w:fldChar w:fldCharType="separate"/>
      </w:r>
      <w:r w:rsidRPr="007F54F5">
        <w:rPr>
          <w:rFonts w:ascii="Times New Roman" w:hAnsi="Times New Roman" w:cs="Times New Roman"/>
          <w:noProof/>
          <w:rPrChange w:id="459" w:author="Curt Storlazzi" w:date="2016-04-04T13:22:00Z">
            <w:rPr>
              <w:noProof/>
            </w:rPr>
          </w:rPrChange>
        </w:rPr>
        <w:t>(Hoitink and Hoekstra 2003; Muzuka et al. 2010)</w:t>
      </w:r>
      <w:r w:rsidRPr="007F54F5">
        <w:rPr>
          <w:rFonts w:ascii="Times New Roman" w:hAnsi="Times New Roman" w:cs="Times New Roman"/>
          <w:rPrChange w:id="460" w:author="Curt Storlazzi" w:date="2016-04-04T13:22:00Z">
            <w:rPr/>
          </w:rPrChange>
        </w:rPr>
        <w:fldChar w:fldCharType="end"/>
      </w:r>
      <w:r w:rsidRPr="007F54F5">
        <w:rPr>
          <w:rFonts w:ascii="Times New Roman" w:hAnsi="Times New Roman" w:cs="Times New Roman"/>
          <w:rPrChange w:id="461" w:author="Curt Storlazzi" w:date="2016-04-04T13:22:00Z">
            <w:rPr/>
          </w:rPrChange>
        </w:rPr>
        <w:t xml:space="preserve">. Determining the fate of terrigenous sediment delivered to the coast during storms requires contextualizing observed watershed-derived sediment yields </w:t>
      </w:r>
      <w:r w:rsidR="000E29D6" w:rsidRPr="007F54F5">
        <w:rPr>
          <w:rFonts w:ascii="Times New Roman" w:hAnsi="Times New Roman" w:cs="Times New Roman"/>
          <w:rPrChange w:id="462" w:author="Curt Storlazzi" w:date="2016-04-04T13:22:00Z">
            <w:rPr/>
          </w:rPrChange>
        </w:rPr>
        <w:t xml:space="preserve">with </w:t>
      </w:r>
      <w:r w:rsidRPr="007F54F5">
        <w:rPr>
          <w:rFonts w:ascii="Times New Roman" w:hAnsi="Times New Roman" w:cs="Times New Roman"/>
          <w:rPrChange w:id="463" w:author="Curt Storlazzi" w:date="2016-04-04T13:22:00Z">
            <w:rPr/>
          </w:rPrChange>
        </w:rPr>
        <w:t>hydrodynamic conditions like wave-driven currents over the reef</w:t>
      </w:r>
    </w:p>
    <w:p w14:paraId="612814D7" w14:textId="0F7E7F8B" w:rsidR="008340DA" w:rsidRPr="007F54F5" w:rsidDel="00822507" w:rsidRDefault="008340DA">
      <w:pPr>
        <w:spacing w:after="0"/>
        <w:rPr>
          <w:del w:id="464" w:author="Curt Storlazzi" w:date="2016-04-04T12:48:00Z"/>
          <w:rFonts w:ascii="Times New Roman" w:hAnsi="Times New Roman" w:cs="Times New Roman"/>
          <w:rPrChange w:id="465" w:author="Curt Storlazzi" w:date="2016-04-04T13:22:00Z">
            <w:rPr>
              <w:del w:id="466" w:author="Curt Storlazzi" w:date="2016-04-04T12:48:00Z"/>
            </w:rPr>
          </w:rPrChange>
        </w:rPr>
        <w:pPrChange w:id="467" w:author="Curt Storlazzi" w:date="2016-04-04T12:44:00Z">
          <w:pPr/>
        </w:pPrChange>
      </w:pPr>
    </w:p>
    <w:p w14:paraId="59B4695A" w14:textId="02EFAEB9" w:rsidR="008340DA" w:rsidRPr="007F54F5" w:rsidDel="00822507" w:rsidRDefault="008340DA">
      <w:pPr>
        <w:spacing w:after="0"/>
        <w:rPr>
          <w:del w:id="468" w:author="Curt Storlazzi" w:date="2016-04-04T12:48:00Z"/>
          <w:rFonts w:ascii="Times New Roman" w:hAnsi="Times New Roman" w:cs="Times New Roman"/>
          <w:rPrChange w:id="469" w:author="Curt Storlazzi" w:date="2016-04-04T13:22:00Z">
            <w:rPr>
              <w:del w:id="470" w:author="Curt Storlazzi" w:date="2016-04-04T12:48:00Z"/>
            </w:rPr>
          </w:rPrChange>
        </w:rPr>
        <w:pPrChange w:id="471" w:author="Curt Storlazzi" w:date="2016-04-04T12:44:00Z">
          <w:pPr/>
        </w:pPrChange>
      </w:pPr>
      <w:del w:id="472" w:author="Curt Storlazzi" w:date="2016-04-04T12:48:00Z">
        <w:r w:rsidRPr="007F54F5" w:rsidDel="00822507">
          <w:rPr>
            <w:rFonts w:ascii="Times New Roman" w:hAnsi="Times New Roman" w:cs="Times New Roman"/>
            <w:rPrChange w:id="473" w:author="Curt Storlazzi" w:date="2016-04-04T13:22:00Z">
              <w:rPr/>
            </w:rPrChange>
          </w:rPr>
          <w:delText xml:space="preserve">Spatial Patterns </w:delText>
        </w:r>
      </w:del>
    </w:p>
    <w:p w14:paraId="793A808D" w14:textId="64B06388" w:rsidR="008340DA" w:rsidRPr="007F54F5" w:rsidDel="0043303D" w:rsidRDefault="008340DA">
      <w:pPr>
        <w:spacing w:after="0"/>
        <w:ind w:firstLine="720"/>
        <w:rPr>
          <w:rFonts w:ascii="Times New Roman" w:hAnsi="Times New Roman" w:cs="Times New Roman"/>
          <w:rPrChange w:id="474" w:author="Curt Storlazzi" w:date="2016-04-04T13:22:00Z">
            <w:rPr/>
          </w:rPrChange>
        </w:rPr>
        <w:pPrChange w:id="475" w:author="Curt Storlazzi" w:date="2016-04-04T12:44:00Z">
          <w:pPr>
            <w:ind w:firstLine="720"/>
          </w:pPr>
        </w:pPrChange>
      </w:pPr>
      <w:r w:rsidRPr="007F54F5">
        <w:rPr>
          <w:rFonts w:ascii="Times New Roman" w:hAnsi="Times New Roman" w:cs="Times New Roman"/>
          <w:rPrChange w:id="476" w:author="Curt Storlazzi" w:date="2016-04-04T13:22:00Z">
            <w:rPr/>
          </w:rPrChange>
        </w:rPr>
        <w:t xml:space="preserve">Determining the effectiveness of land-based watershed restoration </w:t>
      </w:r>
      <w:r w:rsidRPr="007F54F5">
        <w:rPr>
          <w:rStyle w:val="CommentReference"/>
          <w:rFonts w:ascii="Times New Roman" w:hAnsi="Times New Roman" w:cs="Times New Roman"/>
          <w:rPrChange w:id="477" w:author="Curt Storlazzi" w:date="2016-04-04T13:22:00Z">
            <w:rPr>
              <w:rStyle w:val="CommentReference"/>
            </w:rPr>
          </w:rPrChange>
        </w:rPr>
        <w:commentReference w:id="478"/>
      </w:r>
      <w:r w:rsidRPr="007F54F5">
        <w:rPr>
          <w:rFonts w:ascii="Times New Roman" w:hAnsi="Times New Roman" w:cs="Times New Roman"/>
          <w:rPrChange w:id="479" w:author="Curt Storlazzi" w:date="2016-04-04T13:22:00Z">
            <w:rPr/>
          </w:rPrChange>
        </w:rPr>
        <w:t>requires a spatial understanding of ter</w:t>
      </w:r>
      <w:r w:rsidR="000E29D6" w:rsidRPr="007F54F5">
        <w:rPr>
          <w:rFonts w:ascii="Times New Roman" w:hAnsi="Times New Roman" w:cs="Times New Roman"/>
          <w:rPrChange w:id="480" w:author="Curt Storlazzi" w:date="2016-04-04T13:22:00Z">
            <w:rPr/>
          </w:rPrChange>
        </w:rPr>
        <w:t xml:space="preserve">rigenous sediment input and hydrodynamics which control sediment transport, </w:t>
      </w:r>
      <w:r w:rsidRPr="007F54F5">
        <w:rPr>
          <w:rFonts w:ascii="Times New Roman" w:hAnsi="Times New Roman" w:cs="Times New Roman"/>
          <w:rPrChange w:id="481" w:author="Curt Storlazzi" w:date="2016-04-04T13:22:00Z">
            <w:rPr/>
          </w:rPrChange>
        </w:rPr>
        <w:t xml:space="preserve">deposition, resuspension, and advection out of coral reefs </w:t>
      </w:r>
      <w:r w:rsidRPr="007F54F5">
        <w:rPr>
          <w:rFonts w:ascii="Times New Roman" w:hAnsi="Times New Roman" w:cs="Times New Roman"/>
          <w:rPrChange w:id="482" w:author="Curt Storlazzi" w:date="2016-04-04T13:22:00Z">
            <w:rPr/>
          </w:rPrChange>
        </w:rPr>
        <w:fldChar w:fldCharType="begin" w:fldLock="1"/>
      </w:r>
      <w:r w:rsidRPr="007F54F5">
        <w:rPr>
          <w:rFonts w:ascii="Times New Roman" w:hAnsi="Times New Roman" w:cs="Times New Roman"/>
          <w:rPrChange w:id="483" w:author="Curt Storlazzi" w:date="2016-04-04T13:22:00Z">
            <w:rPr/>
          </w:rPrChange>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7F54F5">
        <w:rPr>
          <w:rFonts w:ascii="Times New Roman" w:hAnsi="Times New Roman" w:cs="Times New Roman"/>
          <w:rPrChange w:id="484" w:author="Curt Storlazzi" w:date="2016-04-04T13:22:00Z">
            <w:rPr/>
          </w:rPrChange>
        </w:rPr>
        <w:fldChar w:fldCharType="separate"/>
      </w:r>
      <w:r w:rsidRPr="007F54F5">
        <w:rPr>
          <w:rFonts w:ascii="Times New Roman" w:hAnsi="Times New Roman" w:cs="Times New Roman"/>
          <w:noProof/>
          <w:rPrChange w:id="485" w:author="Curt Storlazzi" w:date="2016-04-04T13:22:00Z">
            <w:rPr>
              <w:noProof/>
            </w:rPr>
          </w:rPrChange>
        </w:rPr>
        <w:t>(Storlazzi et al. 2015)</w:t>
      </w:r>
      <w:r w:rsidRPr="007F54F5">
        <w:rPr>
          <w:rFonts w:ascii="Times New Roman" w:hAnsi="Times New Roman" w:cs="Times New Roman"/>
          <w:rPrChange w:id="486" w:author="Curt Storlazzi" w:date="2016-04-04T13:22:00Z">
            <w:rPr/>
          </w:rPrChange>
        </w:rPr>
        <w:fldChar w:fldCharType="end"/>
      </w:r>
      <w:r w:rsidRPr="007F54F5">
        <w:rPr>
          <w:rFonts w:ascii="Times New Roman" w:hAnsi="Times New Roman" w:cs="Times New Roman"/>
          <w:rPrChange w:id="487" w:author="Curt Storlazzi" w:date="2016-04-04T13:22:00Z">
            <w:rPr/>
          </w:rPrChange>
        </w:rPr>
        <w:t xml:space="preserve">. Many conservation planning studies use coarse estimates of pollutant discharge coupled with distance-based plume models that assume symmetry in flow fields </w:t>
      </w:r>
      <w:r w:rsidRPr="007F54F5">
        <w:rPr>
          <w:rFonts w:ascii="Times New Roman" w:hAnsi="Times New Roman" w:cs="Times New Roman"/>
          <w:rPrChange w:id="488" w:author="Curt Storlazzi" w:date="2016-04-04T13:22:00Z">
            <w:rPr/>
          </w:rPrChange>
        </w:rPr>
        <w:fldChar w:fldCharType="begin" w:fldLock="1"/>
      </w:r>
      <w:r w:rsidRPr="007F54F5">
        <w:rPr>
          <w:rFonts w:ascii="Times New Roman" w:hAnsi="Times New Roman" w:cs="Times New Roman"/>
          <w:rPrChange w:id="489" w:author="Curt Storlazzi" w:date="2016-04-04T13:22:00Z">
            <w:rPr/>
          </w:rPrChange>
        </w:rP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rsidRPr="007F54F5">
        <w:rPr>
          <w:rFonts w:ascii="Times New Roman" w:hAnsi="Times New Roman" w:cs="Times New Roman"/>
          <w:rPrChange w:id="490" w:author="Curt Storlazzi" w:date="2016-04-04T13:22:00Z">
            <w:rPr/>
          </w:rPrChange>
        </w:rPr>
        <w:fldChar w:fldCharType="separate"/>
      </w:r>
      <w:r w:rsidRPr="007F54F5">
        <w:rPr>
          <w:rFonts w:ascii="Times New Roman" w:hAnsi="Times New Roman" w:cs="Times New Roman"/>
          <w:noProof/>
          <w:rPrChange w:id="491" w:author="Curt Storlazzi" w:date="2016-04-04T13:22:00Z">
            <w:rPr>
              <w:noProof/>
            </w:rPr>
          </w:rPrChange>
        </w:rPr>
        <w:t>(Klein et al. 2012; Teneva et al. 2016)</w:t>
      </w:r>
      <w:r w:rsidRPr="007F54F5">
        <w:rPr>
          <w:rFonts w:ascii="Times New Roman" w:hAnsi="Times New Roman" w:cs="Times New Roman"/>
          <w:rPrChange w:id="492" w:author="Curt Storlazzi" w:date="2016-04-04T13:22:00Z">
            <w:rPr/>
          </w:rPrChange>
        </w:rPr>
        <w:fldChar w:fldCharType="end"/>
      </w:r>
      <w:r w:rsidRPr="007F54F5">
        <w:rPr>
          <w:rFonts w:ascii="Times New Roman" w:hAnsi="Times New Roman" w:cs="Times New Roman"/>
          <w:rPrChange w:id="493" w:author="Curt Storlazzi" w:date="2016-04-04T13:22:00Z">
            <w:rPr/>
          </w:rPrChange>
        </w:rPr>
        <w:t xml:space="preserve">. Many studies that deploy sediment traps typically deploy them near the stream outlet or haphazardly over the reef, but sediment accumulation can vary with depth </w:t>
      </w:r>
      <w:r w:rsidRPr="007F54F5">
        <w:rPr>
          <w:rFonts w:ascii="Times New Roman" w:hAnsi="Times New Roman" w:cs="Times New Roman"/>
          <w:rPrChange w:id="494" w:author="Curt Storlazzi" w:date="2016-04-04T13:22:00Z">
            <w:rPr/>
          </w:rPrChange>
        </w:rPr>
        <w:fldChar w:fldCharType="begin" w:fldLock="1"/>
      </w:r>
      <w:r w:rsidR="002F494F" w:rsidRPr="007F54F5">
        <w:rPr>
          <w:rFonts w:ascii="Times New Roman" w:hAnsi="Times New Roman" w:cs="Times New Roman"/>
          <w:rPrChange w:id="495" w:author="Curt Storlazzi" w:date="2016-04-04T13:22:00Z">
            <w:rPr/>
          </w:rPrChange>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rsidRPr="007F54F5">
        <w:rPr>
          <w:rFonts w:ascii="Times New Roman" w:hAnsi="Times New Roman" w:cs="Times New Roman"/>
          <w:rPrChange w:id="496" w:author="Curt Storlazzi" w:date="2016-04-04T13:22:00Z">
            <w:rPr/>
          </w:rPrChange>
        </w:rPr>
        <w:fldChar w:fldCharType="separate"/>
      </w:r>
      <w:r w:rsidRPr="007F54F5">
        <w:rPr>
          <w:rFonts w:ascii="Times New Roman" w:hAnsi="Times New Roman" w:cs="Times New Roman"/>
          <w:noProof/>
          <w:rPrChange w:id="497" w:author="Curt Storlazzi" w:date="2016-04-04T13:22:00Z">
            <w:rPr>
              <w:noProof/>
            </w:rPr>
          </w:rPrChange>
        </w:rPr>
        <w:t>(Wolanski et al. 2005)</w:t>
      </w:r>
      <w:r w:rsidRPr="007F54F5">
        <w:rPr>
          <w:rFonts w:ascii="Times New Roman" w:hAnsi="Times New Roman" w:cs="Times New Roman"/>
          <w:rPrChange w:id="498" w:author="Curt Storlazzi" w:date="2016-04-04T13:22:00Z">
            <w:rPr/>
          </w:rPrChange>
        </w:rPr>
        <w:fldChar w:fldCharType="end"/>
      </w:r>
      <w:r w:rsidRPr="007F54F5">
        <w:rPr>
          <w:rFonts w:ascii="Times New Roman" w:hAnsi="Times New Roman" w:cs="Times New Roman"/>
          <w:rPrChange w:id="499" w:author="Curt Storlazzi" w:date="2016-04-04T13:22:00Z">
            <w:rPr/>
          </w:rPrChange>
        </w:rPr>
        <w:t xml:space="preserve">, distance from the sediment source </w:t>
      </w:r>
      <w:r w:rsidRPr="007F54F5">
        <w:rPr>
          <w:rFonts w:ascii="Times New Roman" w:hAnsi="Times New Roman" w:cs="Times New Roman"/>
          <w:rPrChange w:id="500" w:author="Curt Storlazzi" w:date="2016-04-04T13:22:00Z">
            <w:rPr/>
          </w:rPrChange>
        </w:rPr>
        <w:fldChar w:fldCharType="begin" w:fldLock="1"/>
      </w:r>
      <w:r w:rsidRPr="007F54F5">
        <w:rPr>
          <w:rFonts w:ascii="Times New Roman" w:hAnsi="Times New Roman" w:cs="Times New Roman"/>
          <w:rPrChange w:id="501" w:author="Curt Storlazzi" w:date="2016-04-04T13:22:00Z">
            <w:rPr/>
          </w:rPrChange>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7F54F5">
        <w:rPr>
          <w:rFonts w:ascii="Times New Roman" w:hAnsi="Times New Roman" w:cs="Times New Roman"/>
          <w:rPrChange w:id="502" w:author="Curt Storlazzi" w:date="2016-04-04T13:22:00Z">
            <w:rPr/>
          </w:rPrChange>
        </w:rPr>
        <w:fldChar w:fldCharType="separate"/>
      </w:r>
      <w:r w:rsidRPr="007F54F5">
        <w:rPr>
          <w:rFonts w:ascii="Times New Roman" w:hAnsi="Times New Roman" w:cs="Times New Roman"/>
          <w:noProof/>
          <w:rPrChange w:id="503" w:author="Curt Storlazzi" w:date="2016-04-04T13:22:00Z">
            <w:rPr>
              <w:noProof/>
            </w:rPr>
          </w:rPrChange>
        </w:rPr>
        <w:t>(DeMartini et al. 2013)</w:t>
      </w:r>
      <w:r w:rsidRPr="007F54F5">
        <w:rPr>
          <w:rFonts w:ascii="Times New Roman" w:hAnsi="Times New Roman" w:cs="Times New Roman"/>
          <w:rPrChange w:id="504" w:author="Curt Storlazzi" w:date="2016-04-04T13:22:00Z">
            <w:rPr/>
          </w:rPrChange>
        </w:rPr>
        <w:fldChar w:fldCharType="end"/>
      </w:r>
      <w:r w:rsidRPr="007F54F5">
        <w:rPr>
          <w:rFonts w:ascii="Times New Roman" w:hAnsi="Times New Roman" w:cs="Times New Roman"/>
          <w:rPrChange w:id="505" w:author="Curt Storlazzi" w:date="2016-04-04T13:22:00Z">
            <w:rPr/>
          </w:rPrChange>
        </w:rPr>
        <w:t xml:space="preserve">, or due to water circulation patterns </w:t>
      </w:r>
      <w:r w:rsidRPr="007F54F5">
        <w:rPr>
          <w:rFonts w:ascii="Times New Roman" w:hAnsi="Times New Roman" w:cs="Times New Roman"/>
          <w:rPrChange w:id="506" w:author="Curt Storlazzi" w:date="2016-04-04T13:22:00Z">
            <w:rPr/>
          </w:rPrChange>
        </w:rPr>
        <w:fldChar w:fldCharType="begin" w:fldLock="1"/>
      </w:r>
      <w:r w:rsidRPr="007F54F5">
        <w:rPr>
          <w:rFonts w:ascii="Times New Roman" w:hAnsi="Times New Roman" w:cs="Times New Roman"/>
          <w:rPrChange w:id="507" w:author="Curt Storlazzi" w:date="2016-04-04T13:22:00Z">
            <w:rPr/>
          </w:rPrChange>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"(Hoitink and Hoekstra 2003; Bothner et al. 2006)", "plainTextFormattedCitation" : "(Hoitink and Hoekstra 2003; Bothner et al. 2006)", "previouslyFormattedCitation" : "(Hoitink and Hoekstra 2003; Bothner et al. 2006)" }, "properties" : { "noteIndex" : 0 }, "schema" : "https://github.com/citation-style-language/schema/raw/master/csl-citation.json" }</w:instrText>
      </w:r>
      <w:r w:rsidRPr="007F54F5">
        <w:rPr>
          <w:rFonts w:ascii="Times New Roman" w:hAnsi="Times New Roman" w:cs="Times New Roman"/>
          <w:rPrChange w:id="508" w:author="Curt Storlazzi" w:date="2016-04-04T13:22:00Z">
            <w:rPr/>
          </w:rPrChange>
        </w:rPr>
        <w:fldChar w:fldCharType="separate"/>
      </w:r>
      <w:r w:rsidRPr="007F54F5">
        <w:rPr>
          <w:rFonts w:ascii="Times New Roman" w:hAnsi="Times New Roman" w:cs="Times New Roman"/>
          <w:noProof/>
          <w:rPrChange w:id="509" w:author="Curt Storlazzi" w:date="2016-04-04T13:22:00Z">
            <w:rPr>
              <w:noProof/>
            </w:rPr>
          </w:rPrChange>
        </w:rPr>
        <w:t>(Hoitink and Hoekstra 2003; Bothner et al. 2006)</w:t>
      </w:r>
      <w:r w:rsidRPr="007F54F5">
        <w:rPr>
          <w:rFonts w:ascii="Times New Roman" w:hAnsi="Times New Roman" w:cs="Times New Roman"/>
          <w:rPrChange w:id="510" w:author="Curt Storlazzi" w:date="2016-04-04T13:22:00Z">
            <w:rPr/>
          </w:rPrChange>
        </w:rPr>
        <w:fldChar w:fldCharType="end"/>
      </w:r>
      <w:r w:rsidRPr="007F54F5">
        <w:rPr>
          <w:rFonts w:ascii="Times New Roman" w:hAnsi="Times New Roman" w:cs="Times New Roman"/>
          <w:rPrChange w:id="511" w:author="Curt Storlazzi" w:date="2016-04-04T13:22:00Z">
            <w:rPr/>
          </w:rPrChange>
        </w:rPr>
        <w:t xml:space="preserve">, so it is uncertain how those observations relate to the two-dimensional spatial patterns of sediment accumulation over the reef. </w:t>
      </w:r>
      <w:moveFromRangeStart w:id="512" w:author="Curt Storlazzi" w:date="2016-04-04T12:49:00Z" w:name="move321393525"/>
      <w:moveFrom w:id="513" w:author="Curt Storlazzi" w:date="2016-04-04T12:49:00Z">
        <w:r w:rsidRPr="007F54F5" w:rsidDel="0043303D">
          <w:rPr>
            <w:rFonts w:ascii="Times New Roman" w:hAnsi="Times New Roman" w:cs="Times New Roman"/>
            <w:rPrChange w:id="514" w:author="Curt Storlazzi" w:date="2016-04-04T13:22:00Z">
              <w:rPr/>
            </w:rPrChange>
          </w:rPr>
          <w:t>This paper sited traps to explicitly measure sediment accumulation across gradients in distance away from the stream outlet, water circulation patterns, and depth.</w:t>
        </w:r>
      </w:moveFrom>
    </w:p>
    <w:moveFromRangeEnd w:id="512"/>
    <w:p w14:paraId="54629FC7" w14:textId="77777777" w:rsidR="008340DA" w:rsidRPr="007F54F5" w:rsidRDefault="008340DA">
      <w:pPr>
        <w:spacing w:after="0"/>
        <w:ind w:firstLine="720"/>
        <w:rPr>
          <w:rFonts w:ascii="Times New Roman" w:hAnsi="Times New Roman" w:cs="Times New Roman"/>
          <w:rPrChange w:id="515" w:author="Curt Storlazzi" w:date="2016-04-04T13:22:00Z">
            <w:rPr/>
          </w:rPrChange>
        </w:rPr>
        <w:pPrChange w:id="516" w:author="Curt Storlazzi" w:date="2016-04-04T12:49:00Z">
          <w:pPr/>
        </w:pPrChange>
      </w:pPr>
    </w:p>
    <w:p w14:paraId="66986730" w14:textId="048DB306" w:rsidR="008340DA" w:rsidRPr="007F54F5" w:rsidDel="0043303D" w:rsidRDefault="008340DA">
      <w:pPr>
        <w:spacing w:after="0"/>
        <w:rPr>
          <w:del w:id="517" w:author="Curt Storlazzi" w:date="2016-04-04T12:49:00Z"/>
          <w:rFonts w:ascii="Times New Roman" w:hAnsi="Times New Roman" w:cs="Times New Roman"/>
          <w:rPrChange w:id="518" w:author="Curt Storlazzi" w:date="2016-04-04T13:22:00Z">
            <w:rPr>
              <w:del w:id="519" w:author="Curt Storlazzi" w:date="2016-04-04T12:49:00Z"/>
            </w:rPr>
          </w:rPrChange>
        </w:rPr>
        <w:pPrChange w:id="520" w:author="Curt Storlazzi" w:date="2016-04-04T12:44:00Z">
          <w:pPr/>
        </w:pPrChange>
      </w:pPr>
      <w:del w:id="521" w:author="Curt Storlazzi" w:date="2016-04-04T12:49:00Z">
        <w:r w:rsidRPr="007F54F5" w:rsidDel="0043303D">
          <w:rPr>
            <w:rFonts w:ascii="Times New Roman" w:hAnsi="Times New Roman" w:cs="Times New Roman"/>
            <w:rPrChange w:id="522" w:author="Curt Storlazzi" w:date="2016-04-04T13:22:00Z">
              <w:rPr/>
            </w:rPrChange>
          </w:rPr>
          <w:delText>Modeling approach/Previous work</w:delText>
        </w:r>
      </w:del>
    </w:p>
    <w:p w14:paraId="7FBB8ABA" w14:textId="5959FC1A" w:rsidR="008340DA" w:rsidRPr="007F54F5" w:rsidDel="0043303D" w:rsidRDefault="008340DA">
      <w:pPr>
        <w:spacing w:after="0"/>
        <w:ind w:firstLine="720"/>
        <w:rPr>
          <w:del w:id="523" w:author="Curt Storlazzi" w:date="2016-04-04T12:49:00Z"/>
          <w:rFonts w:ascii="Times New Roman" w:hAnsi="Times New Roman" w:cs="Times New Roman"/>
          <w:rPrChange w:id="524" w:author="Curt Storlazzi" w:date="2016-04-04T13:22:00Z">
            <w:rPr>
              <w:del w:id="525" w:author="Curt Storlazzi" w:date="2016-04-04T12:49:00Z"/>
            </w:rPr>
          </w:rPrChange>
        </w:rPr>
        <w:pPrChange w:id="526" w:author="Curt Storlazzi" w:date="2016-04-04T12:44:00Z">
          <w:pPr>
            <w:ind w:firstLine="720"/>
          </w:pPr>
        </w:pPrChange>
      </w:pPr>
      <w:del w:id="527" w:author="Curt Storlazzi" w:date="2016-04-04T12:49:00Z">
        <w:r w:rsidRPr="007F54F5" w:rsidDel="0043303D">
          <w:rPr>
            <w:rFonts w:ascii="Times New Roman" w:hAnsi="Times New Roman" w:cs="Times New Roman"/>
            <w:rPrChange w:id="528" w:author="Curt Storlazzi" w:date="2016-04-04T13:22:00Z">
              <w:rPr/>
            </w:rPrChange>
          </w:rPr>
          <w:delText xml:space="preserve">This paper builds on previous work done by the authors in the watershed and reef at the study site, Faga'alu, American Samoa. </w:delText>
        </w:r>
        <w:r w:rsidRPr="007F54F5" w:rsidDel="0043303D">
          <w:rPr>
            <w:rFonts w:ascii="Times New Roman" w:hAnsi="Times New Roman" w:cs="Times New Roman"/>
            <w:rPrChange w:id="529" w:author="Curt Storlazzi" w:date="2016-04-04T13:22:00Z">
              <w:rPr/>
            </w:rPrChange>
          </w:rPr>
          <w:fldChar w:fldCharType="begin" w:fldLock="1"/>
        </w:r>
        <w:r w:rsidRPr="007F54F5" w:rsidDel="0043303D">
          <w:rPr>
            <w:rFonts w:ascii="Times New Roman" w:hAnsi="Times New Roman" w:cs="Times New Roman"/>
            <w:rPrChange w:id="530" w:author="Curt Storlazzi" w:date="2016-04-04T13:22:00Z">
              <w:rPr/>
            </w:rPrChange>
          </w:rPr>
          <w:del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delInstrText>
        </w:r>
        <w:r w:rsidRPr="007F54F5" w:rsidDel="0043303D">
          <w:rPr>
            <w:rFonts w:ascii="Times New Roman" w:hAnsi="Times New Roman" w:cs="Times New Roman"/>
            <w:rPrChange w:id="531" w:author="Curt Storlazzi" w:date="2016-04-04T13:22:00Z">
              <w:rPr/>
            </w:rPrChange>
          </w:rPr>
          <w:fldChar w:fldCharType="separate"/>
        </w:r>
        <w:r w:rsidRPr="007F54F5" w:rsidDel="0043303D">
          <w:rPr>
            <w:rFonts w:ascii="Times New Roman" w:hAnsi="Times New Roman" w:cs="Times New Roman"/>
            <w:noProof/>
            <w:rPrChange w:id="532" w:author="Curt Storlazzi" w:date="2016-04-04T13:22:00Z">
              <w:rPr>
                <w:noProof/>
              </w:rPr>
            </w:rPrChange>
          </w:rPr>
          <w:delText>Messina and Biggs (</w:delText>
        </w:r>
        <w:r w:rsidRPr="007F54F5" w:rsidDel="0043303D">
          <w:rPr>
            <w:rFonts w:ascii="Times New Roman" w:hAnsi="Times New Roman" w:cs="Times New Roman"/>
            <w:i/>
            <w:noProof/>
            <w:rPrChange w:id="533" w:author="Curt Storlazzi" w:date="2016-04-04T13:22:00Z">
              <w:rPr>
                <w:i/>
                <w:noProof/>
              </w:rPr>
            </w:rPrChange>
          </w:rPr>
          <w:delText>in press</w:delText>
        </w:r>
        <w:r w:rsidRPr="007F54F5" w:rsidDel="0043303D">
          <w:rPr>
            <w:rFonts w:ascii="Times New Roman" w:hAnsi="Times New Roman" w:cs="Times New Roman"/>
            <w:noProof/>
            <w:rPrChange w:id="534" w:author="Curt Storlazzi" w:date="2016-04-04T13:22:00Z">
              <w:rPr>
                <w:noProof/>
              </w:rPr>
            </w:rPrChange>
          </w:rPr>
          <w:delText>)</w:delText>
        </w:r>
        <w:r w:rsidRPr="007F54F5" w:rsidDel="0043303D">
          <w:rPr>
            <w:rFonts w:ascii="Times New Roman" w:hAnsi="Times New Roman" w:cs="Times New Roman"/>
            <w:rPrChange w:id="535" w:author="Curt Storlazzi" w:date="2016-04-04T13:22:00Z">
              <w:rPr/>
            </w:rPrChange>
          </w:rPr>
          <w:fldChar w:fldCharType="end"/>
        </w:r>
        <w:r w:rsidRPr="007F54F5" w:rsidDel="0043303D">
          <w:rPr>
            <w:rFonts w:ascii="Times New Roman" w:hAnsi="Times New Roman" w:cs="Times New Roman"/>
            <w:rPrChange w:id="536" w:author="Curt Storlazzi" w:date="2016-04-04T13:22:00Z">
              <w:rPr/>
            </w:rPrChange>
          </w:rPr>
          <w:delText xml:space="preserve"> developed an empirical model of event suspended sediment yield (SSY</w:delText>
        </w:r>
        <w:r w:rsidRPr="007F54F5" w:rsidDel="0043303D">
          <w:rPr>
            <w:rFonts w:ascii="Times New Roman" w:hAnsi="Times New Roman" w:cs="Times New Roman"/>
            <w:vertAlign w:val="subscript"/>
            <w:rPrChange w:id="537" w:author="Curt Storlazzi" w:date="2016-04-04T13:22:00Z">
              <w:rPr>
                <w:vertAlign w:val="subscript"/>
              </w:rPr>
            </w:rPrChange>
          </w:rPr>
          <w:delText>EV</w:delText>
        </w:r>
        <w:r w:rsidRPr="007F54F5" w:rsidDel="0043303D">
          <w:rPr>
            <w:rFonts w:ascii="Times New Roman" w:hAnsi="Times New Roman" w:cs="Times New Roman"/>
            <w:rPrChange w:id="538" w:author="Curt Storlazzi" w:date="2016-04-04T13:22:00Z">
              <w:rPr/>
            </w:rPrChange>
          </w:rPr>
          <w:delText>) predicted from maximum event discharge (Qmax) and continued measurements of SSY</w:delText>
        </w:r>
        <w:r w:rsidRPr="007F54F5" w:rsidDel="0043303D">
          <w:rPr>
            <w:rFonts w:ascii="Times New Roman" w:hAnsi="Times New Roman" w:cs="Times New Roman"/>
            <w:vertAlign w:val="subscript"/>
            <w:rPrChange w:id="539" w:author="Curt Storlazzi" w:date="2016-04-04T13:22:00Z">
              <w:rPr>
                <w:vertAlign w:val="subscript"/>
              </w:rPr>
            </w:rPrChange>
          </w:rPr>
          <w:delText>EV</w:delText>
        </w:r>
        <w:r w:rsidRPr="007F54F5" w:rsidDel="0043303D">
          <w:rPr>
            <w:rFonts w:ascii="Times New Roman" w:hAnsi="Times New Roman" w:cs="Times New Roman"/>
            <w:rPrChange w:id="540" w:author="Curt Storlazzi" w:date="2016-04-04T13:22:00Z">
              <w:rPr/>
            </w:rPrChange>
          </w:rPr>
          <w:delText xml:space="preserve"> to monitor the effectiveness of sediment mitigation in the watershed carried out in 2014 </w:delText>
        </w:r>
        <w:r w:rsidRPr="007F54F5" w:rsidDel="0043303D">
          <w:rPr>
            <w:rFonts w:ascii="Times New Roman" w:hAnsi="Times New Roman" w:cs="Times New Roman"/>
            <w:rPrChange w:id="541" w:author="Curt Storlazzi" w:date="2016-04-04T13:22:00Z">
              <w:rPr/>
            </w:rPrChange>
          </w:rPr>
          <w:fldChar w:fldCharType="begin" w:fldLock="1"/>
        </w:r>
        <w:r w:rsidRPr="007F54F5" w:rsidDel="0043303D">
          <w:rPr>
            <w:rFonts w:ascii="Times New Roman" w:hAnsi="Times New Roman" w:cs="Times New Roman"/>
            <w:rPrChange w:id="542" w:author="Curt Storlazzi" w:date="2016-04-04T13:22:00Z">
              <w:rPr/>
            </w:rPrChange>
          </w:rPr>
          <w:del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delInstrText>
        </w:r>
        <w:r w:rsidRPr="007F54F5" w:rsidDel="0043303D">
          <w:rPr>
            <w:rFonts w:ascii="Times New Roman" w:hAnsi="Times New Roman" w:cs="Times New Roman"/>
            <w:rPrChange w:id="543" w:author="Curt Storlazzi" w:date="2016-04-04T13:22:00Z">
              <w:rPr/>
            </w:rPrChange>
          </w:rPr>
          <w:fldChar w:fldCharType="separate"/>
        </w:r>
        <w:r w:rsidRPr="007F54F5" w:rsidDel="0043303D">
          <w:rPr>
            <w:rFonts w:ascii="Times New Roman" w:hAnsi="Times New Roman" w:cs="Times New Roman"/>
            <w:noProof/>
            <w:rPrChange w:id="544" w:author="Curt Storlazzi" w:date="2016-04-04T13:22:00Z">
              <w:rPr>
                <w:noProof/>
              </w:rPr>
            </w:rPrChange>
          </w:rPr>
          <w:delText>(Holst-Rice et al. 2016)</w:delText>
        </w:r>
        <w:r w:rsidRPr="007F54F5" w:rsidDel="0043303D">
          <w:rPr>
            <w:rFonts w:ascii="Times New Roman" w:hAnsi="Times New Roman" w:cs="Times New Roman"/>
            <w:rPrChange w:id="545" w:author="Curt Storlazzi" w:date="2016-04-04T13:22:00Z">
              <w:rPr/>
            </w:rPrChange>
          </w:rPr>
          <w:fldChar w:fldCharType="end"/>
        </w:r>
        <w:r w:rsidRPr="007F54F5" w:rsidDel="0043303D">
          <w:rPr>
            <w:rFonts w:ascii="Times New Roman" w:hAnsi="Times New Roman" w:cs="Times New Roman"/>
            <w:rPrChange w:id="546" w:author="Curt Storlazzi" w:date="2016-04-04T13:22:00Z">
              <w:rPr/>
            </w:rPrChange>
          </w:rPr>
          <w:delText xml:space="preserve">. </w:delText>
        </w:r>
        <w:r w:rsidRPr="007F54F5" w:rsidDel="0043303D">
          <w:rPr>
            <w:rFonts w:ascii="Times New Roman" w:hAnsi="Times New Roman" w:cs="Times New Roman"/>
            <w:noProof/>
            <w:rPrChange w:id="547" w:author="Curt Storlazzi" w:date="2016-04-04T13:22:00Z">
              <w:rPr>
                <w:noProof/>
              </w:rPr>
            </w:rPrChange>
          </w:rPr>
          <w:delText xml:space="preserve">Messina et al. </w:delText>
        </w:r>
        <w:r w:rsidRPr="007F54F5" w:rsidDel="0043303D">
          <w:rPr>
            <w:rFonts w:ascii="Times New Roman" w:hAnsi="Times New Roman" w:cs="Times New Roman"/>
            <w:rPrChange w:id="548" w:author="Curt Storlazzi" w:date="2016-04-04T13:22:00Z">
              <w:rPr/>
            </w:rPrChange>
          </w:rPr>
          <w:fldChar w:fldCharType="begin" w:fldLock="1"/>
        </w:r>
        <w:r w:rsidRPr="007F54F5" w:rsidDel="0043303D">
          <w:rPr>
            <w:rFonts w:ascii="Times New Roman" w:hAnsi="Times New Roman" w:cs="Times New Roman"/>
            <w:rPrChange w:id="549" w:author="Curt Storlazzi" w:date="2016-04-04T13:22:00Z">
              <w:rPr/>
            </w:rPrChange>
          </w:rPr>
          <w:del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 "plainTextFormattedCitation" : "(Messina et al.)", "previouslyFormattedCitation" : "(Messina et al.)" }, "properties" : { "noteIndex" : 0 }, "schema" : "https://github.com/citation-style-language/schema/raw/master/csl-citation.json" }</w:delInstrText>
        </w:r>
        <w:r w:rsidRPr="007F54F5" w:rsidDel="0043303D">
          <w:rPr>
            <w:rFonts w:ascii="Times New Roman" w:hAnsi="Times New Roman" w:cs="Times New Roman"/>
            <w:rPrChange w:id="550" w:author="Curt Storlazzi" w:date="2016-04-04T13:22:00Z">
              <w:rPr/>
            </w:rPrChange>
          </w:rPr>
          <w:fldChar w:fldCharType="separate"/>
        </w:r>
        <w:r w:rsidRPr="007F54F5" w:rsidDel="0043303D">
          <w:rPr>
            <w:rFonts w:ascii="Times New Roman" w:hAnsi="Times New Roman" w:cs="Times New Roman"/>
            <w:noProof/>
            <w:rPrChange w:id="551" w:author="Curt Storlazzi" w:date="2016-04-04T13:22:00Z">
              <w:rPr>
                <w:noProof/>
              </w:rPr>
            </w:rPrChange>
          </w:rPr>
          <w:delText>(</w:delText>
        </w:r>
        <w:r w:rsidRPr="007F54F5" w:rsidDel="0043303D">
          <w:rPr>
            <w:rFonts w:ascii="Times New Roman" w:hAnsi="Times New Roman" w:cs="Times New Roman"/>
            <w:rPrChange w:id="552" w:author="Curt Storlazzi" w:date="2016-04-04T13:22:00Z">
              <w:rPr/>
            </w:rPrChange>
          </w:rPr>
          <w:fldChar w:fldCharType="end"/>
        </w:r>
        <w:r w:rsidRPr="007F54F5" w:rsidDel="0043303D">
          <w:rPr>
            <w:rFonts w:ascii="Times New Roman" w:hAnsi="Times New Roman" w:cs="Times New Roman"/>
            <w:i/>
            <w:noProof/>
            <w:rPrChange w:id="553" w:author="Curt Storlazzi" w:date="2016-04-04T13:22:00Z">
              <w:rPr>
                <w:i/>
                <w:noProof/>
              </w:rPr>
            </w:rPrChange>
          </w:rPr>
          <w:delText>in press</w:delText>
        </w:r>
        <w:r w:rsidRPr="007F54F5" w:rsidDel="0043303D">
          <w:rPr>
            <w:rFonts w:ascii="Times New Roman" w:hAnsi="Times New Roman" w:cs="Times New Roman"/>
            <w:noProof/>
            <w:rPrChange w:id="554" w:author="Curt Storlazzi" w:date="2016-04-04T13:22:00Z">
              <w:rPr>
                <w:noProof/>
              </w:rPr>
            </w:rPrChange>
          </w:rPr>
          <w:delText>)</w:delText>
        </w:r>
        <w:r w:rsidRPr="007F54F5" w:rsidDel="0043303D">
          <w:rPr>
            <w:rFonts w:ascii="Times New Roman" w:hAnsi="Times New Roman" w:cs="Times New Roman"/>
            <w:rPrChange w:id="555" w:author="Curt Storlazzi" w:date="2016-04-04T13:22:00Z">
              <w:rPr/>
            </w:rPrChange>
          </w:rPr>
          <w:delText xml:space="preserve">  developed an empirical, spatially-distributed model of water circulation and residence time over the reef flat under high wind, high wave, and calm conditions, using a combination of Eulerian and Lagrangian methods. These previous studies provide empirical data and models on sediment inputs and water circulation to support the interpretation of </w:delText>
        </w:r>
        <w:r w:rsidR="000E29D6" w:rsidRPr="007F54F5" w:rsidDel="0043303D">
          <w:rPr>
            <w:rFonts w:ascii="Times New Roman" w:hAnsi="Times New Roman" w:cs="Times New Roman"/>
            <w:rPrChange w:id="556" w:author="Curt Storlazzi" w:date="2016-04-04T13:22:00Z">
              <w:rPr/>
            </w:rPrChange>
          </w:rPr>
          <w:delText xml:space="preserve">measured </w:delText>
        </w:r>
        <w:r w:rsidRPr="007F54F5" w:rsidDel="0043303D">
          <w:rPr>
            <w:rFonts w:ascii="Times New Roman" w:hAnsi="Times New Roman" w:cs="Times New Roman"/>
            <w:rPrChange w:id="557" w:author="Curt Storlazzi" w:date="2016-04-04T13:22:00Z">
              <w:rPr/>
            </w:rPrChange>
          </w:rPr>
          <w:delText>sediment accumulation presented in this paper.</w:delText>
        </w:r>
        <w:commentRangeStart w:id="558"/>
        <w:r w:rsidRPr="007F54F5" w:rsidDel="0043303D">
          <w:rPr>
            <w:rFonts w:ascii="Times New Roman" w:hAnsi="Times New Roman" w:cs="Times New Roman"/>
            <w:rPrChange w:id="559" w:author="Curt Storlazzi" w:date="2016-04-04T13:22:00Z">
              <w:rPr/>
            </w:rPrChange>
          </w:rPr>
          <w:delText xml:space="preserve">  </w:delText>
        </w:r>
        <w:commentRangeEnd w:id="558"/>
        <w:r w:rsidRPr="007F54F5" w:rsidDel="0043303D">
          <w:rPr>
            <w:rStyle w:val="CommentReference"/>
            <w:rFonts w:ascii="Times New Roman" w:hAnsi="Times New Roman" w:cs="Times New Roman"/>
            <w:rPrChange w:id="560" w:author="Curt Storlazzi" w:date="2016-04-04T13:22:00Z">
              <w:rPr>
                <w:rStyle w:val="CommentReference"/>
                <w:rFonts w:asciiTheme="minorHAnsi" w:hAnsiTheme="minorHAnsi"/>
              </w:rPr>
            </w:rPrChange>
          </w:rPr>
          <w:commentReference w:id="558"/>
        </w:r>
      </w:del>
    </w:p>
    <w:p w14:paraId="58C61028" w14:textId="6C294F8E" w:rsidR="008340DA" w:rsidRPr="007F54F5" w:rsidDel="0043303D" w:rsidRDefault="008340DA">
      <w:pPr>
        <w:spacing w:after="0"/>
        <w:rPr>
          <w:del w:id="561" w:author="Curt Storlazzi" w:date="2016-04-04T12:49:00Z"/>
          <w:rFonts w:ascii="Times New Roman" w:hAnsi="Times New Roman" w:cs="Times New Roman"/>
          <w:rPrChange w:id="562" w:author="Curt Storlazzi" w:date="2016-04-04T13:22:00Z">
            <w:rPr>
              <w:del w:id="563" w:author="Curt Storlazzi" w:date="2016-04-04T12:49:00Z"/>
            </w:rPr>
          </w:rPrChange>
        </w:rPr>
        <w:pPrChange w:id="564" w:author="Curt Storlazzi" w:date="2016-04-04T12:44:00Z">
          <w:pPr/>
        </w:pPrChange>
      </w:pPr>
    </w:p>
    <w:p w14:paraId="4166C1D9" w14:textId="07DDD9D3" w:rsidR="008340DA" w:rsidRPr="007F54F5" w:rsidDel="0043303D" w:rsidRDefault="008340DA">
      <w:pPr>
        <w:spacing w:after="0"/>
        <w:rPr>
          <w:del w:id="565" w:author="Curt Storlazzi" w:date="2016-04-04T12:49:00Z"/>
          <w:rFonts w:ascii="Times New Roman" w:hAnsi="Times New Roman" w:cs="Times New Roman"/>
          <w:rPrChange w:id="566" w:author="Curt Storlazzi" w:date="2016-04-04T13:22:00Z">
            <w:rPr>
              <w:del w:id="567" w:author="Curt Storlazzi" w:date="2016-04-04T12:49:00Z"/>
            </w:rPr>
          </w:rPrChange>
        </w:rPr>
        <w:pPrChange w:id="568" w:author="Curt Storlazzi" w:date="2016-04-04T12:44:00Z">
          <w:pPr/>
        </w:pPrChange>
      </w:pPr>
      <w:del w:id="569" w:author="Curt Storlazzi" w:date="2016-04-04T12:49:00Z">
        <w:r w:rsidRPr="007F54F5" w:rsidDel="0043303D">
          <w:rPr>
            <w:rFonts w:ascii="Times New Roman" w:hAnsi="Times New Roman" w:cs="Times New Roman"/>
            <w:rPrChange w:id="570" w:author="Curt Storlazzi" w:date="2016-04-04T13:22:00Z">
              <w:rPr/>
            </w:rPrChange>
          </w:rPr>
          <w:delText>Research questions</w:delText>
        </w:r>
      </w:del>
    </w:p>
    <w:p w14:paraId="057CC7F4" w14:textId="31A22190" w:rsidR="0043303D" w:rsidRPr="007F54F5" w:rsidRDefault="00E609B8" w:rsidP="0043303D">
      <w:pPr>
        <w:spacing w:after="0"/>
        <w:ind w:firstLine="720"/>
        <w:rPr>
          <w:rFonts w:ascii="Times New Roman" w:hAnsi="Times New Roman" w:cs="Times New Roman"/>
          <w:rPrChange w:id="571" w:author="Curt Storlazzi" w:date="2016-04-04T13:22:00Z">
            <w:rPr/>
          </w:rPrChange>
        </w:rPr>
      </w:pPr>
      <w:del w:id="572" w:author="Curt Storlazzi" w:date="2016-04-04T12:49:00Z">
        <w:r w:rsidRPr="007F54F5" w:rsidDel="0043303D">
          <w:rPr>
            <w:rFonts w:ascii="Times New Roman" w:hAnsi="Times New Roman" w:cs="Times New Roman"/>
            <w:rPrChange w:id="573" w:author="Curt Storlazzi" w:date="2016-04-04T13:22:00Z">
              <w:rPr/>
            </w:rPrChange>
          </w:rPr>
          <w:lastRenderedPageBreak/>
          <w:delText xml:space="preserve">Faga'alu reef is exposed to enhanced sediment input from anthropogenic disturbance, but spatially and temporally heterogeneous hydrodynamic conditions are a strong control on sediment accumulation. </w:delText>
        </w:r>
      </w:del>
      <w:del w:id="574" w:author="Curt Storlazzi" w:date="2016-04-04T12:52:00Z">
        <w:r w:rsidR="008340DA" w:rsidRPr="007F54F5" w:rsidDel="0043303D">
          <w:rPr>
            <w:rFonts w:ascii="Times New Roman" w:hAnsi="Times New Roman" w:cs="Times New Roman"/>
            <w:rPrChange w:id="575" w:author="Curt Storlazzi" w:date="2016-04-04T13:22:00Z">
              <w:rPr/>
            </w:rPrChange>
          </w:rPr>
          <w:delText>T</w:delText>
        </w:r>
        <w:r w:rsidRPr="007F54F5" w:rsidDel="0043303D">
          <w:rPr>
            <w:rFonts w:ascii="Times New Roman" w:hAnsi="Times New Roman" w:cs="Times New Roman"/>
            <w:rPrChange w:id="576" w:author="Curt Storlazzi" w:date="2016-04-04T13:22:00Z">
              <w:rPr/>
            </w:rPrChange>
          </w:rPr>
          <w:delText>he objective of this paper is to</w:delText>
        </w:r>
      </w:del>
      <w:ins w:id="577" w:author="Curt Storlazzi" w:date="2016-04-04T12:52:00Z">
        <w:r w:rsidR="0043303D" w:rsidRPr="007F54F5">
          <w:rPr>
            <w:rFonts w:ascii="Times New Roman" w:hAnsi="Times New Roman" w:cs="Times New Roman"/>
            <w:rPrChange w:id="578" w:author="Curt Storlazzi" w:date="2016-04-04T13:22:00Z">
              <w:rPr/>
            </w:rPrChange>
          </w:rPr>
          <w:t>Were we</w:t>
        </w:r>
      </w:ins>
      <w:r w:rsidRPr="007F54F5">
        <w:rPr>
          <w:rFonts w:ascii="Times New Roman" w:hAnsi="Times New Roman" w:cs="Times New Roman"/>
          <w:rPrChange w:id="579" w:author="Curt Storlazzi" w:date="2016-04-04T13:22:00Z">
            <w:rPr/>
          </w:rPrChange>
        </w:rPr>
        <w:t xml:space="preserve"> interpret spatial and temporal</w:t>
      </w:r>
      <w:r w:rsidR="000E29D6" w:rsidRPr="007F54F5">
        <w:rPr>
          <w:rFonts w:ascii="Times New Roman" w:hAnsi="Times New Roman" w:cs="Times New Roman"/>
          <w:rPrChange w:id="580" w:author="Curt Storlazzi" w:date="2016-04-04T13:22:00Z">
            <w:rPr/>
          </w:rPrChange>
        </w:rPr>
        <w:t xml:space="preserve"> sediment accumulation</w:t>
      </w:r>
      <w:r w:rsidRPr="007F54F5">
        <w:rPr>
          <w:rFonts w:ascii="Times New Roman" w:hAnsi="Times New Roman" w:cs="Times New Roman"/>
          <w:rPrChange w:id="581" w:author="Curt Storlazzi" w:date="2016-04-04T13:22:00Z">
            <w:rPr/>
          </w:rPrChange>
        </w:rPr>
        <w:t xml:space="preserve"> patterns </w:t>
      </w:r>
      <w:del w:id="582" w:author="Curt Storlazzi" w:date="2016-04-04T12:49:00Z">
        <w:r w:rsidRPr="007F54F5" w:rsidDel="0043303D">
          <w:rPr>
            <w:rFonts w:ascii="Times New Roman" w:hAnsi="Times New Roman" w:cs="Times New Roman"/>
            <w:rPrChange w:id="583" w:author="Curt Storlazzi" w:date="2016-04-04T13:22:00Z">
              <w:rPr/>
            </w:rPrChange>
          </w:rPr>
          <w:delText>at the study site</w:delText>
        </w:r>
      </w:del>
      <w:ins w:id="584" w:author="Curt Storlazzi" w:date="2016-04-04T12:49:00Z">
        <w:r w:rsidR="0043303D" w:rsidRPr="007F54F5">
          <w:rPr>
            <w:rFonts w:ascii="Times New Roman" w:hAnsi="Times New Roman" w:cs="Times New Roman"/>
            <w:rPrChange w:id="585" w:author="Curt Storlazzi" w:date="2016-04-04T13:22:00Z">
              <w:rPr/>
            </w:rPrChange>
          </w:rPr>
          <w:t>in a coral reef-lined embayment</w:t>
        </w:r>
      </w:ins>
      <w:r w:rsidRPr="007F54F5">
        <w:rPr>
          <w:rFonts w:ascii="Times New Roman" w:hAnsi="Times New Roman" w:cs="Times New Roman"/>
          <w:rPrChange w:id="586" w:author="Curt Storlazzi" w:date="2016-04-04T13:22:00Z">
            <w:rPr/>
          </w:rPrChange>
        </w:rPr>
        <w:t xml:space="preserve"> using</w:t>
      </w:r>
      <w:r w:rsidR="008340DA" w:rsidRPr="007F54F5">
        <w:rPr>
          <w:rFonts w:ascii="Times New Roman" w:hAnsi="Times New Roman" w:cs="Times New Roman"/>
          <w:rPrChange w:id="587" w:author="Curt Storlazzi" w:date="2016-04-04T13:22:00Z">
            <w:rPr/>
          </w:rPrChange>
        </w:rPr>
        <w:t xml:space="preserve"> measured and modeled event suspended sediment yield (SSY</w:t>
      </w:r>
      <w:r w:rsidR="008340DA" w:rsidRPr="007F54F5">
        <w:rPr>
          <w:rFonts w:ascii="Times New Roman" w:hAnsi="Times New Roman" w:cs="Times New Roman"/>
          <w:vertAlign w:val="subscript"/>
          <w:rPrChange w:id="588" w:author="Curt Storlazzi" w:date="2016-04-04T13:22:00Z">
            <w:rPr>
              <w:vertAlign w:val="subscript"/>
            </w:rPr>
          </w:rPrChange>
        </w:rPr>
        <w:t>EV</w:t>
      </w:r>
      <w:r w:rsidR="008340DA" w:rsidRPr="007F54F5">
        <w:rPr>
          <w:rFonts w:ascii="Times New Roman" w:hAnsi="Times New Roman" w:cs="Times New Roman"/>
          <w:rPrChange w:id="589" w:author="Curt Storlazzi" w:date="2016-04-04T13:22:00Z">
            <w:rPr/>
          </w:rPrChange>
        </w:rPr>
        <w:t>) from the watershed, modeled wave conditions</w:t>
      </w:r>
      <w:ins w:id="590" w:author="Curt Storlazzi" w:date="2016-04-04T12:53:00Z">
        <w:r w:rsidR="0043303D" w:rsidRPr="007F54F5">
          <w:rPr>
            <w:rFonts w:ascii="Times New Roman" w:hAnsi="Times New Roman" w:cs="Times New Roman"/>
            <w:rPrChange w:id="591" w:author="Curt Storlazzi" w:date="2016-04-04T13:22:00Z">
              <w:rPr/>
            </w:rPrChange>
          </w:rPr>
          <w:t xml:space="preserve"> and the resulting circulation patterns</w:t>
        </w:r>
      </w:ins>
      <w:r w:rsidR="008340DA" w:rsidRPr="007F54F5">
        <w:rPr>
          <w:rFonts w:ascii="Times New Roman" w:hAnsi="Times New Roman" w:cs="Times New Roman"/>
          <w:rPrChange w:id="592" w:author="Curt Storlazzi" w:date="2016-04-04T13:22:00Z">
            <w:rPr/>
          </w:rPrChange>
        </w:rPr>
        <w:t xml:space="preserve">, and </w:t>
      </w:r>
      <w:del w:id="593" w:author="Curt Storlazzi" w:date="2016-04-04T12:52:00Z">
        <w:r w:rsidR="008340DA" w:rsidRPr="007F54F5" w:rsidDel="0043303D">
          <w:rPr>
            <w:rFonts w:ascii="Times New Roman" w:hAnsi="Times New Roman" w:cs="Times New Roman"/>
            <w:rPrChange w:id="594" w:author="Curt Storlazzi" w:date="2016-04-04T13:22:00Z">
              <w:rPr/>
            </w:rPrChange>
          </w:rPr>
          <w:delText xml:space="preserve">spatially </w:delText>
        </w:r>
      </w:del>
      <w:ins w:id="595" w:author="Curt Storlazzi" w:date="2016-04-04T12:52:00Z">
        <w:r w:rsidR="0043303D" w:rsidRPr="007F54F5">
          <w:rPr>
            <w:rFonts w:ascii="Times New Roman" w:hAnsi="Times New Roman" w:cs="Times New Roman"/>
            <w:rPrChange w:id="596" w:author="Curt Storlazzi" w:date="2016-04-04T13:22:00Z">
              <w:rPr/>
            </w:rPrChange>
          </w:rPr>
          <w:t>spatially-</w:t>
        </w:r>
      </w:ins>
      <w:r w:rsidR="008340DA" w:rsidRPr="007F54F5">
        <w:rPr>
          <w:rFonts w:ascii="Times New Roman" w:hAnsi="Times New Roman" w:cs="Times New Roman"/>
          <w:rPrChange w:id="597" w:author="Curt Storlazzi" w:date="2016-04-04T13:22:00Z">
            <w:rPr/>
          </w:rPrChange>
        </w:rPr>
        <w:t>distributed measurements of gross and net sediment accumulation</w:t>
      </w:r>
      <w:r w:rsidRPr="007F54F5">
        <w:rPr>
          <w:rFonts w:ascii="Times New Roman" w:hAnsi="Times New Roman" w:cs="Times New Roman"/>
          <w:rPrChange w:id="598" w:author="Curt Storlazzi" w:date="2016-04-04T13:22:00Z">
            <w:rPr/>
          </w:rPrChange>
        </w:rPr>
        <w:t xml:space="preserve"> and composition</w:t>
      </w:r>
      <w:r w:rsidR="008340DA" w:rsidRPr="007F54F5">
        <w:rPr>
          <w:rFonts w:ascii="Times New Roman" w:hAnsi="Times New Roman" w:cs="Times New Roman"/>
          <w:rPrChange w:id="599" w:author="Curt Storlazzi" w:date="2016-04-04T13:22:00Z">
            <w:rPr/>
          </w:rPrChange>
        </w:rPr>
        <w:t xml:space="preserve">. </w:t>
      </w:r>
      <w:ins w:id="600" w:author="Curt Storlazzi" w:date="2016-04-04T12:51:00Z">
        <w:r w:rsidR="0043303D" w:rsidRPr="007F54F5">
          <w:rPr>
            <w:rFonts w:ascii="Times New Roman" w:hAnsi="Times New Roman" w:cs="Times New Roman"/>
            <w:rPrChange w:id="601" w:author="Curt Storlazzi" w:date="2016-04-04T13:22:00Z">
              <w:rPr/>
            </w:rPrChange>
          </w:rPr>
          <w:t xml:space="preserve">The goal of this effort is </w:t>
        </w:r>
      </w:ins>
      <w:moveToRangeStart w:id="602" w:author="Curt Storlazzi" w:date="2016-04-04T12:49:00Z" w:name="move321393525"/>
      <w:moveTo w:id="603" w:author="Curt Storlazzi" w:date="2016-04-04T12:49:00Z">
        <w:del w:id="604" w:author="Curt Storlazzi" w:date="2016-04-04T12:50:00Z">
          <w:r w:rsidR="0043303D" w:rsidRPr="007F54F5" w:rsidDel="0043303D">
            <w:rPr>
              <w:rFonts w:ascii="Times New Roman" w:hAnsi="Times New Roman" w:cs="Times New Roman"/>
              <w:rPrChange w:id="605" w:author="Curt Storlazzi" w:date="2016-04-04T13:22:00Z">
                <w:rPr/>
              </w:rPrChange>
            </w:rPr>
            <w:delText xml:space="preserve">This paper sited traps </w:delText>
          </w:r>
        </w:del>
        <w:r w:rsidR="0043303D" w:rsidRPr="007F54F5">
          <w:rPr>
            <w:rFonts w:ascii="Times New Roman" w:hAnsi="Times New Roman" w:cs="Times New Roman"/>
            <w:rPrChange w:id="606" w:author="Curt Storlazzi" w:date="2016-04-04T13:22:00Z">
              <w:rPr/>
            </w:rPrChange>
          </w:rPr>
          <w:t xml:space="preserve">to </w:t>
        </w:r>
        <w:del w:id="607" w:author="Curt Storlazzi" w:date="2016-04-04T12:50:00Z">
          <w:r w:rsidR="0043303D" w:rsidRPr="007F54F5" w:rsidDel="0043303D">
            <w:rPr>
              <w:rFonts w:ascii="Times New Roman" w:hAnsi="Times New Roman" w:cs="Times New Roman"/>
              <w:rPrChange w:id="608" w:author="Curt Storlazzi" w:date="2016-04-04T13:22:00Z">
                <w:rPr/>
              </w:rPrChange>
            </w:rPr>
            <w:delText>explicitly measure</w:delText>
          </w:r>
        </w:del>
      </w:moveTo>
      <w:ins w:id="609" w:author="Curt Storlazzi" w:date="2016-04-04T12:50:00Z">
        <w:r w:rsidR="0043303D" w:rsidRPr="007F54F5">
          <w:rPr>
            <w:rFonts w:ascii="Times New Roman" w:hAnsi="Times New Roman" w:cs="Times New Roman"/>
            <w:rPrChange w:id="610" w:author="Curt Storlazzi" w:date="2016-04-04T13:22:00Z">
              <w:rPr/>
            </w:rPrChange>
          </w:rPr>
          <w:t xml:space="preserve">understand the influence of </w:t>
        </w:r>
      </w:ins>
      <w:ins w:id="611" w:author="Curt Storlazzi" w:date="2016-04-04T12:54:00Z">
        <w:r w:rsidR="0043303D" w:rsidRPr="007F54F5">
          <w:rPr>
            <w:rFonts w:ascii="Times New Roman" w:hAnsi="Times New Roman" w:cs="Times New Roman"/>
            <w:rPrChange w:id="612" w:author="Curt Storlazzi" w:date="2016-04-04T13:22:00Z">
              <w:rPr/>
            </w:rPrChange>
          </w:rPr>
          <w:t xml:space="preserve">source </w:t>
        </w:r>
      </w:ins>
      <w:ins w:id="613" w:author="Curt Storlazzi" w:date="2016-04-04T12:50:00Z">
        <w:r w:rsidR="0043303D" w:rsidRPr="007F54F5">
          <w:rPr>
            <w:rFonts w:ascii="Times New Roman" w:hAnsi="Times New Roman" w:cs="Times New Roman"/>
            <w:rPrChange w:id="614" w:author="Curt Storlazzi" w:date="2016-04-04T13:22:00Z">
              <w:rPr/>
            </w:rPrChange>
          </w:rPr>
          <w:t>proximity, circulation patterns, and water depth on</w:t>
        </w:r>
      </w:ins>
      <w:moveTo w:id="615" w:author="Curt Storlazzi" w:date="2016-04-04T12:49:00Z">
        <w:r w:rsidR="0043303D" w:rsidRPr="007F54F5">
          <w:rPr>
            <w:rFonts w:ascii="Times New Roman" w:hAnsi="Times New Roman" w:cs="Times New Roman"/>
            <w:rPrChange w:id="616" w:author="Curt Storlazzi" w:date="2016-04-04T13:22:00Z">
              <w:rPr/>
            </w:rPrChange>
          </w:rPr>
          <w:t xml:space="preserve"> </w:t>
        </w:r>
      </w:moveTo>
      <w:ins w:id="617" w:author="Curt Storlazzi" w:date="2016-04-04T12:51:00Z">
        <w:r w:rsidR="0043303D" w:rsidRPr="007F54F5">
          <w:rPr>
            <w:rFonts w:ascii="Times New Roman" w:hAnsi="Times New Roman" w:cs="Times New Roman"/>
            <w:rPrChange w:id="618" w:author="Curt Storlazzi" w:date="2016-04-04T13:22:00Z">
              <w:rPr/>
            </w:rPrChange>
          </w:rPr>
          <w:t xml:space="preserve">terrestrial </w:t>
        </w:r>
      </w:ins>
      <w:ins w:id="619" w:author="Curt Storlazzi" w:date="2016-04-04T12:54:00Z">
        <w:r w:rsidR="0043303D" w:rsidRPr="007F54F5">
          <w:rPr>
            <w:rFonts w:ascii="Times New Roman" w:hAnsi="Times New Roman" w:cs="Times New Roman"/>
            <w:rPrChange w:id="620" w:author="Curt Storlazzi" w:date="2016-04-04T13:22:00Z">
              <w:rPr/>
            </w:rPrChange>
          </w:rPr>
          <w:t xml:space="preserve">and carbonate </w:t>
        </w:r>
      </w:ins>
      <w:moveTo w:id="621" w:author="Curt Storlazzi" w:date="2016-04-04T12:49:00Z">
        <w:r w:rsidR="0043303D" w:rsidRPr="007F54F5">
          <w:rPr>
            <w:rFonts w:ascii="Times New Roman" w:hAnsi="Times New Roman" w:cs="Times New Roman"/>
            <w:rPrChange w:id="622" w:author="Curt Storlazzi" w:date="2016-04-04T13:22:00Z">
              <w:rPr/>
            </w:rPrChange>
          </w:rPr>
          <w:t>sediment accumulation</w:t>
        </w:r>
      </w:moveTo>
      <w:ins w:id="623" w:author="Curt Storlazzi" w:date="2016-04-04T12:55:00Z">
        <w:r w:rsidR="004C3887" w:rsidRPr="007F54F5">
          <w:rPr>
            <w:rFonts w:ascii="Times New Roman" w:hAnsi="Times New Roman" w:cs="Times New Roman"/>
            <w:rPrChange w:id="624" w:author="Curt Storlazzi" w:date="2016-04-04T13:22:00Z">
              <w:rPr/>
            </w:rPrChange>
          </w:rPr>
          <w:t xml:space="preserve"> in a reef-lined embayment impacted by excessive terrestrial sediment loading, and it</w:t>
        </w:r>
      </w:ins>
      <w:ins w:id="625" w:author="Curt Storlazzi" w:date="2016-04-04T12:56:00Z">
        <w:r w:rsidR="004C3887" w:rsidRPr="007F54F5">
          <w:rPr>
            <w:rFonts w:ascii="Times New Roman" w:hAnsi="Times New Roman" w:cs="Times New Roman"/>
            <w:rPrChange w:id="626" w:author="Curt Storlazzi" w:date="2016-04-04T13:22:00Z">
              <w:rPr/>
            </w:rPrChange>
          </w:rPr>
          <w:t>s resulting impact on coral health</w:t>
        </w:r>
      </w:ins>
      <w:moveTo w:id="627" w:author="Curt Storlazzi" w:date="2016-04-04T12:49:00Z">
        <w:del w:id="628" w:author="Curt Storlazzi" w:date="2016-04-04T12:54:00Z">
          <w:r w:rsidR="0043303D" w:rsidRPr="007F54F5" w:rsidDel="0043303D">
            <w:rPr>
              <w:rFonts w:ascii="Times New Roman" w:hAnsi="Times New Roman" w:cs="Times New Roman"/>
              <w:rPrChange w:id="629" w:author="Curt Storlazzi" w:date="2016-04-04T13:22:00Z">
                <w:rPr/>
              </w:rPrChange>
            </w:rPr>
            <w:delText xml:space="preserve"> across gradients in distance away from the stream outlet, water circulation patterns, and depth</w:delText>
          </w:r>
        </w:del>
        <w:r w:rsidR="0043303D" w:rsidRPr="007F54F5">
          <w:rPr>
            <w:rFonts w:ascii="Times New Roman" w:hAnsi="Times New Roman" w:cs="Times New Roman"/>
            <w:rPrChange w:id="630" w:author="Curt Storlazzi" w:date="2016-04-04T13:22:00Z">
              <w:rPr/>
            </w:rPrChange>
          </w:rPr>
          <w:t>.</w:t>
        </w:r>
      </w:moveTo>
    </w:p>
    <w:p w14:paraId="1F0F8CB9" w14:textId="77777777" w:rsidR="0043303D" w:rsidRPr="007F54F5" w:rsidDel="0043303D" w:rsidRDefault="0043303D" w:rsidP="0043303D">
      <w:pPr>
        <w:spacing w:after="0"/>
        <w:rPr>
          <w:del w:id="631" w:author="Curt Storlazzi" w:date="2016-04-04T12:55:00Z"/>
          <w:rFonts w:ascii="Times New Roman" w:hAnsi="Times New Roman" w:cs="Times New Roman"/>
          <w:rPrChange w:id="632" w:author="Curt Storlazzi" w:date="2016-04-04T13:22:00Z">
            <w:rPr>
              <w:del w:id="633" w:author="Curt Storlazzi" w:date="2016-04-04T12:55:00Z"/>
            </w:rPr>
          </w:rPrChange>
        </w:rPr>
      </w:pPr>
    </w:p>
    <w:moveToRangeEnd w:id="602"/>
    <w:p w14:paraId="1E276A37" w14:textId="5C960C59" w:rsidR="008340DA" w:rsidRPr="007F54F5" w:rsidDel="0043303D" w:rsidRDefault="008340DA">
      <w:pPr>
        <w:spacing w:after="0"/>
        <w:ind w:firstLine="720"/>
        <w:rPr>
          <w:del w:id="634" w:author="Curt Storlazzi" w:date="2016-04-04T12:55:00Z"/>
          <w:rFonts w:ascii="Times New Roman" w:hAnsi="Times New Roman" w:cs="Times New Roman"/>
          <w:rPrChange w:id="635" w:author="Curt Storlazzi" w:date="2016-04-04T13:22:00Z">
            <w:rPr>
              <w:del w:id="636" w:author="Curt Storlazzi" w:date="2016-04-04T12:55:00Z"/>
            </w:rPr>
          </w:rPrChange>
        </w:rPr>
        <w:pPrChange w:id="637" w:author="Curt Storlazzi" w:date="2016-04-04T12:44:00Z">
          <w:pPr>
            <w:ind w:firstLine="720"/>
          </w:pPr>
        </w:pPrChange>
      </w:pPr>
      <w:del w:id="638" w:author="Curt Storlazzi" w:date="2016-04-04T12:55:00Z">
        <w:r w:rsidRPr="007F54F5" w:rsidDel="0043303D">
          <w:rPr>
            <w:rFonts w:ascii="Times New Roman" w:hAnsi="Times New Roman" w:cs="Times New Roman"/>
            <w:rPrChange w:id="639" w:author="Curt Storlazzi" w:date="2016-04-04T13:22:00Z">
              <w:rPr/>
            </w:rPrChange>
          </w:rPr>
          <w:delText>The overarching question of the research is: Where and when is sediment accumulation occurring? and How do storm-supplied sediment and wave conditions interact to control terrigenous and carbonate sediment accumulation?</w:delText>
        </w:r>
        <w:commentRangeStart w:id="640"/>
        <w:r w:rsidRPr="007F54F5" w:rsidDel="0043303D">
          <w:rPr>
            <w:rFonts w:ascii="Times New Roman" w:hAnsi="Times New Roman" w:cs="Times New Roman"/>
            <w:rPrChange w:id="641" w:author="Curt Storlazzi" w:date="2016-04-04T13:22:00Z">
              <w:rPr/>
            </w:rPrChange>
          </w:rPr>
          <w:delText xml:space="preserve"> </w:delText>
        </w:r>
        <w:commentRangeEnd w:id="640"/>
        <w:r w:rsidRPr="007F54F5" w:rsidDel="0043303D">
          <w:rPr>
            <w:rStyle w:val="CommentReference"/>
            <w:rFonts w:ascii="Times New Roman" w:hAnsi="Times New Roman" w:cs="Times New Roman"/>
            <w:rPrChange w:id="642" w:author="Curt Storlazzi" w:date="2016-04-04T13:22:00Z">
              <w:rPr>
                <w:rStyle w:val="CommentReference"/>
                <w:rFonts w:asciiTheme="minorHAnsi" w:hAnsiTheme="minorHAnsi"/>
              </w:rPr>
            </w:rPrChange>
          </w:rPr>
          <w:commentReference w:id="640"/>
        </w:r>
      </w:del>
    </w:p>
    <w:p w14:paraId="1292B5EA" w14:textId="77777777" w:rsidR="000E29D6" w:rsidRPr="007F54F5" w:rsidRDefault="000E29D6">
      <w:pPr>
        <w:spacing w:after="0"/>
        <w:rPr>
          <w:rFonts w:ascii="Times New Roman" w:hAnsi="Times New Roman" w:cs="Times New Roman"/>
          <w:rPrChange w:id="643" w:author="Curt Storlazzi" w:date="2016-04-04T13:22:00Z">
            <w:rPr/>
          </w:rPrChange>
        </w:rPr>
        <w:pPrChange w:id="644" w:author="Curt Storlazzi" w:date="2016-04-04T12:44:00Z">
          <w:pPr>
            <w:spacing w:after="160" w:line="259" w:lineRule="auto"/>
          </w:pPr>
        </w:pPrChange>
      </w:pPr>
    </w:p>
    <w:p w14:paraId="43ADE5B8" w14:textId="23275F88" w:rsidR="005E5BF6" w:rsidRPr="007F54F5" w:rsidRDefault="005E5BF6">
      <w:pPr>
        <w:pStyle w:val="Heading1"/>
        <w:keepNext w:val="0"/>
        <w:keepLines w:val="0"/>
        <w:spacing w:before="0" w:after="0"/>
        <w:rPr>
          <w:rFonts w:ascii="Times New Roman" w:hAnsi="Times New Roman" w:cs="Times New Roman"/>
          <w:rPrChange w:id="645" w:author="Curt Storlazzi" w:date="2016-04-04T13:22:00Z">
            <w:rPr/>
          </w:rPrChange>
        </w:rPr>
        <w:pPrChange w:id="646" w:author="Curt Storlazzi" w:date="2016-04-04T12:44:00Z">
          <w:pPr>
            <w:pStyle w:val="Heading1"/>
            <w:keepNext w:val="0"/>
            <w:keepLines w:val="0"/>
          </w:pPr>
        </w:pPrChange>
      </w:pPr>
      <w:r w:rsidRPr="007F54F5">
        <w:rPr>
          <w:rFonts w:ascii="Times New Roman" w:hAnsi="Times New Roman" w:cs="Times New Roman"/>
          <w:rPrChange w:id="647" w:author="Curt Storlazzi" w:date="2016-04-04T13:22:00Z">
            <w:rPr/>
          </w:rPrChange>
        </w:rPr>
        <w:t xml:space="preserve">2. </w:t>
      </w:r>
      <w:commentRangeStart w:id="648"/>
      <w:r w:rsidRPr="007F54F5">
        <w:rPr>
          <w:rFonts w:ascii="Times New Roman" w:hAnsi="Times New Roman" w:cs="Times New Roman"/>
          <w:rPrChange w:id="649" w:author="Curt Storlazzi" w:date="2016-04-04T13:22:00Z">
            <w:rPr/>
          </w:rPrChange>
        </w:rPr>
        <w:t>Materials and Methods</w:t>
      </w:r>
      <w:commentRangeEnd w:id="648"/>
      <w:r w:rsidR="00BA58F2" w:rsidRPr="007F54F5">
        <w:rPr>
          <w:rStyle w:val="CommentReference"/>
          <w:rFonts w:ascii="Times New Roman" w:eastAsiaTheme="minorHAnsi" w:hAnsi="Times New Roman" w:cs="Times New Roman"/>
          <w:color w:val="auto"/>
          <w:rPrChange w:id="650" w:author="Curt Storlazzi" w:date="2016-04-04T13:22:00Z">
            <w:rPr>
              <w:rStyle w:val="CommentReference"/>
              <w:rFonts w:asciiTheme="minorHAnsi" w:eastAsiaTheme="minorHAnsi" w:hAnsiTheme="minorHAnsi" w:cstheme="minorBidi"/>
              <w:color w:val="auto"/>
            </w:rPr>
          </w:rPrChange>
        </w:rPr>
        <w:commentReference w:id="648"/>
      </w:r>
    </w:p>
    <w:p w14:paraId="4952778C" w14:textId="77777777" w:rsidR="002903D1" w:rsidRPr="007F54F5" w:rsidRDefault="002903D1">
      <w:pPr>
        <w:spacing w:after="0"/>
        <w:rPr>
          <w:rFonts w:ascii="Times New Roman" w:hAnsi="Times New Roman" w:cs="Times New Roman"/>
          <w:rPrChange w:id="651" w:author="Curt Storlazzi" w:date="2016-04-04T13:22:00Z">
            <w:rPr/>
          </w:rPrChange>
        </w:rPr>
        <w:pPrChange w:id="652" w:author="Curt Storlazzi" w:date="2016-04-04T12:44:00Z">
          <w:pPr/>
        </w:pPrChange>
      </w:pPr>
    </w:p>
    <w:p w14:paraId="01528DBA" w14:textId="77777777" w:rsidR="005E5BF6" w:rsidRPr="007F54F5" w:rsidRDefault="005E5BF6">
      <w:pPr>
        <w:pStyle w:val="Heading2"/>
        <w:keepNext w:val="0"/>
        <w:keepLines w:val="0"/>
        <w:spacing w:before="0"/>
        <w:rPr>
          <w:rFonts w:ascii="Times New Roman" w:hAnsi="Times New Roman" w:cs="Times New Roman"/>
          <w:rPrChange w:id="653" w:author="Curt Storlazzi" w:date="2016-04-04T13:22:00Z">
            <w:rPr/>
          </w:rPrChange>
        </w:rPr>
        <w:pPrChange w:id="654" w:author="Curt Storlazzi" w:date="2016-04-04T12:44:00Z">
          <w:pPr>
            <w:pStyle w:val="Heading2"/>
            <w:keepNext w:val="0"/>
            <w:keepLines w:val="0"/>
          </w:pPr>
        </w:pPrChange>
      </w:pPr>
      <w:r w:rsidRPr="007F54F5">
        <w:rPr>
          <w:rFonts w:ascii="Times New Roman" w:hAnsi="Times New Roman" w:cs="Times New Roman"/>
          <w:rPrChange w:id="655" w:author="Curt Storlazzi" w:date="2016-04-04T13:22:00Z">
            <w:rPr/>
          </w:rPrChange>
        </w:rPr>
        <w:t>2.1 Study Area</w:t>
      </w:r>
    </w:p>
    <w:p w14:paraId="328792D7" w14:textId="77777777" w:rsidR="005E5BF6" w:rsidRPr="007F54F5" w:rsidRDefault="005E5BF6">
      <w:pPr>
        <w:spacing w:after="0"/>
        <w:rPr>
          <w:rFonts w:ascii="Times New Roman" w:hAnsi="Times New Roman" w:cs="Times New Roman"/>
          <w:rPrChange w:id="656" w:author="Curt Storlazzi" w:date="2016-04-04T13:22:00Z">
            <w:rPr/>
          </w:rPrChange>
        </w:rPr>
        <w:pPrChange w:id="657" w:author="Curt Storlazzi" w:date="2016-04-04T12:44:00Z">
          <w:pPr/>
        </w:pPrChange>
      </w:pPr>
    </w:p>
    <w:p w14:paraId="76B5A3B3" w14:textId="7FE43813" w:rsidR="005E5BF6" w:rsidRPr="007F54F5" w:rsidRDefault="005E5BF6">
      <w:pPr>
        <w:pStyle w:val="Heading3"/>
        <w:keepNext w:val="0"/>
        <w:keepLines w:val="0"/>
        <w:spacing w:before="0"/>
        <w:rPr>
          <w:rFonts w:ascii="Times New Roman" w:hAnsi="Times New Roman" w:cs="Times New Roman"/>
          <w:rPrChange w:id="658" w:author="Curt Storlazzi" w:date="2016-04-04T13:22:00Z">
            <w:rPr/>
          </w:rPrChange>
        </w:rPr>
        <w:pPrChange w:id="659" w:author="Curt Storlazzi" w:date="2016-04-04T12:44:00Z">
          <w:pPr>
            <w:pStyle w:val="Heading3"/>
            <w:keepNext w:val="0"/>
            <w:keepLines w:val="0"/>
          </w:pPr>
        </w:pPrChange>
      </w:pPr>
      <w:r w:rsidRPr="007F54F5">
        <w:rPr>
          <w:rFonts w:ascii="Times New Roman" w:hAnsi="Times New Roman" w:cs="Times New Roman"/>
          <w:rPrChange w:id="660" w:author="Curt Storlazzi" w:date="2016-04-04T13:22:00Z">
            <w:rPr/>
          </w:rPrChange>
        </w:rPr>
        <w:t xml:space="preserve">2.1.1 </w:t>
      </w:r>
      <w:del w:id="661" w:author="Curt Storlazzi" w:date="2016-04-04T13:49:00Z">
        <w:r w:rsidR="00560B45" w:rsidRPr="007F54F5" w:rsidDel="003B7453">
          <w:rPr>
            <w:rFonts w:ascii="Times New Roman" w:hAnsi="Times New Roman" w:cs="Times New Roman"/>
            <w:rPrChange w:id="662" w:author="Curt Storlazzi" w:date="2016-04-04T13:22:00Z">
              <w:rPr/>
            </w:rPrChange>
          </w:rPr>
          <w:delText xml:space="preserve">Faga’alu </w:delText>
        </w:r>
        <w:r w:rsidRPr="007F54F5" w:rsidDel="003B7453">
          <w:rPr>
            <w:rFonts w:ascii="Times New Roman" w:hAnsi="Times New Roman" w:cs="Times New Roman"/>
            <w:rPrChange w:id="663" w:author="Curt Storlazzi" w:date="2016-04-04T13:22:00Z">
              <w:rPr/>
            </w:rPrChange>
          </w:rPr>
          <w:delText>Watershed</w:delText>
        </w:r>
      </w:del>
      <w:ins w:id="664" w:author="Curt Storlazzi" w:date="2016-04-04T13:49:00Z">
        <w:r w:rsidR="003B7453">
          <w:rPr>
            <w:rFonts w:ascii="Times New Roman" w:hAnsi="Times New Roman" w:cs="Times New Roman"/>
          </w:rPr>
          <w:t>Geography and Geology</w:t>
        </w:r>
      </w:ins>
      <w:del w:id="665" w:author="Curt Storlazzi" w:date="2016-04-04T13:49:00Z">
        <w:r w:rsidRPr="007F54F5" w:rsidDel="003B7453">
          <w:rPr>
            <w:rFonts w:ascii="Times New Roman" w:hAnsi="Times New Roman" w:cs="Times New Roman"/>
            <w:rPrChange w:id="666" w:author="Curt Storlazzi" w:date="2016-04-04T13:22:00Z">
              <w:rPr/>
            </w:rPrChange>
          </w:rPr>
          <w:delText>: Suspended Sediment Yield</w:delText>
        </w:r>
      </w:del>
    </w:p>
    <w:p w14:paraId="315605A9" w14:textId="348156C2" w:rsidR="005E5BF6" w:rsidRPr="007F54F5" w:rsidRDefault="00560B45" w:rsidP="006B7B47">
      <w:pPr>
        <w:spacing w:after="0"/>
        <w:ind w:firstLine="720"/>
        <w:rPr>
          <w:rFonts w:ascii="Times New Roman" w:hAnsi="Times New Roman" w:cs="Times New Roman"/>
          <w:rPrChange w:id="667" w:author="Curt Storlazzi" w:date="2016-04-04T13:22:00Z">
            <w:rPr/>
          </w:rPrChange>
        </w:rPr>
      </w:pPr>
      <w:r w:rsidRPr="007F54F5">
        <w:rPr>
          <w:rFonts w:ascii="Times New Roman" w:hAnsi="Times New Roman" w:cs="Times New Roman"/>
          <w:rPrChange w:id="668" w:author="Curt Storlazzi" w:date="2016-04-04T13:22:00Z">
            <w:rPr/>
          </w:rPrChange>
        </w:rPr>
        <w:t xml:space="preserve">Faga'alu Bay is a v-shaped, fringing-reef embayment situated on the western side of Pago Pago Bay, on the island of Tutuila, American Samoa (14.290˚ S, 170.677˚ W; Figure 1). </w:t>
      </w:r>
      <w:r w:rsidR="005E5BF6" w:rsidRPr="007F54F5">
        <w:rPr>
          <w:rFonts w:ascii="Times New Roman" w:hAnsi="Times New Roman" w:cs="Times New Roman"/>
          <w:rPrChange w:id="669" w:author="Curt Storlazzi" w:date="2016-04-04T13:22:00Z">
            <w:rPr/>
          </w:rPrChange>
        </w:rPr>
        <w:t>Faga'alu Bay is adjacent to a small (2.48 km</w:t>
      </w:r>
      <w:r w:rsidR="005E5BF6" w:rsidRPr="007F54F5">
        <w:rPr>
          <w:rFonts w:ascii="Times New Roman" w:hAnsi="Times New Roman" w:cs="Times New Roman"/>
          <w:vertAlign w:val="superscript"/>
          <w:rPrChange w:id="670" w:author="Curt Storlazzi" w:date="2016-04-04T13:22:00Z">
            <w:rPr>
              <w:vertAlign w:val="superscript"/>
            </w:rPr>
          </w:rPrChange>
        </w:rPr>
        <w:t>2</w:t>
      </w:r>
      <w:r w:rsidR="005E5BF6" w:rsidRPr="007F54F5">
        <w:rPr>
          <w:rFonts w:ascii="Times New Roman" w:hAnsi="Times New Roman" w:cs="Times New Roman"/>
          <w:rPrChange w:id="671" w:author="Curt Storlazzi" w:date="2016-04-04T13:22:00Z">
            <w:rPr/>
          </w:rPrChange>
        </w:rPr>
        <w:t>), steep-sided watershed that discharges terrigenous sediment during stor</w:t>
      </w:r>
      <w:r w:rsidRPr="007F54F5">
        <w:rPr>
          <w:rFonts w:ascii="Times New Roman" w:hAnsi="Times New Roman" w:cs="Times New Roman"/>
          <w:rPrChange w:id="672" w:author="Curt Storlazzi" w:date="2016-04-04T13:22:00Z">
            <w:rPr/>
          </w:rPrChange>
        </w:rPr>
        <w:t xml:space="preserve">m events from the perennial, </w:t>
      </w:r>
      <w:r w:rsidR="005E5BF6" w:rsidRPr="007F54F5">
        <w:rPr>
          <w:rFonts w:ascii="Times New Roman" w:hAnsi="Times New Roman" w:cs="Times New Roman"/>
          <w:rPrChange w:id="673" w:author="Curt Storlazzi" w:date="2016-04-04T13:22:00Z">
            <w:rPr/>
          </w:rPrChange>
        </w:rPr>
        <w:t>Faga</w:t>
      </w:r>
      <w:del w:id="674" w:author="Curt Storlazzi" w:date="2016-04-04T12:58:00Z">
        <w:r w:rsidR="005E5BF6" w:rsidRPr="007F54F5" w:rsidDel="00BA58F2">
          <w:rPr>
            <w:rFonts w:ascii="Times New Roman" w:hAnsi="Times New Roman" w:cs="Times New Roman"/>
            <w:rPrChange w:id="675" w:author="Curt Storlazzi" w:date="2016-04-04T13:22:00Z">
              <w:rPr>
                <w:rFonts w:cs="Times"/>
              </w:rPr>
            </w:rPrChange>
          </w:rPr>
          <w:delText>′</w:delText>
        </w:r>
      </w:del>
      <w:ins w:id="676" w:author="Curt Storlazzi" w:date="2016-04-04T12:58:00Z">
        <w:r w:rsidR="00BA58F2" w:rsidRPr="007F54F5">
          <w:rPr>
            <w:rFonts w:ascii="Times New Roman" w:hAnsi="Times New Roman" w:cs="Times New Roman"/>
            <w:rPrChange w:id="677" w:author="Curt Storlazzi" w:date="2016-04-04T13:22:00Z">
              <w:rPr>
                <w:rFonts w:cs="Times"/>
              </w:rPr>
            </w:rPrChange>
          </w:rPr>
          <w:t>’</w:t>
        </w:r>
      </w:ins>
      <w:r w:rsidRPr="007F54F5">
        <w:rPr>
          <w:rFonts w:ascii="Times New Roman" w:hAnsi="Times New Roman" w:cs="Times New Roman"/>
          <w:rPrChange w:id="678" w:author="Curt Storlazzi" w:date="2016-04-04T13:22:00Z">
            <w:rPr/>
          </w:rPrChange>
        </w:rPr>
        <w:t>alu Stream</w:t>
      </w:r>
      <w:r w:rsidR="005E5BF6" w:rsidRPr="007F54F5">
        <w:rPr>
          <w:rFonts w:ascii="Times New Roman" w:hAnsi="Times New Roman" w:cs="Times New Roman"/>
          <w:rPrChange w:id="679" w:author="Curt Storlazzi" w:date="2016-04-04T13:22:00Z">
            <w:rPr/>
          </w:rPrChange>
        </w:rPr>
        <w:t xml:space="preserve"> in the northwest corner of the </w:t>
      </w:r>
      <w:del w:id="680" w:author="Curt Storlazzi" w:date="2016-04-04T12:59:00Z">
        <w:r w:rsidR="005E5BF6" w:rsidRPr="007F54F5" w:rsidDel="00BA58F2">
          <w:rPr>
            <w:rFonts w:ascii="Times New Roman" w:hAnsi="Times New Roman" w:cs="Times New Roman"/>
            <w:rPrChange w:id="681" w:author="Curt Storlazzi" w:date="2016-04-04T13:22:00Z">
              <w:rPr/>
            </w:rPrChange>
          </w:rPr>
          <w:delText>Bay</w:delText>
        </w:r>
      </w:del>
      <w:ins w:id="682" w:author="Curt Storlazzi" w:date="2016-04-04T12:59:00Z">
        <w:r w:rsidR="00BA58F2" w:rsidRPr="007F54F5">
          <w:rPr>
            <w:rFonts w:ascii="Times New Roman" w:hAnsi="Times New Roman" w:cs="Times New Roman"/>
            <w:rPrChange w:id="683" w:author="Curt Storlazzi" w:date="2016-04-04T13:22:00Z">
              <w:rPr/>
            </w:rPrChange>
          </w:rPr>
          <w:t>bay</w:t>
        </w:r>
      </w:ins>
      <w:r w:rsidR="005E5BF6" w:rsidRPr="007F54F5">
        <w:rPr>
          <w:rFonts w:ascii="Times New Roman" w:hAnsi="Times New Roman" w:cs="Times New Roman"/>
          <w:rPrChange w:id="684" w:author="Curt Storlazzi" w:date="2016-04-04T13:22:00Z">
            <w:rPr/>
          </w:rPrChange>
        </w:rPr>
        <w:t xml:space="preserve">, and several surrounding ephemeral streams </w:t>
      </w:r>
      <w:r w:rsidR="005E5BF6" w:rsidRPr="007F54F5">
        <w:rPr>
          <w:rFonts w:ascii="Times New Roman" w:hAnsi="Times New Roman" w:cs="Times New Roman"/>
          <w:rPrChange w:id="685" w:author="Curt Storlazzi" w:date="2016-04-04T13:22:00Z">
            <w:rPr/>
          </w:rPrChange>
        </w:rPr>
        <w:fldChar w:fldCharType="begin" w:fldLock="1"/>
      </w:r>
      <w:r w:rsidR="005E5BF6" w:rsidRPr="007F54F5">
        <w:rPr>
          <w:rFonts w:ascii="Times New Roman" w:hAnsi="Times New Roman" w:cs="Times New Roman"/>
          <w:rPrChange w:id="686" w:author="Curt Storlazzi" w:date="2016-04-04T13:22:00Z">
            <w:rPr/>
          </w:rPrChange>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5E5BF6" w:rsidRPr="007F54F5">
        <w:rPr>
          <w:rFonts w:ascii="Times New Roman" w:hAnsi="Times New Roman" w:cs="Times New Roman"/>
          <w:rPrChange w:id="687" w:author="Curt Storlazzi" w:date="2016-04-04T13:22:00Z">
            <w:rPr/>
          </w:rPrChange>
        </w:rPr>
        <w:fldChar w:fldCharType="separate"/>
      </w:r>
      <w:r w:rsidR="005E5BF6" w:rsidRPr="007F54F5">
        <w:rPr>
          <w:rFonts w:ascii="Times New Roman" w:hAnsi="Times New Roman" w:cs="Times New Roman"/>
          <w:noProof/>
          <w:rPrChange w:id="688" w:author="Curt Storlazzi" w:date="2016-04-04T13:22:00Z">
            <w:rPr>
              <w:noProof/>
            </w:rPr>
          </w:rPrChange>
        </w:rPr>
        <w:t>(Messina and Biggs, 2016)</w:t>
      </w:r>
      <w:r w:rsidR="005E5BF6" w:rsidRPr="007F54F5">
        <w:rPr>
          <w:rFonts w:ascii="Times New Roman" w:hAnsi="Times New Roman" w:cs="Times New Roman"/>
          <w:rPrChange w:id="689" w:author="Curt Storlazzi" w:date="2016-04-04T13:22:00Z">
            <w:rPr/>
          </w:rPrChange>
        </w:rPr>
        <w:fldChar w:fldCharType="end"/>
      </w:r>
      <w:r w:rsidR="005E5BF6" w:rsidRPr="007F54F5">
        <w:rPr>
          <w:rFonts w:ascii="Times New Roman" w:hAnsi="Times New Roman" w:cs="Times New Roman"/>
          <w:rPrChange w:id="690" w:author="Curt Storlazzi" w:date="2016-04-04T13:22:00Z">
            <w:rPr/>
          </w:rPrChange>
        </w:rPr>
        <w:t xml:space="preserve">. Storms </w:t>
      </w:r>
      <w:r w:rsidRPr="007F54F5">
        <w:rPr>
          <w:rFonts w:ascii="Times New Roman" w:hAnsi="Times New Roman" w:cs="Times New Roman"/>
          <w:rPrChange w:id="691" w:author="Curt Storlazzi" w:date="2016-04-04T13:22:00Z">
            <w:rPr/>
          </w:rPrChange>
        </w:rPr>
        <w:t>occur most frequently</w:t>
      </w:r>
      <w:r w:rsidR="005E5BF6" w:rsidRPr="007F54F5">
        <w:rPr>
          <w:rFonts w:ascii="Times New Roman" w:hAnsi="Times New Roman" w:cs="Times New Roman"/>
          <w:rPrChange w:id="692" w:author="Curt Storlazzi" w:date="2016-04-04T13:22:00Z">
            <w:rPr/>
          </w:rPrChange>
        </w:rPr>
        <w:t xml:space="preserve"> during the October-April wet season, but large storms can occur throughout the year</w:t>
      </w:r>
      <w:r w:rsidR="004D075D" w:rsidRPr="007F54F5">
        <w:rPr>
          <w:rFonts w:ascii="Times New Roman" w:hAnsi="Times New Roman" w:cs="Times New Roman"/>
          <w:rPrChange w:id="693" w:author="Curt Storlazzi" w:date="2016-04-04T13:22:00Z">
            <w:rPr/>
          </w:rPrChange>
        </w:rPr>
        <w:t xml:space="preserve"> </w:t>
      </w:r>
      <w:r w:rsidR="004D075D" w:rsidRPr="007F54F5">
        <w:rPr>
          <w:rFonts w:ascii="Times New Roman" w:hAnsi="Times New Roman" w:cs="Times New Roman"/>
          <w:rPrChange w:id="694" w:author="Curt Storlazzi" w:date="2016-04-04T13:22:00Z">
            <w:rPr/>
          </w:rPrChange>
        </w:rPr>
        <w:fldChar w:fldCharType="begin" w:fldLock="1"/>
      </w:r>
      <w:r w:rsidR="00783D90" w:rsidRPr="007F54F5">
        <w:rPr>
          <w:rFonts w:ascii="Times New Roman" w:hAnsi="Times New Roman" w:cs="Times New Roman"/>
          <w:rPrChange w:id="695" w:author="Curt Storlazzi" w:date="2016-04-04T13:22:00Z">
            <w:rPr/>
          </w:rPrChange>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004D075D" w:rsidRPr="007F54F5">
        <w:rPr>
          <w:rFonts w:ascii="Times New Roman" w:hAnsi="Times New Roman" w:cs="Times New Roman"/>
          <w:rPrChange w:id="696" w:author="Curt Storlazzi" w:date="2016-04-04T13:22:00Z">
            <w:rPr/>
          </w:rPrChange>
        </w:rPr>
        <w:fldChar w:fldCharType="separate"/>
      </w:r>
      <w:r w:rsidR="004D075D" w:rsidRPr="007F54F5">
        <w:rPr>
          <w:rFonts w:ascii="Times New Roman" w:hAnsi="Times New Roman" w:cs="Times New Roman"/>
          <w:noProof/>
          <w:rPrChange w:id="697" w:author="Curt Storlazzi" w:date="2016-04-04T13:22:00Z">
            <w:rPr>
              <w:noProof/>
            </w:rPr>
          </w:rPrChange>
        </w:rPr>
        <w:t>(Wong 1996)</w:t>
      </w:r>
      <w:r w:rsidR="004D075D" w:rsidRPr="007F54F5">
        <w:rPr>
          <w:rFonts w:ascii="Times New Roman" w:hAnsi="Times New Roman" w:cs="Times New Roman"/>
          <w:rPrChange w:id="698" w:author="Curt Storlazzi" w:date="2016-04-04T13:22:00Z">
            <w:rPr/>
          </w:rPrChange>
        </w:rPr>
        <w:fldChar w:fldCharType="end"/>
      </w:r>
      <w:r w:rsidR="005E5BF6" w:rsidRPr="007F54F5">
        <w:rPr>
          <w:rFonts w:ascii="Times New Roman" w:hAnsi="Times New Roman" w:cs="Times New Roman"/>
          <w:rPrChange w:id="699" w:author="Curt Storlazzi" w:date="2016-04-04T13:22:00Z">
            <w:rPr/>
          </w:rPrChange>
        </w:rPr>
        <w:t xml:space="preserve">. </w:t>
      </w:r>
    </w:p>
    <w:p w14:paraId="4C23F325" w14:textId="3A06EFC7" w:rsidR="005E5BF6" w:rsidRPr="007F54F5" w:rsidRDefault="005E5BF6" w:rsidP="00822507">
      <w:pPr>
        <w:spacing w:after="0"/>
        <w:ind w:firstLine="720"/>
        <w:rPr>
          <w:rFonts w:ascii="Times New Roman" w:hAnsi="Times New Roman" w:cs="Times New Roman"/>
          <w:rPrChange w:id="700" w:author="Curt Storlazzi" w:date="2016-04-04T13:22:00Z">
            <w:rPr/>
          </w:rPrChange>
        </w:rPr>
      </w:pPr>
      <w:r w:rsidRPr="007F54F5">
        <w:rPr>
          <w:rFonts w:ascii="Times New Roman" w:hAnsi="Times New Roman" w:cs="Times New Roman"/>
          <w:rPrChange w:id="701" w:author="Curt Storlazzi" w:date="2016-04-04T13:22:00Z">
            <w:rPr/>
          </w:rPrChange>
        </w:rPr>
        <w:t xml:space="preserve">The significant sediment contribution </w:t>
      </w:r>
      <w:r w:rsidR="004D075D" w:rsidRPr="007F54F5">
        <w:rPr>
          <w:rFonts w:ascii="Times New Roman" w:hAnsi="Times New Roman" w:cs="Times New Roman"/>
          <w:rPrChange w:id="702" w:author="Curt Storlazzi" w:date="2016-04-04T13:22:00Z">
            <w:rPr/>
          </w:rPrChange>
        </w:rPr>
        <w:t xml:space="preserve">from an open-pit aggregate quarry </w:t>
      </w:r>
      <w:r w:rsidRPr="007F54F5">
        <w:rPr>
          <w:rFonts w:ascii="Times New Roman" w:hAnsi="Times New Roman" w:cs="Times New Roman"/>
          <w:rPrChange w:id="703" w:author="Curt Storlazzi" w:date="2016-04-04T13:22:00Z">
            <w:rPr/>
          </w:rPrChange>
        </w:rPr>
        <w:t>prompted mitigation efforts at the quarry to reduce sediment runoff</w:t>
      </w:r>
      <w:r w:rsidR="004D075D" w:rsidRPr="007F54F5">
        <w:rPr>
          <w:rFonts w:ascii="Times New Roman" w:hAnsi="Times New Roman" w:cs="Times New Roman"/>
          <w:rPrChange w:id="704" w:author="Curt Storlazzi" w:date="2016-04-04T13:22:00Z">
            <w:rPr/>
          </w:rPrChange>
        </w:rPr>
        <w:t xml:space="preserve"> into Faga'alu Stream</w:t>
      </w:r>
      <w:r w:rsidRPr="007F54F5">
        <w:rPr>
          <w:rFonts w:ascii="Times New Roman" w:hAnsi="Times New Roman" w:cs="Times New Roman"/>
          <w:rPrChange w:id="705" w:author="Curt Storlazzi" w:date="2016-04-04T13:22:00Z">
            <w:rPr/>
          </w:rPrChange>
        </w:rPr>
        <w:t xml:space="preserve">. Sediment retention measures were installed in October 2014, and significantly reduced </w:t>
      </w:r>
      <w:r w:rsidR="00560B45" w:rsidRPr="007F54F5">
        <w:rPr>
          <w:rFonts w:ascii="Times New Roman" w:hAnsi="Times New Roman" w:cs="Times New Roman"/>
          <w:rPrChange w:id="706" w:author="Curt Storlazzi" w:date="2016-04-04T13:22:00Z">
            <w:rPr/>
          </w:rPrChange>
        </w:rPr>
        <w:t>suspended sediment yield from the watershed</w:t>
      </w:r>
      <w:r w:rsidR="004D075D" w:rsidRPr="007F54F5">
        <w:rPr>
          <w:rFonts w:ascii="Times New Roman" w:hAnsi="Times New Roman" w:cs="Times New Roman"/>
          <w:rPrChange w:id="707" w:author="Curt Storlazzi" w:date="2016-04-04T13:22:00Z">
            <w:rPr/>
          </w:rPrChange>
        </w:rPr>
        <w:t xml:space="preserve"> into the Bay</w:t>
      </w:r>
      <w:r w:rsidRPr="007F54F5">
        <w:rPr>
          <w:rFonts w:ascii="Times New Roman" w:hAnsi="Times New Roman" w:cs="Times New Roman"/>
          <w:rPrChange w:id="708" w:author="Curt Storlazzi" w:date="2016-04-04T13:22:00Z">
            <w:rPr/>
          </w:rPrChange>
        </w:rPr>
        <w:t xml:space="preserve">. See </w:t>
      </w:r>
      <w:r w:rsidRPr="007F54F5">
        <w:rPr>
          <w:rFonts w:ascii="Times New Roman" w:hAnsi="Times New Roman" w:cs="Times New Roman"/>
          <w:rPrChange w:id="709" w:author="Curt Storlazzi" w:date="2016-04-04T13:22:00Z">
            <w:rPr/>
          </w:rPrChange>
        </w:rPr>
        <w:fldChar w:fldCharType="begin" w:fldLock="1"/>
      </w:r>
      <w:r w:rsidRPr="007F54F5">
        <w:rPr>
          <w:rFonts w:ascii="Times New Roman" w:hAnsi="Times New Roman" w:cs="Times New Roman"/>
          <w:rPrChange w:id="710" w:author="Curt Storlazzi" w:date="2016-04-04T13:22:00Z">
            <w:rPr/>
          </w:rPrChange>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"manualFormatting" : "Holst-Rice et al. (2016)", "plainTextFormattedCitation" : "(Holst-Rice et al. 2016)", "previouslyFormattedCitation" : "(Holst-Rice et al. 2016)" }, "properties" : { "noteIndex" : 0 }, "schema" : "https://github.com/citation-style-language/schema/raw/master/csl-citation.json" }</w:instrText>
      </w:r>
      <w:r w:rsidRPr="007F54F5">
        <w:rPr>
          <w:rFonts w:ascii="Times New Roman" w:hAnsi="Times New Roman" w:cs="Times New Roman"/>
          <w:rPrChange w:id="711" w:author="Curt Storlazzi" w:date="2016-04-04T13:22:00Z">
            <w:rPr/>
          </w:rPrChange>
        </w:rPr>
        <w:fldChar w:fldCharType="separate"/>
      </w:r>
      <w:r w:rsidRPr="007F54F5">
        <w:rPr>
          <w:rFonts w:ascii="Times New Roman" w:hAnsi="Times New Roman" w:cs="Times New Roman"/>
          <w:noProof/>
          <w:rPrChange w:id="712" w:author="Curt Storlazzi" w:date="2016-04-04T13:22:00Z">
            <w:rPr>
              <w:noProof/>
            </w:rPr>
          </w:rPrChange>
        </w:rPr>
        <w:t>Holst-Rice et al. (2016)</w:t>
      </w:r>
      <w:r w:rsidRPr="007F54F5">
        <w:rPr>
          <w:rFonts w:ascii="Times New Roman" w:hAnsi="Times New Roman" w:cs="Times New Roman"/>
          <w:rPrChange w:id="713" w:author="Curt Storlazzi" w:date="2016-04-04T13:22:00Z">
            <w:rPr/>
          </w:rPrChange>
        </w:rPr>
        <w:fldChar w:fldCharType="end"/>
      </w:r>
      <w:r w:rsidRPr="007F54F5">
        <w:rPr>
          <w:rFonts w:ascii="Times New Roman" w:hAnsi="Times New Roman" w:cs="Times New Roman"/>
          <w:rPrChange w:id="714" w:author="Curt Storlazzi" w:date="2016-04-04T13:22:00Z">
            <w:rPr/>
          </w:rPrChange>
        </w:rPr>
        <w:t xml:space="preserve"> for a full description of sediment mitigation at the quarry.</w:t>
      </w:r>
    </w:p>
    <w:p w14:paraId="1A33A89D" w14:textId="025D566C" w:rsidR="005E5BF6" w:rsidRPr="007F54F5" w:rsidRDefault="005E5BF6">
      <w:pPr>
        <w:spacing w:after="0"/>
        <w:ind w:firstLine="720"/>
        <w:rPr>
          <w:rFonts w:ascii="Times New Roman" w:hAnsi="Times New Roman" w:cs="Times New Roman"/>
          <w:rPrChange w:id="715" w:author="Curt Storlazzi" w:date="2016-04-04T13:22:00Z">
            <w:rPr/>
          </w:rPrChange>
        </w:rPr>
        <w:pPrChange w:id="716" w:author="Curt Storlazzi" w:date="2016-04-04T12:44:00Z">
          <w:pPr>
            <w:ind w:firstLine="720"/>
          </w:pPr>
        </w:pPrChange>
      </w:pPr>
      <w:r w:rsidRPr="007F54F5">
        <w:rPr>
          <w:rFonts w:ascii="Times New Roman" w:hAnsi="Times New Roman" w:cs="Times New Roman"/>
          <w:rPrChange w:id="717" w:author="Curt Storlazzi" w:date="2016-04-04T13:22:00Z">
            <w:rPr/>
          </w:rPrChange>
        </w:rPr>
        <w:fldChar w:fldCharType="begin" w:fldLock="1"/>
      </w:r>
      <w:r w:rsidRPr="007F54F5">
        <w:rPr>
          <w:rFonts w:ascii="Times New Roman" w:hAnsi="Times New Roman" w:cs="Times New Roman"/>
          <w:rPrChange w:id="718" w:author="Curt Storlazzi" w:date="2016-04-04T13:22:00Z">
            <w:rPr/>
          </w:rPrChange>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Pr="007F54F5">
        <w:rPr>
          <w:rFonts w:ascii="Times New Roman" w:hAnsi="Times New Roman" w:cs="Times New Roman"/>
          <w:rPrChange w:id="719" w:author="Curt Storlazzi" w:date="2016-04-04T13:22:00Z">
            <w:rPr/>
          </w:rPrChange>
        </w:rPr>
        <w:fldChar w:fldCharType="separate"/>
      </w:r>
      <w:r w:rsidRPr="007F54F5">
        <w:rPr>
          <w:rFonts w:ascii="Times New Roman" w:hAnsi="Times New Roman" w:cs="Times New Roman"/>
          <w:noProof/>
          <w:rPrChange w:id="720" w:author="Curt Storlazzi" w:date="2016-04-04T13:22:00Z">
            <w:rPr>
              <w:noProof/>
            </w:rPr>
          </w:rPrChange>
        </w:rPr>
        <w:t>Messina and Biggs (2016)</w:t>
      </w:r>
      <w:r w:rsidRPr="007F54F5">
        <w:rPr>
          <w:rFonts w:ascii="Times New Roman" w:hAnsi="Times New Roman" w:cs="Times New Roman"/>
          <w:rPrChange w:id="721" w:author="Curt Storlazzi" w:date="2016-04-04T13:22:00Z">
            <w:rPr/>
          </w:rPrChange>
        </w:rPr>
        <w:fldChar w:fldCharType="end"/>
      </w:r>
      <w:r w:rsidRPr="007F54F5">
        <w:rPr>
          <w:rFonts w:ascii="Times New Roman" w:hAnsi="Times New Roman" w:cs="Times New Roman"/>
          <w:rPrChange w:id="722" w:author="Curt Storlazzi" w:date="2016-04-04T13:22:00Z">
            <w:rPr/>
          </w:rPrChange>
        </w:rPr>
        <w:t xml:space="preserve"> developed an empirical model </w:t>
      </w:r>
      <w:r w:rsidR="004D075D" w:rsidRPr="007F54F5">
        <w:rPr>
          <w:rFonts w:ascii="Times New Roman" w:hAnsi="Times New Roman" w:cs="Times New Roman"/>
          <w:rPrChange w:id="723" w:author="Curt Storlazzi" w:date="2016-04-04T13:22:00Z">
            <w:rPr/>
          </w:rPrChange>
        </w:rPr>
        <w:t xml:space="preserve">for Faga’alu Stream </w:t>
      </w:r>
      <w:r w:rsidRPr="007F54F5">
        <w:rPr>
          <w:rFonts w:ascii="Times New Roman" w:hAnsi="Times New Roman" w:cs="Times New Roman"/>
          <w:rPrChange w:id="724" w:author="Curt Storlazzi" w:date="2016-04-04T13:22:00Z">
            <w:rPr/>
          </w:rPrChange>
        </w:rPr>
        <w:t>to predict event-wise suspended sediment yield (SSY</w:t>
      </w:r>
      <w:r w:rsidRPr="007F54F5">
        <w:rPr>
          <w:rFonts w:ascii="Times New Roman" w:hAnsi="Times New Roman" w:cs="Times New Roman"/>
          <w:vertAlign w:val="subscript"/>
          <w:rPrChange w:id="725" w:author="Curt Storlazzi" w:date="2016-04-04T13:22:00Z">
            <w:rPr>
              <w:vertAlign w:val="subscript"/>
            </w:rPr>
          </w:rPrChange>
        </w:rPr>
        <w:t>EV</w:t>
      </w:r>
      <w:r w:rsidRPr="007F54F5">
        <w:rPr>
          <w:rFonts w:ascii="Times New Roman" w:hAnsi="Times New Roman" w:cs="Times New Roman"/>
          <w:rPrChange w:id="726" w:author="Curt Storlazzi" w:date="2016-04-04T13:22:00Z">
            <w:rPr/>
          </w:rPrChange>
        </w:rPr>
        <w:t>) from maximum event water discharge (Qmax). A second Qmax-SSY</w:t>
      </w:r>
      <w:r w:rsidRPr="007F54F5">
        <w:rPr>
          <w:rFonts w:ascii="Times New Roman" w:hAnsi="Times New Roman" w:cs="Times New Roman"/>
          <w:vertAlign w:val="subscript"/>
          <w:rPrChange w:id="727" w:author="Curt Storlazzi" w:date="2016-04-04T13:22:00Z">
            <w:rPr>
              <w:vertAlign w:val="subscript"/>
            </w:rPr>
          </w:rPrChange>
        </w:rPr>
        <w:t>EV</w:t>
      </w:r>
      <w:r w:rsidRPr="007F54F5">
        <w:rPr>
          <w:rFonts w:ascii="Times New Roman" w:hAnsi="Times New Roman" w:cs="Times New Roman"/>
          <w:rPrChange w:id="728" w:author="Curt Storlazzi" w:date="2016-04-04T13:22:00Z">
            <w:rPr/>
          </w:rPrChange>
        </w:rPr>
        <w:t xml:space="preserve"> model was calibrated for the time period following the sediment mitigation (October 2014-April 2015) to reflect the reduction in SSY</w:t>
      </w:r>
      <w:r w:rsidRPr="007F54F5">
        <w:rPr>
          <w:rFonts w:ascii="Times New Roman" w:hAnsi="Times New Roman" w:cs="Times New Roman"/>
          <w:vertAlign w:val="subscript"/>
          <w:rPrChange w:id="729" w:author="Curt Storlazzi" w:date="2016-04-04T13:22:00Z">
            <w:rPr>
              <w:vertAlign w:val="subscript"/>
            </w:rPr>
          </w:rPrChange>
        </w:rPr>
        <w:t>EV</w:t>
      </w:r>
      <w:r w:rsidRPr="007F54F5">
        <w:rPr>
          <w:rFonts w:ascii="Times New Roman" w:hAnsi="Times New Roman" w:cs="Times New Roman"/>
          <w:rPrChange w:id="730" w:author="Curt Storlazzi" w:date="2016-04-04T13:22:00Z">
            <w:rPr/>
          </w:rPrChange>
        </w:rPr>
        <w:t xml:space="preserve"> from the same magnitude Qmax. </w:t>
      </w:r>
    </w:p>
    <w:p w14:paraId="73FCB042" w14:textId="1E91FFD8" w:rsidR="005E5BF6" w:rsidRPr="007F54F5" w:rsidRDefault="005E5BF6">
      <w:pPr>
        <w:spacing w:after="0"/>
        <w:ind w:firstLine="720"/>
        <w:rPr>
          <w:rFonts w:ascii="Times New Roman" w:hAnsi="Times New Roman" w:cs="Times New Roman"/>
          <w:rPrChange w:id="731" w:author="Curt Storlazzi" w:date="2016-04-04T13:22:00Z">
            <w:rPr/>
          </w:rPrChange>
        </w:rPr>
        <w:pPrChange w:id="732" w:author="Curt Storlazzi" w:date="2016-04-04T12:44:00Z">
          <w:pPr>
            <w:ind w:firstLine="720"/>
          </w:pPr>
        </w:pPrChange>
      </w:pPr>
      <w:r w:rsidRPr="007F54F5">
        <w:rPr>
          <w:rFonts w:ascii="Times New Roman" w:hAnsi="Times New Roman" w:cs="Times New Roman"/>
          <w:rPrChange w:id="733" w:author="Curt Storlazzi" w:date="2016-04-04T13:22:00Z">
            <w:rPr/>
          </w:rPrChange>
        </w:rPr>
        <w:t>A time-series of SSY</w:t>
      </w:r>
      <w:r w:rsidRPr="007F54F5">
        <w:rPr>
          <w:rFonts w:ascii="Times New Roman" w:hAnsi="Times New Roman" w:cs="Times New Roman"/>
          <w:vertAlign w:val="subscript"/>
          <w:rPrChange w:id="734" w:author="Curt Storlazzi" w:date="2016-04-04T13:22:00Z">
            <w:rPr>
              <w:vertAlign w:val="subscript"/>
            </w:rPr>
          </w:rPrChange>
        </w:rPr>
        <w:t xml:space="preserve">EV </w:t>
      </w:r>
      <w:r w:rsidRPr="007F54F5">
        <w:rPr>
          <w:rFonts w:ascii="Times New Roman" w:hAnsi="Times New Roman" w:cs="Times New Roman"/>
          <w:rPrChange w:id="735" w:author="Curt Storlazzi" w:date="2016-04-04T13:22:00Z">
            <w:rPr/>
          </w:rPrChange>
        </w:rPr>
        <w:t>to the Bay during the study period was developed from measured SSY</w:t>
      </w:r>
      <w:r w:rsidRPr="007F54F5">
        <w:rPr>
          <w:rFonts w:ascii="Times New Roman" w:hAnsi="Times New Roman" w:cs="Times New Roman"/>
          <w:vertAlign w:val="subscript"/>
          <w:rPrChange w:id="736" w:author="Curt Storlazzi" w:date="2016-04-04T13:22:00Z">
            <w:rPr>
              <w:vertAlign w:val="subscript"/>
            </w:rPr>
          </w:rPrChange>
        </w:rPr>
        <w:t>EV</w:t>
      </w:r>
      <w:r w:rsidRPr="007F54F5">
        <w:rPr>
          <w:rFonts w:ascii="Times New Roman" w:hAnsi="Times New Roman" w:cs="Times New Roman"/>
          <w:rPrChange w:id="737" w:author="Curt Storlazzi" w:date="2016-04-04T13:22:00Z">
            <w:rPr/>
          </w:rPrChange>
        </w:rPr>
        <w:t xml:space="preserve"> when both water discharge (Q) and suspended sediment concentration (SSC) data were available; when only Q data were available, predicted SSY</w:t>
      </w:r>
      <w:r w:rsidRPr="007F54F5">
        <w:rPr>
          <w:rFonts w:ascii="Times New Roman" w:hAnsi="Times New Roman" w:cs="Times New Roman"/>
          <w:vertAlign w:val="subscript"/>
          <w:rPrChange w:id="738" w:author="Curt Storlazzi" w:date="2016-04-04T13:22:00Z">
            <w:rPr>
              <w:vertAlign w:val="subscript"/>
            </w:rPr>
          </w:rPrChange>
        </w:rPr>
        <w:t>EV</w:t>
      </w:r>
      <w:r w:rsidRPr="007F54F5">
        <w:rPr>
          <w:rFonts w:ascii="Times New Roman" w:hAnsi="Times New Roman" w:cs="Times New Roman"/>
          <w:rPrChange w:id="739" w:author="Curt Storlazzi" w:date="2016-04-04T13:22:00Z">
            <w:rPr/>
          </w:rPrChange>
        </w:rPr>
        <w:t xml:space="preserve"> from the empiric</w:t>
      </w:r>
      <w:r w:rsidR="004D075D" w:rsidRPr="007F54F5">
        <w:rPr>
          <w:rFonts w:ascii="Times New Roman" w:hAnsi="Times New Roman" w:cs="Times New Roman"/>
          <w:rPrChange w:id="740" w:author="Curt Storlazzi" w:date="2016-04-04T13:22:00Z">
            <w:rPr/>
          </w:rPrChange>
        </w:rPr>
        <w:t>al Qmax-SSYEV models were used</w:t>
      </w:r>
      <w:r w:rsidRPr="007F54F5">
        <w:rPr>
          <w:rFonts w:ascii="Times New Roman" w:hAnsi="Times New Roman" w:cs="Times New Roman"/>
          <w:rPrChange w:id="741" w:author="Curt Storlazzi" w:date="2016-04-04T13:22:00Z">
            <w:rPr/>
          </w:rPrChange>
        </w:rPr>
        <w:t xml:space="preserve">. Additional </w:t>
      </w:r>
      <w:r w:rsidR="00560B45" w:rsidRPr="007F54F5">
        <w:rPr>
          <w:rFonts w:ascii="Times New Roman" w:hAnsi="Times New Roman" w:cs="Times New Roman"/>
          <w:rPrChange w:id="742" w:author="Curt Storlazzi" w:date="2016-04-04T13:22:00Z">
            <w:rPr/>
          </w:rPrChange>
        </w:rPr>
        <w:t>suspended sediment yield</w:t>
      </w:r>
      <w:r w:rsidRPr="007F54F5">
        <w:rPr>
          <w:rFonts w:ascii="Times New Roman" w:hAnsi="Times New Roman" w:cs="Times New Roman"/>
          <w:rPrChange w:id="743" w:author="Curt Storlazzi" w:date="2016-04-04T13:22:00Z">
            <w:rPr/>
          </w:rPrChange>
        </w:rPr>
        <w:t xml:space="preserve"> to the Bay from </w:t>
      </w:r>
      <w:r w:rsidR="00560B45" w:rsidRPr="007F54F5">
        <w:rPr>
          <w:rFonts w:ascii="Times New Roman" w:hAnsi="Times New Roman" w:cs="Times New Roman"/>
          <w:rPrChange w:id="744" w:author="Curt Storlazzi" w:date="2016-04-04T13:22:00Z">
            <w:rPr/>
          </w:rPrChange>
        </w:rPr>
        <w:t xml:space="preserve">ephemeral streams was </w:t>
      </w:r>
      <w:r w:rsidRPr="007F54F5">
        <w:rPr>
          <w:rFonts w:ascii="Times New Roman" w:hAnsi="Times New Roman" w:cs="Times New Roman"/>
          <w:rPrChange w:id="745" w:author="Curt Storlazzi" w:date="2016-04-04T13:22:00Z">
            <w:rPr/>
          </w:rPrChange>
        </w:rPr>
        <w:t>not measured, and assumed to be correlated with SSY</w:t>
      </w:r>
      <w:r w:rsidR="00560B45" w:rsidRPr="007F54F5">
        <w:rPr>
          <w:rFonts w:ascii="Times New Roman" w:hAnsi="Times New Roman" w:cs="Times New Roman"/>
          <w:vertAlign w:val="subscript"/>
          <w:rPrChange w:id="746" w:author="Curt Storlazzi" w:date="2016-04-04T13:22:00Z">
            <w:rPr>
              <w:vertAlign w:val="subscript"/>
            </w:rPr>
          </w:rPrChange>
        </w:rPr>
        <w:t>EV</w:t>
      </w:r>
      <w:r w:rsidRPr="007F54F5">
        <w:rPr>
          <w:rFonts w:ascii="Times New Roman" w:hAnsi="Times New Roman" w:cs="Times New Roman"/>
          <w:rPrChange w:id="747" w:author="Curt Storlazzi" w:date="2016-04-04T13:22:00Z">
            <w:rPr/>
          </w:rPrChange>
        </w:rPr>
        <w:t xml:space="preserve"> from </w:t>
      </w:r>
      <w:r w:rsidR="00560B45" w:rsidRPr="007F54F5">
        <w:rPr>
          <w:rFonts w:ascii="Times New Roman" w:hAnsi="Times New Roman" w:cs="Times New Roman"/>
          <w:rPrChange w:id="748" w:author="Curt Storlazzi" w:date="2016-04-04T13:22:00Z">
            <w:rPr/>
          </w:rPrChange>
        </w:rPr>
        <w:t>Faga’alu Stream</w:t>
      </w:r>
      <w:r w:rsidRPr="007F54F5">
        <w:rPr>
          <w:rFonts w:ascii="Times New Roman" w:hAnsi="Times New Roman" w:cs="Times New Roman"/>
          <w:rPrChange w:id="749" w:author="Curt Storlazzi" w:date="2016-04-04T13:22:00Z">
            <w:rPr/>
          </w:rPrChange>
        </w:rPr>
        <w:t>.</w:t>
      </w:r>
    </w:p>
    <w:p w14:paraId="2E1C17DE" w14:textId="36E9B9DB" w:rsidR="00560B45" w:rsidRPr="007F54F5" w:rsidDel="003B7453" w:rsidRDefault="00560B45">
      <w:pPr>
        <w:spacing w:after="0"/>
        <w:rPr>
          <w:del w:id="750" w:author="Curt Storlazzi" w:date="2016-04-04T13:49:00Z"/>
          <w:rFonts w:ascii="Times New Roman" w:hAnsi="Times New Roman" w:cs="Times New Roman"/>
          <w:rPrChange w:id="751" w:author="Curt Storlazzi" w:date="2016-04-04T13:22:00Z">
            <w:rPr>
              <w:del w:id="752" w:author="Curt Storlazzi" w:date="2016-04-04T13:49:00Z"/>
            </w:rPr>
          </w:rPrChange>
        </w:rPr>
        <w:pPrChange w:id="753" w:author="Curt Storlazzi" w:date="2016-04-04T12:44:00Z">
          <w:pPr/>
        </w:pPrChange>
      </w:pPr>
    </w:p>
    <w:p w14:paraId="3A1C6F97" w14:textId="3F8BD66F" w:rsidR="00560B45" w:rsidRPr="007F54F5" w:rsidDel="003B7453" w:rsidRDefault="00560B45">
      <w:pPr>
        <w:pStyle w:val="Heading3"/>
        <w:keepNext w:val="0"/>
        <w:keepLines w:val="0"/>
        <w:spacing w:before="0"/>
        <w:rPr>
          <w:del w:id="754" w:author="Curt Storlazzi" w:date="2016-04-04T13:49:00Z"/>
          <w:rFonts w:ascii="Times New Roman" w:hAnsi="Times New Roman" w:cs="Times New Roman"/>
          <w:rPrChange w:id="755" w:author="Curt Storlazzi" w:date="2016-04-04T13:22:00Z">
            <w:rPr>
              <w:del w:id="756" w:author="Curt Storlazzi" w:date="2016-04-04T13:49:00Z"/>
            </w:rPr>
          </w:rPrChange>
        </w:rPr>
        <w:pPrChange w:id="757" w:author="Curt Storlazzi" w:date="2016-04-04T12:44:00Z">
          <w:pPr>
            <w:pStyle w:val="Heading3"/>
            <w:keepNext w:val="0"/>
            <w:keepLines w:val="0"/>
          </w:pPr>
        </w:pPrChange>
      </w:pPr>
      <w:del w:id="758" w:author="Curt Storlazzi" w:date="2016-04-04T13:49:00Z">
        <w:r w:rsidRPr="007F54F5" w:rsidDel="003B7453">
          <w:rPr>
            <w:rFonts w:ascii="Times New Roman" w:hAnsi="Times New Roman" w:cs="Times New Roman"/>
            <w:rPrChange w:id="759" w:author="Curt Storlazzi" w:date="2016-04-04T13:22:00Z">
              <w:rPr/>
            </w:rPrChange>
          </w:rPr>
          <w:delText>2.1.2 Faga’alu Reef: Physical setting</w:delText>
        </w:r>
      </w:del>
    </w:p>
    <w:p w14:paraId="6BC03358" w14:textId="649CFE02" w:rsidR="00560B45" w:rsidRPr="007F54F5" w:rsidRDefault="00560B45">
      <w:pPr>
        <w:spacing w:after="0"/>
        <w:ind w:firstLine="720"/>
        <w:rPr>
          <w:rFonts w:ascii="Times New Roman" w:hAnsi="Times New Roman" w:cs="Times New Roman"/>
          <w:rPrChange w:id="760" w:author="Curt Storlazzi" w:date="2016-04-04T13:22:00Z">
            <w:rPr/>
          </w:rPrChange>
        </w:rPr>
        <w:pPrChange w:id="761" w:author="Curt Storlazzi" w:date="2016-04-04T12:44:00Z">
          <w:pPr>
            <w:ind w:firstLine="720"/>
          </w:pPr>
        </w:pPrChange>
      </w:pPr>
      <w:r w:rsidRPr="007F54F5">
        <w:rPr>
          <w:rFonts w:ascii="Times New Roman" w:hAnsi="Times New Roman" w:cs="Times New Roman"/>
          <w:rPrChange w:id="762" w:author="Curt Storlazzi" w:date="2016-04-04T13:22:00Z">
            <w:rPr/>
          </w:rPrChange>
        </w:rPr>
        <w:lastRenderedPageBreak/>
        <w:t xml:space="preserve">The complex bathymetry of Faga’alu Reef is characterized by a shallow reef flat extending from shore to the reef crest, where it descends at an approximately 1:1 slope to the insular shelf at approximately 20 m depth. See </w:t>
      </w:r>
      <w:r w:rsidRPr="007F54F5">
        <w:rPr>
          <w:rFonts w:ascii="Times New Roman" w:hAnsi="Times New Roman" w:cs="Times New Roman"/>
          <w:rPrChange w:id="763" w:author="Curt Storlazzi" w:date="2016-04-04T13:22:00Z">
            <w:rPr/>
          </w:rPrChange>
        </w:rPr>
        <w:fldChar w:fldCharType="begin" w:fldLock="1"/>
      </w:r>
      <w:r w:rsidRPr="007F54F5">
        <w:rPr>
          <w:rFonts w:ascii="Times New Roman" w:hAnsi="Times New Roman" w:cs="Times New Roman"/>
          <w:rPrChange w:id="764" w:author="Curt Storlazzi" w:date="2016-04-04T13:22:00Z">
            <w:rPr/>
          </w:rPrChange>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rsidRPr="007F54F5">
        <w:rPr>
          <w:rFonts w:ascii="Times New Roman" w:hAnsi="Times New Roman" w:cs="Times New Roman"/>
          <w:rPrChange w:id="765" w:author="Curt Storlazzi" w:date="2016-04-04T13:22:00Z">
            <w:rPr/>
          </w:rPrChange>
        </w:rPr>
        <w:fldChar w:fldCharType="separate"/>
      </w:r>
      <w:r w:rsidRPr="007F54F5">
        <w:rPr>
          <w:rFonts w:ascii="Times New Roman" w:hAnsi="Times New Roman" w:cs="Times New Roman"/>
          <w:noProof/>
          <w:rPrChange w:id="766" w:author="Curt Storlazzi" w:date="2016-04-04T13:22:00Z">
            <w:rPr>
              <w:noProof/>
            </w:rPr>
          </w:rPrChange>
        </w:rPr>
        <w:t>Cochran et al. (2016)</w:t>
      </w:r>
      <w:r w:rsidRPr="007F54F5">
        <w:rPr>
          <w:rFonts w:ascii="Times New Roman" w:hAnsi="Times New Roman" w:cs="Times New Roman"/>
          <w:rPrChange w:id="767" w:author="Curt Storlazzi" w:date="2016-04-04T13:22:00Z">
            <w:rPr/>
          </w:rPrChange>
        </w:rPr>
        <w:fldChar w:fldCharType="end"/>
      </w:r>
      <w:r w:rsidRPr="007F54F5">
        <w:rPr>
          <w:rFonts w:ascii="Times New Roman" w:hAnsi="Times New Roman" w:cs="Times New Roman"/>
          <w:rPrChange w:id="768" w:author="Curt Storlazzi" w:date="2016-04-04T13:22:00Z">
            <w:rPr/>
          </w:rPrChange>
        </w:rPr>
        <w:t xml:space="preserve"> for a detailed description of the bathymetry</w:t>
      </w:r>
      <w:r w:rsidR="004D075D" w:rsidRPr="007F54F5">
        <w:rPr>
          <w:rFonts w:ascii="Times New Roman" w:hAnsi="Times New Roman" w:cs="Times New Roman"/>
          <w:rPrChange w:id="769" w:author="Curt Storlazzi" w:date="2016-04-04T13:22:00Z">
            <w:rPr/>
          </w:rPrChange>
        </w:rPr>
        <w:t xml:space="preserve"> and benthic cover</w:t>
      </w:r>
      <w:r w:rsidRPr="007F54F5">
        <w:rPr>
          <w:rFonts w:ascii="Times New Roman" w:hAnsi="Times New Roman" w:cs="Times New Roman"/>
          <w:rPrChange w:id="770" w:author="Curt Storlazzi" w:date="2016-04-04T13:22:00Z">
            <w:rPr/>
          </w:rPrChange>
        </w:rPr>
        <w:t>. An anthropogenically-altered, vertical-walled, 5-15 m deep paleostream channel (“channel”) (Figure 1c) extends from the outlet of Faga'alu Stream in the northwest corner, eastward to Pago Pago Bay. 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bommies (“back-reef pools” in Figure 1).</w:t>
      </w:r>
    </w:p>
    <w:p w14:paraId="25A75F78" w14:textId="26BEB94F" w:rsidR="00560B45" w:rsidRPr="007F54F5" w:rsidDel="003B7453" w:rsidRDefault="00560B45">
      <w:pPr>
        <w:spacing w:after="0"/>
        <w:rPr>
          <w:del w:id="771" w:author="Curt Storlazzi" w:date="2016-04-04T13:49:00Z"/>
          <w:rFonts w:ascii="Times New Roman" w:hAnsi="Times New Roman" w:cs="Times New Roman"/>
          <w:rPrChange w:id="772" w:author="Curt Storlazzi" w:date="2016-04-04T13:22:00Z">
            <w:rPr>
              <w:del w:id="773" w:author="Curt Storlazzi" w:date="2016-04-04T13:49:00Z"/>
            </w:rPr>
          </w:rPrChange>
        </w:rPr>
        <w:pPrChange w:id="774" w:author="Curt Storlazzi" w:date="2016-04-04T12:44:00Z">
          <w:pPr/>
        </w:pPrChange>
      </w:pPr>
    </w:p>
    <w:p w14:paraId="49A14BAA" w14:textId="7DD7C671" w:rsidR="00560B45" w:rsidRPr="007F54F5" w:rsidDel="003B7453" w:rsidRDefault="00560B45">
      <w:pPr>
        <w:pStyle w:val="Heading3"/>
        <w:keepNext w:val="0"/>
        <w:keepLines w:val="0"/>
        <w:spacing w:before="0"/>
        <w:rPr>
          <w:del w:id="775" w:author="Curt Storlazzi" w:date="2016-04-04T13:49:00Z"/>
          <w:rFonts w:ascii="Times New Roman" w:hAnsi="Times New Roman" w:cs="Times New Roman"/>
          <w:rPrChange w:id="776" w:author="Curt Storlazzi" w:date="2016-04-04T13:22:00Z">
            <w:rPr>
              <w:del w:id="777" w:author="Curt Storlazzi" w:date="2016-04-04T13:49:00Z"/>
            </w:rPr>
          </w:rPrChange>
        </w:rPr>
        <w:pPrChange w:id="778" w:author="Curt Storlazzi" w:date="2016-04-04T12:44:00Z">
          <w:pPr>
            <w:pStyle w:val="Heading3"/>
            <w:keepNext w:val="0"/>
            <w:keepLines w:val="0"/>
          </w:pPr>
        </w:pPrChange>
      </w:pPr>
      <w:del w:id="779" w:author="Curt Storlazzi" w:date="2016-04-04T13:49:00Z">
        <w:r w:rsidRPr="007F54F5" w:rsidDel="003B7453">
          <w:rPr>
            <w:rFonts w:ascii="Times New Roman" w:hAnsi="Times New Roman" w:cs="Times New Roman"/>
            <w:rPrChange w:id="780" w:author="Curt Storlazzi" w:date="2016-04-04T13:22:00Z">
              <w:rPr/>
            </w:rPrChange>
          </w:rPr>
          <w:delText>2.1.3 Faga’alu Reef: Benthic substrate characterization</w:delText>
        </w:r>
      </w:del>
    </w:p>
    <w:p w14:paraId="006E1C04" w14:textId="4640D8E6" w:rsidR="00560B45" w:rsidRPr="007F54F5" w:rsidRDefault="00560B45">
      <w:pPr>
        <w:spacing w:after="0"/>
        <w:ind w:firstLine="720"/>
        <w:rPr>
          <w:rFonts w:ascii="Times New Roman" w:hAnsi="Times New Roman" w:cs="Times New Roman"/>
          <w:rPrChange w:id="781" w:author="Curt Storlazzi" w:date="2016-04-04T13:22:00Z">
            <w:rPr/>
          </w:rPrChange>
        </w:rPr>
        <w:pPrChange w:id="782" w:author="Curt Storlazzi" w:date="2016-04-04T12:44:00Z">
          <w:pPr>
            <w:ind w:firstLine="720"/>
          </w:pPr>
        </w:pPrChange>
      </w:pPr>
      <w:r w:rsidRPr="007F54F5">
        <w:rPr>
          <w:rFonts w:ascii="Times New Roman" w:hAnsi="Times New Roman" w:cs="Times New Roman"/>
          <w:rPrChange w:id="783" w:author="Curt Storlazzi" w:date="2016-04-04T13:22:00Z">
            <w:rPr/>
          </w:rPrChange>
        </w:rPr>
        <w:t xml:space="preserve">Near the reef crest, the reef flat is primarily cemented reef pavement, but within a few 10s of m, transitions into thickets of primarily </w:t>
      </w:r>
      <w:r w:rsidRPr="007F54F5">
        <w:rPr>
          <w:rFonts w:ascii="Times New Roman" w:hAnsi="Times New Roman" w:cs="Times New Roman"/>
          <w:i/>
          <w:rPrChange w:id="784" w:author="Curt Storlazzi" w:date="2016-04-04T13:22:00Z">
            <w:rPr>
              <w:i/>
            </w:rPr>
          </w:rPrChange>
        </w:rPr>
        <w:t>Acropora spp.</w:t>
      </w:r>
      <w:r w:rsidRPr="007F54F5">
        <w:rPr>
          <w:rFonts w:ascii="Times New Roman" w:hAnsi="Times New Roman" w:cs="Times New Roman"/>
          <w:rPrChange w:id="785" w:author="Curt Storlazzi" w:date="2016-04-04T13:22:00Z">
            <w:rPr/>
          </w:rPrChange>
        </w:rPr>
        <w:t xml:space="preserve"> Surveys in 2015 found coral coverage varied from less than 10% over the degraded northern area, to more than 50% on the more intact southern area </w:t>
      </w:r>
      <w:r w:rsidRPr="007F54F5">
        <w:rPr>
          <w:rFonts w:ascii="Times New Roman" w:hAnsi="Times New Roman" w:cs="Times New Roman"/>
          <w:rPrChange w:id="786" w:author="Curt Storlazzi" w:date="2016-04-04T13:22:00Z">
            <w:rPr/>
          </w:rPrChange>
        </w:rPr>
        <w:fldChar w:fldCharType="begin" w:fldLock="1"/>
      </w:r>
      <w:r w:rsidRPr="007F54F5">
        <w:rPr>
          <w:rFonts w:ascii="Times New Roman" w:hAnsi="Times New Roman" w:cs="Times New Roman"/>
          <w:rPrChange w:id="787" w:author="Curt Storlazzi" w:date="2016-04-04T13:22:00Z">
            <w:rPr/>
          </w:rPrChange>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rsidRPr="007F54F5">
        <w:rPr>
          <w:rFonts w:ascii="Times New Roman" w:hAnsi="Times New Roman" w:cs="Times New Roman"/>
          <w:rPrChange w:id="788" w:author="Curt Storlazzi" w:date="2016-04-04T13:22:00Z">
            <w:rPr/>
          </w:rPrChange>
        </w:rPr>
        <w:fldChar w:fldCharType="separate"/>
      </w:r>
      <w:r w:rsidRPr="007F54F5">
        <w:rPr>
          <w:rFonts w:ascii="Times New Roman" w:hAnsi="Times New Roman" w:cs="Times New Roman"/>
          <w:noProof/>
          <w:rPrChange w:id="789" w:author="Curt Storlazzi" w:date="2016-04-04T13:22:00Z">
            <w:rPr>
              <w:noProof/>
            </w:rPr>
          </w:rPrChange>
        </w:rPr>
        <w:t>(Cochran et al. 2016; Holst-Rice et al. 2016)</w:t>
      </w:r>
      <w:r w:rsidRPr="007F54F5">
        <w:rPr>
          <w:rFonts w:ascii="Times New Roman" w:hAnsi="Times New Roman" w:cs="Times New Roman"/>
          <w:rPrChange w:id="790" w:author="Curt Storlazzi" w:date="2016-04-04T13:22:00Z">
            <w:rPr/>
          </w:rPrChange>
        </w:rPr>
        <w:fldChar w:fldCharType="end"/>
      </w:r>
      <w:r w:rsidRPr="007F54F5">
        <w:rPr>
          <w:rFonts w:ascii="Times New Roman" w:hAnsi="Times New Roman" w:cs="Times New Roman"/>
          <w:rPrChange w:id="791" w:author="Curt Storlazzi" w:date="2016-04-04T13:22:00Z">
            <w:rPr/>
          </w:rPrChange>
        </w:rPr>
        <w:t>. Sediment availability is relatively low on the reef flats near the reef crest, though there are some patches of accumulated carbonate sediment. Near the stream outlet, the benthic surface is primarily sand and fine silt. Where possible, benthic sediment samples were collected at several sites on the reef flat and channel</w:t>
      </w:r>
      <w:r w:rsidR="007E3E41" w:rsidRPr="007F54F5">
        <w:rPr>
          <w:rFonts w:ascii="Times New Roman" w:hAnsi="Times New Roman" w:cs="Times New Roman"/>
          <w:rPrChange w:id="792" w:author="Curt Storlazzi" w:date="2016-04-04T13:22:00Z">
            <w:rPr/>
          </w:rPrChange>
        </w:rPr>
        <w:t xml:space="preserve"> to characterize surface sediment near the sediment traps. Surface sediment</w:t>
      </w:r>
      <w:r w:rsidRPr="007F54F5">
        <w:rPr>
          <w:rFonts w:ascii="Times New Roman" w:hAnsi="Times New Roman" w:cs="Times New Roman"/>
          <w:rPrChange w:id="793" w:author="Curt Storlazzi" w:date="2016-04-04T13:22:00Z">
            <w:rPr/>
          </w:rPrChange>
        </w:rPr>
        <w:t xml:space="preserve"> </w:t>
      </w:r>
      <w:r w:rsidR="007E3E41" w:rsidRPr="007F54F5">
        <w:rPr>
          <w:rFonts w:ascii="Times New Roman" w:hAnsi="Times New Roman" w:cs="Times New Roman"/>
          <w:rPrChange w:id="794" w:author="Curt Storlazzi" w:date="2016-04-04T13:22:00Z">
            <w:rPr/>
          </w:rPrChange>
        </w:rPr>
        <w:t>(top 2cm) was</w:t>
      </w:r>
      <w:r w:rsidRPr="007F54F5">
        <w:rPr>
          <w:rFonts w:ascii="Times New Roman" w:hAnsi="Times New Roman" w:cs="Times New Roman"/>
          <w:rPrChange w:id="795" w:author="Curt Storlazzi" w:date="2016-04-04T13:22:00Z">
            <w:rPr/>
          </w:rPrChange>
        </w:rPr>
        <w:t xml:space="preserve"> scoop</w:t>
      </w:r>
      <w:r w:rsidR="007E3E41" w:rsidRPr="007F54F5">
        <w:rPr>
          <w:rFonts w:ascii="Times New Roman" w:hAnsi="Times New Roman" w:cs="Times New Roman"/>
          <w:rPrChange w:id="796" w:author="Curt Storlazzi" w:date="2016-04-04T13:22:00Z">
            <w:rPr/>
          </w:rPrChange>
        </w:rPr>
        <w:t>ed with</w:t>
      </w:r>
      <w:r w:rsidRPr="007F54F5">
        <w:rPr>
          <w:rFonts w:ascii="Times New Roman" w:hAnsi="Times New Roman" w:cs="Times New Roman"/>
          <w:rPrChange w:id="797" w:author="Curt Storlazzi" w:date="2016-04-04T13:22:00Z">
            <w:rPr/>
          </w:rPrChange>
        </w:rPr>
        <w:t xml:space="preserve"> 50 mL HDPE centrifuge tubes, </w:t>
      </w:r>
      <w:r w:rsidR="007E3E41" w:rsidRPr="007F54F5">
        <w:rPr>
          <w:rFonts w:ascii="Times New Roman" w:hAnsi="Times New Roman" w:cs="Times New Roman"/>
          <w:rPrChange w:id="798" w:author="Curt Storlazzi" w:date="2016-04-04T13:22:00Z">
            <w:rPr/>
          </w:rPrChange>
        </w:rPr>
        <w:t>and</w:t>
      </w:r>
      <w:r w:rsidRPr="007F54F5">
        <w:rPr>
          <w:rFonts w:ascii="Times New Roman" w:hAnsi="Times New Roman" w:cs="Times New Roman"/>
          <w:rPrChange w:id="799" w:author="Curt Storlazzi" w:date="2016-04-04T13:22:00Z">
            <w:rPr/>
          </w:rPrChange>
        </w:rPr>
        <w:t xml:space="preserve"> analyzed for </w:t>
      </w:r>
      <w:r w:rsidR="007E3E41" w:rsidRPr="007F54F5">
        <w:rPr>
          <w:rFonts w:ascii="Times New Roman" w:hAnsi="Times New Roman" w:cs="Times New Roman"/>
          <w:rPrChange w:id="800" w:author="Curt Storlazzi" w:date="2016-04-04T13:22:00Z">
            <w:rPr/>
          </w:rPrChange>
        </w:rPr>
        <w:t xml:space="preserve">grain size and composition </w:t>
      </w:r>
      <w:r w:rsidRPr="007F54F5">
        <w:rPr>
          <w:rFonts w:ascii="Times New Roman" w:hAnsi="Times New Roman" w:cs="Times New Roman"/>
          <w:rPrChange w:id="801" w:author="Curt Storlazzi" w:date="2016-04-04T13:22:00Z">
            <w:rPr/>
          </w:rPrChange>
        </w:rPr>
        <w:t>(see section 2.2.4 below).</w:t>
      </w:r>
    </w:p>
    <w:p w14:paraId="7BDF7D5E" w14:textId="77777777" w:rsidR="00560B45" w:rsidRPr="007F54F5" w:rsidRDefault="00560B45">
      <w:pPr>
        <w:spacing w:after="0"/>
        <w:rPr>
          <w:rFonts w:ascii="Times New Roman" w:hAnsi="Times New Roman" w:cs="Times New Roman"/>
          <w:rPrChange w:id="802" w:author="Curt Storlazzi" w:date="2016-04-04T13:22:00Z">
            <w:rPr/>
          </w:rPrChange>
        </w:rPr>
        <w:pPrChange w:id="803" w:author="Curt Storlazzi" w:date="2016-04-04T12:44:00Z">
          <w:pPr/>
        </w:pPrChange>
      </w:pPr>
    </w:p>
    <w:p w14:paraId="09CC1E6D" w14:textId="4D056C60" w:rsidR="00560B45" w:rsidRPr="007F54F5" w:rsidRDefault="00560B45">
      <w:pPr>
        <w:pStyle w:val="Heading3"/>
        <w:keepNext w:val="0"/>
        <w:keepLines w:val="0"/>
        <w:spacing w:before="0"/>
        <w:rPr>
          <w:rFonts w:ascii="Times New Roman" w:hAnsi="Times New Roman" w:cs="Times New Roman"/>
          <w:rPrChange w:id="804" w:author="Curt Storlazzi" w:date="2016-04-04T13:22:00Z">
            <w:rPr/>
          </w:rPrChange>
        </w:rPr>
        <w:pPrChange w:id="805" w:author="Curt Storlazzi" w:date="2016-04-04T12:44:00Z">
          <w:pPr>
            <w:pStyle w:val="Heading3"/>
            <w:keepNext w:val="0"/>
            <w:keepLines w:val="0"/>
          </w:pPr>
        </w:pPrChange>
      </w:pPr>
      <w:r w:rsidRPr="007F54F5">
        <w:rPr>
          <w:rFonts w:ascii="Times New Roman" w:hAnsi="Times New Roman" w:cs="Times New Roman"/>
          <w:rPrChange w:id="806" w:author="Curt Storlazzi" w:date="2016-04-04T13:22:00Z">
            <w:rPr/>
          </w:rPrChange>
        </w:rPr>
        <w:t>2.1.</w:t>
      </w:r>
      <w:del w:id="807" w:author="Curt Storlazzi" w:date="2016-04-04T13:49:00Z">
        <w:r w:rsidRPr="007F54F5" w:rsidDel="003B7453">
          <w:rPr>
            <w:rFonts w:ascii="Times New Roman" w:hAnsi="Times New Roman" w:cs="Times New Roman"/>
            <w:rPrChange w:id="808" w:author="Curt Storlazzi" w:date="2016-04-04T13:22:00Z">
              <w:rPr/>
            </w:rPrChange>
          </w:rPr>
          <w:delText xml:space="preserve">4 </w:delText>
        </w:r>
      </w:del>
      <w:ins w:id="809" w:author="Curt Storlazzi" w:date="2016-04-04T13:49:00Z">
        <w:r w:rsidR="003B7453">
          <w:rPr>
            <w:rFonts w:ascii="Times New Roman" w:hAnsi="Times New Roman" w:cs="Times New Roman"/>
          </w:rPr>
          <w:t>1</w:t>
        </w:r>
        <w:r w:rsidR="003B7453" w:rsidRPr="007F54F5">
          <w:rPr>
            <w:rFonts w:ascii="Times New Roman" w:hAnsi="Times New Roman" w:cs="Times New Roman"/>
            <w:rPrChange w:id="810" w:author="Curt Storlazzi" w:date="2016-04-04T13:22:00Z">
              <w:rPr/>
            </w:rPrChange>
          </w:rPr>
          <w:t xml:space="preserve"> </w:t>
        </w:r>
      </w:ins>
      <w:del w:id="811" w:author="Curt Storlazzi" w:date="2016-04-04T13:49:00Z">
        <w:r w:rsidRPr="007F54F5" w:rsidDel="003B7453">
          <w:rPr>
            <w:rFonts w:ascii="Times New Roman" w:hAnsi="Times New Roman" w:cs="Times New Roman"/>
            <w:rPrChange w:id="812" w:author="Curt Storlazzi" w:date="2016-04-04T13:22:00Z">
              <w:rPr/>
            </w:rPrChange>
          </w:rPr>
          <w:delText>Hydrodynamic forcing: waves, winds, water circulation</w:delText>
        </w:r>
      </w:del>
      <w:ins w:id="813" w:author="Curt Storlazzi" w:date="2016-04-04T13:49:00Z">
        <w:r w:rsidR="003B7453">
          <w:rPr>
            <w:rFonts w:ascii="Times New Roman" w:hAnsi="Times New Roman" w:cs="Times New Roman"/>
          </w:rPr>
          <w:t xml:space="preserve">Meteorology, stream flow, </w:t>
        </w:r>
      </w:ins>
      <w:ins w:id="814" w:author="Curt Storlazzi" w:date="2016-04-04T13:50:00Z">
        <w:r w:rsidR="003B7453">
          <w:rPr>
            <w:rFonts w:ascii="Times New Roman" w:hAnsi="Times New Roman" w:cs="Times New Roman"/>
          </w:rPr>
          <w:t xml:space="preserve">oceanography, </w:t>
        </w:r>
      </w:ins>
      <w:ins w:id="815" w:author="Curt Storlazzi" w:date="2016-04-04T13:49:00Z">
        <w:r w:rsidR="003B7453">
          <w:rPr>
            <w:rFonts w:ascii="Times New Roman" w:hAnsi="Times New Roman" w:cs="Times New Roman"/>
          </w:rPr>
          <w:t>and circulation</w:t>
        </w:r>
      </w:ins>
    </w:p>
    <w:p w14:paraId="73C74D2C" w14:textId="051F016A" w:rsidR="00560B45" w:rsidRPr="007F54F5" w:rsidRDefault="00560B45">
      <w:pPr>
        <w:spacing w:after="0"/>
        <w:ind w:firstLine="720"/>
        <w:rPr>
          <w:rFonts w:ascii="Times New Roman" w:hAnsi="Times New Roman" w:cs="Times New Roman"/>
          <w:rPrChange w:id="816" w:author="Curt Storlazzi" w:date="2016-04-04T13:22:00Z">
            <w:rPr/>
          </w:rPrChange>
        </w:rPr>
        <w:pPrChange w:id="817" w:author="Curt Storlazzi" w:date="2016-04-04T12:44:00Z">
          <w:pPr>
            <w:ind w:firstLine="720"/>
          </w:pPr>
        </w:pPrChange>
      </w:pPr>
      <w:r w:rsidRPr="007F54F5">
        <w:rPr>
          <w:rFonts w:ascii="Times New Roman" w:hAnsi="Times New Roman" w:cs="Times New Roman"/>
          <w:rPrChange w:id="818" w:author="Curt Storlazzi" w:date="2016-04-04T13:22:00Z">
            <w:rPr/>
          </w:rPrChange>
        </w:rPr>
        <w:t xml:space="preserve">Faga'alu Bay is surrounded by high topography that blocks wet-season northerly winds from October to April, but is exposed to dry-season southeasterly trade winds and accompanying short-period waves. Trade winds are typically most prevalent and strongest from May to September, but are common throughout the year </w:t>
      </w:r>
      <w:r w:rsidRPr="007F54F5">
        <w:rPr>
          <w:rFonts w:ascii="Times New Roman" w:hAnsi="Times New Roman" w:cs="Times New Roman"/>
          <w:rPrChange w:id="819" w:author="Curt Storlazzi" w:date="2016-04-04T13:22:00Z">
            <w:rPr/>
          </w:rPrChange>
        </w:rPr>
        <w:fldChar w:fldCharType="begin" w:fldLock="1"/>
      </w:r>
      <w:r w:rsidRPr="007F54F5">
        <w:rPr>
          <w:rFonts w:ascii="Times New Roman" w:hAnsi="Times New Roman" w:cs="Times New Roman"/>
          <w:rPrChange w:id="820" w:author="Curt Storlazzi" w:date="2016-04-04T13:22:00Z">
            <w:rPr/>
          </w:rPrChange>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Pr="007F54F5">
        <w:rPr>
          <w:rFonts w:ascii="Times New Roman" w:hAnsi="Times New Roman" w:cs="Times New Roman"/>
          <w:rPrChange w:id="821" w:author="Curt Storlazzi" w:date="2016-04-04T13:22:00Z">
            <w:rPr/>
          </w:rPrChange>
        </w:rPr>
        <w:fldChar w:fldCharType="separate"/>
      </w:r>
      <w:r w:rsidRPr="007F54F5">
        <w:rPr>
          <w:rFonts w:ascii="Times New Roman" w:hAnsi="Times New Roman" w:cs="Times New Roman"/>
          <w:noProof/>
          <w:rPrChange w:id="822" w:author="Curt Storlazzi" w:date="2016-04-04T13:22:00Z">
            <w:rPr>
              <w:noProof/>
            </w:rPr>
          </w:rPrChange>
        </w:rPr>
        <w:t>(Craig 2009)</w:t>
      </w:r>
      <w:r w:rsidRPr="007F54F5">
        <w:rPr>
          <w:rFonts w:ascii="Times New Roman" w:hAnsi="Times New Roman" w:cs="Times New Roman"/>
          <w:rPrChange w:id="823" w:author="Curt Storlazzi" w:date="2016-04-04T13:22:00Z">
            <w:rPr/>
          </w:rPrChange>
        </w:rPr>
        <w:fldChar w:fldCharType="end"/>
      </w:r>
      <w:r w:rsidRPr="007F54F5">
        <w:rPr>
          <w:rFonts w:ascii="Times New Roman" w:hAnsi="Times New Roman" w:cs="Times New Roman"/>
          <w:rPrChange w:id="824" w:author="Curt Storlazzi" w:date="2016-04-04T13:22:00Z">
            <w:rPr/>
          </w:rPrChange>
        </w:rPr>
        <w:t xml:space="preserve">. Tropical cyclones typically occur in the South Pacific from November to April </w:t>
      </w:r>
      <w:r w:rsidRPr="007F54F5">
        <w:rPr>
          <w:rFonts w:ascii="Times New Roman" w:hAnsi="Times New Roman" w:cs="Times New Roman"/>
          <w:rPrChange w:id="825" w:author="Curt Storlazzi" w:date="2016-04-04T13:22:00Z">
            <w:rPr/>
          </w:rPrChange>
        </w:rPr>
        <w:fldChar w:fldCharType="begin" w:fldLock="1"/>
      </w:r>
      <w:r w:rsidRPr="007F54F5">
        <w:rPr>
          <w:rFonts w:ascii="Times New Roman" w:hAnsi="Times New Roman" w:cs="Times New Roman"/>
          <w:rPrChange w:id="826" w:author="Curt Storlazzi" w:date="2016-04-04T13:22:00Z">
            <w:rPr/>
          </w:rPrChange>
        </w:rPr>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rsidRPr="007F54F5">
        <w:rPr>
          <w:rFonts w:ascii="Times New Roman" w:hAnsi="Times New Roman" w:cs="Times New Roman"/>
          <w:rPrChange w:id="827" w:author="Curt Storlazzi" w:date="2016-04-04T13:22:00Z">
            <w:rPr/>
          </w:rPrChange>
        </w:rPr>
        <w:fldChar w:fldCharType="separate"/>
      </w:r>
      <w:r w:rsidRPr="007F54F5">
        <w:rPr>
          <w:rFonts w:ascii="Times New Roman" w:hAnsi="Times New Roman" w:cs="Times New Roman"/>
          <w:noProof/>
          <w:rPrChange w:id="828" w:author="Curt Storlazzi" w:date="2016-04-04T13:22:00Z">
            <w:rPr>
              <w:noProof/>
            </w:rPr>
          </w:rPrChange>
        </w:rPr>
        <w:t>(Militello et al. 2003)</w:t>
      </w:r>
      <w:r w:rsidRPr="007F54F5">
        <w:rPr>
          <w:rFonts w:ascii="Times New Roman" w:hAnsi="Times New Roman" w:cs="Times New Roman"/>
          <w:rPrChange w:id="829" w:author="Curt Storlazzi" w:date="2016-04-04T13:22:00Z">
            <w:rPr/>
          </w:rPrChange>
        </w:rPr>
        <w:fldChar w:fldCharType="end"/>
      </w:r>
      <w:r w:rsidRPr="007F54F5">
        <w:rPr>
          <w:rFonts w:ascii="Times New Roman" w:hAnsi="Times New Roman" w:cs="Times New Roman"/>
          <w:rPrChange w:id="830" w:author="Curt Storlazzi" w:date="2016-04-04T13:22:00Z">
            <w:rPr/>
          </w:rPrChange>
        </w:rPr>
        <w:t>, making landfall over American Samoa every 1-13 years since 1981 (</w:t>
      </w:r>
      <w:r w:rsidRPr="007F54F5">
        <w:rPr>
          <w:rFonts w:ascii="Times New Roman" w:hAnsi="Times New Roman" w:cs="Times New Roman"/>
          <w:rPrChange w:id="831" w:author="Curt Storlazzi" w:date="2016-04-04T13:22:00Z">
            <w:rPr/>
          </w:rPrChange>
        </w:rPr>
        <w:fldChar w:fldCharType="begin" w:fldLock="1"/>
      </w:r>
      <w:r w:rsidRPr="007F54F5">
        <w:rPr>
          <w:rFonts w:ascii="Times New Roman" w:hAnsi="Times New Roman" w:cs="Times New Roman"/>
          <w:rPrChange w:id="832" w:author="Curt Storlazzi" w:date="2016-04-04T13:22:00Z">
            <w:rPr/>
          </w:rPrChange>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rsidRPr="007F54F5">
        <w:rPr>
          <w:rFonts w:ascii="Times New Roman" w:hAnsi="Times New Roman" w:cs="Times New Roman"/>
          <w:rPrChange w:id="833" w:author="Curt Storlazzi" w:date="2016-04-04T13:22:00Z">
            <w:rPr/>
          </w:rPrChange>
        </w:rPr>
        <w:fldChar w:fldCharType="separate"/>
      </w:r>
      <w:r w:rsidRPr="007F54F5">
        <w:rPr>
          <w:rFonts w:ascii="Times New Roman" w:hAnsi="Times New Roman" w:cs="Times New Roman"/>
          <w:noProof/>
          <w:rPrChange w:id="834" w:author="Curt Storlazzi" w:date="2016-04-04T13:22:00Z">
            <w:rPr>
              <w:noProof/>
            </w:rPr>
          </w:rPrChange>
        </w:rPr>
        <w:t>Craig 2009)</w:t>
      </w:r>
      <w:r w:rsidRPr="007F54F5">
        <w:rPr>
          <w:rFonts w:ascii="Times New Roman" w:hAnsi="Times New Roman" w:cs="Times New Roman"/>
          <w:rPrChange w:id="835" w:author="Curt Storlazzi" w:date="2016-04-04T13:22:00Z">
            <w:rPr/>
          </w:rPrChange>
        </w:rPr>
        <w:fldChar w:fldCharType="end"/>
      </w:r>
      <w:r w:rsidRPr="007F54F5">
        <w:rPr>
          <w:rFonts w:ascii="Times New Roman" w:hAnsi="Times New Roman" w:cs="Times New Roman"/>
          <w:rPrChange w:id="836" w:author="Curt Storlazzi" w:date="2016-04-04T13:22:00Z">
            <w:rPr/>
          </w:rPrChange>
        </w:rPr>
        <w:t xml:space="preserve">, though cyclogenic waves impact the reefs more frequently </w:t>
      </w:r>
      <w:r w:rsidRPr="007F54F5">
        <w:rPr>
          <w:rFonts w:ascii="Times New Roman" w:hAnsi="Times New Roman" w:cs="Times New Roman"/>
          <w:rPrChange w:id="837" w:author="Curt Storlazzi" w:date="2016-04-04T13:22:00Z">
            <w:rPr/>
          </w:rPrChange>
        </w:rPr>
        <w:fldChar w:fldCharType="begin" w:fldLock="1"/>
      </w:r>
      <w:r w:rsidRPr="007F54F5">
        <w:rPr>
          <w:rFonts w:ascii="Times New Roman" w:hAnsi="Times New Roman" w:cs="Times New Roman"/>
          <w:rPrChange w:id="838" w:author="Curt Storlazzi" w:date="2016-04-04T13:22:00Z">
            <w:rPr/>
          </w:rPrChange>
        </w:rPr>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rsidRPr="007F54F5">
        <w:rPr>
          <w:rFonts w:ascii="Times New Roman" w:hAnsi="Times New Roman" w:cs="Times New Roman"/>
          <w:rPrChange w:id="839" w:author="Curt Storlazzi" w:date="2016-04-04T13:22:00Z">
            <w:rPr/>
          </w:rPrChange>
        </w:rPr>
        <w:fldChar w:fldCharType="separate"/>
      </w:r>
      <w:r w:rsidRPr="007F54F5">
        <w:rPr>
          <w:rFonts w:ascii="Times New Roman" w:hAnsi="Times New Roman" w:cs="Times New Roman"/>
          <w:noProof/>
          <w:rPrChange w:id="840" w:author="Curt Storlazzi" w:date="2016-04-04T13:22:00Z">
            <w:rPr>
              <w:noProof/>
            </w:rPr>
          </w:rPrChange>
        </w:rPr>
        <w:t>(Feagaimaalii-Luamanu 2016)</w:t>
      </w:r>
      <w:r w:rsidRPr="007F54F5">
        <w:rPr>
          <w:rFonts w:ascii="Times New Roman" w:hAnsi="Times New Roman" w:cs="Times New Roman"/>
          <w:rPrChange w:id="841" w:author="Curt Storlazzi" w:date="2016-04-04T13:22:00Z">
            <w:rPr/>
          </w:rPrChange>
        </w:rPr>
        <w:fldChar w:fldCharType="end"/>
      </w:r>
      <w:r w:rsidRPr="007F54F5">
        <w:rPr>
          <w:rFonts w:ascii="Times New Roman" w:hAnsi="Times New Roman" w:cs="Times New Roman"/>
          <w:rPrChange w:id="842" w:author="Curt Storlazzi" w:date="2016-04-04T13:22:00Z">
            <w:rPr/>
          </w:rPrChange>
        </w:rPr>
        <w:t>. Faga'alu Bay is only open to south to southeast swell directions, and the more southerly angled swell must refract to the west, resulting in a reduction of wave energy. Offshore significant wave heights (</w:t>
      </w:r>
      <w:r w:rsidRPr="007F54F5">
        <w:rPr>
          <w:rFonts w:ascii="Times New Roman" w:hAnsi="Times New Roman" w:cs="Times New Roman"/>
          <w:i/>
          <w:rPrChange w:id="843" w:author="Curt Storlazzi" w:date="2016-04-04T13:22:00Z">
            <w:rPr>
              <w:i/>
            </w:rPr>
          </w:rPrChange>
        </w:rPr>
        <w:t>H</w:t>
      </w:r>
      <w:r w:rsidRPr="007F54F5">
        <w:rPr>
          <w:rFonts w:ascii="Times New Roman" w:hAnsi="Times New Roman" w:cs="Times New Roman"/>
          <w:i/>
          <w:vertAlign w:val="subscript"/>
          <w:rPrChange w:id="844" w:author="Curt Storlazzi" w:date="2016-04-04T13:22:00Z">
            <w:rPr>
              <w:i/>
              <w:vertAlign w:val="subscript"/>
            </w:rPr>
          </w:rPrChange>
        </w:rPr>
        <w:t>s</w:t>
      </w:r>
      <w:r w:rsidRPr="007F54F5">
        <w:rPr>
          <w:rFonts w:ascii="Times New Roman" w:hAnsi="Times New Roman" w:cs="Times New Roman"/>
          <w:rPrChange w:id="845" w:author="Curt Storlazzi" w:date="2016-04-04T13:22:00Z">
            <w:rPr/>
          </w:rPrChange>
        </w:rPr>
        <w:t>) are generally less than 2.5 m and rarely exceed 3.0 m. Peak wave periods (</w:t>
      </w:r>
      <w:r w:rsidRPr="007F54F5">
        <w:rPr>
          <w:rFonts w:ascii="Times New Roman" w:hAnsi="Times New Roman" w:cs="Times New Roman"/>
          <w:i/>
          <w:rPrChange w:id="846" w:author="Curt Storlazzi" w:date="2016-04-04T13:22:00Z">
            <w:rPr>
              <w:i/>
            </w:rPr>
          </w:rPrChange>
        </w:rPr>
        <w:t>T</w:t>
      </w:r>
      <w:r w:rsidRPr="007F54F5">
        <w:rPr>
          <w:rFonts w:ascii="Times New Roman" w:hAnsi="Times New Roman" w:cs="Times New Roman"/>
          <w:i/>
          <w:vertAlign w:val="subscript"/>
          <w:rPrChange w:id="847" w:author="Curt Storlazzi" w:date="2016-04-04T13:22:00Z">
            <w:rPr>
              <w:i/>
              <w:vertAlign w:val="subscript"/>
            </w:rPr>
          </w:rPrChange>
        </w:rPr>
        <w:t>p</w:t>
      </w:r>
      <w:r w:rsidRPr="007F54F5">
        <w:rPr>
          <w:rFonts w:ascii="Times New Roman" w:hAnsi="Times New Roman" w:cs="Times New Roman"/>
          <w:rPrChange w:id="848" w:author="Curt Storlazzi" w:date="2016-04-04T13:22:00Z">
            <w:rPr/>
          </w:rPrChange>
        </w:rPr>
        <w:t xml:space="preserve">) are generally about 9 s or less, rarely exceed 13 s, but occasionally reach 25 s during austral winter storms </w:t>
      </w:r>
      <w:r w:rsidRPr="007F54F5">
        <w:rPr>
          <w:rFonts w:ascii="Times New Roman" w:hAnsi="Times New Roman" w:cs="Times New Roman"/>
          <w:rPrChange w:id="849" w:author="Curt Storlazzi" w:date="2016-04-04T13:22:00Z">
            <w:rPr/>
          </w:rPrChange>
        </w:rPr>
        <w:fldChar w:fldCharType="begin" w:fldLock="1"/>
      </w:r>
      <w:r w:rsidRPr="007F54F5">
        <w:rPr>
          <w:rFonts w:ascii="Times New Roman" w:hAnsi="Times New Roman" w:cs="Times New Roman"/>
          <w:rPrChange w:id="850" w:author="Curt Storlazzi" w:date="2016-04-04T13:22:00Z">
            <w:rPr/>
          </w:rPrChange>
        </w:rP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rsidRPr="007F54F5">
        <w:rPr>
          <w:rFonts w:ascii="Times New Roman" w:hAnsi="Times New Roman" w:cs="Times New Roman"/>
          <w:rPrChange w:id="851" w:author="Curt Storlazzi" w:date="2016-04-04T13:22:00Z">
            <w:rPr/>
          </w:rPrChange>
        </w:rPr>
        <w:fldChar w:fldCharType="separate"/>
      </w:r>
      <w:r w:rsidRPr="007F54F5">
        <w:rPr>
          <w:rFonts w:ascii="Times New Roman" w:hAnsi="Times New Roman" w:cs="Times New Roman"/>
          <w:noProof/>
          <w:rPrChange w:id="852" w:author="Curt Storlazzi" w:date="2016-04-04T13:22:00Z">
            <w:rPr>
              <w:noProof/>
            </w:rPr>
          </w:rPrChange>
        </w:rPr>
        <w:t>(Thompson and Demirbilek 2002)</w:t>
      </w:r>
      <w:r w:rsidRPr="007F54F5">
        <w:rPr>
          <w:rFonts w:ascii="Times New Roman" w:hAnsi="Times New Roman" w:cs="Times New Roman"/>
          <w:rPrChange w:id="853" w:author="Curt Storlazzi" w:date="2016-04-04T13:22:00Z">
            <w:rPr/>
          </w:rPrChange>
        </w:rPr>
        <w:fldChar w:fldCharType="end"/>
      </w:r>
      <w:r w:rsidRPr="007F54F5">
        <w:rPr>
          <w:rFonts w:ascii="Times New Roman" w:hAnsi="Times New Roman" w:cs="Times New Roman"/>
          <w:rPrChange w:id="854" w:author="Curt Storlazzi" w:date="2016-04-04T13:22:00Z">
            <w:rPr/>
          </w:rPrChange>
        </w:rPr>
        <w:t xml:space="preserve">. O. </w:t>
      </w:r>
      <w:r w:rsidRPr="007F54F5">
        <w:rPr>
          <w:rFonts w:ascii="Times New Roman" w:hAnsi="Times New Roman" w:cs="Times New Roman"/>
          <w:rPrChange w:id="855" w:author="Curt Storlazzi" w:date="2016-04-04T13:22:00Z">
            <w:rPr/>
          </w:rPrChange>
        </w:rPr>
        <w:fldChar w:fldCharType="begin" w:fldLock="1"/>
      </w:r>
      <w:r w:rsidRPr="007F54F5">
        <w:rPr>
          <w:rFonts w:ascii="Times New Roman" w:hAnsi="Times New Roman" w:cs="Times New Roman"/>
          <w:rPrChange w:id="856" w:author="Curt Storlazzi" w:date="2016-04-04T13:22:00Z">
            <w:rPr/>
          </w:rPrChange>
        </w:rPr>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rsidRPr="007F54F5">
        <w:rPr>
          <w:rFonts w:ascii="Times New Roman" w:hAnsi="Times New Roman" w:cs="Times New Roman"/>
          <w:rPrChange w:id="857" w:author="Curt Storlazzi" w:date="2016-04-04T13:22:00Z">
            <w:rPr/>
          </w:rPrChange>
        </w:rPr>
        <w:fldChar w:fldCharType="separate"/>
      </w:r>
      <w:r w:rsidRPr="007F54F5">
        <w:rPr>
          <w:rFonts w:ascii="Times New Roman" w:hAnsi="Times New Roman" w:cs="Times New Roman"/>
          <w:noProof/>
          <w:rPrChange w:id="858" w:author="Curt Storlazzi" w:date="2016-04-04T13:22:00Z">
            <w:rPr>
              <w:noProof/>
            </w:rPr>
          </w:rPrChange>
        </w:rPr>
        <w:t>Vetter (unpublished data)</w:t>
      </w:r>
      <w:r w:rsidRPr="007F54F5">
        <w:rPr>
          <w:rFonts w:ascii="Times New Roman" w:hAnsi="Times New Roman" w:cs="Times New Roman"/>
          <w:rPrChange w:id="859" w:author="Curt Storlazzi" w:date="2016-04-04T13:22:00Z">
            <w:rPr/>
          </w:rPrChange>
        </w:rPr>
        <w:fldChar w:fldCharType="end"/>
      </w:r>
      <w:r w:rsidRPr="007F54F5">
        <w:rPr>
          <w:rFonts w:ascii="Times New Roman" w:hAnsi="Times New Roman" w:cs="Times New Roman"/>
          <w:rPrChange w:id="860" w:author="Curt Storlazzi" w:date="2016-04-04T13:22:00Z">
            <w:rPr/>
          </w:rPrChange>
        </w:rPr>
        <w:t xml:space="preserve"> recorded </w:t>
      </w:r>
      <w:r w:rsidRPr="007F54F5">
        <w:rPr>
          <w:rFonts w:ascii="Times New Roman" w:hAnsi="Times New Roman" w:cs="Times New Roman"/>
          <w:i/>
          <w:rPrChange w:id="861" w:author="Curt Storlazzi" w:date="2016-04-04T13:22:00Z">
            <w:rPr>
              <w:i/>
            </w:rPr>
          </w:rPrChange>
        </w:rPr>
        <w:t>H</w:t>
      </w:r>
      <w:r w:rsidRPr="007F54F5">
        <w:rPr>
          <w:rFonts w:ascii="Times New Roman" w:hAnsi="Times New Roman" w:cs="Times New Roman"/>
          <w:i/>
          <w:vertAlign w:val="subscript"/>
          <w:rPrChange w:id="862" w:author="Curt Storlazzi" w:date="2016-04-04T13:22:00Z">
            <w:rPr>
              <w:i/>
              <w:vertAlign w:val="subscript"/>
            </w:rPr>
          </w:rPrChange>
        </w:rPr>
        <w:t>s</w:t>
      </w:r>
      <w:r w:rsidRPr="007F54F5">
        <w:rPr>
          <w:rFonts w:ascii="Times New Roman" w:hAnsi="Times New Roman" w:cs="Times New Roman"/>
          <w:rPrChange w:id="863" w:author="Curt Storlazzi" w:date="2016-04-04T13:22:00Z">
            <w:rPr/>
          </w:rPrChange>
        </w:rPr>
        <w:t xml:space="preserve"> up to 1.7 m on the fore reef in Faga'alu, but </w:t>
      </w:r>
      <w:r w:rsidRPr="007F54F5">
        <w:rPr>
          <w:rFonts w:ascii="Times New Roman" w:hAnsi="Times New Roman" w:cs="Times New Roman"/>
          <w:i/>
          <w:rPrChange w:id="864" w:author="Curt Storlazzi" w:date="2016-04-04T13:22:00Z">
            <w:rPr>
              <w:i/>
            </w:rPr>
          </w:rPrChange>
        </w:rPr>
        <w:t>H</w:t>
      </w:r>
      <w:r w:rsidRPr="007F54F5">
        <w:rPr>
          <w:rFonts w:ascii="Times New Roman" w:hAnsi="Times New Roman" w:cs="Times New Roman"/>
          <w:i/>
          <w:vertAlign w:val="subscript"/>
          <w:rPrChange w:id="865" w:author="Curt Storlazzi" w:date="2016-04-04T13:22:00Z">
            <w:rPr>
              <w:i/>
              <w:vertAlign w:val="subscript"/>
            </w:rPr>
          </w:rPrChange>
        </w:rPr>
        <w:t>s</w:t>
      </w:r>
      <w:r w:rsidRPr="007F54F5">
        <w:rPr>
          <w:rFonts w:ascii="Times New Roman" w:hAnsi="Times New Roman" w:cs="Times New Roman"/>
          <w:rPrChange w:id="866" w:author="Curt Storlazzi" w:date="2016-04-04T13:22:00Z">
            <w:rPr/>
          </w:rPrChange>
        </w:rPr>
        <w:t xml:space="preserve"> greater than 1.0 m were infrequent.</w:t>
      </w:r>
      <w:r w:rsidR="007E3E41" w:rsidRPr="007F54F5">
        <w:rPr>
          <w:rFonts w:ascii="Times New Roman" w:hAnsi="Times New Roman" w:cs="Times New Roman"/>
          <w:rPrChange w:id="867" w:author="Curt Storlazzi" w:date="2016-04-04T13:22:00Z">
            <w:rPr/>
          </w:rPrChange>
        </w:rPr>
        <w:t xml:space="preserve"> A semi-diurnal, microtidal regime exposes parts of the shallow reef crest and reef flat at extreme low tides, and water circulation increases with tidal height </w:t>
      </w:r>
      <w:r w:rsidR="007E3E41" w:rsidRPr="007F54F5">
        <w:rPr>
          <w:rFonts w:ascii="Times New Roman" w:hAnsi="Times New Roman" w:cs="Times New Roman"/>
          <w:rPrChange w:id="868" w:author="Curt Storlazzi" w:date="2016-04-04T13:22:00Z">
            <w:rPr/>
          </w:rPrChange>
        </w:rPr>
        <w:fldChar w:fldCharType="begin" w:fldLock="1"/>
      </w:r>
      <w:r w:rsidR="007E3E41" w:rsidRPr="007F54F5">
        <w:rPr>
          <w:rFonts w:ascii="Times New Roman" w:hAnsi="Times New Roman" w:cs="Times New Roman"/>
          <w:rPrChange w:id="869" w:author="Curt Storlazzi" w:date="2016-04-04T13:22:00Z">
            <w:rPr/>
          </w:rPrChange>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7E3E41" w:rsidRPr="007F54F5">
        <w:rPr>
          <w:rFonts w:ascii="Times New Roman" w:hAnsi="Times New Roman" w:cs="Times New Roman"/>
          <w:rPrChange w:id="870" w:author="Curt Storlazzi" w:date="2016-04-04T13:22:00Z">
            <w:rPr/>
          </w:rPrChange>
        </w:rPr>
        <w:fldChar w:fldCharType="separate"/>
      </w:r>
      <w:r w:rsidR="007E3E41" w:rsidRPr="007F54F5">
        <w:rPr>
          <w:rFonts w:ascii="Times New Roman" w:hAnsi="Times New Roman" w:cs="Times New Roman"/>
          <w:noProof/>
          <w:rPrChange w:id="871" w:author="Curt Storlazzi" w:date="2016-04-04T13:22:00Z">
            <w:rPr>
              <w:noProof/>
            </w:rPr>
          </w:rPrChange>
        </w:rPr>
        <w:t xml:space="preserve">(Messina et al. </w:t>
      </w:r>
      <w:r w:rsidR="007E3E41" w:rsidRPr="007F54F5">
        <w:rPr>
          <w:rFonts w:ascii="Times New Roman" w:hAnsi="Times New Roman" w:cs="Times New Roman"/>
          <w:i/>
          <w:noProof/>
          <w:rPrChange w:id="872" w:author="Curt Storlazzi" w:date="2016-04-04T13:22:00Z">
            <w:rPr>
              <w:i/>
              <w:noProof/>
            </w:rPr>
          </w:rPrChange>
        </w:rPr>
        <w:t>in press</w:t>
      </w:r>
      <w:r w:rsidR="007E3E41" w:rsidRPr="007F54F5">
        <w:rPr>
          <w:rFonts w:ascii="Times New Roman" w:hAnsi="Times New Roman" w:cs="Times New Roman"/>
          <w:noProof/>
          <w:rPrChange w:id="873" w:author="Curt Storlazzi" w:date="2016-04-04T13:22:00Z">
            <w:rPr>
              <w:noProof/>
            </w:rPr>
          </w:rPrChange>
        </w:rPr>
        <w:t>)</w:t>
      </w:r>
      <w:r w:rsidR="007E3E41" w:rsidRPr="007F54F5">
        <w:rPr>
          <w:rFonts w:ascii="Times New Roman" w:hAnsi="Times New Roman" w:cs="Times New Roman"/>
          <w:rPrChange w:id="874" w:author="Curt Storlazzi" w:date="2016-04-04T13:22:00Z">
            <w:rPr/>
          </w:rPrChange>
        </w:rPr>
        <w:fldChar w:fldCharType="end"/>
      </w:r>
      <w:r w:rsidR="007E3E41" w:rsidRPr="007F54F5">
        <w:rPr>
          <w:rFonts w:ascii="Times New Roman" w:hAnsi="Times New Roman" w:cs="Times New Roman"/>
          <w:rPrChange w:id="875" w:author="Curt Storlazzi" w:date="2016-04-04T13:22:00Z">
            <w:rPr/>
          </w:rPrChange>
        </w:rPr>
        <w:t>.</w:t>
      </w:r>
    </w:p>
    <w:p w14:paraId="3E1989A7" w14:textId="7090B6B5" w:rsidR="007E3E41" w:rsidRPr="007F54F5" w:rsidRDefault="007E3E41" w:rsidP="006B7B47">
      <w:pPr>
        <w:spacing w:after="0"/>
        <w:ind w:firstLine="720"/>
        <w:rPr>
          <w:rFonts w:ascii="Times New Roman" w:hAnsi="Times New Roman" w:cs="Times New Roman"/>
          <w:rPrChange w:id="876" w:author="Curt Storlazzi" w:date="2016-04-04T13:22:00Z">
            <w:rPr/>
          </w:rPrChange>
        </w:rPr>
      </w:pPr>
      <w:r w:rsidRPr="007F54F5">
        <w:rPr>
          <w:rFonts w:ascii="Times New Roman" w:hAnsi="Times New Roman" w:cs="Times New Roman"/>
          <w:rPrChange w:id="877" w:author="Curt Storlazzi" w:date="2016-04-04T13:22:00Z">
            <w:rPr/>
          </w:rPrChange>
        </w:rPr>
        <w:t>GPS-logging drifter and acoustic current meter deployments in 2014  showed mean flow speeds (residence times) varied widely over the reef flat, from 1-20 cm s</w:t>
      </w:r>
      <w:r w:rsidRPr="007F54F5">
        <w:rPr>
          <w:rFonts w:ascii="Times New Roman" w:hAnsi="Times New Roman" w:cs="Times New Roman"/>
          <w:vertAlign w:val="superscript"/>
          <w:rPrChange w:id="878" w:author="Curt Storlazzi" w:date="2016-04-04T13:22:00Z">
            <w:rPr>
              <w:vertAlign w:val="superscript"/>
            </w:rPr>
          </w:rPrChange>
        </w:rPr>
        <w:t>-1</w:t>
      </w:r>
      <w:r w:rsidRPr="007F54F5">
        <w:rPr>
          <w:rFonts w:ascii="Times New Roman" w:hAnsi="Times New Roman" w:cs="Times New Roman"/>
          <w:rPrChange w:id="879" w:author="Curt Storlazzi" w:date="2016-04-04T13:22:00Z">
            <w:rPr/>
          </w:rPrChange>
        </w:rPr>
        <w:t xml:space="preserve"> (2.8-0.14 h), 1-19 cm s</w:t>
      </w:r>
      <w:r w:rsidRPr="007F54F5">
        <w:rPr>
          <w:rFonts w:ascii="Times New Roman" w:hAnsi="Times New Roman" w:cs="Times New Roman"/>
          <w:vertAlign w:val="superscript"/>
          <w:rPrChange w:id="880" w:author="Curt Storlazzi" w:date="2016-04-04T13:22:00Z">
            <w:rPr>
              <w:vertAlign w:val="superscript"/>
            </w:rPr>
          </w:rPrChange>
        </w:rPr>
        <w:t>-1</w:t>
      </w:r>
      <w:r w:rsidRPr="007F54F5">
        <w:rPr>
          <w:rFonts w:ascii="Times New Roman" w:hAnsi="Times New Roman" w:cs="Times New Roman"/>
          <w:rPrChange w:id="881" w:author="Curt Storlazzi" w:date="2016-04-04T13:22:00Z">
            <w:rPr/>
          </w:rPrChange>
        </w:rPr>
        <w:t xml:space="preserve"> (2.8-0.15 h), and 1-36 cm s</w:t>
      </w:r>
      <w:r w:rsidRPr="007F54F5">
        <w:rPr>
          <w:rFonts w:ascii="Times New Roman" w:hAnsi="Times New Roman" w:cs="Times New Roman"/>
          <w:vertAlign w:val="superscript"/>
          <w:rPrChange w:id="882" w:author="Curt Storlazzi" w:date="2016-04-04T13:22:00Z">
            <w:rPr>
              <w:vertAlign w:val="superscript"/>
            </w:rPr>
          </w:rPrChange>
        </w:rPr>
        <w:t>-1</w:t>
      </w:r>
      <w:r w:rsidRPr="007F54F5">
        <w:rPr>
          <w:rFonts w:ascii="Times New Roman" w:hAnsi="Times New Roman" w:cs="Times New Roman"/>
          <w:rPrChange w:id="883" w:author="Curt Storlazzi" w:date="2016-04-04T13:22:00Z">
            <w:rPr/>
          </w:rPrChange>
        </w:rPr>
        <w:t xml:space="preserve"> (2.8-0.08 h) under strong wind, tidal, and large wave forcing, respectively </w:t>
      </w:r>
      <w:r w:rsidRPr="007F54F5">
        <w:rPr>
          <w:rFonts w:ascii="Times New Roman" w:hAnsi="Times New Roman" w:cs="Times New Roman"/>
          <w:rPrChange w:id="884" w:author="Curt Storlazzi" w:date="2016-04-04T13:22:00Z">
            <w:rPr/>
          </w:rPrChange>
        </w:rPr>
        <w:fldChar w:fldCharType="begin" w:fldLock="1"/>
      </w:r>
      <w:r w:rsidRPr="007F54F5">
        <w:rPr>
          <w:rFonts w:ascii="Times New Roman" w:hAnsi="Times New Roman" w:cs="Times New Roman"/>
          <w:rPrChange w:id="885" w:author="Curt Storlazzi" w:date="2016-04-04T13:22:00Z">
            <w:rPr/>
          </w:rPrChange>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7F54F5">
        <w:rPr>
          <w:rFonts w:ascii="Times New Roman" w:hAnsi="Times New Roman" w:cs="Times New Roman"/>
          <w:rPrChange w:id="886" w:author="Curt Storlazzi" w:date="2016-04-04T13:22:00Z">
            <w:rPr/>
          </w:rPrChange>
        </w:rPr>
        <w:fldChar w:fldCharType="separate"/>
      </w:r>
      <w:r w:rsidRPr="007F54F5">
        <w:rPr>
          <w:rFonts w:ascii="Times New Roman" w:hAnsi="Times New Roman" w:cs="Times New Roman"/>
          <w:noProof/>
          <w:rPrChange w:id="887" w:author="Curt Storlazzi" w:date="2016-04-04T13:22:00Z">
            <w:rPr>
              <w:noProof/>
            </w:rPr>
          </w:rPrChange>
        </w:rPr>
        <w:t xml:space="preserve">(Messina et al., </w:t>
      </w:r>
      <w:r w:rsidRPr="007F54F5">
        <w:rPr>
          <w:rFonts w:ascii="Times New Roman" w:hAnsi="Times New Roman" w:cs="Times New Roman"/>
          <w:i/>
          <w:noProof/>
          <w:rPrChange w:id="888" w:author="Curt Storlazzi" w:date="2016-04-04T13:22:00Z">
            <w:rPr>
              <w:i/>
              <w:noProof/>
            </w:rPr>
          </w:rPrChange>
        </w:rPr>
        <w:t>in press</w:t>
      </w:r>
      <w:r w:rsidRPr="007F54F5">
        <w:rPr>
          <w:rFonts w:ascii="Times New Roman" w:hAnsi="Times New Roman" w:cs="Times New Roman"/>
          <w:noProof/>
          <w:rPrChange w:id="889" w:author="Curt Storlazzi" w:date="2016-04-04T13:22:00Z">
            <w:rPr>
              <w:noProof/>
            </w:rPr>
          </w:rPrChange>
        </w:rPr>
        <w:t>)</w:t>
      </w:r>
      <w:r w:rsidRPr="007F54F5">
        <w:rPr>
          <w:rFonts w:ascii="Times New Roman" w:hAnsi="Times New Roman" w:cs="Times New Roman"/>
          <w:rPrChange w:id="890" w:author="Curt Storlazzi" w:date="2016-04-04T13:22:00Z">
            <w:rPr/>
          </w:rPrChange>
        </w:rPr>
        <w:fldChar w:fldCharType="end"/>
      </w:r>
      <w:r w:rsidRPr="007F54F5">
        <w:rPr>
          <w:rFonts w:ascii="Times New Roman" w:hAnsi="Times New Roman" w:cs="Times New Roman"/>
          <w:rPrChange w:id="891" w:author="Curt Storlazzi" w:date="2016-04-04T13:22:00Z">
            <w:rPr/>
          </w:rPrChange>
        </w:rPr>
        <w:t xml:space="preserve">. 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w:t>
      </w:r>
      <w:r w:rsidRPr="007F54F5">
        <w:rPr>
          <w:rFonts w:ascii="Times New Roman" w:hAnsi="Times New Roman" w:cs="Times New Roman"/>
          <w:rPrChange w:id="892" w:author="Curt Storlazzi" w:date="2016-04-04T13:22:00Z">
            <w:rPr/>
          </w:rPrChange>
        </w:rPr>
        <w:lastRenderedPageBreak/>
        <w:t>most variable, with some seaward transport from the southern reef flat to the fore reef. Under onshore trade wind forcing, flow directions were mostly into the embayment. Under large wave forcing, flows followed a clockwise spatial pattern: onshore over the exposed southern reef, onto the sheltered northern reef, and out to sea through the channel and over the forereef.</w:t>
      </w:r>
    </w:p>
    <w:p w14:paraId="3D48D859" w14:textId="77777777" w:rsidR="003B7453" w:rsidRDefault="003B7453">
      <w:pPr>
        <w:spacing w:after="0"/>
        <w:ind w:firstLine="720"/>
        <w:rPr>
          <w:ins w:id="893" w:author="Curt Storlazzi" w:date="2016-04-04T13:51:00Z"/>
          <w:rFonts w:ascii="Times New Roman" w:hAnsi="Times New Roman" w:cs="Times New Roman"/>
        </w:rPr>
        <w:pPrChange w:id="894" w:author="Curt Storlazzi" w:date="2016-04-04T12:44:00Z">
          <w:pPr>
            <w:ind w:firstLine="720"/>
          </w:pPr>
        </w:pPrChange>
      </w:pPr>
    </w:p>
    <w:p w14:paraId="0DE363E0" w14:textId="70C447C3" w:rsidR="003B7453" w:rsidRDefault="003B7453">
      <w:pPr>
        <w:spacing w:after="0"/>
        <w:ind w:firstLine="720"/>
        <w:rPr>
          <w:ins w:id="895" w:author="Curt Storlazzi" w:date="2016-04-04T13:50:00Z"/>
          <w:rFonts w:ascii="Times New Roman" w:hAnsi="Times New Roman" w:cs="Times New Roman"/>
        </w:rPr>
        <w:pPrChange w:id="896" w:author="Curt Storlazzi" w:date="2016-04-04T12:44:00Z">
          <w:pPr>
            <w:ind w:firstLine="720"/>
          </w:pPr>
        </w:pPrChange>
      </w:pPr>
      <w:ins w:id="897" w:author="Curt Storlazzi" w:date="2016-04-04T13:51:00Z">
        <w:r>
          <w:rPr>
            <w:rFonts w:ascii="Times New Roman" w:hAnsi="Times New Roman" w:cs="Times New Roman"/>
          </w:rPr>
          <w:t>THIS IS THE START OF THE METHODS SUBSECTION</w:t>
        </w:r>
      </w:ins>
    </w:p>
    <w:p w14:paraId="0448B03C" w14:textId="77777777" w:rsidR="003B7453" w:rsidRDefault="003B7453">
      <w:pPr>
        <w:spacing w:after="0"/>
        <w:ind w:firstLine="720"/>
        <w:rPr>
          <w:ins w:id="898" w:author="Curt Storlazzi" w:date="2016-04-04T13:50:00Z"/>
          <w:rFonts w:ascii="Times New Roman" w:hAnsi="Times New Roman" w:cs="Times New Roman"/>
        </w:rPr>
        <w:pPrChange w:id="899" w:author="Curt Storlazzi" w:date="2016-04-04T12:44:00Z">
          <w:pPr>
            <w:ind w:firstLine="720"/>
          </w:pPr>
        </w:pPrChange>
      </w:pPr>
    </w:p>
    <w:p w14:paraId="6E09BF9F" w14:textId="564AFA5F" w:rsidR="007E3E41" w:rsidRPr="007F54F5" w:rsidRDefault="007E3E41">
      <w:pPr>
        <w:spacing w:after="0"/>
        <w:ind w:firstLine="720"/>
        <w:rPr>
          <w:rFonts w:ascii="Times New Roman" w:hAnsi="Times New Roman" w:cs="Times New Roman"/>
          <w:rPrChange w:id="900" w:author="Curt Storlazzi" w:date="2016-04-04T13:22:00Z">
            <w:rPr/>
          </w:rPrChange>
        </w:rPr>
        <w:pPrChange w:id="901" w:author="Curt Storlazzi" w:date="2016-04-04T12:44:00Z">
          <w:pPr>
            <w:ind w:firstLine="720"/>
          </w:pPr>
        </w:pPrChange>
      </w:pPr>
      <w:r w:rsidRPr="007F54F5">
        <w:rPr>
          <w:rFonts w:ascii="Times New Roman" w:hAnsi="Times New Roman" w:cs="Times New Roman"/>
          <w:rPrChange w:id="902" w:author="Curt Storlazzi" w:date="2016-04-04T13:22:00Z">
            <w:rPr/>
          </w:rPrChange>
        </w:rPr>
        <w:t xml:space="preserve">In situ wave data was not available at the study site during sediment trap deployments, but comparison of data from a wave gauge installed previously in Faga'alu for 2 months with NOAA WaveWatch III Samoa Regional Wave Model (WW3) </w:t>
      </w:r>
      <w:r w:rsidRPr="007F54F5">
        <w:rPr>
          <w:rFonts w:ascii="Times New Roman" w:hAnsi="Times New Roman" w:cs="Times New Roman"/>
          <w:rPrChange w:id="903" w:author="Curt Storlazzi" w:date="2016-04-04T13:22:00Z">
            <w:rPr/>
          </w:rPrChange>
        </w:rPr>
        <w:fldChar w:fldCharType="begin" w:fldLock="1"/>
      </w:r>
      <w:r w:rsidRPr="007F54F5">
        <w:rPr>
          <w:rFonts w:ascii="Times New Roman" w:hAnsi="Times New Roman" w:cs="Times New Roman"/>
          <w:rPrChange w:id="904" w:author="Curt Storlazzi" w:date="2016-04-04T13:22:00Z">
            <w:rPr/>
          </w:rPrChange>
        </w:rPr>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rsidRPr="007F54F5">
        <w:rPr>
          <w:rFonts w:ascii="Times New Roman" w:hAnsi="Times New Roman" w:cs="Times New Roman"/>
          <w:rPrChange w:id="905" w:author="Curt Storlazzi" w:date="2016-04-04T13:22:00Z">
            <w:rPr/>
          </w:rPrChange>
        </w:rPr>
        <w:fldChar w:fldCharType="separate"/>
      </w:r>
      <w:r w:rsidRPr="007F54F5">
        <w:rPr>
          <w:rFonts w:ascii="Times New Roman" w:hAnsi="Times New Roman" w:cs="Times New Roman"/>
          <w:noProof/>
          <w:rPrChange w:id="906" w:author="Curt Storlazzi" w:date="2016-04-04T13:22:00Z">
            <w:rPr>
              <w:noProof/>
            </w:rPr>
          </w:rPrChange>
        </w:rPr>
        <w:t>(PACIOOS 2016)</w:t>
      </w:r>
      <w:r w:rsidRPr="007F54F5">
        <w:rPr>
          <w:rFonts w:ascii="Times New Roman" w:hAnsi="Times New Roman" w:cs="Times New Roman"/>
          <w:rPrChange w:id="907" w:author="Curt Storlazzi" w:date="2016-04-04T13:22:00Z">
            <w:rPr/>
          </w:rPrChange>
        </w:rPr>
        <w:fldChar w:fldCharType="end"/>
      </w:r>
      <w:r w:rsidRPr="007F54F5">
        <w:rPr>
          <w:rFonts w:ascii="Times New Roman" w:hAnsi="Times New Roman" w:cs="Times New Roman"/>
          <w:rPrChange w:id="908" w:author="Curt Storlazzi" w:date="2016-04-04T13:22:00Z">
            <w:rPr/>
          </w:rPrChange>
        </w:rPr>
        <w:t xml:space="preserve"> showed good agreement. The</w:t>
      </w:r>
      <w:r w:rsidR="004D075D" w:rsidRPr="007F54F5">
        <w:rPr>
          <w:rFonts w:ascii="Times New Roman" w:hAnsi="Times New Roman" w:cs="Times New Roman"/>
          <w:rPrChange w:id="909" w:author="Curt Storlazzi" w:date="2016-04-04T13:22:00Z">
            <w:rPr/>
          </w:rPrChange>
        </w:rPr>
        <w:t xml:space="preserve"> WW3</w:t>
      </w:r>
      <w:r w:rsidRPr="007F54F5">
        <w:rPr>
          <w:rFonts w:ascii="Times New Roman" w:hAnsi="Times New Roman" w:cs="Times New Roman"/>
          <w:rPrChange w:id="910" w:author="Curt Storlazzi" w:date="2016-04-04T13:22:00Z">
            <w:rPr/>
          </w:rPrChange>
        </w:rPr>
        <w:t xml:space="preserve"> Samoa Regional Model takes into account island bathymetry and island shadowing, so only swell directions from the Southwest to Southeast were included in the analysis, since other swell directions do not impact Faga'alu Bay. To characterize wave conditions during sediment trap deployments, mean monthly significant wave height (MMSWH m) was calculated from WW3 data on daily mean significant wave height during the period between collections </w:t>
      </w:r>
      <w:r w:rsidRPr="007F54F5">
        <w:rPr>
          <w:rFonts w:ascii="Times New Roman" w:hAnsi="Times New Roman" w:cs="Times New Roman"/>
          <w:rPrChange w:id="911" w:author="Curt Storlazzi" w:date="2016-04-04T13:22:00Z">
            <w:rPr/>
          </w:rPrChange>
        </w:rPr>
        <w:fldChar w:fldCharType="begin" w:fldLock="1"/>
      </w:r>
      <w:r w:rsidRPr="007F54F5">
        <w:rPr>
          <w:rFonts w:ascii="Times New Roman" w:hAnsi="Times New Roman" w:cs="Times New Roman"/>
          <w:rPrChange w:id="912" w:author="Curt Storlazzi" w:date="2016-04-04T13:22:00Z">
            <w:rPr/>
          </w:rPrChange>
        </w:rP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rsidRPr="007F54F5">
        <w:rPr>
          <w:rFonts w:ascii="Times New Roman" w:hAnsi="Times New Roman" w:cs="Times New Roman"/>
          <w:rPrChange w:id="913" w:author="Curt Storlazzi" w:date="2016-04-04T13:22:00Z">
            <w:rPr/>
          </w:rPrChange>
        </w:rPr>
        <w:fldChar w:fldCharType="separate"/>
      </w:r>
      <w:r w:rsidRPr="007F54F5">
        <w:rPr>
          <w:rFonts w:ascii="Times New Roman" w:hAnsi="Times New Roman" w:cs="Times New Roman"/>
          <w:noProof/>
          <w:rPrChange w:id="914" w:author="Curt Storlazzi" w:date="2016-04-04T13:22:00Z">
            <w:rPr>
              <w:noProof/>
            </w:rPr>
          </w:rPrChange>
        </w:rPr>
        <w:t>(Seymour 2011; Rangel-Buitrago et al. 2014)</w:t>
      </w:r>
      <w:r w:rsidRPr="007F54F5">
        <w:rPr>
          <w:rFonts w:ascii="Times New Roman" w:hAnsi="Times New Roman" w:cs="Times New Roman"/>
          <w:rPrChange w:id="915" w:author="Curt Storlazzi" w:date="2016-04-04T13:22:00Z">
            <w:rPr/>
          </w:rPrChange>
        </w:rPr>
        <w:fldChar w:fldCharType="end"/>
      </w:r>
      <w:r w:rsidRPr="007F54F5">
        <w:rPr>
          <w:rFonts w:ascii="Times New Roman" w:hAnsi="Times New Roman" w:cs="Times New Roman"/>
          <w:rPrChange w:id="916" w:author="Curt Storlazzi" w:date="2016-04-04T13:22:00Z">
            <w:rPr/>
          </w:rPrChange>
        </w:rPr>
        <w:t>.</w:t>
      </w:r>
    </w:p>
    <w:p w14:paraId="4D3EA2E6" w14:textId="17E580CC" w:rsidR="007E3E41" w:rsidRPr="007F54F5" w:rsidRDefault="007E3E41">
      <w:pPr>
        <w:spacing w:after="0"/>
        <w:ind w:firstLine="720"/>
        <w:rPr>
          <w:rFonts w:ascii="Times New Roman" w:hAnsi="Times New Roman" w:cs="Times New Roman"/>
          <w:rPrChange w:id="917" w:author="Curt Storlazzi" w:date="2016-04-04T13:22:00Z">
            <w:rPr/>
          </w:rPrChange>
        </w:rPr>
        <w:pPrChange w:id="918" w:author="Curt Storlazzi" w:date="2016-04-04T12:44:00Z">
          <w:pPr>
            <w:ind w:firstLine="720"/>
          </w:pPr>
        </w:pPrChange>
      </w:pPr>
      <w:r w:rsidRPr="007F54F5">
        <w:rPr>
          <w:rFonts w:ascii="Times New Roman" w:hAnsi="Times New Roman" w:cs="Times New Roman"/>
          <w:rPrChange w:id="919" w:author="Curt Storlazzi" w:date="2016-04-04T13:22:00Z">
            <w:rPr/>
          </w:rPrChange>
        </w:rPr>
        <w:t>This analysis did not investigate the influence of winds directly, but wind waves generated by trade</w:t>
      </w:r>
      <w:r w:rsidR="004D30B4" w:rsidRPr="007F54F5">
        <w:rPr>
          <w:rFonts w:ascii="Times New Roman" w:hAnsi="Times New Roman" w:cs="Times New Roman"/>
          <w:rPrChange w:id="920" w:author="Curt Storlazzi" w:date="2016-04-04T13:22:00Z">
            <w:rPr/>
          </w:rPrChange>
        </w:rPr>
        <w:t xml:space="preserve"> winds are included in the WW3 model output</w:t>
      </w:r>
      <w:r w:rsidRPr="007F54F5">
        <w:rPr>
          <w:rFonts w:ascii="Times New Roman" w:hAnsi="Times New Roman" w:cs="Times New Roman"/>
          <w:rPrChange w:id="921" w:author="Curt Storlazzi" w:date="2016-04-04T13:22:00Z">
            <w:rPr/>
          </w:rPrChange>
        </w:rP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7F54F5">
        <w:rPr>
          <w:rFonts w:ascii="Times New Roman" w:hAnsi="Times New Roman" w:cs="Times New Roman"/>
          <w:rPrChange w:id="922" w:author="Curt Storlazzi" w:date="2016-04-04T13:22:00Z">
            <w:rPr/>
          </w:rPrChange>
        </w:rPr>
        <w:t>ignificantly correlated with calculated mean wave height</w:t>
      </w:r>
      <w:r w:rsidRPr="007F54F5">
        <w:rPr>
          <w:rFonts w:ascii="Times New Roman" w:hAnsi="Times New Roman" w:cs="Times New Roman"/>
          <w:rPrChange w:id="923" w:author="Curt Storlazzi" w:date="2016-04-04T13:22:00Z">
            <w:rPr/>
          </w:rPrChange>
        </w:rPr>
        <w:t>.</w:t>
      </w:r>
    </w:p>
    <w:p w14:paraId="68197CA1" w14:textId="77777777" w:rsidR="007E3E41" w:rsidRPr="007F54F5" w:rsidRDefault="007E3E41">
      <w:pPr>
        <w:spacing w:after="0"/>
        <w:rPr>
          <w:rFonts w:ascii="Times New Roman" w:hAnsi="Times New Roman" w:cs="Times New Roman"/>
          <w:rPrChange w:id="924" w:author="Curt Storlazzi" w:date="2016-04-04T13:22:00Z">
            <w:rPr/>
          </w:rPrChange>
        </w:rPr>
        <w:pPrChange w:id="925" w:author="Curt Storlazzi" w:date="2016-04-04T12:44:00Z">
          <w:pPr/>
        </w:pPrChange>
      </w:pPr>
    </w:p>
    <w:p w14:paraId="20715E82" w14:textId="77777777" w:rsidR="007E3E41" w:rsidRPr="007F54F5" w:rsidRDefault="007E3E41">
      <w:pPr>
        <w:pStyle w:val="Heading2"/>
        <w:keepNext w:val="0"/>
        <w:keepLines w:val="0"/>
        <w:spacing w:before="0"/>
        <w:rPr>
          <w:rFonts w:ascii="Times New Roman" w:hAnsi="Times New Roman" w:cs="Times New Roman"/>
          <w:rPrChange w:id="926" w:author="Curt Storlazzi" w:date="2016-04-04T13:22:00Z">
            <w:rPr/>
          </w:rPrChange>
        </w:rPr>
        <w:pPrChange w:id="927" w:author="Curt Storlazzi" w:date="2016-04-04T12:44:00Z">
          <w:pPr>
            <w:pStyle w:val="Heading2"/>
            <w:keepNext w:val="0"/>
            <w:keepLines w:val="0"/>
          </w:pPr>
        </w:pPrChange>
      </w:pPr>
      <w:r w:rsidRPr="007F54F5">
        <w:rPr>
          <w:rFonts w:ascii="Times New Roman" w:hAnsi="Times New Roman" w:cs="Times New Roman"/>
          <w:rPrChange w:id="928" w:author="Curt Storlazzi" w:date="2016-04-04T13:22:00Z">
            <w:rPr/>
          </w:rPrChange>
        </w:rPr>
        <w:t>2.2 Time-lapse photography of sediment plumes</w:t>
      </w:r>
    </w:p>
    <w:p w14:paraId="0CFCDC0A" w14:textId="35F1A2B6" w:rsidR="007E3E41" w:rsidRPr="007F54F5" w:rsidRDefault="007E3E41">
      <w:pPr>
        <w:spacing w:after="0"/>
        <w:ind w:firstLine="720"/>
        <w:rPr>
          <w:rFonts w:ascii="Times New Roman" w:hAnsi="Times New Roman" w:cs="Times New Roman"/>
          <w:rPrChange w:id="929" w:author="Curt Storlazzi" w:date="2016-04-04T13:22:00Z">
            <w:rPr/>
          </w:rPrChange>
        </w:rPr>
        <w:pPrChange w:id="930" w:author="Curt Storlazzi" w:date="2016-04-04T12:44:00Z">
          <w:pPr>
            <w:ind w:firstLine="720"/>
          </w:pPr>
        </w:pPrChange>
      </w:pPr>
      <w:r w:rsidRPr="007F54F5">
        <w:rPr>
          <w:rFonts w:ascii="Times New Roman" w:hAnsi="Times New Roman" w:cs="Times New Roman"/>
          <w:rPrChange w:id="931" w:author="Curt Storlazzi" w:date="2016-04-04T13:22:00Z">
            <w:rPr/>
          </w:rPrChange>
        </w:rPr>
        <w:t>A Moultrie GameSpy I-35 trail camera was installed on the south side of Faga'alu Bay</w:t>
      </w:r>
      <w:r w:rsidR="004D30B4" w:rsidRPr="007F54F5">
        <w:rPr>
          <w:rFonts w:ascii="Times New Roman" w:hAnsi="Times New Roman" w:cs="Times New Roman"/>
          <w:rPrChange w:id="932" w:author="Curt Storlazzi" w:date="2016-04-04T13:22:00Z">
            <w:rPr/>
          </w:rPrChange>
        </w:rPr>
        <w:t xml:space="preserve"> (</w:t>
      </w:r>
      <w:r w:rsidR="004D30B4" w:rsidRPr="007F54F5">
        <w:rPr>
          <w:rFonts w:ascii="Times New Roman" w:hAnsi="Times New Roman" w:cs="Times New Roman"/>
          <w:rPrChange w:id="933" w:author="Curt Storlazzi" w:date="2016-04-04T13:22:00Z">
            <w:rPr/>
          </w:rPrChange>
        </w:rPr>
        <w:fldChar w:fldCharType="begin"/>
      </w:r>
      <w:r w:rsidR="004D30B4" w:rsidRPr="007F54F5">
        <w:rPr>
          <w:rFonts w:ascii="Times New Roman" w:hAnsi="Times New Roman" w:cs="Times New Roman"/>
          <w:rPrChange w:id="934" w:author="Curt Storlazzi" w:date="2016-04-04T13:22:00Z">
            <w:rPr/>
          </w:rPrChange>
        </w:rPr>
        <w:instrText xml:space="preserve"> REF _Ref447276231 \h </w:instrText>
      </w:r>
      <w:r w:rsidR="004D30B4" w:rsidRPr="007F54F5">
        <w:rPr>
          <w:rFonts w:ascii="Times New Roman" w:hAnsi="Times New Roman" w:cs="Times New Roman"/>
          <w:rPrChange w:id="935" w:author="Curt Storlazzi" w:date="2016-04-04T13:22:00Z">
            <w:rPr>
              <w:rFonts w:ascii="Times New Roman" w:hAnsi="Times New Roman" w:cs="Times New Roman"/>
            </w:rPr>
          </w:rPrChange>
        </w:rPr>
      </w:r>
      <w:r w:rsidR="004D30B4" w:rsidRPr="007F54F5">
        <w:rPr>
          <w:rFonts w:ascii="Times New Roman" w:hAnsi="Times New Roman" w:cs="Times New Roman"/>
          <w:rPrChange w:id="936" w:author="Curt Storlazzi" w:date="2016-04-04T13:22:00Z">
            <w:rPr/>
          </w:rPrChange>
        </w:rPr>
        <w:fldChar w:fldCharType="separate"/>
      </w:r>
      <w:r w:rsidR="004D30B4" w:rsidRPr="007F54F5">
        <w:rPr>
          <w:rFonts w:ascii="Times New Roman" w:hAnsi="Times New Roman" w:cs="Times New Roman"/>
          <w:rPrChange w:id="937" w:author="Curt Storlazzi" w:date="2016-04-04T13:22:00Z">
            <w:rPr/>
          </w:rPrChange>
        </w:rPr>
        <w:t xml:space="preserve">Figure </w:t>
      </w:r>
      <w:r w:rsidR="004D30B4" w:rsidRPr="007F54F5">
        <w:rPr>
          <w:rFonts w:ascii="Times New Roman" w:hAnsi="Times New Roman" w:cs="Times New Roman"/>
          <w:noProof/>
          <w:rPrChange w:id="938" w:author="Curt Storlazzi" w:date="2016-04-04T13:22:00Z">
            <w:rPr>
              <w:noProof/>
            </w:rPr>
          </w:rPrChange>
        </w:rPr>
        <w:t>1</w:t>
      </w:r>
      <w:r w:rsidR="004D30B4" w:rsidRPr="007F54F5">
        <w:rPr>
          <w:rFonts w:ascii="Times New Roman" w:hAnsi="Times New Roman" w:cs="Times New Roman"/>
          <w:rPrChange w:id="939" w:author="Curt Storlazzi" w:date="2016-04-04T13:22:00Z">
            <w:rPr/>
          </w:rPrChange>
        </w:rPr>
        <w:fldChar w:fldCharType="end"/>
      </w:r>
      <w:r w:rsidR="004D30B4" w:rsidRPr="007F54F5">
        <w:rPr>
          <w:rFonts w:ascii="Times New Roman" w:hAnsi="Times New Roman" w:cs="Times New Roman"/>
          <w:rPrChange w:id="940" w:author="Curt Storlazzi" w:date="2016-04-04T13:22:00Z">
            <w:rPr/>
          </w:rPrChange>
        </w:rPr>
        <w:t>)</w:t>
      </w:r>
      <w:r w:rsidRPr="007F54F5">
        <w:rPr>
          <w:rFonts w:ascii="Times New Roman" w:hAnsi="Times New Roman" w:cs="Times New Roman"/>
          <w:rPrChange w:id="941" w:author="Curt Storlazzi" w:date="2016-04-04T13:22:00Z">
            <w:rPr/>
          </w:rPrChange>
        </w:rPr>
        <w:t xml:space="preserve"> in January and February 2014 to capture images of sediment plumes following storms. The camera was deployed in time-lapse mode at a </w:t>
      </w:r>
      <w:del w:id="942" w:author="Curt Storlazzi" w:date="2016-04-04T13:08:00Z">
        <w:r w:rsidRPr="007F54F5" w:rsidDel="00885739">
          <w:rPr>
            <w:rFonts w:ascii="Times New Roman" w:hAnsi="Times New Roman" w:cs="Times New Roman"/>
            <w:rPrChange w:id="943" w:author="Curt Storlazzi" w:date="2016-04-04T13:22:00Z">
              <w:rPr/>
            </w:rPrChange>
          </w:rPr>
          <w:delText xml:space="preserve">15 </w:delText>
        </w:r>
      </w:del>
      <w:ins w:id="944" w:author="Curt Storlazzi" w:date="2016-04-04T13:08:00Z">
        <w:r w:rsidR="00885739" w:rsidRPr="007F54F5">
          <w:rPr>
            <w:rFonts w:ascii="Times New Roman" w:hAnsi="Times New Roman" w:cs="Times New Roman"/>
            <w:rPrChange w:id="945" w:author="Curt Storlazzi" w:date="2016-04-04T13:22:00Z">
              <w:rPr/>
            </w:rPrChange>
          </w:rPr>
          <w:t>15-</w:t>
        </w:r>
      </w:ins>
      <w:r w:rsidRPr="007F54F5">
        <w:rPr>
          <w:rFonts w:ascii="Times New Roman" w:hAnsi="Times New Roman" w:cs="Times New Roman"/>
          <w:rPrChange w:id="946" w:author="Curt Storlazzi" w:date="2016-04-04T13:22:00Z">
            <w:rPr/>
          </w:rPrChange>
        </w:rPr>
        <w:t>min</w:t>
      </w:r>
      <w:del w:id="947" w:author="Curt Storlazzi" w:date="2016-04-04T13:08:00Z">
        <w:r w:rsidRPr="007F54F5" w:rsidDel="00885739">
          <w:rPr>
            <w:rFonts w:ascii="Times New Roman" w:hAnsi="Times New Roman" w:cs="Times New Roman"/>
            <w:rPrChange w:id="948" w:author="Curt Storlazzi" w:date="2016-04-04T13:22:00Z">
              <w:rPr/>
            </w:rPrChange>
          </w:rPr>
          <w:delText>ute</w:delText>
        </w:r>
      </w:del>
      <w:r w:rsidRPr="007F54F5">
        <w:rPr>
          <w:rFonts w:ascii="Times New Roman" w:hAnsi="Times New Roman" w:cs="Times New Roman"/>
          <w:rPrChange w:id="949" w:author="Curt Storlazzi" w:date="2016-04-04T13:22:00Z">
            <w:rPr/>
          </w:rPrChange>
        </w:rPr>
        <w:t xml:space="preserve"> interval. </w:t>
      </w:r>
      <w:del w:id="950" w:author="Curt Storlazzi" w:date="2016-04-04T13:08:00Z">
        <w:r w:rsidRPr="007F54F5" w:rsidDel="00885739">
          <w:rPr>
            <w:rFonts w:ascii="Times New Roman" w:hAnsi="Times New Roman" w:cs="Times New Roman"/>
            <w:rPrChange w:id="951" w:author="Curt Storlazzi" w:date="2016-04-04T13:22:00Z">
              <w:rPr/>
            </w:rPrChange>
          </w:rPr>
          <w:delText xml:space="preserve">While </w:delText>
        </w:r>
      </w:del>
      <w:ins w:id="952" w:author="Curt Storlazzi" w:date="2016-04-04T13:08:00Z">
        <w:r w:rsidR="00885739" w:rsidRPr="007F54F5">
          <w:rPr>
            <w:rFonts w:ascii="Times New Roman" w:hAnsi="Times New Roman" w:cs="Times New Roman"/>
            <w:rPrChange w:id="953" w:author="Curt Storlazzi" w:date="2016-04-04T13:22:00Z">
              <w:rPr/>
            </w:rPrChange>
          </w:rPr>
          <w:t xml:space="preserve">Although </w:t>
        </w:r>
      </w:ins>
      <w:r w:rsidRPr="007F54F5">
        <w:rPr>
          <w:rFonts w:ascii="Times New Roman" w:hAnsi="Times New Roman" w:cs="Times New Roman"/>
          <w:rPrChange w:id="954" w:author="Curt Storlazzi" w:date="2016-04-04T13:22:00Z">
            <w:rPr/>
          </w:rPrChange>
        </w:rPr>
        <w:t>sediment concentrations cannot be inferred from the images, the brown-colored, terrigenous sediment was clearly visible</w:t>
      </w:r>
      <w:r w:rsidR="004D30B4" w:rsidRPr="007F54F5">
        <w:rPr>
          <w:rFonts w:ascii="Times New Roman" w:hAnsi="Times New Roman" w:cs="Times New Roman"/>
          <w:rPrChange w:id="955" w:author="Curt Storlazzi" w:date="2016-04-04T13:22:00Z">
            <w:rPr/>
          </w:rPrChange>
        </w:rPr>
        <w:t xml:space="preserve"> in contrast to the normally clear ocean water</w:t>
      </w:r>
      <w:r w:rsidRPr="007F54F5">
        <w:rPr>
          <w:rFonts w:ascii="Times New Roman" w:hAnsi="Times New Roman" w:cs="Times New Roman"/>
          <w:rPrChange w:id="956" w:author="Curt Storlazzi" w:date="2016-04-04T13:22:00Z">
            <w:rPr/>
          </w:rPrChange>
        </w:rPr>
        <w:t xml:space="preserve">, showing the </w:t>
      </w:r>
      <w:del w:id="957" w:author="Curt Storlazzi" w:date="2016-04-04T13:08:00Z">
        <w:r w:rsidRPr="007F54F5" w:rsidDel="00885739">
          <w:rPr>
            <w:rFonts w:ascii="Times New Roman" w:hAnsi="Times New Roman" w:cs="Times New Roman"/>
            <w:rPrChange w:id="958" w:author="Curt Storlazzi" w:date="2016-04-04T13:22:00Z">
              <w:rPr/>
            </w:rPrChange>
          </w:rPr>
          <w:delText xml:space="preserve">spatial </w:delText>
        </w:r>
      </w:del>
      <w:ins w:id="959" w:author="Curt Storlazzi" w:date="2016-04-04T13:08:00Z">
        <w:r w:rsidR="00885739" w:rsidRPr="007F54F5">
          <w:rPr>
            <w:rFonts w:ascii="Times New Roman" w:hAnsi="Times New Roman" w:cs="Times New Roman"/>
            <w:rPrChange w:id="960" w:author="Curt Storlazzi" w:date="2016-04-04T13:22:00Z">
              <w:rPr/>
            </w:rPrChange>
          </w:rPr>
          <w:t xml:space="preserve">pattern and, using sequential images, the </w:t>
        </w:r>
      </w:ins>
      <w:r w:rsidRPr="007F54F5">
        <w:rPr>
          <w:rFonts w:ascii="Times New Roman" w:hAnsi="Times New Roman" w:cs="Times New Roman"/>
          <w:rPrChange w:id="961" w:author="Curt Storlazzi" w:date="2016-04-04T13:22:00Z">
            <w:rPr/>
          </w:rPrChange>
        </w:rPr>
        <w:t>trajectory of the plume.</w:t>
      </w:r>
    </w:p>
    <w:p w14:paraId="349AFD1C" w14:textId="77777777" w:rsidR="007E3E41" w:rsidRPr="007F54F5" w:rsidRDefault="007E3E41">
      <w:pPr>
        <w:spacing w:after="0"/>
        <w:rPr>
          <w:rFonts w:ascii="Times New Roman" w:hAnsi="Times New Roman" w:cs="Times New Roman"/>
          <w:rPrChange w:id="962" w:author="Curt Storlazzi" w:date="2016-04-04T13:22:00Z">
            <w:rPr/>
          </w:rPrChange>
        </w:rPr>
        <w:pPrChange w:id="963" w:author="Curt Storlazzi" w:date="2016-04-04T12:44:00Z">
          <w:pPr/>
        </w:pPrChange>
      </w:pPr>
    </w:p>
    <w:p w14:paraId="4F918CCA" w14:textId="77777777" w:rsidR="007E3E41" w:rsidRPr="007F54F5" w:rsidRDefault="007E3E41">
      <w:pPr>
        <w:pStyle w:val="Heading2"/>
        <w:keepNext w:val="0"/>
        <w:keepLines w:val="0"/>
        <w:spacing w:before="0"/>
        <w:rPr>
          <w:rFonts w:ascii="Times New Roman" w:hAnsi="Times New Roman" w:cs="Times New Roman"/>
          <w:rPrChange w:id="964" w:author="Curt Storlazzi" w:date="2016-04-04T13:22:00Z">
            <w:rPr/>
          </w:rPrChange>
        </w:rPr>
        <w:pPrChange w:id="965" w:author="Curt Storlazzi" w:date="2016-04-04T12:44:00Z">
          <w:pPr>
            <w:pStyle w:val="Heading2"/>
            <w:keepNext w:val="0"/>
            <w:keepLines w:val="0"/>
          </w:pPr>
        </w:pPrChange>
      </w:pPr>
      <w:r w:rsidRPr="007F54F5">
        <w:rPr>
          <w:rFonts w:ascii="Times New Roman" w:hAnsi="Times New Roman" w:cs="Times New Roman"/>
          <w:rPrChange w:id="966" w:author="Curt Storlazzi" w:date="2016-04-04T13:22:00Z">
            <w:rPr/>
          </w:rPrChange>
        </w:rPr>
        <w:t>2.3 Sediment collection and composition</w:t>
      </w:r>
    </w:p>
    <w:p w14:paraId="7819516A" w14:textId="2EFE32AF" w:rsidR="007E3E41" w:rsidRPr="007F54F5" w:rsidDel="00885739" w:rsidRDefault="007E3E41">
      <w:pPr>
        <w:spacing w:after="0"/>
        <w:rPr>
          <w:del w:id="967" w:author="Curt Storlazzi" w:date="2016-04-04T13:07:00Z"/>
          <w:rFonts w:ascii="Times New Roman" w:hAnsi="Times New Roman" w:cs="Times New Roman"/>
          <w:rPrChange w:id="968" w:author="Curt Storlazzi" w:date="2016-04-04T13:22:00Z">
            <w:rPr>
              <w:del w:id="969" w:author="Curt Storlazzi" w:date="2016-04-04T13:07:00Z"/>
            </w:rPr>
          </w:rPrChange>
        </w:rPr>
        <w:pPrChange w:id="970" w:author="Curt Storlazzi" w:date="2016-04-04T12:44:00Z">
          <w:pPr/>
        </w:pPrChange>
      </w:pPr>
    </w:p>
    <w:p w14:paraId="015CB7ED" w14:textId="64B38720" w:rsidR="002903D1" w:rsidRPr="007F54F5" w:rsidDel="00885739" w:rsidRDefault="002903D1">
      <w:pPr>
        <w:pStyle w:val="Heading3"/>
        <w:keepNext w:val="0"/>
        <w:keepLines w:val="0"/>
        <w:spacing w:before="0"/>
        <w:rPr>
          <w:del w:id="971" w:author="Curt Storlazzi" w:date="2016-04-04T13:07:00Z"/>
          <w:rFonts w:ascii="Times New Roman" w:hAnsi="Times New Roman" w:cs="Times New Roman"/>
          <w:rPrChange w:id="972" w:author="Curt Storlazzi" w:date="2016-04-04T13:22:00Z">
            <w:rPr>
              <w:del w:id="973" w:author="Curt Storlazzi" w:date="2016-04-04T13:07:00Z"/>
            </w:rPr>
          </w:rPrChange>
        </w:rPr>
        <w:pPrChange w:id="974" w:author="Curt Storlazzi" w:date="2016-04-04T12:44:00Z">
          <w:pPr>
            <w:pStyle w:val="Heading3"/>
            <w:keepNext w:val="0"/>
            <w:keepLines w:val="0"/>
          </w:pPr>
        </w:pPrChange>
      </w:pPr>
      <w:del w:id="975" w:author="Curt Storlazzi" w:date="2016-04-04T13:07:00Z">
        <w:r w:rsidRPr="007F54F5" w:rsidDel="00885739">
          <w:rPr>
            <w:rFonts w:ascii="Times New Roman" w:hAnsi="Times New Roman" w:cs="Times New Roman"/>
            <w:rPrChange w:id="976" w:author="Curt Storlazzi" w:date="2016-04-04T13:22:00Z">
              <w:rPr/>
            </w:rPrChange>
          </w:rPr>
          <w:delText xml:space="preserve">2.3.1 Sediment </w:delText>
        </w:r>
      </w:del>
      <w:del w:id="977" w:author="Curt Storlazzi" w:date="2016-04-04T13:06:00Z">
        <w:r w:rsidRPr="007F54F5" w:rsidDel="00885739">
          <w:rPr>
            <w:rFonts w:ascii="Times New Roman" w:hAnsi="Times New Roman" w:cs="Times New Roman"/>
            <w:rPrChange w:id="978" w:author="Curt Storlazzi" w:date="2016-04-04T13:22:00Z">
              <w:rPr/>
            </w:rPrChange>
          </w:rPr>
          <w:delText>traps: S</w:delText>
        </w:r>
      </w:del>
      <w:del w:id="979" w:author="Curt Storlazzi" w:date="2016-04-04T13:07:00Z">
        <w:r w:rsidRPr="007F54F5" w:rsidDel="00885739">
          <w:rPr>
            <w:rFonts w:ascii="Times New Roman" w:hAnsi="Times New Roman" w:cs="Times New Roman"/>
            <w:rPrChange w:id="980" w:author="Curt Storlazzi" w:date="2016-04-04T13:22:00Z">
              <w:rPr/>
            </w:rPrChange>
          </w:rPr>
          <w:delText>ampling scheme</w:delText>
        </w:r>
      </w:del>
    </w:p>
    <w:p w14:paraId="5D08BC9D" w14:textId="4F01CF63" w:rsidR="002903D1" w:rsidRPr="007F54F5" w:rsidRDefault="002903D1">
      <w:pPr>
        <w:spacing w:after="0"/>
        <w:ind w:firstLine="720"/>
        <w:rPr>
          <w:rFonts w:ascii="Times New Roman" w:hAnsi="Times New Roman" w:cs="Times New Roman"/>
          <w:rPrChange w:id="981" w:author="Curt Storlazzi" w:date="2016-04-04T13:22:00Z">
            <w:rPr/>
          </w:rPrChange>
        </w:rPr>
        <w:pPrChange w:id="982" w:author="Curt Storlazzi" w:date="2016-04-04T12:44:00Z">
          <w:pPr>
            <w:ind w:firstLine="720"/>
          </w:pPr>
        </w:pPrChange>
      </w:pPr>
      <w:r w:rsidRPr="007F54F5">
        <w:rPr>
          <w:rFonts w:ascii="Times New Roman" w:hAnsi="Times New Roman" w:cs="Times New Roman"/>
          <w:rPrChange w:id="983" w:author="Curt Storlazzi" w:date="2016-04-04T13:22:00Z">
            <w:rPr/>
          </w:rPrChange>
        </w:rPr>
        <w:t xml:space="preserve">Two types of sediment </w:t>
      </w:r>
      <w:r w:rsidR="004D30B4" w:rsidRPr="007F54F5">
        <w:rPr>
          <w:rFonts w:ascii="Times New Roman" w:hAnsi="Times New Roman" w:cs="Times New Roman"/>
          <w:rPrChange w:id="984" w:author="Curt Storlazzi" w:date="2016-04-04T13:22:00Z">
            <w:rPr/>
          </w:rPrChange>
        </w:rPr>
        <w:t xml:space="preserve">accumulation </w:t>
      </w:r>
      <w:r w:rsidR="00D365F0" w:rsidRPr="007F54F5">
        <w:rPr>
          <w:rFonts w:ascii="Times New Roman" w:hAnsi="Times New Roman" w:cs="Times New Roman"/>
          <w:rPrChange w:id="985" w:author="Curt Storlazzi" w:date="2016-04-04T13:22:00Z">
            <w:rPr/>
          </w:rPrChange>
        </w:rPr>
        <w:t>sampling devices</w:t>
      </w:r>
      <w:r w:rsidRPr="007F54F5">
        <w:rPr>
          <w:rFonts w:ascii="Times New Roman" w:hAnsi="Times New Roman" w:cs="Times New Roman"/>
          <w:rPrChange w:id="986" w:author="Curt Storlazzi" w:date="2016-04-04T13:22:00Z">
            <w:rPr/>
          </w:rPrChange>
        </w:rPr>
        <w:t xml:space="preserve"> were used: flat-surfaced </w:t>
      </w:r>
      <w:r w:rsidR="00D365F0" w:rsidRPr="007F54F5">
        <w:rPr>
          <w:rFonts w:ascii="Times New Roman" w:hAnsi="Times New Roman" w:cs="Times New Roman"/>
          <w:rPrChange w:id="987" w:author="Curt Storlazzi" w:date="2016-04-04T13:22:00Z">
            <w:rPr/>
          </w:rPrChange>
        </w:rPr>
        <w:t>sediment pods</w:t>
      </w:r>
      <w:r w:rsidRPr="007F54F5">
        <w:rPr>
          <w:rFonts w:ascii="Times New Roman" w:hAnsi="Times New Roman" w:cs="Times New Roman"/>
          <w:rPrChange w:id="988" w:author="Curt Storlazzi" w:date="2016-04-04T13:22:00Z">
            <w:rPr/>
          </w:rPrChange>
        </w:rPr>
        <w:t xml:space="preserve"> </w:t>
      </w:r>
      <w:r w:rsidRPr="007F54F5">
        <w:rPr>
          <w:rFonts w:ascii="Times New Roman" w:hAnsi="Times New Roman" w:cs="Times New Roman"/>
          <w:rPrChange w:id="989" w:author="Curt Storlazzi" w:date="2016-04-04T13:22:00Z">
            <w:rPr/>
          </w:rPrChange>
        </w:rPr>
        <w:fldChar w:fldCharType="begin" w:fldLock="1"/>
      </w:r>
      <w:r w:rsidR="004D075D" w:rsidRPr="007F54F5">
        <w:rPr>
          <w:rFonts w:ascii="Times New Roman" w:hAnsi="Times New Roman" w:cs="Times New Roman"/>
          <w:rPrChange w:id="990" w:author="Curt Storlazzi" w:date="2016-04-04T13:22:00Z">
            <w:rPr/>
          </w:rPrChange>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7F54F5">
        <w:rPr>
          <w:rFonts w:ascii="Times New Roman" w:hAnsi="Times New Roman" w:cs="Times New Roman"/>
          <w:rPrChange w:id="991" w:author="Curt Storlazzi" w:date="2016-04-04T13:22:00Z">
            <w:rPr/>
          </w:rPrChange>
        </w:rPr>
        <w:fldChar w:fldCharType="separate"/>
      </w:r>
      <w:r w:rsidR="00D365F0" w:rsidRPr="007F54F5">
        <w:rPr>
          <w:rFonts w:ascii="Times New Roman" w:hAnsi="Times New Roman" w:cs="Times New Roman"/>
          <w:noProof/>
          <w:rPrChange w:id="992" w:author="Curt Storlazzi" w:date="2016-04-04T13:22:00Z">
            <w:rPr>
              <w:noProof/>
            </w:rPr>
          </w:rPrChange>
        </w:rPr>
        <w:t>(Field et al. 2012)</w:t>
      </w:r>
      <w:r w:rsidRPr="007F54F5">
        <w:rPr>
          <w:rFonts w:ascii="Times New Roman" w:hAnsi="Times New Roman" w:cs="Times New Roman"/>
          <w:rPrChange w:id="993" w:author="Curt Storlazzi" w:date="2016-04-04T13:22:00Z">
            <w:rPr/>
          </w:rPrChange>
        </w:rPr>
        <w:fldChar w:fldCharType="end"/>
      </w:r>
      <w:r w:rsidRPr="007F54F5">
        <w:rPr>
          <w:rFonts w:ascii="Times New Roman" w:hAnsi="Times New Roman" w:cs="Times New Roman"/>
          <w:rPrChange w:id="994" w:author="Curt Storlazzi" w:date="2016-04-04T13:22:00Z">
            <w:rPr/>
          </w:rPrChange>
        </w:rPr>
        <w:t xml:space="preserve"> and tubular sediment traps </w:t>
      </w:r>
      <w:r w:rsidRPr="007F54F5">
        <w:rPr>
          <w:rFonts w:ascii="Times New Roman" w:hAnsi="Times New Roman" w:cs="Times New Roman"/>
          <w:rPrChange w:id="995" w:author="Curt Storlazzi" w:date="2016-04-04T13:22:00Z">
            <w:rPr/>
          </w:rPrChange>
        </w:rPr>
        <w:fldChar w:fldCharType="begin" w:fldLock="1"/>
      </w:r>
      <w:r w:rsidRPr="007F54F5">
        <w:rPr>
          <w:rFonts w:ascii="Times New Roman" w:hAnsi="Times New Roman" w:cs="Times New Roman"/>
          <w:rPrChange w:id="996" w:author="Curt Storlazzi" w:date="2016-04-04T13:22:00Z">
            <w:rPr/>
          </w:rPrChange>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rsidRPr="007F54F5">
        <w:rPr>
          <w:rFonts w:ascii="Times New Roman" w:hAnsi="Times New Roman" w:cs="Times New Roman"/>
          <w:rPrChange w:id="997" w:author="Curt Storlazzi" w:date="2016-04-04T13:22:00Z">
            <w:rPr/>
          </w:rPrChange>
        </w:rPr>
        <w:fldChar w:fldCharType="separate"/>
      </w:r>
      <w:r w:rsidRPr="007F54F5">
        <w:rPr>
          <w:rFonts w:ascii="Times New Roman" w:hAnsi="Times New Roman" w:cs="Times New Roman"/>
          <w:noProof/>
          <w:rPrChange w:id="998" w:author="Curt Storlazzi" w:date="2016-04-04T13:22:00Z">
            <w:rPr>
              <w:noProof/>
            </w:rPr>
          </w:rPrChange>
        </w:rPr>
        <w:t>(Storlazzi et al. 2009, 2011)</w:t>
      </w:r>
      <w:r w:rsidRPr="007F54F5">
        <w:rPr>
          <w:rFonts w:ascii="Times New Roman" w:hAnsi="Times New Roman" w:cs="Times New Roman"/>
          <w:rPrChange w:id="999" w:author="Curt Storlazzi" w:date="2016-04-04T13:22:00Z">
            <w:rPr/>
          </w:rPrChange>
        </w:rPr>
        <w:fldChar w:fldCharType="end"/>
      </w:r>
      <w:r w:rsidRPr="007F54F5">
        <w:rPr>
          <w:rFonts w:ascii="Times New Roman" w:hAnsi="Times New Roman" w:cs="Times New Roman"/>
          <w:rPrChange w:id="1000" w:author="Curt Storlazzi" w:date="2016-04-04T13:22:00Z">
            <w:rPr/>
          </w:rPrChange>
        </w:rPr>
        <w:t xml:space="preserve">. Sediment traps </w:t>
      </w:r>
      <w:r w:rsidR="00D365F0" w:rsidRPr="007F54F5">
        <w:rPr>
          <w:rFonts w:ascii="Times New Roman" w:hAnsi="Times New Roman" w:cs="Times New Roman"/>
          <w:rPrChange w:id="1001" w:author="Curt Storlazzi" w:date="2016-04-04T13:22:00Z">
            <w:rPr/>
          </w:rPrChange>
        </w:rPr>
        <w:t xml:space="preserve">and pods </w:t>
      </w:r>
      <w:r w:rsidRPr="007F54F5">
        <w:rPr>
          <w:rFonts w:ascii="Times New Roman" w:hAnsi="Times New Roman" w:cs="Times New Roman"/>
          <w:rPrChange w:id="1002" w:author="Curt Storlazzi" w:date="2016-04-04T13:22:00Z">
            <w:rPr/>
          </w:rPrChange>
        </w:rPr>
        <w:t xml:space="preserve">were located to sample sediment accumulation across gradients in distance from the stream outlet, hydrodynamic forcing, and depth. At each of </w:t>
      </w:r>
      <w:del w:id="1003" w:author="Curt Storlazzi" w:date="2016-04-04T13:05:00Z">
        <w:r w:rsidRPr="007F54F5" w:rsidDel="00885739">
          <w:rPr>
            <w:rFonts w:ascii="Times New Roman" w:hAnsi="Times New Roman" w:cs="Times New Roman"/>
            <w:rPrChange w:id="1004" w:author="Curt Storlazzi" w:date="2016-04-04T13:22:00Z">
              <w:rPr/>
            </w:rPrChange>
          </w:rPr>
          <w:delText xml:space="preserve">nine </w:delText>
        </w:r>
      </w:del>
      <w:ins w:id="1005" w:author="Curt Storlazzi" w:date="2016-04-04T13:05:00Z">
        <w:r w:rsidR="00885739" w:rsidRPr="007F54F5">
          <w:rPr>
            <w:rFonts w:ascii="Times New Roman" w:hAnsi="Times New Roman" w:cs="Times New Roman"/>
            <w:rPrChange w:id="1006" w:author="Curt Storlazzi" w:date="2016-04-04T13:22:00Z">
              <w:rPr/>
            </w:rPrChange>
          </w:rPr>
          <w:t xml:space="preserve">9 </w:t>
        </w:r>
      </w:ins>
      <w:r w:rsidR="004D30B4" w:rsidRPr="007F54F5">
        <w:rPr>
          <w:rFonts w:ascii="Times New Roman" w:hAnsi="Times New Roman" w:cs="Times New Roman"/>
          <w:rPrChange w:id="1007" w:author="Curt Storlazzi" w:date="2016-04-04T13:22:00Z">
            <w:rPr/>
          </w:rPrChange>
        </w:rPr>
        <w:t>sites</w:t>
      </w:r>
      <w:r w:rsidRPr="007F54F5">
        <w:rPr>
          <w:rFonts w:ascii="Times New Roman" w:hAnsi="Times New Roman" w:cs="Times New Roman"/>
          <w:rPrChange w:id="1008" w:author="Curt Storlazzi" w:date="2016-04-04T13:22:00Z">
            <w:rPr/>
          </w:rPrChange>
        </w:rPr>
        <w:t xml:space="preserve"> in Faga'alu Bay a </w:t>
      </w:r>
      <w:r w:rsidR="004D30B4" w:rsidRPr="007F54F5">
        <w:rPr>
          <w:rFonts w:ascii="Times New Roman" w:hAnsi="Times New Roman" w:cs="Times New Roman"/>
          <w:rPrChange w:id="1009" w:author="Curt Storlazzi" w:date="2016-04-04T13:22:00Z">
            <w:rPr/>
          </w:rPrChange>
        </w:rPr>
        <w:t>s</w:t>
      </w:r>
      <w:r w:rsidR="00D365F0" w:rsidRPr="007F54F5">
        <w:rPr>
          <w:rFonts w:ascii="Times New Roman" w:hAnsi="Times New Roman" w:cs="Times New Roman"/>
          <w:rPrChange w:id="1010" w:author="Curt Storlazzi" w:date="2016-04-04T13:22:00Z">
            <w:rPr/>
          </w:rPrChange>
        </w:rPr>
        <w:t>ediment pod</w:t>
      </w:r>
      <w:r w:rsidRPr="007F54F5">
        <w:rPr>
          <w:rFonts w:ascii="Times New Roman" w:hAnsi="Times New Roman" w:cs="Times New Roman"/>
          <w:rPrChange w:id="1011" w:author="Curt Storlazzi" w:date="2016-04-04T13:22:00Z">
            <w:rPr/>
          </w:rPrChange>
        </w:rPr>
        <w:t xml:space="preserve"> was attached on top of a cement block, and a </w:t>
      </w:r>
      <w:r w:rsidR="00D365F0" w:rsidRPr="007F54F5">
        <w:rPr>
          <w:rFonts w:ascii="Times New Roman" w:hAnsi="Times New Roman" w:cs="Times New Roman"/>
          <w:rPrChange w:id="1012" w:author="Curt Storlazzi" w:date="2016-04-04T13:22:00Z">
            <w:rPr/>
          </w:rPrChange>
        </w:rPr>
        <w:t>sediment trap</w:t>
      </w:r>
      <w:r w:rsidRPr="007F54F5">
        <w:rPr>
          <w:rFonts w:ascii="Times New Roman" w:hAnsi="Times New Roman" w:cs="Times New Roman"/>
          <w:rPrChange w:id="1013" w:author="Curt Storlazzi" w:date="2016-04-04T13:22:00Z">
            <w:rPr/>
          </w:rPrChange>
        </w:rPr>
        <w:t xml:space="preserve"> was attached to the side of the same block (</w:t>
      </w:r>
      <w:r w:rsidRPr="007F54F5">
        <w:rPr>
          <w:rFonts w:ascii="Times New Roman" w:hAnsi="Times New Roman" w:cs="Times New Roman"/>
          <w:rPrChange w:id="1014" w:author="Curt Storlazzi" w:date="2016-04-04T13:22:00Z">
            <w:rPr/>
          </w:rPrChange>
        </w:rPr>
        <w:fldChar w:fldCharType="begin"/>
      </w:r>
      <w:r w:rsidRPr="007F54F5">
        <w:rPr>
          <w:rFonts w:ascii="Times New Roman" w:hAnsi="Times New Roman" w:cs="Times New Roman"/>
          <w:rPrChange w:id="1015" w:author="Curt Storlazzi" w:date="2016-04-04T13:22:00Z">
            <w:rPr/>
          </w:rPrChange>
        </w:rPr>
        <w:instrText xml:space="preserve"> REF _Ref446590596 \h </w:instrText>
      </w:r>
      <w:r w:rsidRPr="007F54F5">
        <w:rPr>
          <w:rFonts w:ascii="Times New Roman" w:hAnsi="Times New Roman" w:cs="Times New Roman"/>
          <w:rPrChange w:id="1016" w:author="Curt Storlazzi" w:date="2016-04-04T13:22:00Z">
            <w:rPr>
              <w:rFonts w:ascii="Times New Roman" w:hAnsi="Times New Roman" w:cs="Times New Roman"/>
            </w:rPr>
          </w:rPrChange>
        </w:rPr>
      </w:r>
      <w:r w:rsidRPr="007F54F5">
        <w:rPr>
          <w:rFonts w:ascii="Times New Roman" w:hAnsi="Times New Roman" w:cs="Times New Roman"/>
          <w:rPrChange w:id="1017" w:author="Curt Storlazzi" w:date="2016-04-04T13:22:00Z">
            <w:rPr/>
          </w:rPrChange>
        </w:rPr>
        <w:fldChar w:fldCharType="separate"/>
      </w:r>
      <w:r w:rsidR="00C604D7" w:rsidRPr="007F54F5">
        <w:rPr>
          <w:rFonts w:ascii="Times New Roman" w:hAnsi="Times New Roman" w:cs="Times New Roman"/>
          <w:rPrChange w:id="1018" w:author="Curt Storlazzi" w:date="2016-04-04T13:22:00Z">
            <w:rPr/>
          </w:rPrChange>
        </w:rPr>
        <w:t xml:space="preserve">Figure </w:t>
      </w:r>
      <w:r w:rsidR="00C604D7" w:rsidRPr="007F54F5">
        <w:rPr>
          <w:rFonts w:ascii="Times New Roman" w:hAnsi="Times New Roman" w:cs="Times New Roman"/>
          <w:noProof/>
          <w:rPrChange w:id="1019" w:author="Curt Storlazzi" w:date="2016-04-04T13:22:00Z">
            <w:rPr>
              <w:noProof/>
            </w:rPr>
          </w:rPrChange>
        </w:rPr>
        <w:t>2</w:t>
      </w:r>
      <w:r w:rsidRPr="007F54F5">
        <w:rPr>
          <w:rFonts w:ascii="Times New Roman" w:hAnsi="Times New Roman" w:cs="Times New Roman"/>
          <w:rPrChange w:id="1020" w:author="Curt Storlazzi" w:date="2016-04-04T13:22:00Z">
            <w:rPr/>
          </w:rPrChange>
        </w:rPr>
        <w:fldChar w:fldCharType="end"/>
      </w:r>
      <w:r w:rsidRPr="007F54F5">
        <w:rPr>
          <w:rFonts w:ascii="Times New Roman" w:hAnsi="Times New Roman" w:cs="Times New Roman"/>
          <w:rPrChange w:id="1021" w:author="Curt Storlazzi" w:date="2016-04-04T13:22:00Z">
            <w:rPr/>
          </w:rPrChange>
        </w:rPr>
        <w:t xml:space="preserve">). Six sites were on the reef flat (water depth 1-2 m) and three sites were on the forereef (10-15 m) (Figure 1, Table 1). </w:t>
      </w:r>
    </w:p>
    <w:p w14:paraId="4AF30E37" w14:textId="3B71D4CF" w:rsidR="002903D1" w:rsidRPr="007F54F5" w:rsidRDefault="002903D1">
      <w:pPr>
        <w:spacing w:after="0"/>
        <w:ind w:firstLine="720"/>
        <w:rPr>
          <w:rFonts w:ascii="Times New Roman" w:hAnsi="Times New Roman" w:cs="Times New Roman"/>
          <w:rPrChange w:id="1022" w:author="Curt Storlazzi" w:date="2016-04-04T13:22:00Z">
            <w:rPr/>
          </w:rPrChange>
        </w:rPr>
        <w:pPrChange w:id="1023" w:author="Curt Storlazzi" w:date="2016-04-04T12:44:00Z">
          <w:pPr>
            <w:spacing w:after="160" w:line="259" w:lineRule="auto"/>
            <w:ind w:firstLine="720"/>
          </w:pPr>
        </w:pPrChange>
      </w:pPr>
      <w:r w:rsidRPr="007F54F5">
        <w:rPr>
          <w:rFonts w:ascii="Times New Roman" w:hAnsi="Times New Roman" w:cs="Times New Roman"/>
          <w:rPrChange w:id="1024" w:author="Curt Storlazzi" w:date="2016-04-04T13:22:00Z">
            <w:rPr/>
          </w:rPrChange>
        </w:rPr>
        <w:t xml:space="preserve">A monthly time interval for sediment collection was chosen to correspond with other studies </w:t>
      </w:r>
      <w:r w:rsidRPr="007F54F5">
        <w:rPr>
          <w:rFonts w:ascii="Times New Roman" w:hAnsi="Times New Roman" w:cs="Times New Roman"/>
          <w:rPrChange w:id="1025" w:author="Curt Storlazzi" w:date="2016-04-04T13:22:00Z">
            <w:rPr/>
          </w:rPrChange>
        </w:rPr>
        <w:fldChar w:fldCharType="begin" w:fldLock="1"/>
      </w:r>
      <w:r w:rsidRPr="007F54F5">
        <w:rPr>
          <w:rFonts w:ascii="Times New Roman" w:hAnsi="Times New Roman" w:cs="Times New Roman"/>
          <w:rPrChange w:id="1026" w:author="Curt Storlazzi" w:date="2016-04-04T13:22:00Z">
            <w:rPr/>
          </w:rPrChange>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7F54F5">
        <w:rPr>
          <w:rFonts w:ascii="Times New Roman" w:hAnsi="Times New Roman" w:cs="Times New Roman"/>
          <w:rPrChange w:id="1027" w:author="Curt Storlazzi" w:date="2016-04-04T13:22:00Z">
            <w:rPr/>
          </w:rPrChange>
        </w:rPr>
        <w:fldChar w:fldCharType="separate"/>
      </w:r>
      <w:r w:rsidRPr="007F54F5">
        <w:rPr>
          <w:rFonts w:ascii="Times New Roman" w:hAnsi="Times New Roman" w:cs="Times New Roman"/>
          <w:noProof/>
          <w:rPrChange w:id="1028" w:author="Curt Storlazzi" w:date="2016-04-04T13:22:00Z">
            <w:rPr>
              <w:noProof/>
            </w:rPr>
          </w:rPrChange>
        </w:rPr>
        <w:t>(Victor et al. 2006; Muzuka et al. 2010)</w:t>
      </w:r>
      <w:r w:rsidRPr="007F54F5">
        <w:rPr>
          <w:rFonts w:ascii="Times New Roman" w:hAnsi="Times New Roman" w:cs="Times New Roman"/>
          <w:rPrChange w:id="1029" w:author="Curt Storlazzi" w:date="2016-04-04T13:22:00Z">
            <w:rPr/>
          </w:rPrChange>
        </w:rPr>
        <w:fldChar w:fldCharType="end"/>
      </w:r>
      <w:r w:rsidRPr="007F54F5">
        <w:rPr>
          <w:rFonts w:ascii="Times New Roman" w:hAnsi="Times New Roman" w:cs="Times New Roman"/>
          <w:rPrChange w:id="1030" w:author="Curt Storlazzi" w:date="2016-04-04T13:22:00Z">
            <w:rPr/>
          </w:rPrChange>
        </w:rPr>
        <w:t xml:space="preserve">, to collect enough sediment for laboratory analysis, and for logistical reasons due to limited field personnel and resources. Collection dates </w:t>
      </w:r>
      <w:r w:rsidRPr="007F54F5">
        <w:rPr>
          <w:rFonts w:ascii="Times New Roman" w:hAnsi="Times New Roman" w:cs="Times New Roman"/>
          <w:rPrChange w:id="1031" w:author="Curt Storlazzi" w:date="2016-04-04T13:22:00Z">
            <w:rPr/>
          </w:rPrChange>
        </w:rPr>
        <w:lastRenderedPageBreak/>
        <w:t>varied due to safety concerns over dangerous diving conditions on the forereef; deployments varied from 24 d to 53 d, with a mean deployment of 36 days (</w:t>
      </w:r>
      <w:r w:rsidRPr="007F54F5">
        <w:rPr>
          <w:rFonts w:ascii="Times New Roman" w:hAnsi="Times New Roman" w:cs="Times New Roman"/>
          <w:rPrChange w:id="1032" w:author="Curt Storlazzi" w:date="2016-04-04T13:22:00Z">
            <w:rPr/>
          </w:rPrChange>
        </w:rPr>
        <w:fldChar w:fldCharType="begin"/>
      </w:r>
      <w:r w:rsidRPr="007F54F5">
        <w:rPr>
          <w:rFonts w:ascii="Times New Roman" w:hAnsi="Times New Roman" w:cs="Times New Roman"/>
          <w:rPrChange w:id="1033" w:author="Curt Storlazzi" w:date="2016-04-04T13:22:00Z">
            <w:rPr/>
          </w:rPrChange>
        </w:rPr>
        <w:instrText xml:space="preserve"> REF _Ref446330860 \h </w:instrText>
      </w:r>
      <w:r w:rsidRPr="007F54F5">
        <w:rPr>
          <w:rFonts w:ascii="Times New Roman" w:hAnsi="Times New Roman" w:cs="Times New Roman"/>
          <w:rPrChange w:id="1034" w:author="Curt Storlazzi" w:date="2016-04-04T13:22:00Z">
            <w:rPr>
              <w:rFonts w:ascii="Times New Roman" w:hAnsi="Times New Roman" w:cs="Times New Roman"/>
            </w:rPr>
          </w:rPrChange>
        </w:rPr>
      </w:r>
      <w:r w:rsidRPr="007F54F5">
        <w:rPr>
          <w:rFonts w:ascii="Times New Roman" w:hAnsi="Times New Roman" w:cs="Times New Roman"/>
          <w:rPrChange w:id="1035" w:author="Curt Storlazzi" w:date="2016-04-04T13:22:00Z">
            <w:rPr/>
          </w:rPrChange>
        </w:rPr>
        <w:fldChar w:fldCharType="separate"/>
      </w:r>
      <w:r w:rsidR="00C604D7" w:rsidRPr="007F54F5">
        <w:rPr>
          <w:rFonts w:ascii="Times New Roman" w:hAnsi="Times New Roman" w:cs="Times New Roman"/>
          <w:rPrChange w:id="1036" w:author="Curt Storlazzi" w:date="2016-04-04T13:22:00Z">
            <w:rPr/>
          </w:rPrChange>
        </w:rPr>
        <w:t xml:space="preserve">Figure </w:t>
      </w:r>
      <w:r w:rsidR="00C604D7" w:rsidRPr="007F54F5">
        <w:rPr>
          <w:rFonts w:ascii="Times New Roman" w:hAnsi="Times New Roman" w:cs="Times New Roman"/>
          <w:noProof/>
          <w:rPrChange w:id="1037" w:author="Curt Storlazzi" w:date="2016-04-04T13:22:00Z">
            <w:rPr>
              <w:noProof/>
            </w:rPr>
          </w:rPrChange>
        </w:rPr>
        <w:t>3</w:t>
      </w:r>
      <w:r w:rsidRPr="007F54F5">
        <w:rPr>
          <w:rFonts w:ascii="Times New Roman" w:hAnsi="Times New Roman" w:cs="Times New Roman"/>
          <w:rPrChange w:id="1038" w:author="Curt Storlazzi" w:date="2016-04-04T13:22:00Z">
            <w:rPr/>
          </w:rPrChange>
        </w:rPr>
        <w:fldChar w:fldCharType="end"/>
      </w:r>
      <w:r w:rsidRPr="007F54F5">
        <w:rPr>
          <w:rFonts w:ascii="Times New Roman" w:hAnsi="Times New Roman" w:cs="Times New Roman"/>
          <w:rPrChange w:id="1039" w:author="Curt Storlazzi" w:date="2016-04-04T13:22:00Z">
            <w:rPr/>
          </w:rPrChange>
        </w:rPr>
        <w:t>c, dotted lines), covering a 12 month period from March 2014 to April 2015.</w:t>
      </w:r>
    </w:p>
    <w:p w14:paraId="29C743A9" w14:textId="3597375C" w:rsidR="002903D1" w:rsidRPr="007F54F5" w:rsidDel="00885739" w:rsidRDefault="002903D1">
      <w:pPr>
        <w:spacing w:after="0"/>
        <w:rPr>
          <w:del w:id="1040" w:author="Curt Storlazzi" w:date="2016-04-04T13:06:00Z"/>
          <w:rFonts w:ascii="Times New Roman" w:hAnsi="Times New Roman" w:cs="Times New Roman"/>
          <w:rPrChange w:id="1041" w:author="Curt Storlazzi" w:date="2016-04-04T13:22:00Z">
            <w:rPr>
              <w:del w:id="1042" w:author="Curt Storlazzi" w:date="2016-04-04T13:06:00Z"/>
            </w:rPr>
          </w:rPrChange>
        </w:rPr>
        <w:pPrChange w:id="1043" w:author="Curt Storlazzi" w:date="2016-04-04T12:44:00Z">
          <w:pPr>
            <w:spacing w:after="160" w:line="259" w:lineRule="auto"/>
          </w:pPr>
        </w:pPrChange>
      </w:pPr>
    </w:p>
    <w:p w14:paraId="1552D096" w14:textId="19893F83" w:rsidR="002903D1" w:rsidRPr="007F54F5" w:rsidDel="00885739" w:rsidRDefault="002903D1">
      <w:pPr>
        <w:pStyle w:val="Heading3"/>
        <w:keepNext w:val="0"/>
        <w:keepLines w:val="0"/>
        <w:spacing w:before="0"/>
        <w:rPr>
          <w:del w:id="1044" w:author="Curt Storlazzi" w:date="2016-04-04T13:06:00Z"/>
          <w:rFonts w:ascii="Times New Roman" w:hAnsi="Times New Roman" w:cs="Times New Roman"/>
          <w:rPrChange w:id="1045" w:author="Curt Storlazzi" w:date="2016-04-04T13:22:00Z">
            <w:rPr>
              <w:del w:id="1046" w:author="Curt Storlazzi" w:date="2016-04-04T13:06:00Z"/>
            </w:rPr>
          </w:rPrChange>
        </w:rPr>
        <w:pPrChange w:id="1047" w:author="Curt Storlazzi" w:date="2016-04-04T12:44:00Z">
          <w:pPr>
            <w:pStyle w:val="Heading3"/>
            <w:keepNext w:val="0"/>
            <w:keepLines w:val="0"/>
          </w:pPr>
        </w:pPrChange>
      </w:pPr>
      <w:del w:id="1048" w:author="Curt Storlazzi" w:date="2016-04-04T13:06:00Z">
        <w:r w:rsidRPr="007F54F5" w:rsidDel="00885739">
          <w:rPr>
            <w:rFonts w:ascii="Times New Roman" w:hAnsi="Times New Roman" w:cs="Times New Roman"/>
            <w:rPrChange w:id="1049" w:author="Curt Storlazzi" w:date="2016-04-04T13:22:00Z">
              <w:rPr/>
            </w:rPrChange>
          </w:rPr>
          <w:delText xml:space="preserve">2.3.2 Sediment traps: </w:delText>
        </w:r>
        <w:r w:rsidR="00D365F0" w:rsidRPr="007F54F5" w:rsidDel="00885739">
          <w:rPr>
            <w:rFonts w:ascii="Times New Roman" w:hAnsi="Times New Roman" w:cs="Times New Roman"/>
            <w:rPrChange w:id="1050" w:author="Curt Storlazzi" w:date="2016-04-04T13:22:00Z">
              <w:rPr/>
            </w:rPrChange>
          </w:rPr>
          <w:delText>sediment trap</w:delText>
        </w:r>
        <w:r w:rsidRPr="007F54F5" w:rsidDel="00885739">
          <w:rPr>
            <w:rFonts w:ascii="Times New Roman" w:hAnsi="Times New Roman" w:cs="Times New Roman"/>
            <w:rPrChange w:id="1051" w:author="Curt Storlazzi" w:date="2016-04-04T13:22:00Z">
              <w:rPr/>
            </w:rPrChange>
          </w:rPr>
          <w:delText>s</w:delText>
        </w:r>
      </w:del>
    </w:p>
    <w:p w14:paraId="58880383" w14:textId="6F3C378B" w:rsidR="002903D1" w:rsidRPr="007F54F5" w:rsidRDefault="00D365F0">
      <w:pPr>
        <w:spacing w:after="0"/>
        <w:ind w:firstLine="720"/>
        <w:rPr>
          <w:rFonts w:ascii="Times New Roman" w:hAnsi="Times New Roman" w:cs="Times New Roman"/>
          <w:rPrChange w:id="1052" w:author="Curt Storlazzi" w:date="2016-04-04T13:22:00Z">
            <w:rPr/>
          </w:rPrChange>
        </w:rPr>
        <w:pPrChange w:id="1053" w:author="Curt Storlazzi" w:date="2016-04-04T12:44:00Z">
          <w:pPr>
            <w:spacing w:after="160" w:line="259" w:lineRule="auto"/>
            <w:ind w:firstLine="720"/>
          </w:pPr>
        </w:pPrChange>
      </w:pPr>
      <w:r w:rsidRPr="007F54F5">
        <w:rPr>
          <w:rFonts w:ascii="Times New Roman" w:hAnsi="Times New Roman" w:cs="Times New Roman"/>
          <w:rPrChange w:id="1054" w:author="Curt Storlazzi" w:date="2016-04-04T13:22:00Z">
            <w:rPr/>
          </w:rPrChange>
        </w:rPr>
        <w:t>Sediment trap</w:t>
      </w:r>
      <w:r w:rsidR="002903D1" w:rsidRPr="007F54F5">
        <w:rPr>
          <w:rFonts w:ascii="Times New Roman" w:hAnsi="Times New Roman" w:cs="Times New Roman"/>
          <w:rPrChange w:id="1055" w:author="Curt Storlazzi" w:date="2016-04-04T13:22:00Z">
            <w:rPr/>
          </w:rPrChange>
        </w:rPr>
        <w:t xml:space="preserve">s were made from 5 cm internal diameter PVC pipe, approximately 30 cm tall, and capped at the bottom. </w:t>
      </w:r>
      <w:r w:rsidR="002903D1" w:rsidRPr="007F54F5">
        <w:rPr>
          <w:rFonts w:ascii="Times New Roman" w:hAnsi="Times New Roman" w:cs="Times New Roman"/>
          <w:rPrChange w:id="1056" w:author="Curt Storlazzi" w:date="2016-04-04T13:22:00Z">
            <w:rPr/>
          </w:rPrChange>
        </w:rPr>
        <w:fldChar w:fldCharType="begin" w:fldLock="1"/>
      </w:r>
      <w:r w:rsidR="002903D1" w:rsidRPr="007F54F5">
        <w:rPr>
          <w:rFonts w:ascii="Times New Roman" w:hAnsi="Times New Roman" w:cs="Times New Roman"/>
          <w:rPrChange w:id="1057" w:author="Curt Storlazzi" w:date="2016-04-04T13:22:00Z">
            <w:rPr/>
          </w:rPrChange>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002903D1" w:rsidRPr="007F54F5">
        <w:rPr>
          <w:rFonts w:ascii="Times New Roman" w:hAnsi="Times New Roman" w:cs="Times New Roman"/>
          <w:rPrChange w:id="1058" w:author="Curt Storlazzi" w:date="2016-04-04T13:22:00Z">
            <w:rPr/>
          </w:rPrChange>
        </w:rPr>
        <w:fldChar w:fldCharType="separate"/>
      </w:r>
      <w:r w:rsidR="002903D1" w:rsidRPr="007F54F5">
        <w:rPr>
          <w:rFonts w:ascii="Times New Roman" w:hAnsi="Times New Roman" w:cs="Times New Roman"/>
          <w:noProof/>
          <w:rPrChange w:id="1059" w:author="Curt Storlazzi" w:date="2016-04-04T13:22:00Z">
            <w:rPr>
              <w:noProof/>
            </w:rPr>
          </w:rPrChange>
        </w:rPr>
        <w:t>Storlazzi et al. (2011)</w:t>
      </w:r>
      <w:r w:rsidR="002903D1" w:rsidRPr="007F54F5">
        <w:rPr>
          <w:rFonts w:ascii="Times New Roman" w:hAnsi="Times New Roman" w:cs="Times New Roman"/>
          <w:rPrChange w:id="1060" w:author="Curt Storlazzi" w:date="2016-04-04T13:22:00Z">
            <w:rPr/>
          </w:rPrChange>
        </w:rPr>
        <w:fldChar w:fldCharType="end"/>
      </w:r>
      <w:r w:rsidR="002903D1" w:rsidRPr="007F54F5">
        <w:rPr>
          <w:rFonts w:ascii="Times New Roman" w:hAnsi="Times New Roman" w:cs="Times New Roman"/>
          <w:rPrChange w:id="1061" w:author="Curt Storlazzi" w:date="2016-04-04T13:22:00Z">
            <w:rPr/>
          </w:rPrChange>
        </w:rPr>
        <w:t xml:space="preserve"> recommends a height-to-diameter ratio of at least 5, preferably more than 7; the ratio in this study was 6. To collect sediment from the </w:t>
      </w:r>
      <w:r w:rsidRPr="007F54F5">
        <w:rPr>
          <w:rFonts w:ascii="Times New Roman" w:hAnsi="Times New Roman" w:cs="Times New Roman"/>
          <w:rPrChange w:id="1062" w:author="Curt Storlazzi" w:date="2016-04-04T13:22:00Z">
            <w:rPr/>
          </w:rPrChange>
        </w:rPr>
        <w:t>sediment trap</w:t>
      </w:r>
      <w:r w:rsidR="002903D1" w:rsidRPr="007F54F5">
        <w:rPr>
          <w:rFonts w:ascii="Times New Roman" w:hAnsi="Times New Roman" w:cs="Times New Roman"/>
          <w:rPrChange w:id="1063" w:author="Curt Storlazzi" w:date="2016-04-04T13:22:00Z">
            <w:rPr/>
          </w:rPrChange>
        </w:rPr>
        <w:t xml:space="preserve">, a PVC cap was slipped over the open end, and then the </w:t>
      </w:r>
      <w:r w:rsidRPr="007F54F5">
        <w:rPr>
          <w:rFonts w:ascii="Times New Roman" w:hAnsi="Times New Roman" w:cs="Times New Roman"/>
          <w:rPrChange w:id="1064" w:author="Curt Storlazzi" w:date="2016-04-04T13:22:00Z">
            <w:rPr/>
          </w:rPrChange>
        </w:rPr>
        <w:t>sediment trap</w:t>
      </w:r>
      <w:r w:rsidR="002903D1" w:rsidRPr="007F54F5">
        <w:rPr>
          <w:rFonts w:ascii="Times New Roman" w:hAnsi="Times New Roman" w:cs="Times New Roman"/>
          <w:rPrChange w:id="1065" w:author="Curt Storlazzi" w:date="2016-04-04T13:22:00Z">
            <w:rPr/>
          </w:rPrChange>
        </w:rPr>
        <w:t xml:space="preserve"> was removed from the block, and replaced with an empty </w:t>
      </w:r>
      <w:r w:rsidRPr="007F54F5">
        <w:rPr>
          <w:rFonts w:ascii="Times New Roman" w:hAnsi="Times New Roman" w:cs="Times New Roman"/>
          <w:rPrChange w:id="1066" w:author="Curt Storlazzi" w:date="2016-04-04T13:22:00Z">
            <w:rPr/>
          </w:rPrChange>
        </w:rPr>
        <w:t>sediment trap</w:t>
      </w:r>
      <w:r w:rsidR="002903D1" w:rsidRPr="007F54F5">
        <w:rPr>
          <w:rFonts w:ascii="Times New Roman" w:hAnsi="Times New Roman" w:cs="Times New Roman"/>
          <w:rPrChange w:id="1067" w:author="Curt Storlazzi" w:date="2016-04-04T13:22:00Z">
            <w:rPr/>
          </w:rPrChange>
        </w:rPr>
        <w:t xml:space="preserve"> for the next deployment.</w:t>
      </w:r>
      <w:r w:rsidR="002F494F" w:rsidRPr="007F54F5">
        <w:rPr>
          <w:rFonts w:ascii="Times New Roman" w:hAnsi="Times New Roman" w:cs="Times New Roman"/>
          <w:rPrChange w:id="1068" w:author="Curt Storlazzi" w:date="2016-04-04T13:22:00Z">
            <w:rPr/>
          </w:rPrChange>
        </w:rPr>
        <w:t xml:space="preserve"> In the lab,</w:t>
      </w:r>
      <w:r w:rsidR="002903D1" w:rsidRPr="007F54F5">
        <w:rPr>
          <w:rFonts w:ascii="Times New Roman" w:hAnsi="Times New Roman" w:cs="Times New Roman"/>
          <w:rPrChange w:id="1069" w:author="Curt Storlazzi" w:date="2016-04-04T13:22:00Z">
            <w:rPr/>
          </w:rPrChange>
        </w:rPr>
        <w:t xml:space="preserve"> the </w:t>
      </w:r>
      <w:r w:rsidR="002F494F" w:rsidRPr="007F54F5">
        <w:rPr>
          <w:rFonts w:ascii="Times New Roman" w:hAnsi="Times New Roman" w:cs="Times New Roman"/>
          <w:rPrChange w:id="1070" w:author="Curt Storlazzi" w:date="2016-04-04T13:22:00Z">
            <w:rPr/>
          </w:rPrChange>
        </w:rPr>
        <w:t xml:space="preserve">accumulated </w:t>
      </w:r>
      <w:r w:rsidR="002903D1" w:rsidRPr="007F54F5">
        <w:rPr>
          <w:rFonts w:ascii="Times New Roman" w:hAnsi="Times New Roman" w:cs="Times New Roman"/>
          <w:rPrChange w:id="1071" w:author="Curt Storlazzi" w:date="2016-04-04T13:22:00Z">
            <w:rPr/>
          </w:rPrChange>
        </w:rPr>
        <w:t xml:space="preserve">sediment was rinsed from the inside of the </w:t>
      </w:r>
      <w:r w:rsidRPr="007F54F5">
        <w:rPr>
          <w:rFonts w:ascii="Times New Roman" w:hAnsi="Times New Roman" w:cs="Times New Roman"/>
          <w:rPrChange w:id="1072" w:author="Curt Storlazzi" w:date="2016-04-04T13:22:00Z">
            <w:rPr/>
          </w:rPrChange>
        </w:rPr>
        <w:t>sediment trap</w:t>
      </w:r>
      <w:r w:rsidR="002F494F" w:rsidRPr="007F54F5">
        <w:rPr>
          <w:rFonts w:ascii="Times New Roman" w:hAnsi="Times New Roman" w:cs="Times New Roman"/>
          <w:rPrChange w:id="1073" w:author="Curt Storlazzi" w:date="2016-04-04T13:22:00Z">
            <w:rPr/>
          </w:rPrChange>
        </w:rPr>
        <w:t xml:space="preserve"> and analyzed for weight, grain size, and composition</w:t>
      </w:r>
      <w:r w:rsidR="002903D1" w:rsidRPr="007F54F5">
        <w:rPr>
          <w:rFonts w:ascii="Times New Roman" w:hAnsi="Times New Roman" w:cs="Times New Roman"/>
          <w:rPrChange w:id="1074" w:author="Curt Storlazzi" w:date="2016-04-04T13:22:00Z">
            <w:rPr/>
          </w:rPrChange>
        </w:rPr>
        <w:t xml:space="preserve">. Some studies deploy multiple </w:t>
      </w:r>
      <w:r w:rsidRPr="007F54F5">
        <w:rPr>
          <w:rFonts w:ascii="Times New Roman" w:hAnsi="Times New Roman" w:cs="Times New Roman"/>
          <w:rPrChange w:id="1075" w:author="Curt Storlazzi" w:date="2016-04-04T13:22:00Z">
            <w:rPr/>
          </w:rPrChange>
        </w:rPr>
        <w:t>sediment trap</w:t>
      </w:r>
      <w:r w:rsidR="002903D1" w:rsidRPr="007F54F5">
        <w:rPr>
          <w:rFonts w:ascii="Times New Roman" w:hAnsi="Times New Roman" w:cs="Times New Roman"/>
          <w:rPrChange w:id="1076" w:author="Curt Storlazzi" w:date="2016-04-04T13:22:00Z">
            <w:rPr/>
          </w:rPrChange>
        </w:rPr>
        <w:t xml:space="preserve">s at each site to determine an average accumulation rate, and </w:t>
      </w:r>
      <w:r w:rsidR="002903D1" w:rsidRPr="007F54F5">
        <w:rPr>
          <w:rFonts w:ascii="Times New Roman" w:hAnsi="Times New Roman" w:cs="Times New Roman"/>
          <w:rPrChange w:id="1077" w:author="Curt Storlazzi" w:date="2016-04-04T13:22:00Z">
            <w:rPr/>
          </w:rPrChange>
        </w:rPr>
        <w:fldChar w:fldCharType="begin" w:fldLock="1"/>
      </w:r>
      <w:r w:rsidR="002903D1" w:rsidRPr="007F54F5">
        <w:rPr>
          <w:rFonts w:ascii="Times New Roman" w:hAnsi="Times New Roman" w:cs="Times New Roman"/>
          <w:rPrChange w:id="1078" w:author="Curt Storlazzi" w:date="2016-04-04T13:22:00Z">
            <w:rPr/>
          </w:rPrChange>
        </w:rP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rsidR="002903D1" w:rsidRPr="007F54F5">
        <w:rPr>
          <w:rFonts w:ascii="Times New Roman" w:hAnsi="Times New Roman" w:cs="Times New Roman"/>
          <w:rPrChange w:id="1079" w:author="Curt Storlazzi" w:date="2016-04-04T13:22:00Z">
            <w:rPr/>
          </w:rPrChange>
        </w:rPr>
        <w:fldChar w:fldCharType="separate"/>
      </w:r>
      <w:r w:rsidR="002903D1" w:rsidRPr="007F54F5">
        <w:rPr>
          <w:rFonts w:ascii="Times New Roman" w:hAnsi="Times New Roman" w:cs="Times New Roman"/>
          <w:noProof/>
          <w:rPrChange w:id="1080" w:author="Curt Storlazzi" w:date="2016-04-04T13:22:00Z">
            <w:rPr>
              <w:noProof/>
            </w:rPr>
          </w:rPrChange>
        </w:rPr>
        <w:t>Bothner et al. (2006)</w:t>
      </w:r>
      <w:r w:rsidR="002903D1" w:rsidRPr="007F54F5">
        <w:rPr>
          <w:rFonts w:ascii="Times New Roman" w:hAnsi="Times New Roman" w:cs="Times New Roman"/>
          <w:rPrChange w:id="1081" w:author="Curt Storlazzi" w:date="2016-04-04T13:22:00Z">
            <w:rPr/>
          </w:rPrChange>
        </w:rPr>
        <w:fldChar w:fldCharType="end"/>
      </w:r>
      <w:r w:rsidR="002903D1" w:rsidRPr="007F54F5">
        <w:rPr>
          <w:rFonts w:ascii="Times New Roman" w:hAnsi="Times New Roman" w:cs="Times New Roman"/>
          <w:rPrChange w:id="1082" w:author="Curt Storlazzi" w:date="2016-04-04T13:22:00Z">
            <w:rPr/>
          </w:rPrChange>
        </w:rPr>
        <w:t xml:space="preserve"> found that sediment accumulation rates at co-located </w:t>
      </w:r>
      <w:r w:rsidRPr="007F54F5">
        <w:rPr>
          <w:rFonts w:ascii="Times New Roman" w:hAnsi="Times New Roman" w:cs="Times New Roman"/>
          <w:rPrChange w:id="1083" w:author="Curt Storlazzi" w:date="2016-04-04T13:22:00Z">
            <w:rPr/>
          </w:rPrChange>
        </w:rPr>
        <w:t>sediment trap</w:t>
      </w:r>
      <w:r w:rsidR="002903D1" w:rsidRPr="007F54F5">
        <w:rPr>
          <w:rFonts w:ascii="Times New Roman" w:hAnsi="Times New Roman" w:cs="Times New Roman"/>
          <w:rPrChange w:id="1084" w:author="Curt Storlazzi" w:date="2016-04-04T13:22:00Z">
            <w:rPr/>
          </w:rPrChange>
        </w:rPr>
        <w:t xml:space="preserve">s differed by 11% on average. This study deployed a single </w:t>
      </w:r>
      <w:r w:rsidRPr="007F54F5">
        <w:rPr>
          <w:rFonts w:ascii="Times New Roman" w:hAnsi="Times New Roman" w:cs="Times New Roman"/>
          <w:rPrChange w:id="1085" w:author="Curt Storlazzi" w:date="2016-04-04T13:22:00Z">
            <w:rPr/>
          </w:rPrChange>
        </w:rPr>
        <w:t>sediment trap</w:t>
      </w:r>
      <w:r w:rsidR="002903D1" w:rsidRPr="007F54F5">
        <w:rPr>
          <w:rFonts w:ascii="Times New Roman" w:hAnsi="Times New Roman" w:cs="Times New Roman"/>
          <w:rPrChange w:id="1086" w:author="Curt Storlazzi" w:date="2016-04-04T13:22:00Z">
            <w:rPr/>
          </w:rPrChange>
        </w:rPr>
        <w:t xml:space="preserve"> to minimize hydrodynamic interference per </w:t>
      </w:r>
      <w:r w:rsidR="002903D1" w:rsidRPr="007F54F5">
        <w:rPr>
          <w:rFonts w:ascii="Times New Roman" w:hAnsi="Times New Roman" w:cs="Times New Roman"/>
          <w:rPrChange w:id="1087" w:author="Curt Storlazzi" w:date="2016-04-04T13:22:00Z">
            <w:rPr/>
          </w:rPrChange>
        </w:rPr>
        <w:fldChar w:fldCharType="begin" w:fldLock="1"/>
      </w:r>
      <w:r w:rsidR="002903D1" w:rsidRPr="007F54F5">
        <w:rPr>
          <w:rFonts w:ascii="Times New Roman" w:hAnsi="Times New Roman" w:cs="Times New Roman"/>
          <w:rPrChange w:id="1088" w:author="Curt Storlazzi" w:date="2016-04-04T13:22:00Z">
            <w:rPr/>
          </w:rPrChange>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002903D1" w:rsidRPr="007F54F5">
        <w:rPr>
          <w:rFonts w:ascii="Times New Roman" w:hAnsi="Times New Roman" w:cs="Times New Roman"/>
          <w:rPrChange w:id="1089" w:author="Curt Storlazzi" w:date="2016-04-04T13:22:00Z">
            <w:rPr/>
          </w:rPrChange>
        </w:rPr>
        <w:fldChar w:fldCharType="separate"/>
      </w:r>
      <w:r w:rsidR="002903D1" w:rsidRPr="007F54F5">
        <w:rPr>
          <w:rFonts w:ascii="Times New Roman" w:hAnsi="Times New Roman" w:cs="Times New Roman"/>
          <w:noProof/>
          <w:rPrChange w:id="1090" w:author="Curt Storlazzi" w:date="2016-04-04T13:22:00Z">
            <w:rPr>
              <w:noProof/>
            </w:rPr>
          </w:rPrChange>
        </w:rPr>
        <w:t>Storlazzi et al. (2011)</w:t>
      </w:r>
      <w:r w:rsidR="002903D1" w:rsidRPr="007F54F5">
        <w:rPr>
          <w:rFonts w:ascii="Times New Roman" w:hAnsi="Times New Roman" w:cs="Times New Roman"/>
          <w:rPrChange w:id="1091" w:author="Curt Storlazzi" w:date="2016-04-04T13:22:00Z">
            <w:rPr/>
          </w:rPrChange>
        </w:rPr>
        <w:fldChar w:fldCharType="end"/>
      </w:r>
      <w:r w:rsidR="002903D1" w:rsidRPr="007F54F5">
        <w:rPr>
          <w:rFonts w:ascii="Times New Roman" w:hAnsi="Times New Roman" w:cs="Times New Roman"/>
          <w:rPrChange w:id="1092" w:author="Curt Storlazzi" w:date="2016-04-04T13:22:00Z">
            <w:rPr/>
          </w:rPrChange>
        </w:rPr>
        <w:t>.</w:t>
      </w:r>
    </w:p>
    <w:p w14:paraId="1252D135" w14:textId="395893ED" w:rsidR="002903D1" w:rsidRPr="007F54F5" w:rsidDel="00885739" w:rsidRDefault="002903D1">
      <w:pPr>
        <w:spacing w:after="0"/>
        <w:rPr>
          <w:del w:id="1093" w:author="Curt Storlazzi" w:date="2016-04-04T13:06:00Z"/>
          <w:rFonts w:ascii="Times New Roman" w:hAnsi="Times New Roman" w:cs="Times New Roman"/>
          <w:rPrChange w:id="1094" w:author="Curt Storlazzi" w:date="2016-04-04T13:22:00Z">
            <w:rPr>
              <w:del w:id="1095" w:author="Curt Storlazzi" w:date="2016-04-04T13:06:00Z"/>
            </w:rPr>
          </w:rPrChange>
        </w:rPr>
        <w:pPrChange w:id="1096" w:author="Curt Storlazzi" w:date="2016-04-04T12:44:00Z">
          <w:pPr>
            <w:spacing w:after="160" w:line="259" w:lineRule="auto"/>
          </w:pPr>
        </w:pPrChange>
      </w:pPr>
    </w:p>
    <w:p w14:paraId="35493D72" w14:textId="0931FB91" w:rsidR="002903D1" w:rsidRPr="007F54F5" w:rsidDel="00885739" w:rsidRDefault="002903D1">
      <w:pPr>
        <w:pStyle w:val="Heading3"/>
        <w:keepNext w:val="0"/>
        <w:keepLines w:val="0"/>
        <w:spacing w:before="0"/>
        <w:rPr>
          <w:del w:id="1097" w:author="Curt Storlazzi" w:date="2016-04-04T13:06:00Z"/>
          <w:rFonts w:ascii="Times New Roman" w:hAnsi="Times New Roman" w:cs="Times New Roman"/>
          <w:rPrChange w:id="1098" w:author="Curt Storlazzi" w:date="2016-04-04T13:22:00Z">
            <w:rPr>
              <w:del w:id="1099" w:author="Curt Storlazzi" w:date="2016-04-04T13:06:00Z"/>
            </w:rPr>
          </w:rPrChange>
        </w:rPr>
        <w:pPrChange w:id="1100" w:author="Curt Storlazzi" w:date="2016-04-04T12:44:00Z">
          <w:pPr>
            <w:pStyle w:val="Heading3"/>
            <w:keepNext w:val="0"/>
            <w:keepLines w:val="0"/>
          </w:pPr>
        </w:pPrChange>
      </w:pPr>
      <w:del w:id="1101" w:author="Curt Storlazzi" w:date="2016-04-04T13:06:00Z">
        <w:r w:rsidRPr="007F54F5" w:rsidDel="00885739">
          <w:rPr>
            <w:rFonts w:ascii="Times New Roman" w:hAnsi="Times New Roman" w:cs="Times New Roman"/>
            <w:rPrChange w:id="1102" w:author="Curt Storlazzi" w:date="2016-04-04T13:22:00Z">
              <w:rPr/>
            </w:rPrChange>
          </w:rPr>
          <w:delText xml:space="preserve">2.3.3 Sediment traps: </w:delText>
        </w:r>
        <w:r w:rsidR="00D365F0" w:rsidRPr="007F54F5" w:rsidDel="00885739">
          <w:rPr>
            <w:rFonts w:ascii="Times New Roman" w:hAnsi="Times New Roman" w:cs="Times New Roman"/>
            <w:rPrChange w:id="1103" w:author="Curt Storlazzi" w:date="2016-04-04T13:22:00Z">
              <w:rPr/>
            </w:rPrChange>
          </w:rPr>
          <w:delText>Sediment pod</w:delText>
        </w:r>
        <w:r w:rsidRPr="007F54F5" w:rsidDel="00885739">
          <w:rPr>
            <w:rFonts w:ascii="Times New Roman" w:hAnsi="Times New Roman" w:cs="Times New Roman"/>
            <w:rPrChange w:id="1104" w:author="Curt Storlazzi" w:date="2016-04-04T13:22:00Z">
              <w:rPr/>
            </w:rPrChange>
          </w:rPr>
          <w:delText>s</w:delText>
        </w:r>
      </w:del>
    </w:p>
    <w:p w14:paraId="571F92F6" w14:textId="54C55CDC" w:rsidR="002903D1" w:rsidRPr="007F54F5" w:rsidRDefault="00D365F0">
      <w:pPr>
        <w:spacing w:after="0"/>
        <w:ind w:firstLine="720"/>
        <w:rPr>
          <w:rFonts w:ascii="Times New Roman" w:hAnsi="Times New Roman" w:cs="Times New Roman"/>
          <w:rPrChange w:id="1105" w:author="Curt Storlazzi" w:date="2016-04-04T13:22:00Z">
            <w:rPr/>
          </w:rPrChange>
        </w:rPr>
        <w:pPrChange w:id="1106" w:author="Curt Storlazzi" w:date="2016-04-04T12:44:00Z">
          <w:pPr>
            <w:spacing w:after="160" w:line="259" w:lineRule="auto"/>
            <w:ind w:firstLine="720"/>
          </w:pPr>
        </w:pPrChange>
      </w:pPr>
      <w:r w:rsidRPr="007F54F5">
        <w:rPr>
          <w:rFonts w:ascii="Times New Roman" w:hAnsi="Times New Roman" w:cs="Times New Roman"/>
          <w:rPrChange w:id="1107" w:author="Curt Storlazzi" w:date="2016-04-04T13:22:00Z">
            <w:rPr/>
          </w:rPrChange>
        </w:rPr>
        <w:t>Sediment pod</w:t>
      </w:r>
      <w:r w:rsidR="002903D1" w:rsidRPr="007F54F5">
        <w:rPr>
          <w:rFonts w:ascii="Times New Roman" w:hAnsi="Times New Roman" w:cs="Times New Roman"/>
          <w:rPrChange w:id="1108" w:author="Curt Storlazzi" w:date="2016-04-04T13:22:00Z">
            <w:rPr/>
          </w:rPrChange>
        </w:rPr>
        <w:t>s were made from 15.25 cm diameter PVC pipe, approximately 12 cm tall, and filled with cement with three eye-bolts to act as rebar and attachment points (</w:t>
      </w:r>
      <w:r w:rsidR="002903D1" w:rsidRPr="007F54F5">
        <w:rPr>
          <w:rFonts w:ascii="Times New Roman" w:hAnsi="Times New Roman" w:cs="Times New Roman"/>
          <w:rPrChange w:id="1109" w:author="Curt Storlazzi" w:date="2016-04-04T13:22:00Z">
            <w:rPr/>
          </w:rPrChange>
        </w:rPr>
        <w:fldChar w:fldCharType="begin"/>
      </w:r>
      <w:r w:rsidR="002903D1" w:rsidRPr="007F54F5">
        <w:rPr>
          <w:rFonts w:ascii="Times New Roman" w:hAnsi="Times New Roman" w:cs="Times New Roman"/>
          <w:rPrChange w:id="1110" w:author="Curt Storlazzi" w:date="2016-04-04T13:22:00Z">
            <w:rPr/>
          </w:rPrChange>
        </w:rPr>
        <w:instrText xml:space="preserve"> REF _Ref446590596 \h </w:instrText>
      </w:r>
      <w:r w:rsidR="002903D1" w:rsidRPr="007F54F5">
        <w:rPr>
          <w:rFonts w:ascii="Times New Roman" w:hAnsi="Times New Roman" w:cs="Times New Roman"/>
          <w:rPrChange w:id="1111" w:author="Curt Storlazzi" w:date="2016-04-04T13:22:00Z">
            <w:rPr>
              <w:rFonts w:ascii="Times New Roman" w:hAnsi="Times New Roman" w:cs="Times New Roman"/>
            </w:rPr>
          </w:rPrChange>
        </w:rPr>
      </w:r>
      <w:r w:rsidR="002903D1" w:rsidRPr="007F54F5">
        <w:rPr>
          <w:rFonts w:ascii="Times New Roman" w:hAnsi="Times New Roman" w:cs="Times New Roman"/>
          <w:rPrChange w:id="1112" w:author="Curt Storlazzi" w:date="2016-04-04T13:22:00Z">
            <w:rPr/>
          </w:rPrChange>
        </w:rPr>
        <w:fldChar w:fldCharType="separate"/>
      </w:r>
      <w:r w:rsidR="00C604D7" w:rsidRPr="007F54F5">
        <w:rPr>
          <w:rFonts w:ascii="Times New Roman" w:hAnsi="Times New Roman" w:cs="Times New Roman"/>
          <w:rPrChange w:id="1113" w:author="Curt Storlazzi" w:date="2016-04-04T13:22:00Z">
            <w:rPr/>
          </w:rPrChange>
        </w:rPr>
        <w:t xml:space="preserve">Figure </w:t>
      </w:r>
      <w:r w:rsidR="00C604D7" w:rsidRPr="007F54F5">
        <w:rPr>
          <w:rFonts w:ascii="Times New Roman" w:hAnsi="Times New Roman" w:cs="Times New Roman"/>
          <w:noProof/>
          <w:rPrChange w:id="1114" w:author="Curt Storlazzi" w:date="2016-04-04T13:22:00Z">
            <w:rPr>
              <w:noProof/>
            </w:rPr>
          </w:rPrChange>
        </w:rPr>
        <w:t>2</w:t>
      </w:r>
      <w:r w:rsidR="002903D1" w:rsidRPr="007F54F5">
        <w:rPr>
          <w:rFonts w:ascii="Times New Roman" w:hAnsi="Times New Roman" w:cs="Times New Roman"/>
          <w:rPrChange w:id="1115" w:author="Curt Storlazzi" w:date="2016-04-04T13:22:00Z">
            <w:rPr/>
          </w:rPrChange>
        </w:rPr>
        <w:fldChar w:fldCharType="end"/>
      </w:r>
      <w:r w:rsidR="002903D1" w:rsidRPr="007F54F5">
        <w:rPr>
          <w:rFonts w:ascii="Times New Roman" w:hAnsi="Times New Roman" w:cs="Times New Roman"/>
          <w:rPrChange w:id="1116" w:author="Curt Storlazzi" w:date="2016-04-04T13:22:00Z">
            <w:rPr/>
          </w:rPrChange>
        </w:rPr>
        <w:t xml:space="preserve">). The cement was poured on a rough piece of plywood to give it a slight texture approximating natural rock </w:t>
      </w:r>
      <w:r w:rsidR="002903D1" w:rsidRPr="007F54F5">
        <w:rPr>
          <w:rFonts w:ascii="Times New Roman" w:hAnsi="Times New Roman" w:cs="Times New Roman"/>
          <w:rPrChange w:id="1117" w:author="Curt Storlazzi" w:date="2016-04-04T13:22:00Z">
            <w:rPr/>
          </w:rPrChange>
        </w:rPr>
        <w:fldChar w:fldCharType="begin" w:fldLock="1"/>
      </w:r>
      <w:r w:rsidR="004D075D" w:rsidRPr="007F54F5">
        <w:rPr>
          <w:rFonts w:ascii="Times New Roman" w:hAnsi="Times New Roman" w:cs="Times New Roman"/>
          <w:rPrChange w:id="1118" w:author="Curt Storlazzi" w:date="2016-04-04T13:22:00Z">
            <w:rPr/>
          </w:rPrChange>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002903D1" w:rsidRPr="007F54F5">
        <w:rPr>
          <w:rFonts w:ascii="Times New Roman" w:hAnsi="Times New Roman" w:cs="Times New Roman"/>
          <w:rPrChange w:id="1119" w:author="Curt Storlazzi" w:date="2016-04-04T13:22:00Z">
            <w:rPr/>
          </w:rPrChange>
        </w:rPr>
        <w:fldChar w:fldCharType="separate"/>
      </w:r>
      <w:r w:rsidRPr="007F54F5">
        <w:rPr>
          <w:rFonts w:ascii="Times New Roman" w:hAnsi="Times New Roman" w:cs="Times New Roman"/>
          <w:noProof/>
          <w:rPrChange w:id="1120" w:author="Curt Storlazzi" w:date="2016-04-04T13:22:00Z">
            <w:rPr>
              <w:noProof/>
            </w:rPr>
          </w:rPrChange>
        </w:rPr>
        <w:t>(Field et al. 2012)</w:t>
      </w:r>
      <w:r w:rsidR="002903D1" w:rsidRPr="007F54F5">
        <w:rPr>
          <w:rFonts w:ascii="Times New Roman" w:hAnsi="Times New Roman" w:cs="Times New Roman"/>
          <w:rPrChange w:id="1121" w:author="Curt Storlazzi" w:date="2016-04-04T13:22:00Z">
            <w:rPr/>
          </w:rPrChange>
        </w:rPr>
        <w:fldChar w:fldCharType="end"/>
      </w:r>
      <w:r w:rsidR="002903D1" w:rsidRPr="007F54F5">
        <w:rPr>
          <w:rFonts w:ascii="Times New Roman" w:hAnsi="Times New Roman" w:cs="Times New Roman"/>
          <w:rPrChange w:id="1122" w:author="Curt Storlazzi" w:date="2016-04-04T13:22:00Z">
            <w:rPr/>
          </w:rPrChange>
        </w:rPr>
        <w:t xml:space="preserve">. To collect sediment from </w:t>
      </w:r>
      <w:r w:rsidRPr="007F54F5">
        <w:rPr>
          <w:rFonts w:ascii="Times New Roman" w:hAnsi="Times New Roman" w:cs="Times New Roman"/>
          <w:rPrChange w:id="1123" w:author="Curt Storlazzi" w:date="2016-04-04T13:22:00Z">
            <w:rPr/>
          </w:rPrChange>
        </w:rPr>
        <w:t>sediment pod</w:t>
      </w:r>
      <w:r w:rsidR="002903D1" w:rsidRPr="007F54F5">
        <w:rPr>
          <w:rFonts w:ascii="Times New Roman" w:hAnsi="Times New Roman" w:cs="Times New Roman"/>
          <w:rPrChange w:id="1124" w:author="Curt Storlazzi" w:date="2016-04-04T13:22:00Z">
            <w:rPr/>
          </w:rPrChange>
        </w:rPr>
        <w:t xml:space="preserve">s, a rubber cap was carefully slipped over the </w:t>
      </w:r>
      <w:r w:rsidRPr="007F54F5">
        <w:rPr>
          <w:rFonts w:ascii="Times New Roman" w:hAnsi="Times New Roman" w:cs="Times New Roman"/>
          <w:rPrChange w:id="1125" w:author="Curt Storlazzi" w:date="2016-04-04T13:22:00Z">
            <w:rPr/>
          </w:rPrChange>
        </w:rPr>
        <w:t>sediment pod</w:t>
      </w:r>
      <w:r w:rsidR="0077169E" w:rsidRPr="007F54F5">
        <w:rPr>
          <w:rFonts w:ascii="Times New Roman" w:hAnsi="Times New Roman" w:cs="Times New Roman"/>
          <w:rPrChange w:id="1126" w:author="Curt Storlazzi" w:date="2016-04-04T13:22:00Z">
            <w:rPr/>
          </w:rPrChange>
        </w:rPr>
        <w:t>,</w:t>
      </w:r>
      <w:r w:rsidR="002903D1" w:rsidRPr="007F54F5">
        <w:rPr>
          <w:rFonts w:ascii="Times New Roman" w:hAnsi="Times New Roman" w:cs="Times New Roman"/>
          <w:rPrChange w:id="1127" w:author="Curt Storlazzi" w:date="2016-04-04T13:22:00Z">
            <w:rPr/>
          </w:rPrChange>
        </w:rPr>
        <w:t xml:space="preserve"> taking care not to disturb the sediment, and the stainless steel hose clamp was tightened to prevent sediment from escaping during transport to the lab (</w:t>
      </w:r>
      <w:r w:rsidR="002903D1" w:rsidRPr="007F54F5">
        <w:rPr>
          <w:rFonts w:ascii="Times New Roman" w:hAnsi="Times New Roman" w:cs="Times New Roman"/>
          <w:rPrChange w:id="1128" w:author="Curt Storlazzi" w:date="2016-04-04T13:22:00Z">
            <w:rPr/>
          </w:rPrChange>
        </w:rPr>
        <w:fldChar w:fldCharType="begin"/>
      </w:r>
      <w:r w:rsidR="002903D1" w:rsidRPr="007F54F5">
        <w:rPr>
          <w:rFonts w:ascii="Times New Roman" w:hAnsi="Times New Roman" w:cs="Times New Roman"/>
          <w:rPrChange w:id="1129" w:author="Curt Storlazzi" w:date="2016-04-04T13:22:00Z">
            <w:rPr/>
          </w:rPrChange>
        </w:rPr>
        <w:instrText xml:space="preserve"> REF _Ref446590596 \h </w:instrText>
      </w:r>
      <w:r w:rsidR="002903D1" w:rsidRPr="007F54F5">
        <w:rPr>
          <w:rFonts w:ascii="Times New Roman" w:hAnsi="Times New Roman" w:cs="Times New Roman"/>
          <w:rPrChange w:id="1130" w:author="Curt Storlazzi" w:date="2016-04-04T13:22:00Z">
            <w:rPr>
              <w:rFonts w:ascii="Times New Roman" w:hAnsi="Times New Roman" w:cs="Times New Roman"/>
            </w:rPr>
          </w:rPrChange>
        </w:rPr>
      </w:r>
      <w:r w:rsidR="002903D1" w:rsidRPr="007F54F5">
        <w:rPr>
          <w:rFonts w:ascii="Times New Roman" w:hAnsi="Times New Roman" w:cs="Times New Roman"/>
          <w:rPrChange w:id="1131" w:author="Curt Storlazzi" w:date="2016-04-04T13:22:00Z">
            <w:rPr/>
          </w:rPrChange>
        </w:rPr>
        <w:fldChar w:fldCharType="separate"/>
      </w:r>
      <w:r w:rsidR="00C604D7" w:rsidRPr="007F54F5">
        <w:rPr>
          <w:rFonts w:ascii="Times New Roman" w:hAnsi="Times New Roman" w:cs="Times New Roman"/>
          <w:rPrChange w:id="1132" w:author="Curt Storlazzi" w:date="2016-04-04T13:22:00Z">
            <w:rPr/>
          </w:rPrChange>
        </w:rPr>
        <w:t xml:space="preserve">Figure </w:t>
      </w:r>
      <w:r w:rsidR="00C604D7" w:rsidRPr="007F54F5">
        <w:rPr>
          <w:rFonts w:ascii="Times New Roman" w:hAnsi="Times New Roman" w:cs="Times New Roman"/>
          <w:noProof/>
          <w:rPrChange w:id="1133" w:author="Curt Storlazzi" w:date="2016-04-04T13:22:00Z">
            <w:rPr>
              <w:noProof/>
            </w:rPr>
          </w:rPrChange>
        </w:rPr>
        <w:t>2</w:t>
      </w:r>
      <w:r w:rsidR="002903D1" w:rsidRPr="007F54F5">
        <w:rPr>
          <w:rFonts w:ascii="Times New Roman" w:hAnsi="Times New Roman" w:cs="Times New Roman"/>
          <w:rPrChange w:id="1134" w:author="Curt Storlazzi" w:date="2016-04-04T13:22:00Z">
            <w:rPr/>
          </w:rPrChange>
        </w:rPr>
        <w:fldChar w:fldCharType="end"/>
      </w:r>
      <w:r w:rsidR="002F494F" w:rsidRPr="007F54F5">
        <w:rPr>
          <w:rFonts w:ascii="Times New Roman" w:hAnsi="Times New Roman" w:cs="Times New Roman"/>
          <w:rPrChange w:id="1135" w:author="Curt Storlazzi" w:date="2016-04-04T13:22:00Z">
            <w:rPr/>
          </w:rPrChange>
        </w:rPr>
        <w:t>c</w:t>
      </w:r>
      <w:r w:rsidR="002903D1" w:rsidRPr="007F54F5">
        <w:rPr>
          <w:rFonts w:ascii="Times New Roman" w:hAnsi="Times New Roman" w:cs="Times New Roman"/>
          <w:rPrChange w:id="1136" w:author="Curt Storlazzi" w:date="2016-04-04T13:22:00Z">
            <w:rPr/>
          </w:rPrChange>
        </w:rPr>
        <w:t xml:space="preserve">). In the lab, the rubber cap was removed and the sediment on the surface of the </w:t>
      </w:r>
      <w:r w:rsidRPr="007F54F5">
        <w:rPr>
          <w:rFonts w:ascii="Times New Roman" w:hAnsi="Times New Roman" w:cs="Times New Roman"/>
          <w:rPrChange w:id="1137" w:author="Curt Storlazzi" w:date="2016-04-04T13:22:00Z">
            <w:rPr/>
          </w:rPrChange>
        </w:rPr>
        <w:t>sediment pod</w:t>
      </w:r>
      <w:r w:rsidR="002903D1" w:rsidRPr="007F54F5">
        <w:rPr>
          <w:rFonts w:ascii="Times New Roman" w:hAnsi="Times New Roman" w:cs="Times New Roman"/>
          <w:rPrChange w:id="1138" w:author="Curt Storlazzi" w:date="2016-04-04T13:22:00Z">
            <w:rPr/>
          </w:rPrChange>
        </w:rPr>
        <w:t xml:space="preserve"> was rinsed off and analyzed for weight, grain size</w:t>
      </w:r>
      <w:r w:rsidR="002F494F" w:rsidRPr="007F54F5">
        <w:rPr>
          <w:rFonts w:ascii="Times New Roman" w:hAnsi="Times New Roman" w:cs="Times New Roman"/>
          <w:rPrChange w:id="1139" w:author="Curt Storlazzi" w:date="2016-04-04T13:22:00Z">
            <w:rPr/>
          </w:rPrChange>
        </w:rPr>
        <w:t>,</w:t>
      </w:r>
      <w:r w:rsidR="002903D1" w:rsidRPr="007F54F5">
        <w:rPr>
          <w:rFonts w:ascii="Times New Roman" w:hAnsi="Times New Roman" w:cs="Times New Roman"/>
          <w:rPrChange w:id="1140" w:author="Curt Storlazzi" w:date="2016-04-04T13:22:00Z">
            <w:rPr/>
          </w:rPrChange>
        </w:rPr>
        <w:t xml:space="preserve"> and composition. In many instances there was significant algal growth on the </w:t>
      </w:r>
      <w:r w:rsidRPr="007F54F5">
        <w:rPr>
          <w:rFonts w:ascii="Times New Roman" w:hAnsi="Times New Roman" w:cs="Times New Roman"/>
          <w:rPrChange w:id="1141" w:author="Curt Storlazzi" w:date="2016-04-04T13:22:00Z">
            <w:rPr/>
          </w:rPrChange>
        </w:rPr>
        <w:t>sediment pod</w:t>
      </w:r>
      <w:r w:rsidR="002903D1" w:rsidRPr="007F54F5">
        <w:rPr>
          <w:rFonts w:ascii="Times New Roman" w:hAnsi="Times New Roman" w:cs="Times New Roman"/>
          <w:rPrChange w:id="1142" w:author="Curt Storlazzi" w:date="2016-04-04T13:22:00Z">
            <w:rPr/>
          </w:rPrChange>
        </w:rPr>
        <w:t xml:space="preserve"> surface, so sediment was manually scrubbed from this algae layer and included in the analysis.</w:t>
      </w:r>
    </w:p>
    <w:p w14:paraId="16476BF9" w14:textId="59E11E30" w:rsidR="002903D1" w:rsidRPr="007F54F5" w:rsidDel="00885739" w:rsidRDefault="002903D1">
      <w:pPr>
        <w:spacing w:after="0"/>
        <w:rPr>
          <w:del w:id="1143" w:author="Curt Storlazzi" w:date="2016-04-04T13:07:00Z"/>
          <w:rFonts w:ascii="Times New Roman" w:hAnsi="Times New Roman" w:cs="Times New Roman"/>
          <w:rPrChange w:id="1144" w:author="Curt Storlazzi" w:date="2016-04-04T13:22:00Z">
            <w:rPr>
              <w:del w:id="1145" w:author="Curt Storlazzi" w:date="2016-04-04T13:07:00Z"/>
            </w:rPr>
          </w:rPrChange>
        </w:rPr>
        <w:pPrChange w:id="1146" w:author="Curt Storlazzi" w:date="2016-04-04T12:44:00Z">
          <w:pPr>
            <w:spacing w:after="160" w:line="259" w:lineRule="auto"/>
          </w:pPr>
        </w:pPrChange>
      </w:pPr>
    </w:p>
    <w:p w14:paraId="20E43C45" w14:textId="38D8F6EB" w:rsidR="002903D1" w:rsidRPr="007F54F5" w:rsidDel="00885739" w:rsidRDefault="002903D1">
      <w:pPr>
        <w:pStyle w:val="Heading3"/>
        <w:keepNext w:val="0"/>
        <w:keepLines w:val="0"/>
        <w:spacing w:before="0"/>
        <w:rPr>
          <w:del w:id="1147" w:author="Curt Storlazzi" w:date="2016-04-04T13:07:00Z"/>
          <w:rFonts w:ascii="Times New Roman" w:hAnsi="Times New Roman" w:cs="Times New Roman"/>
          <w:rPrChange w:id="1148" w:author="Curt Storlazzi" w:date="2016-04-04T13:22:00Z">
            <w:rPr>
              <w:del w:id="1149" w:author="Curt Storlazzi" w:date="2016-04-04T13:07:00Z"/>
            </w:rPr>
          </w:rPrChange>
        </w:rPr>
        <w:pPrChange w:id="1150" w:author="Curt Storlazzi" w:date="2016-04-04T12:44:00Z">
          <w:pPr>
            <w:pStyle w:val="Heading3"/>
            <w:keepNext w:val="0"/>
            <w:keepLines w:val="0"/>
          </w:pPr>
        </w:pPrChange>
      </w:pPr>
      <w:del w:id="1151" w:author="Curt Storlazzi" w:date="2016-04-04T13:07:00Z">
        <w:r w:rsidRPr="007F54F5" w:rsidDel="00885739">
          <w:rPr>
            <w:rFonts w:ascii="Times New Roman" w:hAnsi="Times New Roman" w:cs="Times New Roman"/>
            <w:rPrChange w:id="1152" w:author="Curt Storlazzi" w:date="2016-04-04T13:22:00Z">
              <w:rPr/>
            </w:rPrChange>
          </w:rPr>
          <w:delText>2.3.</w:delText>
        </w:r>
      </w:del>
      <w:del w:id="1153" w:author="Curt Storlazzi" w:date="2016-04-04T13:06:00Z">
        <w:r w:rsidRPr="007F54F5" w:rsidDel="00885739">
          <w:rPr>
            <w:rFonts w:ascii="Times New Roman" w:hAnsi="Times New Roman" w:cs="Times New Roman"/>
            <w:rPrChange w:id="1154" w:author="Curt Storlazzi" w:date="2016-04-04T13:22:00Z">
              <w:rPr/>
            </w:rPrChange>
          </w:rPr>
          <w:delText>4 Weight</w:delText>
        </w:r>
      </w:del>
      <w:del w:id="1155" w:author="Curt Storlazzi" w:date="2016-04-04T13:07:00Z">
        <w:r w:rsidRPr="007F54F5" w:rsidDel="00885739">
          <w:rPr>
            <w:rFonts w:ascii="Times New Roman" w:hAnsi="Times New Roman" w:cs="Times New Roman"/>
            <w:rPrChange w:id="1156" w:author="Curt Storlazzi" w:date="2016-04-04T13:22:00Z">
              <w:rPr/>
            </w:rPrChange>
          </w:rPr>
          <w:delText>, grain size, and composition analysis</w:delText>
        </w:r>
      </w:del>
    </w:p>
    <w:p w14:paraId="4891890B" w14:textId="19FB5127" w:rsidR="002F494F" w:rsidRPr="007F54F5" w:rsidRDefault="002903D1">
      <w:pPr>
        <w:spacing w:after="0"/>
        <w:ind w:firstLine="720"/>
        <w:rPr>
          <w:rFonts w:ascii="Times New Roman" w:hAnsi="Times New Roman" w:cs="Times New Roman"/>
          <w:rPrChange w:id="1157" w:author="Curt Storlazzi" w:date="2016-04-04T13:22:00Z">
            <w:rPr/>
          </w:rPrChange>
        </w:rPr>
        <w:pPrChange w:id="1158" w:author="Curt Storlazzi" w:date="2016-04-04T12:44:00Z">
          <w:pPr>
            <w:spacing w:after="160" w:line="259" w:lineRule="auto"/>
            <w:ind w:firstLine="720"/>
          </w:pPr>
        </w:pPrChange>
      </w:pPr>
      <w:r w:rsidRPr="007F54F5">
        <w:rPr>
          <w:rFonts w:ascii="Times New Roman" w:hAnsi="Times New Roman" w:cs="Times New Roman"/>
          <w:rPrChange w:id="1159" w:author="Curt Storlazzi" w:date="2016-04-04T13:22:00Z">
            <w:rPr/>
          </w:rPrChange>
        </w:rPr>
        <w:t xml:space="preserve">Sediment was wet sieved to remove gravel-size shells and organisms (&gt;2 mm) from analysis, and to separate the coarse (2 mm – 63 </w:t>
      </w:r>
      <w:r w:rsidRPr="007F54F5">
        <w:rPr>
          <w:rFonts w:ascii="Times New Roman" w:hAnsi="Times New Roman" w:cs="Times New Roman" w:hint="eastAsia"/>
          <w:rPrChange w:id="1160" w:author="Curt Storlazzi" w:date="2016-04-04T13:22:00Z">
            <w:rPr>
              <w:rFonts w:hint="eastAsia"/>
            </w:rPr>
          </w:rPrChange>
        </w:rPr>
        <w:t>μ</w:t>
      </w:r>
      <w:r w:rsidRPr="007F54F5">
        <w:rPr>
          <w:rFonts w:ascii="Times New Roman" w:hAnsi="Times New Roman" w:cs="Times New Roman"/>
          <w:rPrChange w:id="1161" w:author="Curt Storlazzi" w:date="2016-04-04T13:22:00Z">
            <w:rPr/>
          </w:rPrChange>
        </w:rPr>
        <w:t xml:space="preserve">m) and fine fractions (63 </w:t>
      </w:r>
      <w:r w:rsidRPr="007F54F5">
        <w:rPr>
          <w:rFonts w:ascii="Times New Roman" w:hAnsi="Times New Roman" w:cs="Times New Roman" w:hint="eastAsia"/>
          <w:rPrChange w:id="1162" w:author="Curt Storlazzi" w:date="2016-04-04T13:22:00Z">
            <w:rPr>
              <w:rFonts w:hint="eastAsia"/>
            </w:rPr>
          </w:rPrChange>
        </w:rPr>
        <w:t>μ</w:t>
      </w:r>
      <w:r w:rsidRPr="007F54F5">
        <w:rPr>
          <w:rFonts w:ascii="Times New Roman" w:hAnsi="Times New Roman" w:cs="Times New Roman"/>
          <w:rPrChange w:id="1163" w:author="Curt Storlazzi" w:date="2016-04-04T13:22:00Z">
            <w:rPr/>
          </w:rPrChange>
        </w:rPr>
        <w:t xml:space="preserve">m - 2 </w:t>
      </w:r>
      <w:r w:rsidRPr="007F54F5">
        <w:rPr>
          <w:rFonts w:ascii="Times New Roman" w:hAnsi="Times New Roman" w:cs="Times New Roman" w:hint="eastAsia"/>
          <w:rPrChange w:id="1164" w:author="Curt Storlazzi" w:date="2016-04-04T13:22:00Z">
            <w:rPr>
              <w:rFonts w:hint="eastAsia"/>
            </w:rPr>
          </w:rPrChange>
        </w:rPr>
        <w:t>μ</w:t>
      </w:r>
      <w:r w:rsidRPr="007F54F5">
        <w:rPr>
          <w:rFonts w:ascii="Times New Roman" w:hAnsi="Times New Roman" w:cs="Times New Roman"/>
          <w:rPrChange w:id="1165" w:author="Curt Storlazzi" w:date="2016-04-04T13:22:00Z">
            <w:rPr/>
          </w:rPrChange>
        </w:rPr>
        <w:t>m). The fine fraction was collected on pre-weighed 15-cm diameter, 2-</w:t>
      </w:r>
      <w:r w:rsidRPr="007F54F5">
        <w:rPr>
          <w:rFonts w:ascii="Times New Roman" w:hAnsi="Times New Roman" w:cs="Times New Roman" w:hint="eastAsia"/>
          <w:rPrChange w:id="1166" w:author="Curt Storlazzi" w:date="2016-04-04T13:22:00Z">
            <w:rPr>
              <w:rFonts w:hint="eastAsia"/>
            </w:rPr>
          </w:rPrChange>
        </w:rPr>
        <w:t>μ</w:t>
      </w:r>
      <w:r w:rsidRPr="007F54F5">
        <w:rPr>
          <w:rFonts w:ascii="Times New Roman" w:hAnsi="Times New Roman" w:cs="Times New Roman"/>
          <w:rPrChange w:id="1167" w:author="Curt Storlazzi" w:date="2016-04-04T13:22:00Z">
            <w:rPr/>
          </w:rPrChange>
        </w:rPr>
        <w:t xml:space="preserve">m nominal pore size glass fiber filters. To remove salts, the coarse fraction was rinsed in the sieve with distilled water, while the fine fraction was gravity </w:t>
      </w:r>
      <w:r w:rsidR="002F494F" w:rsidRPr="007F54F5">
        <w:rPr>
          <w:rFonts w:ascii="Times New Roman" w:hAnsi="Times New Roman" w:cs="Times New Roman"/>
          <w:rPrChange w:id="1168" w:author="Curt Storlazzi" w:date="2016-04-04T13:22:00Z">
            <w:rPr/>
          </w:rPrChange>
        </w:rPr>
        <w:t>filtered</w:t>
      </w:r>
      <w:r w:rsidRPr="007F54F5">
        <w:rPr>
          <w:rFonts w:ascii="Times New Roman" w:hAnsi="Times New Roman" w:cs="Times New Roman"/>
          <w:rPrChange w:id="1169" w:author="Curt Storlazzi" w:date="2016-04-04T13:22:00Z">
            <w:rPr/>
          </w:rPrChange>
        </w:rPr>
        <w:t xml:space="preserve"> with distilled water at least three times. Coarse and fine fractions were dried at 100 C for 2 hr, cooled, and weighed to determine the bulk sediment weight. The sediment samples were then analyzed for geochemical composition using Loss on Ignition (LOI) method (combusting 3 hr at 550 C for % organic; 950 C for 3 hr for % carbonate) </w:t>
      </w:r>
      <w:r w:rsidRPr="007F54F5">
        <w:rPr>
          <w:rFonts w:ascii="Times New Roman" w:hAnsi="Times New Roman" w:cs="Times New Roman"/>
          <w:rPrChange w:id="1170" w:author="Curt Storlazzi" w:date="2016-04-04T13:22:00Z">
            <w:rPr/>
          </w:rPrChange>
        </w:rPr>
        <w:fldChar w:fldCharType="begin" w:fldLock="1"/>
      </w:r>
      <w:r w:rsidRPr="007F54F5">
        <w:rPr>
          <w:rFonts w:ascii="Times New Roman" w:hAnsi="Times New Roman" w:cs="Times New Roman"/>
          <w:rPrChange w:id="1171" w:author="Curt Storlazzi" w:date="2016-04-04T13:22:00Z">
            <w:rPr/>
          </w:rPrChange>
        </w:rP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rsidRPr="007F54F5">
        <w:rPr>
          <w:rFonts w:ascii="Times New Roman" w:hAnsi="Times New Roman" w:cs="Times New Roman"/>
          <w:rPrChange w:id="1172" w:author="Curt Storlazzi" w:date="2016-04-04T13:22:00Z">
            <w:rPr/>
          </w:rPrChange>
        </w:rPr>
        <w:fldChar w:fldCharType="separate"/>
      </w:r>
      <w:r w:rsidRPr="007F54F5">
        <w:rPr>
          <w:rFonts w:ascii="Times New Roman" w:hAnsi="Times New Roman" w:cs="Times New Roman"/>
          <w:noProof/>
          <w:rPrChange w:id="1173" w:author="Curt Storlazzi" w:date="2016-04-04T13:22:00Z">
            <w:rPr>
              <w:noProof/>
            </w:rPr>
          </w:rPrChange>
        </w:rPr>
        <w:t>(Heiri et al. 2001; Santisteban et al. 2004)</w:t>
      </w:r>
      <w:r w:rsidRPr="007F54F5">
        <w:rPr>
          <w:rFonts w:ascii="Times New Roman" w:hAnsi="Times New Roman" w:cs="Times New Roman"/>
          <w:rPrChange w:id="1174" w:author="Curt Storlazzi" w:date="2016-04-04T13:22:00Z">
            <w:rPr/>
          </w:rPrChange>
        </w:rPr>
        <w:fldChar w:fldCharType="end"/>
      </w:r>
      <w:r w:rsidRPr="007F54F5">
        <w:rPr>
          <w:rFonts w:ascii="Times New Roman" w:hAnsi="Times New Roman" w:cs="Times New Roman"/>
          <w:rPrChange w:id="1175" w:author="Curt Storlazzi" w:date="2016-04-04T13:22:00Z">
            <w:rPr/>
          </w:rPrChange>
        </w:rPr>
        <w:t xml:space="preserve">. The proportion (%) of terrigenous sediment was then determined by subtraction from the % organic and % carbonate </w:t>
      </w:r>
      <w:r w:rsidRPr="007F54F5">
        <w:rPr>
          <w:rFonts w:ascii="Times New Roman" w:hAnsi="Times New Roman" w:cs="Times New Roman"/>
          <w:rPrChange w:id="1176" w:author="Curt Storlazzi" w:date="2016-04-04T13:22:00Z">
            <w:rPr/>
          </w:rPrChange>
        </w:rPr>
        <w:fldChar w:fldCharType="begin" w:fldLock="1"/>
      </w:r>
      <w:r w:rsidR="00B855F3" w:rsidRPr="007F54F5">
        <w:rPr>
          <w:rFonts w:ascii="Times New Roman" w:hAnsi="Times New Roman" w:cs="Times New Roman"/>
          <w:rPrChange w:id="1177" w:author="Curt Storlazzi" w:date="2016-04-04T13:22:00Z">
            <w:rPr/>
          </w:rPrChange>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"ITEM-2",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"(Gray et al. 2012; DeMartini et al. 2013)", "plainTextFormattedCitation" : "(Gray et al. 2012; DeMartini et al. 2013)", "previouslyFormattedCitation" : "(Gray et al. 2012; DeMartini et al. 2013)" }, "properties" : { "noteIndex" : 0 }, "schema" : "https://github.com/citation-style-language/schema/raw/master/csl-citation.json" }</w:instrText>
      </w:r>
      <w:r w:rsidRPr="007F54F5">
        <w:rPr>
          <w:rFonts w:ascii="Times New Roman" w:hAnsi="Times New Roman" w:cs="Times New Roman"/>
          <w:rPrChange w:id="1178" w:author="Curt Storlazzi" w:date="2016-04-04T13:22:00Z">
            <w:rPr/>
          </w:rPrChange>
        </w:rPr>
        <w:fldChar w:fldCharType="separate"/>
      </w:r>
      <w:r w:rsidR="002F494F" w:rsidRPr="007F54F5">
        <w:rPr>
          <w:rFonts w:ascii="Times New Roman" w:hAnsi="Times New Roman" w:cs="Times New Roman"/>
          <w:noProof/>
          <w:rPrChange w:id="1179" w:author="Curt Storlazzi" w:date="2016-04-04T13:22:00Z">
            <w:rPr>
              <w:noProof/>
            </w:rPr>
          </w:rPrChange>
        </w:rPr>
        <w:t>(Gray et al. 2012; DeMartini et al. 2013)</w:t>
      </w:r>
      <w:r w:rsidRPr="007F54F5">
        <w:rPr>
          <w:rFonts w:ascii="Times New Roman" w:hAnsi="Times New Roman" w:cs="Times New Roman"/>
          <w:rPrChange w:id="1180" w:author="Curt Storlazzi" w:date="2016-04-04T13:22:00Z">
            <w:rPr/>
          </w:rPrChange>
        </w:rPr>
        <w:fldChar w:fldCharType="end"/>
      </w:r>
      <w:r w:rsidRPr="007F54F5">
        <w:rPr>
          <w:rFonts w:ascii="Times New Roman" w:hAnsi="Times New Roman" w:cs="Times New Roman"/>
          <w:rPrChange w:id="1181" w:author="Curt Storlazzi" w:date="2016-04-04T13:22:00Z">
            <w:rPr/>
          </w:rPrChange>
        </w:rPr>
        <w:t xml:space="preserve">. </w:t>
      </w:r>
      <w:commentRangeStart w:id="1182"/>
      <w:commentRangeStart w:id="1183"/>
      <w:r w:rsidRPr="007F54F5">
        <w:rPr>
          <w:rFonts w:ascii="Times New Roman" w:hAnsi="Times New Roman" w:cs="Times New Roman"/>
          <w:rPrChange w:id="1184" w:author="Curt Storlazzi" w:date="2016-04-04T13:22:00Z">
            <w:rPr/>
          </w:rPrChange>
        </w:rPr>
        <w:t>Wet sieving conducted by different lab analysts showed an unacceptable difference in coarse and fine fraction separation, so only combined fine and coarse fraction (total) sediment accumulation data were used in further analyses.</w:t>
      </w:r>
      <w:commentRangeEnd w:id="1182"/>
      <w:r w:rsidRPr="007F54F5">
        <w:rPr>
          <w:rStyle w:val="CommentReference"/>
          <w:rFonts w:ascii="Times New Roman" w:hAnsi="Times New Roman" w:cs="Times New Roman"/>
          <w:rPrChange w:id="1185" w:author="Curt Storlazzi" w:date="2016-04-04T13:22:00Z">
            <w:rPr>
              <w:rStyle w:val="CommentReference"/>
              <w:rFonts w:asciiTheme="minorHAnsi" w:hAnsiTheme="minorHAnsi"/>
            </w:rPr>
          </w:rPrChange>
        </w:rPr>
        <w:commentReference w:id="1182"/>
      </w:r>
      <w:commentRangeEnd w:id="1183"/>
      <w:r w:rsidRPr="007F54F5">
        <w:rPr>
          <w:rStyle w:val="CommentReference"/>
          <w:rFonts w:ascii="Times New Roman" w:hAnsi="Times New Roman" w:cs="Times New Roman"/>
          <w:rPrChange w:id="1186" w:author="Curt Storlazzi" w:date="2016-04-04T13:22:00Z">
            <w:rPr>
              <w:rStyle w:val="CommentReference"/>
              <w:rFonts w:asciiTheme="minorHAnsi" w:hAnsiTheme="minorHAnsi"/>
            </w:rPr>
          </w:rPrChange>
        </w:rPr>
        <w:commentReference w:id="1183"/>
      </w:r>
      <w:r w:rsidRPr="007F54F5">
        <w:rPr>
          <w:rFonts w:ascii="Times New Roman" w:hAnsi="Times New Roman" w:cs="Times New Roman"/>
          <w:rPrChange w:id="1187" w:author="Curt Storlazzi" w:date="2016-04-04T13:22:00Z">
            <w:rPr/>
          </w:rPrChange>
        </w:rPr>
        <w:t xml:space="preserve"> Sediment accumulation results were normalized for trap diameter and deployment time (g m</w:t>
      </w:r>
      <w:r w:rsidRPr="007F54F5">
        <w:rPr>
          <w:rFonts w:ascii="Times New Roman" w:hAnsi="Times New Roman" w:cs="Times New Roman"/>
          <w:vertAlign w:val="superscript"/>
          <w:rPrChange w:id="1188" w:author="Curt Storlazzi" w:date="2016-04-04T13:22:00Z">
            <w:rPr>
              <w:vertAlign w:val="superscript"/>
            </w:rPr>
          </w:rPrChange>
        </w:rPr>
        <w:t>-2</w:t>
      </w:r>
      <w:r w:rsidR="00FB257D" w:rsidRPr="007F54F5">
        <w:rPr>
          <w:rFonts w:ascii="Times New Roman" w:hAnsi="Times New Roman" w:cs="Times New Roman"/>
          <w:vertAlign w:val="superscript"/>
          <w:rPrChange w:id="1189" w:author="Curt Storlazzi" w:date="2016-04-04T13:22:00Z">
            <w:rPr>
              <w:vertAlign w:val="superscript"/>
            </w:rPr>
          </w:rPrChange>
        </w:rPr>
        <w:t xml:space="preserve"> </w:t>
      </w:r>
      <w:r w:rsidRPr="007F54F5">
        <w:rPr>
          <w:rFonts w:ascii="Times New Roman" w:hAnsi="Times New Roman" w:cs="Times New Roman"/>
          <w:rPrChange w:id="1190" w:author="Curt Storlazzi" w:date="2016-04-04T13:22:00Z">
            <w:rPr/>
          </w:rPrChange>
        </w:rPr>
        <w:t>d</w:t>
      </w:r>
      <w:r w:rsidRPr="007F54F5">
        <w:rPr>
          <w:rFonts w:ascii="Times New Roman" w:hAnsi="Times New Roman" w:cs="Times New Roman"/>
          <w:vertAlign w:val="superscript"/>
          <w:rPrChange w:id="1191" w:author="Curt Storlazzi" w:date="2016-04-04T13:22:00Z">
            <w:rPr>
              <w:vertAlign w:val="superscript"/>
            </w:rPr>
          </w:rPrChange>
        </w:rPr>
        <w:t>-1</w:t>
      </w:r>
      <w:r w:rsidRPr="007F54F5">
        <w:rPr>
          <w:rFonts w:ascii="Times New Roman" w:hAnsi="Times New Roman" w:cs="Times New Roman"/>
          <w:rPrChange w:id="1192" w:author="Curt Storlazzi" w:date="2016-04-04T13:22:00Z">
            <w:rPr/>
          </w:rPrChange>
        </w:rPr>
        <w:t xml:space="preserve">) </w:t>
      </w:r>
      <w:r w:rsidRPr="007F54F5">
        <w:rPr>
          <w:rFonts w:ascii="Times New Roman" w:hAnsi="Times New Roman" w:cs="Times New Roman"/>
          <w:rPrChange w:id="1193" w:author="Curt Storlazzi" w:date="2016-04-04T13:22:00Z">
            <w:rPr/>
          </w:rPrChange>
        </w:rPr>
        <w:fldChar w:fldCharType="begin" w:fldLock="1"/>
      </w:r>
      <w:r w:rsidRPr="007F54F5">
        <w:rPr>
          <w:rFonts w:ascii="Times New Roman" w:hAnsi="Times New Roman" w:cs="Times New Roman"/>
          <w:rPrChange w:id="1194" w:author="Curt Storlazzi" w:date="2016-04-04T13:22:00Z">
            <w:rPr/>
          </w:rPrChange>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7F54F5">
        <w:rPr>
          <w:rFonts w:ascii="Times New Roman" w:hAnsi="Times New Roman" w:cs="Times New Roman"/>
          <w:rPrChange w:id="1195" w:author="Curt Storlazzi" w:date="2016-04-04T13:22:00Z">
            <w:rPr/>
          </w:rPrChange>
        </w:rPr>
        <w:fldChar w:fldCharType="separate"/>
      </w:r>
      <w:r w:rsidRPr="007F54F5">
        <w:rPr>
          <w:rFonts w:ascii="Times New Roman" w:hAnsi="Times New Roman" w:cs="Times New Roman"/>
          <w:noProof/>
          <w:rPrChange w:id="1196" w:author="Curt Storlazzi" w:date="2016-04-04T13:22:00Z">
            <w:rPr>
              <w:noProof/>
            </w:rPr>
          </w:rPrChange>
        </w:rPr>
        <w:t>(Storlazzi et al. 2009)</w:t>
      </w:r>
      <w:r w:rsidRPr="007F54F5">
        <w:rPr>
          <w:rFonts w:ascii="Times New Roman" w:hAnsi="Times New Roman" w:cs="Times New Roman"/>
          <w:rPrChange w:id="1197" w:author="Curt Storlazzi" w:date="2016-04-04T13:22:00Z">
            <w:rPr/>
          </w:rPrChange>
        </w:rPr>
        <w:fldChar w:fldCharType="end"/>
      </w:r>
      <w:r w:rsidRPr="007F54F5">
        <w:rPr>
          <w:rFonts w:ascii="Times New Roman" w:hAnsi="Times New Roman" w:cs="Times New Roman"/>
          <w:rPrChange w:id="1198" w:author="Curt Storlazzi" w:date="2016-04-04T13:22:00Z">
            <w:rPr/>
          </w:rPrChange>
        </w:rPr>
        <w:t xml:space="preserve"> to compare </w:t>
      </w:r>
      <w:r w:rsidR="00D365F0" w:rsidRPr="007F54F5">
        <w:rPr>
          <w:rFonts w:ascii="Times New Roman" w:hAnsi="Times New Roman" w:cs="Times New Roman"/>
          <w:rPrChange w:id="1199" w:author="Curt Storlazzi" w:date="2016-04-04T13:22:00Z">
            <w:rPr/>
          </w:rPrChange>
        </w:rPr>
        <w:t>sediment pod</w:t>
      </w:r>
      <w:r w:rsidRPr="007F54F5">
        <w:rPr>
          <w:rFonts w:ascii="Times New Roman" w:hAnsi="Times New Roman" w:cs="Times New Roman"/>
          <w:rPrChange w:id="1200" w:author="Curt Storlazzi" w:date="2016-04-04T13:22:00Z">
            <w:rPr/>
          </w:rPrChange>
        </w:rPr>
        <w:t xml:space="preserve">s and </w:t>
      </w:r>
      <w:r w:rsidR="00D365F0" w:rsidRPr="007F54F5">
        <w:rPr>
          <w:rFonts w:ascii="Times New Roman" w:hAnsi="Times New Roman" w:cs="Times New Roman"/>
          <w:rPrChange w:id="1201" w:author="Curt Storlazzi" w:date="2016-04-04T13:22:00Z">
            <w:rPr/>
          </w:rPrChange>
        </w:rPr>
        <w:t>sediment trap</w:t>
      </w:r>
      <w:r w:rsidRPr="007F54F5">
        <w:rPr>
          <w:rFonts w:ascii="Times New Roman" w:hAnsi="Times New Roman" w:cs="Times New Roman"/>
          <w:rPrChange w:id="1202" w:author="Curt Storlazzi" w:date="2016-04-04T13:22:00Z">
            <w:rPr/>
          </w:rPrChange>
        </w:rPr>
        <w:t>s and variable deployment times</w:t>
      </w:r>
      <w:r w:rsidR="002F494F" w:rsidRPr="007F54F5">
        <w:rPr>
          <w:rFonts w:ascii="Times New Roman" w:hAnsi="Times New Roman" w:cs="Times New Roman"/>
          <w:rPrChange w:id="1203" w:author="Curt Storlazzi" w:date="2016-04-04T13:22:00Z">
            <w:rPr/>
          </w:rPrChange>
        </w:rPr>
        <w:t>.</w:t>
      </w:r>
    </w:p>
    <w:p w14:paraId="44CF4B1B" w14:textId="53C183D7" w:rsidR="002F494F" w:rsidRPr="007F54F5" w:rsidDel="00885739" w:rsidRDefault="002F494F">
      <w:pPr>
        <w:spacing w:after="0"/>
        <w:rPr>
          <w:del w:id="1204" w:author="Curt Storlazzi" w:date="2016-04-04T13:07:00Z"/>
          <w:rFonts w:ascii="Times New Roman" w:hAnsi="Times New Roman" w:cs="Times New Roman"/>
          <w:rPrChange w:id="1205" w:author="Curt Storlazzi" w:date="2016-04-04T13:22:00Z">
            <w:rPr>
              <w:del w:id="1206" w:author="Curt Storlazzi" w:date="2016-04-04T13:07:00Z"/>
            </w:rPr>
          </w:rPrChange>
        </w:rPr>
        <w:pPrChange w:id="1207" w:author="Curt Storlazzi" w:date="2016-04-04T12:44:00Z">
          <w:pPr>
            <w:spacing w:after="160" w:line="259" w:lineRule="auto"/>
          </w:pPr>
        </w:pPrChange>
      </w:pPr>
    </w:p>
    <w:p w14:paraId="29369590" w14:textId="4FA97FB5" w:rsidR="002F494F" w:rsidRPr="007F54F5" w:rsidDel="00885739" w:rsidRDefault="002F494F">
      <w:pPr>
        <w:pStyle w:val="Heading2"/>
        <w:keepNext w:val="0"/>
        <w:keepLines w:val="0"/>
        <w:spacing w:before="0"/>
        <w:rPr>
          <w:del w:id="1208" w:author="Curt Storlazzi" w:date="2016-04-04T13:07:00Z"/>
          <w:rFonts w:ascii="Times New Roman" w:hAnsi="Times New Roman" w:cs="Times New Roman"/>
          <w:rPrChange w:id="1209" w:author="Curt Storlazzi" w:date="2016-04-04T13:22:00Z">
            <w:rPr>
              <w:del w:id="1210" w:author="Curt Storlazzi" w:date="2016-04-04T13:07:00Z"/>
            </w:rPr>
          </w:rPrChange>
        </w:rPr>
        <w:pPrChange w:id="1211" w:author="Curt Storlazzi" w:date="2016-04-04T12:44:00Z">
          <w:pPr>
            <w:pStyle w:val="Heading2"/>
            <w:keepNext w:val="0"/>
            <w:keepLines w:val="0"/>
          </w:pPr>
        </w:pPrChange>
      </w:pPr>
      <w:del w:id="1212" w:author="Curt Storlazzi" w:date="2016-04-04T13:07:00Z">
        <w:r w:rsidRPr="007F54F5" w:rsidDel="00885739">
          <w:rPr>
            <w:rFonts w:ascii="Times New Roman" w:hAnsi="Times New Roman" w:cs="Times New Roman"/>
            <w:rPrChange w:id="1213" w:author="Curt Storlazzi" w:date="2016-04-04T13:22:00Z">
              <w:rPr/>
            </w:rPrChange>
          </w:rPr>
          <w:delText xml:space="preserve">2.4 </w:delText>
        </w:r>
        <w:r w:rsidR="00647015" w:rsidRPr="007F54F5" w:rsidDel="00885739">
          <w:rPr>
            <w:rFonts w:ascii="Times New Roman" w:hAnsi="Times New Roman" w:cs="Times New Roman"/>
            <w:rPrChange w:id="1214" w:author="Curt Storlazzi" w:date="2016-04-04T13:22:00Z">
              <w:rPr/>
            </w:rPrChange>
          </w:rPr>
          <w:delText>Analytical Methods</w:delText>
        </w:r>
        <w:r w:rsidRPr="007F54F5" w:rsidDel="00885739">
          <w:rPr>
            <w:rFonts w:ascii="Times New Roman" w:hAnsi="Times New Roman" w:cs="Times New Roman"/>
            <w:rPrChange w:id="1215" w:author="Curt Storlazzi" w:date="2016-04-04T13:22:00Z">
              <w:rPr/>
            </w:rPrChange>
          </w:rPr>
          <w:delText>: Temporal patterns and controls</w:delText>
        </w:r>
      </w:del>
    </w:p>
    <w:p w14:paraId="2E147F1E" w14:textId="1C7690C8" w:rsidR="002F494F" w:rsidRPr="007F54F5" w:rsidRDefault="002F494F">
      <w:pPr>
        <w:spacing w:after="0"/>
        <w:ind w:firstLine="720"/>
        <w:rPr>
          <w:rFonts w:ascii="Times New Roman" w:hAnsi="Times New Roman" w:cs="Times New Roman"/>
          <w:rPrChange w:id="1216" w:author="Curt Storlazzi" w:date="2016-04-04T13:22:00Z">
            <w:rPr/>
          </w:rPrChange>
        </w:rPr>
        <w:pPrChange w:id="1217" w:author="Curt Storlazzi" w:date="2016-04-04T12:44:00Z">
          <w:pPr>
            <w:ind w:firstLine="720"/>
          </w:pPr>
        </w:pPrChange>
      </w:pPr>
      <w:r w:rsidRPr="007F54F5">
        <w:rPr>
          <w:rFonts w:ascii="Times New Roman" w:hAnsi="Times New Roman" w:cs="Times New Roman"/>
          <w:rPrChange w:id="1218" w:author="Curt Storlazzi" w:date="2016-04-04T13:22:00Z">
            <w:rPr/>
          </w:rPrChange>
        </w:rPr>
        <w:lastRenderedPageBreak/>
        <w:t xml:space="preserve">For each of the </w:t>
      </w:r>
      <w:del w:id="1219" w:author="Curt Storlazzi" w:date="2016-04-04T13:07:00Z">
        <w:r w:rsidRPr="007F54F5" w:rsidDel="00885739">
          <w:rPr>
            <w:rFonts w:ascii="Times New Roman" w:hAnsi="Times New Roman" w:cs="Times New Roman"/>
            <w:rPrChange w:id="1220" w:author="Curt Storlazzi" w:date="2016-04-04T13:22:00Z">
              <w:rPr/>
            </w:rPrChange>
          </w:rPr>
          <w:delText xml:space="preserve">nine </w:delText>
        </w:r>
      </w:del>
      <w:ins w:id="1221" w:author="Curt Storlazzi" w:date="2016-04-04T13:07:00Z">
        <w:r w:rsidR="00885739" w:rsidRPr="007F54F5">
          <w:rPr>
            <w:rFonts w:ascii="Times New Roman" w:hAnsi="Times New Roman" w:cs="Times New Roman"/>
            <w:rPrChange w:id="1222" w:author="Curt Storlazzi" w:date="2016-04-04T13:22:00Z">
              <w:rPr/>
            </w:rPrChange>
          </w:rPr>
          <w:t xml:space="preserve">9 </w:t>
        </w:r>
      </w:ins>
      <w:r w:rsidRPr="007F54F5">
        <w:rPr>
          <w:rFonts w:ascii="Times New Roman" w:hAnsi="Times New Roman" w:cs="Times New Roman"/>
          <w:rPrChange w:id="1223" w:author="Curt Storlazzi" w:date="2016-04-04T13:22:00Z">
            <w:rPr/>
          </w:rPrChange>
        </w:rPr>
        <w:t xml:space="preserve">sediment trap </w:t>
      </w:r>
      <w:r w:rsidR="0077169E" w:rsidRPr="007F54F5">
        <w:rPr>
          <w:rFonts w:ascii="Times New Roman" w:hAnsi="Times New Roman" w:cs="Times New Roman"/>
          <w:rPrChange w:id="1224" w:author="Curt Storlazzi" w:date="2016-04-04T13:22:00Z">
            <w:rPr/>
          </w:rPrChange>
        </w:rPr>
        <w:t>sites</w:t>
      </w:r>
      <w:r w:rsidRPr="007F54F5">
        <w:rPr>
          <w:rFonts w:ascii="Times New Roman" w:hAnsi="Times New Roman" w:cs="Times New Roman"/>
          <w:rPrChange w:id="1225" w:author="Curt Storlazzi" w:date="2016-04-04T13:22:00Z">
            <w:rPr/>
          </w:rPrChange>
        </w:rPr>
        <w:t>, univariate and multi-variate linear regression models were used to determine how</w:t>
      </w:r>
      <w:r w:rsidR="00647015" w:rsidRPr="007F54F5">
        <w:rPr>
          <w:rFonts w:ascii="Times New Roman" w:hAnsi="Times New Roman" w:cs="Times New Roman"/>
          <w:rPrChange w:id="1226" w:author="Curt Storlazzi" w:date="2016-04-04T13:22:00Z">
            <w:rPr/>
          </w:rPrChange>
        </w:rPr>
        <w:t xml:space="preserve"> total</w:t>
      </w:r>
      <w:r w:rsidRPr="007F54F5">
        <w:rPr>
          <w:rFonts w:ascii="Times New Roman" w:hAnsi="Times New Roman" w:cs="Times New Roman"/>
          <w:rPrChange w:id="1227" w:author="Curt Storlazzi" w:date="2016-04-04T13:22:00Z">
            <w:rPr/>
          </w:rPrChange>
        </w:rPr>
        <w:t xml:space="preserve"> </w:t>
      </w:r>
      <w:r w:rsidR="00647015" w:rsidRPr="007F54F5">
        <w:rPr>
          <w:rFonts w:ascii="Times New Roman" w:hAnsi="Times New Roman" w:cs="Times New Roman"/>
          <w:rPrChange w:id="1228" w:author="Curt Storlazzi" w:date="2016-04-04T13:22:00Z">
            <w:rPr/>
          </w:rPrChange>
        </w:rPr>
        <w:t xml:space="preserve">terrigenous suspended sediment yield </w:t>
      </w:r>
      <w:r w:rsidR="00491DA3" w:rsidRPr="007F54F5">
        <w:rPr>
          <w:rFonts w:ascii="Times New Roman" w:hAnsi="Times New Roman" w:cs="Times New Roman"/>
          <w:rPrChange w:id="1229" w:author="Curt Storlazzi" w:date="2016-04-04T13:22:00Z">
            <w:rPr/>
          </w:rPrChange>
        </w:rPr>
        <w:t xml:space="preserve">(SSY) </w:t>
      </w:r>
      <w:r w:rsidRPr="007F54F5">
        <w:rPr>
          <w:rFonts w:ascii="Times New Roman" w:hAnsi="Times New Roman" w:cs="Times New Roman"/>
          <w:rPrChange w:id="1230" w:author="Curt Storlazzi" w:date="2016-04-04T13:22:00Z">
            <w:rPr/>
          </w:rPrChange>
        </w:rPr>
        <w:t xml:space="preserve">(tons) and </w:t>
      </w:r>
      <w:r w:rsidR="00647015" w:rsidRPr="007F54F5">
        <w:rPr>
          <w:rFonts w:ascii="Times New Roman" w:hAnsi="Times New Roman" w:cs="Times New Roman"/>
          <w:rPrChange w:id="1231" w:author="Curt Storlazzi" w:date="2016-04-04T13:22:00Z">
            <w:rPr/>
          </w:rPrChange>
        </w:rPr>
        <w:t>mean</w:t>
      </w:r>
      <w:r w:rsidR="0077169E" w:rsidRPr="007F54F5">
        <w:rPr>
          <w:rFonts w:ascii="Times New Roman" w:hAnsi="Times New Roman" w:cs="Times New Roman"/>
          <w:rPrChange w:id="1232" w:author="Curt Storlazzi" w:date="2016-04-04T13:22:00Z">
            <w:rPr/>
          </w:rPrChange>
        </w:rPr>
        <w:t xml:space="preserve"> monthly</w:t>
      </w:r>
      <w:r w:rsidR="00647015" w:rsidRPr="007F54F5">
        <w:rPr>
          <w:rFonts w:ascii="Times New Roman" w:hAnsi="Times New Roman" w:cs="Times New Roman"/>
          <w:rPrChange w:id="1233" w:author="Curt Storlazzi" w:date="2016-04-04T13:22:00Z">
            <w:rPr/>
          </w:rPrChange>
        </w:rPr>
        <w:t xml:space="preserve"> significant wave height </w:t>
      </w:r>
      <w:r w:rsidR="00491DA3" w:rsidRPr="007F54F5">
        <w:rPr>
          <w:rFonts w:ascii="Times New Roman" w:hAnsi="Times New Roman" w:cs="Times New Roman"/>
          <w:rPrChange w:id="1234" w:author="Curt Storlazzi" w:date="2016-04-04T13:22:00Z">
            <w:rPr/>
          </w:rPrChange>
        </w:rPr>
        <w:t>(“</w:t>
      </w:r>
      <w:r w:rsidR="0077169E" w:rsidRPr="007F54F5">
        <w:rPr>
          <w:rFonts w:ascii="Times New Roman" w:hAnsi="Times New Roman" w:cs="Times New Roman"/>
          <w:rPrChange w:id="1235" w:author="Curt Storlazzi" w:date="2016-04-04T13:22:00Z">
            <w:rPr/>
          </w:rPrChange>
        </w:rPr>
        <w:t xml:space="preserve">mean </w:t>
      </w:r>
      <w:r w:rsidR="00491DA3" w:rsidRPr="007F54F5">
        <w:rPr>
          <w:rFonts w:ascii="Times New Roman" w:hAnsi="Times New Roman" w:cs="Times New Roman"/>
          <w:rPrChange w:id="1236" w:author="Curt Storlazzi" w:date="2016-04-04T13:22:00Z">
            <w:rPr/>
          </w:rPrChange>
        </w:rPr>
        <w:t xml:space="preserve">wave height”) </w:t>
      </w:r>
      <w:r w:rsidR="00647015" w:rsidRPr="007F54F5">
        <w:rPr>
          <w:rFonts w:ascii="Times New Roman" w:hAnsi="Times New Roman" w:cs="Times New Roman"/>
          <w:rPrChange w:id="1237" w:author="Curt Storlazzi" w:date="2016-04-04T13:22:00Z">
            <w:rPr/>
          </w:rPrChange>
        </w:rPr>
        <w:t xml:space="preserve">(m) influence </w:t>
      </w:r>
      <w:r w:rsidRPr="007F54F5">
        <w:rPr>
          <w:rFonts w:ascii="Times New Roman" w:hAnsi="Times New Roman" w:cs="Times New Roman"/>
          <w:rPrChange w:id="1238" w:author="Curt Storlazzi" w:date="2016-04-04T13:22:00Z">
            <w:rPr/>
          </w:rPrChange>
        </w:rPr>
        <w:t xml:space="preserve">sediment accumulation rates in </w:t>
      </w:r>
      <w:r w:rsidR="00D365F0" w:rsidRPr="007F54F5">
        <w:rPr>
          <w:rFonts w:ascii="Times New Roman" w:hAnsi="Times New Roman" w:cs="Times New Roman"/>
          <w:rPrChange w:id="1239" w:author="Curt Storlazzi" w:date="2016-04-04T13:22:00Z">
            <w:rPr/>
          </w:rPrChange>
        </w:rPr>
        <w:t>sediment trap</w:t>
      </w:r>
      <w:r w:rsidRPr="007F54F5">
        <w:rPr>
          <w:rFonts w:ascii="Times New Roman" w:hAnsi="Times New Roman" w:cs="Times New Roman"/>
          <w:rPrChange w:id="1240" w:author="Curt Storlazzi" w:date="2016-04-04T13:22:00Z">
            <w:rPr/>
          </w:rPrChange>
        </w:rPr>
        <w:t xml:space="preserve">s and </w:t>
      </w:r>
      <w:r w:rsidR="00647015" w:rsidRPr="007F54F5">
        <w:rPr>
          <w:rFonts w:ascii="Times New Roman" w:hAnsi="Times New Roman" w:cs="Times New Roman"/>
          <w:rPrChange w:id="1241" w:author="Curt Storlazzi" w:date="2016-04-04T13:22:00Z">
            <w:rPr/>
          </w:rPrChange>
        </w:rPr>
        <w:t xml:space="preserve">on </w:t>
      </w:r>
      <w:r w:rsidR="00D365F0" w:rsidRPr="007F54F5">
        <w:rPr>
          <w:rFonts w:ascii="Times New Roman" w:hAnsi="Times New Roman" w:cs="Times New Roman"/>
          <w:rPrChange w:id="1242" w:author="Curt Storlazzi" w:date="2016-04-04T13:22:00Z">
            <w:rPr/>
          </w:rPrChange>
        </w:rPr>
        <w:t>sediment pod</w:t>
      </w:r>
      <w:r w:rsidRPr="007F54F5">
        <w:rPr>
          <w:rFonts w:ascii="Times New Roman" w:hAnsi="Times New Roman" w:cs="Times New Roman"/>
          <w:rPrChange w:id="1243" w:author="Curt Storlazzi" w:date="2016-04-04T13:22:00Z">
            <w:rPr/>
          </w:rPrChange>
        </w:rPr>
        <w:t xml:space="preserve">s. The significance of the correlation between sediment accumulation and individual driving variables (SSY or </w:t>
      </w:r>
      <w:r w:rsidR="00491DA3" w:rsidRPr="007F54F5">
        <w:rPr>
          <w:rFonts w:ascii="Times New Roman" w:hAnsi="Times New Roman" w:cs="Times New Roman"/>
          <w:rPrChange w:id="1244" w:author="Curt Storlazzi" w:date="2016-04-04T13:22:00Z">
            <w:rPr/>
          </w:rPrChange>
        </w:rPr>
        <w:t>wave height</w:t>
      </w:r>
      <w:r w:rsidRPr="007F54F5">
        <w:rPr>
          <w:rFonts w:ascii="Times New Roman" w:hAnsi="Times New Roman" w:cs="Times New Roman"/>
          <w:rPrChange w:id="1245" w:author="Curt Storlazzi" w:date="2016-04-04T13:22:00Z">
            <w:rPr/>
          </w:rPrChange>
        </w:rPr>
        <w:t xml:space="preserve">) were tested with the Spearman correlation coefficient. A linear regression between SSY and </w:t>
      </w:r>
      <w:r w:rsidR="0077169E" w:rsidRPr="007F54F5">
        <w:rPr>
          <w:rFonts w:ascii="Times New Roman" w:hAnsi="Times New Roman" w:cs="Times New Roman"/>
          <w:rPrChange w:id="1246" w:author="Curt Storlazzi" w:date="2016-04-04T13:22:00Z">
            <w:rPr/>
          </w:rPrChange>
        </w:rPr>
        <w:t xml:space="preserve">mean </w:t>
      </w:r>
      <w:r w:rsidR="00491DA3" w:rsidRPr="007F54F5">
        <w:rPr>
          <w:rFonts w:ascii="Times New Roman" w:hAnsi="Times New Roman" w:cs="Times New Roman"/>
          <w:rPrChange w:id="1247" w:author="Curt Storlazzi" w:date="2016-04-04T13:22:00Z">
            <w:rPr/>
          </w:rPrChange>
        </w:rPr>
        <w:t>wave height</w:t>
      </w:r>
      <w:r w:rsidRPr="007F54F5">
        <w:rPr>
          <w:rFonts w:ascii="Times New Roman" w:hAnsi="Times New Roman" w:cs="Times New Roman"/>
          <w:rPrChange w:id="1248" w:author="Curt Storlazzi" w:date="2016-04-04T13:22:00Z">
            <w:rPr/>
          </w:rPrChange>
        </w:rPr>
        <w:t xml:space="preserve"> confirmed they were not significantly </w:t>
      </w:r>
      <w:r w:rsidR="0077169E" w:rsidRPr="007F54F5">
        <w:rPr>
          <w:rFonts w:ascii="Times New Roman" w:hAnsi="Times New Roman" w:cs="Times New Roman"/>
          <w:rPrChange w:id="1249" w:author="Curt Storlazzi" w:date="2016-04-04T13:22:00Z">
            <w:rPr/>
          </w:rPrChange>
        </w:rPr>
        <w:t>cor</w:t>
      </w:r>
      <w:r w:rsidRPr="007F54F5">
        <w:rPr>
          <w:rFonts w:ascii="Times New Roman" w:hAnsi="Times New Roman" w:cs="Times New Roman"/>
          <w:rPrChange w:id="1250" w:author="Curt Storlazzi" w:date="2016-04-04T13:22:00Z">
            <w:rPr/>
          </w:rPrChange>
        </w:rPr>
        <w:t xml:space="preserve">related and could be treated as independent variables in the multiple regression. A multiple linear regression between sediment accumulation vs. SSY and </w:t>
      </w:r>
      <w:r w:rsidR="00491DA3" w:rsidRPr="007F54F5">
        <w:rPr>
          <w:rFonts w:ascii="Times New Roman" w:hAnsi="Times New Roman" w:cs="Times New Roman"/>
          <w:rPrChange w:id="1251" w:author="Curt Storlazzi" w:date="2016-04-04T13:22:00Z">
            <w:rPr/>
          </w:rPrChange>
        </w:rPr>
        <w:t>wave height</w:t>
      </w:r>
      <w:r w:rsidRPr="007F54F5">
        <w:rPr>
          <w:rFonts w:ascii="Times New Roman" w:hAnsi="Times New Roman" w:cs="Times New Roman"/>
          <w:rPrChange w:id="1252" w:author="Curt Storlazzi" w:date="2016-04-04T13:22:00Z">
            <w:rPr/>
          </w:rPrChange>
        </w:rPr>
        <w:t xml:space="preserve"> quantifies how well each predictor is correlated with sediment accumulation, while controlling for the influence of the secondary predictor. This approach does not account for the phasing or sequencing of </w:t>
      </w:r>
      <w:r w:rsidR="00491DA3" w:rsidRPr="007F54F5">
        <w:rPr>
          <w:rFonts w:ascii="Times New Roman" w:hAnsi="Times New Roman" w:cs="Times New Roman"/>
          <w:rPrChange w:id="1253" w:author="Curt Storlazzi" w:date="2016-04-04T13:22:00Z">
            <w:rPr/>
          </w:rPrChange>
        </w:rPr>
        <w:t>large wave events</w:t>
      </w:r>
      <w:r w:rsidRPr="007F54F5">
        <w:rPr>
          <w:rFonts w:ascii="Times New Roman" w:hAnsi="Times New Roman" w:cs="Times New Roman"/>
          <w:rPrChange w:id="1254" w:author="Curt Storlazzi" w:date="2016-04-04T13:22:00Z">
            <w:rPr/>
          </w:rPrChange>
        </w:rPr>
        <w:t xml:space="preserve"> and SSY</w:t>
      </w:r>
      <w:r w:rsidR="00491DA3" w:rsidRPr="007F54F5">
        <w:rPr>
          <w:rFonts w:ascii="Times New Roman" w:hAnsi="Times New Roman" w:cs="Times New Roman"/>
          <w:rPrChange w:id="1255" w:author="Curt Storlazzi" w:date="2016-04-04T13:22:00Z">
            <w:rPr/>
          </w:rPrChange>
        </w:rPr>
        <w:t xml:space="preserve"> from storms</w:t>
      </w:r>
      <w:r w:rsidRPr="007F54F5">
        <w:rPr>
          <w:rFonts w:ascii="Times New Roman" w:hAnsi="Times New Roman" w:cs="Times New Roman"/>
          <w:rPrChange w:id="1256" w:author="Curt Storlazzi" w:date="2016-04-04T13:22:00Z">
            <w:rPr/>
          </w:rPrChange>
        </w:rPr>
        <w:t xml:space="preserve"> within deployment periods. For instance</w:t>
      </w:r>
      <w:ins w:id="1257" w:author="Curt Storlazzi" w:date="2016-04-04T13:22:00Z">
        <w:r w:rsidR="007F54F5" w:rsidRPr="007F54F5">
          <w:rPr>
            <w:rFonts w:ascii="Times New Roman" w:hAnsi="Times New Roman" w:cs="Times New Roman"/>
            <w:rPrChange w:id="1258" w:author="Curt Storlazzi" w:date="2016-04-04T13:22:00Z">
              <w:rPr/>
            </w:rPrChange>
          </w:rPr>
          <w:t>,</w:t>
        </w:r>
      </w:ins>
      <w:r w:rsidRPr="007F54F5">
        <w:rPr>
          <w:rFonts w:ascii="Times New Roman" w:hAnsi="Times New Roman" w:cs="Times New Roman"/>
          <w:rPrChange w:id="1259" w:author="Curt Storlazzi" w:date="2016-04-04T13:22:00Z">
            <w:rPr/>
          </w:rPrChange>
        </w:rPr>
        <w:t xml:space="preserve"> if a large wave event occurred prior to a large </w:t>
      </w:r>
      <w:r w:rsidR="00491DA3" w:rsidRPr="007F54F5">
        <w:rPr>
          <w:rFonts w:ascii="Times New Roman" w:hAnsi="Times New Roman" w:cs="Times New Roman"/>
          <w:rPrChange w:id="1260" w:author="Curt Storlazzi" w:date="2016-04-04T13:22:00Z">
            <w:rPr/>
          </w:rPrChange>
        </w:rPr>
        <w:t>storm</w:t>
      </w:r>
      <w:r w:rsidRPr="007F54F5">
        <w:rPr>
          <w:rFonts w:ascii="Times New Roman" w:hAnsi="Times New Roman" w:cs="Times New Roman"/>
          <w:rPrChange w:id="1261" w:author="Curt Storlazzi" w:date="2016-04-04T13:22:00Z">
            <w:rPr/>
          </w:rPrChange>
        </w:rPr>
        <w:t xml:space="preserve"> event, we would not expect the wave event to affect sediment accumulation from that </w:t>
      </w:r>
      <w:r w:rsidR="00491DA3" w:rsidRPr="007F54F5">
        <w:rPr>
          <w:rFonts w:ascii="Times New Roman" w:hAnsi="Times New Roman" w:cs="Times New Roman"/>
          <w:rPrChange w:id="1262" w:author="Curt Storlazzi" w:date="2016-04-04T13:22:00Z">
            <w:rPr/>
          </w:rPrChange>
        </w:rPr>
        <w:t>storm-supplied sediment yield</w:t>
      </w:r>
      <w:r w:rsidRPr="007F54F5">
        <w:rPr>
          <w:rFonts w:ascii="Times New Roman" w:hAnsi="Times New Roman" w:cs="Times New Roman"/>
          <w:rPrChange w:id="1263" w:author="Curt Storlazzi" w:date="2016-04-04T13:22:00Z">
            <w:rPr/>
          </w:rPrChange>
        </w:rPr>
        <w:t xml:space="preserve">, but our measurement interval cannot resolve the difference in phasing or sequence. </w:t>
      </w:r>
    </w:p>
    <w:p w14:paraId="301D3CD3" w14:textId="77777777" w:rsidR="00491DA3" w:rsidRPr="007F54F5" w:rsidRDefault="00491DA3">
      <w:pPr>
        <w:spacing w:after="0"/>
        <w:rPr>
          <w:rFonts w:ascii="Times New Roman" w:hAnsi="Times New Roman" w:cs="Times New Roman"/>
          <w:rPrChange w:id="1264" w:author="Curt Storlazzi" w:date="2016-04-04T13:22:00Z">
            <w:rPr/>
          </w:rPrChange>
        </w:rPr>
        <w:pPrChange w:id="1265" w:author="Curt Storlazzi" w:date="2016-04-04T12:44:00Z">
          <w:pPr>
            <w:spacing w:after="160" w:line="259" w:lineRule="auto"/>
          </w:pPr>
        </w:pPrChange>
      </w:pPr>
    </w:p>
    <w:p w14:paraId="2560D96B" w14:textId="77777777" w:rsidR="00491DA3" w:rsidRPr="007F54F5" w:rsidRDefault="00491DA3">
      <w:pPr>
        <w:pStyle w:val="Heading1"/>
        <w:keepNext w:val="0"/>
        <w:keepLines w:val="0"/>
        <w:tabs>
          <w:tab w:val="left" w:pos="2520"/>
        </w:tabs>
        <w:spacing w:before="0" w:after="0"/>
        <w:rPr>
          <w:rFonts w:ascii="Times New Roman" w:hAnsi="Times New Roman" w:cs="Times New Roman"/>
          <w:rPrChange w:id="1266" w:author="Curt Storlazzi" w:date="2016-04-04T13:22:00Z">
            <w:rPr/>
          </w:rPrChange>
        </w:rPr>
        <w:pPrChange w:id="1267" w:author="Curt Storlazzi" w:date="2016-04-04T13:32:00Z">
          <w:pPr>
            <w:pStyle w:val="Heading1"/>
            <w:keepNext w:val="0"/>
            <w:keepLines w:val="0"/>
          </w:pPr>
        </w:pPrChange>
      </w:pPr>
      <w:commentRangeStart w:id="1268"/>
      <w:r w:rsidRPr="007F54F5">
        <w:rPr>
          <w:rFonts w:ascii="Times New Roman" w:hAnsi="Times New Roman" w:cs="Times New Roman"/>
          <w:rPrChange w:id="1269" w:author="Curt Storlazzi" w:date="2016-04-04T13:22:00Z">
            <w:rPr/>
          </w:rPrChange>
        </w:rPr>
        <w:t>3. Results</w:t>
      </w:r>
      <w:commentRangeEnd w:id="1268"/>
      <w:r w:rsidR="00FA57E7">
        <w:rPr>
          <w:rStyle w:val="CommentReference"/>
          <w:rFonts w:asciiTheme="minorHAnsi" w:eastAsiaTheme="minorHAnsi" w:hAnsiTheme="minorHAnsi" w:cstheme="minorBidi"/>
          <w:color w:val="auto"/>
        </w:rPr>
        <w:commentReference w:id="1268"/>
      </w:r>
    </w:p>
    <w:p w14:paraId="049ED59C" w14:textId="77777777" w:rsidR="00491DA3" w:rsidRPr="007F54F5" w:rsidRDefault="00491DA3">
      <w:pPr>
        <w:spacing w:after="0"/>
        <w:rPr>
          <w:rFonts w:ascii="Times New Roman" w:hAnsi="Times New Roman" w:cs="Times New Roman"/>
          <w:rPrChange w:id="1270" w:author="Curt Storlazzi" w:date="2016-04-04T13:22:00Z">
            <w:rPr/>
          </w:rPrChange>
        </w:rPr>
        <w:pPrChange w:id="1271" w:author="Curt Storlazzi" w:date="2016-04-04T12:44:00Z">
          <w:pPr/>
        </w:pPrChange>
      </w:pPr>
    </w:p>
    <w:p w14:paraId="32FB0E80" w14:textId="28D4CE8C" w:rsidR="00491DA3" w:rsidRPr="007F54F5" w:rsidDel="007F54F5" w:rsidRDefault="00491DA3">
      <w:pPr>
        <w:pStyle w:val="Heading2"/>
        <w:keepNext w:val="0"/>
        <w:keepLines w:val="0"/>
        <w:spacing w:before="0"/>
        <w:rPr>
          <w:del w:id="1272" w:author="Curt Storlazzi" w:date="2016-04-04T13:22:00Z"/>
          <w:rFonts w:ascii="Times New Roman" w:hAnsi="Times New Roman" w:cs="Times New Roman"/>
          <w:rPrChange w:id="1273" w:author="Curt Storlazzi" w:date="2016-04-04T13:22:00Z">
            <w:rPr>
              <w:del w:id="1274" w:author="Curt Storlazzi" w:date="2016-04-04T13:22:00Z"/>
            </w:rPr>
          </w:rPrChange>
        </w:rPr>
        <w:pPrChange w:id="1275" w:author="Curt Storlazzi" w:date="2016-04-04T12:44:00Z">
          <w:pPr>
            <w:pStyle w:val="Heading2"/>
            <w:keepNext w:val="0"/>
            <w:keepLines w:val="0"/>
          </w:pPr>
        </w:pPrChange>
      </w:pPr>
      <w:r w:rsidRPr="007F54F5">
        <w:rPr>
          <w:rFonts w:ascii="Times New Roman" w:hAnsi="Times New Roman" w:cs="Times New Roman"/>
          <w:rPrChange w:id="1276" w:author="Curt Storlazzi" w:date="2016-04-04T13:22:00Z">
            <w:rPr/>
          </w:rPrChange>
        </w:rPr>
        <w:t xml:space="preserve">3.1 </w:t>
      </w:r>
      <w:del w:id="1277" w:author="Curt Storlazzi" w:date="2016-04-04T13:30:00Z">
        <w:r w:rsidRPr="007F54F5" w:rsidDel="007E158A">
          <w:rPr>
            <w:rFonts w:ascii="Times New Roman" w:hAnsi="Times New Roman" w:cs="Times New Roman"/>
            <w:rPrChange w:id="1278" w:author="Curt Storlazzi" w:date="2016-04-04T13:22:00Z">
              <w:rPr/>
            </w:rPrChange>
          </w:rPr>
          <w:delText>Conceptual and observed s</w:delText>
        </w:r>
      </w:del>
      <w:ins w:id="1279" w:author="Curt Storlazzi" w:date="2016-04-04T13:30:00Z">
        <w:r w:rsidR="007E158A">
          <w:rPr>
            <w:rFonts w:ascii="Times New Roman" w:hAnsi="Times New Roman" w:cs="Times New Roman"/>
          </w:rPr>
          <w:t>S</w:t>
        </w:r>
      </w:ins>
      <w:r w:rsidRPr="007F54F5">
        <w:rPr>
          <w:rFonts w:ascii="Times New Roman" w:hAnsi="Times New Roman" w:cs="Times New Roman"/>
          <w:rPrChange w:id="1280" w:author="Curt Storlazzi" w:date="2016-04-04T13:22:00Z">
            <w:rPr/>
          </w:rPrChange>
        </w:rPr>
        <w:t xml:space="preserve">uspended sediment yield and </w:t>
      </w:r>
      <w:r w:rsidR="0077169E" w:rsidRPr="007F54F5">
        <w:rPr>
          <w:rFonts w:ascii="Times New Roman" w:hAnsi="Times New Roman" w:cs="Times New Roman"/>
          <w:rPrChange w:id="1281" w:author="Curt Storlazzi" w:date="2016-04-04T13:22:00Z">
            <w:rPr/>
          </w:rPrChange>
        </w:rPr>
        <w:t xml:space="preserve">mean </w:t>
      </w:r>
      <w:r w:rsidRPr="007F54F5">
        <w:rPr>
          <w:rFonts w:ascii="Times New Roman" w:hAnsi="Times New Roman" w:cs="Times New Roman"/>
          <w:rPrChange w:id="1282" w:author="Curt Storlazzi" w:date="2016-04-04T13:22:00Z">
            <w:rPr/>
          </w:rPrChange>
        </w:rPr>
        <w:t>wave height</w:t>
      </w:r>
      <w:del w:id="1283" w:author="Curt Storlazzi" w:date="2016-04-04T13:30:00Z">
        <w:r w:rsidRPr="007F54F5" w:rsidDel="007E158A">
          <w:rPr>
            <w:rFonts w:ascii="Times New Roman" w:hAnsi="Times New Roman" w:cs="Times New Roman"/>
            <w:rPrChange w:id="1284" w:author="Curt Storlazzi" w:date="2016-04-04T13:22:00Z">
              <w:rPr/>
            </w:rPrChange>
          </w:rPr>
          <w:delText xml:space="preserve"> during sediment trap deployment</w:delText>
        </w:r>
      </w:del>
      <w:r w:rsidRPr="007F54F5">
        <w:rPr>
          <w:rFonts w:ascii="Times New Roman" w:hAnsi="Times New Roman" w:cs="Times New Roman"/>
          <w:rPrChange w:id="1285" w:author="Curt Storlazzi" w:date="2016-04-04T13:22:00Z">
            <w:rPr/>
          </w:rPrChange>
        </w:rPr>
        <w:t>s</w:t>
      </w:r>
    </w:p>
    <w:p w14:paraId="622302DB" w14:textId="77777777" w:rsidR="00491DA3" w:rsidRPr="007F54F5" w:rsidRDefault="00491DA3">
      <w:pPr>
        <w:pStyle w:val="Heading2"/>
        <w:keepNext w:val="0"/>
        <w:keepLines w:val="0"/>
        <w:spacing w:before="0"/>
        <w:rPr>
          <w:rFonts w:ascii="Times New Roman" w:hAnsi="Times New Roman" w:cs="Times New Roman"/>
          <w:rPrChange w:id="1286" w:author="Curt Storlazzi" w:date="2016-04-04T13:22:00Z">
            <w:rPr/>
          </w:rPrChange>
        </w:rPr>
        <w:pPrChange w:id="1287" w:author="Curt Storlazzi" w:date="2016-04-04T13:22:00Z">
          <w:pPr/>
        </w:pPrChange>
      </w:pPr>
    </w:p>
    <w:p w14:paraId="5615CF15" w14:textId="77023E4B" w:rsidR="00491DA3" w:rsidRPr="007F54F5" w:rsidRDefault="002903D1">
      <w:pPr>
        <w:spacing w:after="0"/>
        <w:ind w:firstLine="720"/>
        <w:rPr>
          <w:rFonts w:ascii="Times New Roman" w:hAnsi="Times New Roman" w:cs="Times New Roman"/>
          <w:rPrChange w:id="1288" w:author="Curt Storlazzi" w:date="2016-04-04T13:22:00Z">
            <w:rPr/>
          </w:rPrChange>
        </w:rPr>
        <w:pPrChange w:id="1289" w:author="Curt Storlazzi" w:date="2016-04-04T12:44:00Z">
          <w:pPr>
            <w:ind w:firstLine="720"/>
          </w:pPr>
        </w:pPrChange>
      </w:pPr>
      <w:r w:rsidRPr="007F54F5">
        <w:rPr>
          <w:rFonts w:ascii="Times New Roman" w:hAnsi="Times New Roman" w:cs="Times New Roman"/>
          <w:rPrChange w:id="1290" w:author="Curt Storlazzi" w:date="2016-04-04T13:22:00Z">
            <w:rPr/>
          </w:rPrChange>
        </w:rPr>
        <w:t xml:space="preserve"> </w:t>
      </w:r>
      <w:r w:rsidR="00491DA3" w:rsidRPr="007F54F5">
        <w:rPr>
          <w:rFonts w:ascii="Times New Roman" w:hAnsi="Times New Roman" w:cs="Times New Roman"/>
          <w:rPrChange w:id="1291" w:author="Curt Storlazzi" w:date="2016-04-04T13:22:00Z">
            <w:rPr/>
          </w:rPrChange>
        </w:rPr>
        <w:t xml:space="preserve">Seasonal patterns of wave conditions and </w:t>
      </w:r>
      <w:del w:id="1292" w:author="Curt Storlazzi" w:date="2016-04-04T13:22:00Z">
        <w:r w:rsidR="0077169E" w:rsidRPr="007F54F5" w:rsidDel="00A949C6">
          <w:rPr>
            <w:rFonts w:ascii="Times New Roman" w:hAnsi="Times New Roman" w:cs="Times New Roman"/>
            <w:rPrChange w:id="1293" w:author="Curt Storlazzi" w:date="2016-04-04T13:22:00Z">
              <w:rPr/>
            </w:rPrChange>
          </w:rPr>
          <w:delText>sediment yield</w:delText>
        </w:r>
      </w:del>
      <w:ins w:id="1294" w:author="Curt Storlazzi" w:date="2016-04-04T13:22:00Z">
        <w:r w:rsidR="00A949C6">
          <w:rPr>
            <w:rFonts w:ascii="Times New Roman" w:hAnsi="Times New Roman" w:cs="Times New Roman"/>
          </w:rPr>
          <w:t>SSY</w:t>
        </w:r>
      </w:ins>
      <w:r w:rsidR="00491DA3" w:rsidRPr="007F54F5">
        <w:rPr>
          <w:rFonts w:ascii="Times New Roman" w:hAnsi="Times New Roman" w:cs="Times New Roman"/>
          <w:rPrChange w:id="1295" w:author="Curt Storlazzi" w:date="2016-04-04T13:22:00Z">
            <w:rPr/>
          </w:rPrChange>
        </w:rPr>
        <w:t xml:space="preserve"> patterns were hypothesized to vary such that large waves and low </w:t>
      </w:r>
      <w:del w:id="1296" w:author="Curt Storlazzi" w:date="2016-04-04T13:22:00Z">
        <w:r w:rsidR="0077169E" w:rsidRPr="007F54F5" w:rsidDel="00A949C6">
          <w:rPr>
            <w:rFonts w:ascii="Times New Roman" w:hAnsi="Times New Roman" w:cs="Times New Roman"/>
            <w:rPrChange w:id="1297" w:author="Curt Storlazzi" w:date="2016-04-04T13:22:00Z">
              <w:rPr/>
            </w:rPrChange>
          </w:rPr>
          <w:delText>sediment yield</w:delText>
        </w:r>
      </w:del>
      <w:ins w:id="1298" w:author="Curt Storlazzi" w:date="2016-04-04T13:22:00Z">
        <w:r w:rsidR="00A949C6">
          <w:rPr>
            <w:rFonts w:ascii="Times New Roman" w:hAnsi="Times New Roman" w:cs="Times New Roman"/>
          </w:rPr>
          <w:t>SSY</w:t>
        </w:r>
      </w:ins>
      <w:r w:rsidR="00491DA3" w:rsidRPr="007F54F5">
        <w:rPr>
          <w:rFonts w:ascii="Times New Roman" w:hAnsi="Times New Roman" w:cs="Times New Roman"/>
          <w:rPrChange w:id="1299" w:author="Curt Storlazzi" w:date="2016-04-04T13:22:00Z">
            <w:rPr/>
          </w:rPrChange>
        </w:rPr>
        <w:t xml:space="preserve"> coincide during the trade wind dry season (May-September), which would cause low terrigenous sediment accumulation. Hypothesized </w:t>
      </w:r>
      <w:r w:rsidR="0077169E" w:rsidRPr="007F54F5">
        <w:rPr>
          <w:rFonts w:ascii="Times New Roman" w:hAnsi="Times New Roman" w:cs="Times New Roman"/>
          <w:rPrChange w:id="1300" w:author="Curt Storlazzi" w:date="2016-04-04T13:22:00Z">
            <w:rPr/>
          </w:rPrChange>
        </w:rPr>
        <w:t>smaller waves</w:t>
      </w:r>
      <w:r w:rsidR="00491DA3" w:rsidRPr="007F54F5">
        <w:rPr>
          <w:rFonts w:ascii="Times New Roman" w:hAnsi="Times New Roman" w:cs="Times New Roman"/>
          <w:rPrChange w:id="1301" w:author="Curt Storlazzi" w:date="2016-04-04T13:22:00Z">
            <w:rPr/>
          </w:rPrChange>
        </w:rPr>
        <w:t xml:space="preserve"> and high</w:t>
      </w:r>
      <w:r w:rsidR="0077169E" w:rsidRPr="007F54F5">
        <w:rPr>
          <w:rFonts w:ascii="Times New Roman" w:hAnsi="Times New Roman" w:cs="Times New Roman"/>
          <w:rPrChange w:id="1302" w:author="Curt Storlazzi" w:date="2016-04-04T13:22:00Z">
            <w:rPr/>
          </w:rPrChange>
        </w:rPr>
        <w:t>er</w:t>
      </w:r>
      <w:r w:rsidR="00491DA3" w:rsidRPr="007F54F5">
        <w:rPr>
          <w:rFonts w:ascii="Times New Roman" w:hAnsi="Times New Roman" w:cs="Times New Roman"/>
          <w:rPrChange w:id="1303" w:author="Curt Storlazzi" w:date="2016-04-04T13:22:00Z">
            <w:rPr/>
          </w:rPrChange>
        </w:rPr>
        <w:t xml:space="preserve"> </w:t>
      </w:r>
      <w:r w:rsidR="0077169E" w:rsidRPr="007F54F5">
        <w:rPr>
          <w:rFonts w:ascii="Times New Roman" w:hAnsi="Times New Roman" w:cs="Times New Roman"/>
          <w:rPrChange w:id="1304" w:author="Curt Storlazzi" w:date="2016-04-04T13:22:00Z">
            <w:rPr/>
          </w:rPrChange>
        </w:rPr>
        <w:t>sediment yield</w:t>
      </w:r>
      <w:r w:rsidR="00491DA3" w:rsidRPr="007F54F5">
        <w:rPr>
          <w:rFonts w:ascii="Times New Roman" w:hAnsi="Times New Roman" w:cs="Times New Roman"/>
          <w:rPrChange w:id="1305" w:author="Curt Storlazzi" w:date="2016-04-04T13:22:00Z">
            <w:rPr/>
          </w:rPrChange>
        </w:rPr>
        <w:t xml:space="preserve"> during the wet season (October-April) </w:t>
      </w:r>
      <w:commentRangeStart w:id="1306"/>
      <w:r w:rsidR="00491DA3" w:rsidRPr="007F54F5">
        <w:rPr>
          <w:rFonts w:ascii="Times New Roman" w:hAnsi="Times New Roman" w:cs="Times New Roman"/>
          <w:rPrChange w:id="1307" w:author="Curt Storlazzi" w:date="2016-04-04T13:22:00Z">
            <w:rPr/>
          </w:rPrChange>
        </w:rPr>
        <w:t>would cause higher terrigenous sediment accumulation (</w:t>
      </w:r>
      <w:r w:rsidR="00491DA3" w:rsidRPr="007F54F5">
        <w:rPr>
          <w:rFonts w:ascii="Times New Roman" w:hAnsi="Times New Roman" w:cs="Times New Roman"/>
          <w:rPrChange w:id="1308" w:author="Curt Storlazzi" w:date="2016-04-04T13:22:00Z">
            <w:rPr/>
          </w:rPrChange>
        </w:rPr>
        <w:fldChar w:fldCharType="begin"/>
      </w:r>
      <w:r w:rsidR="00491DA3" w:rsidRPr="007F54F5">
        <w:rPr>
          <w:rFonts w:ascii="Times New Roman" w:hAnsi="Times New Roman" w:cs="Times New Roman"/>
          <w:rPrChange w:id="1309" w:author="Curt Storlazzi" w:date="2016-04-04T13:22:00Z">
            <w:rPr/>
          </w:rPrChange>
        </w:rPr>
        <w:instrText xml:space="preserve"> REF _Ref446330860 \h </w:instrText>
      </w:r>
      <w:r w:rsidR="00491DA3" w:rsidRPr="007F54F5">
        <w:rPr>
          <w:rFonts w:ascii="Times New Roman" w:hAnsi="Times New Roman" w:cs="Times New Roman"/>
          <w:rPrChange w:id="1310" w:author="Curt Storlazzi" w:date="2016-04-04T13:22:00Z">
            <w:rPr>
              <w:rFonts w:ascii="Times New Roman" w:hAnsi="Times New Roman" w:cs="Times New Roman"/>
            </w:rPr>
          </w:rPrChange>
        </w:rPr>
      </w:r>
      <w:r w:rsidR="00491DA3" w:rsidRPr="007F54F5">
        <w:rPr>
          <w:rFonts w:ascii="Times New Roman" w:hAnsi="Times New Roman" w:cs="Times New Roman"/>
          <w:rPrChange w:id="1311" w:author="Curt Storlazzi" w:date="2016-04-04T13:22:00Z">
            <w:rPr/>
          </w:rPrChange>
        </w:rPr>
        <w:fldChar w:fldCharType="separate"/>
      </w:r>
      <w:r w:rsidR="00C604D7" w:rsidRPr="007F54F5">
        <w:rPr>
          <w:rFonts w:ascii="Times New Roman" w:hAnsi="Times New Roman" w:cs="Times New Roman"/>
          <w:rPrChange w:id="1312" w:author="Curt Storlazzi" w:date="2016-04-04T13:22:00Z">
            <w:rPr/>
          </w:rPrChange>
        </w:rPr>
        <w:t xml:space="preserve">Figure </w:t>
      </w:r>
      <w:r w:rsidR="00C604D7" w:rsidRPr="007F54F5">
        <w:rPr>
          <w:rFonts w:ascii="Times New Roman" w:hAnsi="Times New Roman" w:cs="Times New Roman"/>
          <w:noProof/>
          <w:rPrChange w:id="1313" w:author="Curt Storlazzi" w:date="2016-04-04T13:22:00Z">
            <w:rPr>
              <w:noProof/>
            </w:rPr>
          </w:rPrChange>
        </w:rPr>
        <w:t>3</w:t>
      </w:r>
      <w:r w:rsidR="00491DA3" w:rsidRPr="007F54F5">
        <w:rPr>
          <w:rFonts w:ascii="Times New Roman" w:hAnsi="Times New Roman" w:cs="Times New Roman"/>
          <w:rPrChange w:id="1314" w:author="Curt Storlazzi" w:date="2016-04-04T13:22:00Z">
            <w:rPr/>
          </w:rPrChange>
        </w:rPr>
        <w:fldChar w:fldCharType="end"/>
      </w:r>
      <w:r w:rsidR="00F660C4" w:rsidRPr="007F54F5">
        <w:rPr>
          <w:rFonts w:ascii="Times New Roman" w:hAnsi="Times New Roman" w:cs="Times New Roman"/>
          <w:rPrChange w:id="1315" w:author="Curt Storlazzi" w:date="2016-04-04T13:22:00Z">
            <w:rPr/>
          </w:rPrChange>
        </w:rPr>
        <w:t>a)</w:t>
      </w:r>
      <w:commentRangeEnd w:id="1306"/>
      <w:r w:rsidR="009D4CD5">
        <w:rPr>
          <w:rStyle w:val="CommentReference"/>
          <w:rFonts w:asciiTheme="minorHAnsi" w:hAnsiTheme="minorHAnsi"/>
        </w:rPr>
        <w:commentReference w:id="1306"/>
      </w:r>
      <w:r w:rsidR="00F660C4" w:rsidRPr="007F54F5">
        <w:rPr>
          <w:rFonts w:ascii="Times New Roman" w:hAnsi="Times New Roman" w:cs="Times New Roman"/>
          <w:rPrChange w:id="1316" w:author="Curt Storlazzi" w:date="2016-04-04T13:22:00Z">
            <w:rPr/>
          </w:rPrChange>
        </w:rPr>
        <w:t>. Mean w</w:t>
      </w:r>
      <w:r w:rsidR="00491DA3" w:rsidRPr="007F54F5">
        <w:rPr>
          <w:rFonts w:ascii="Times New Roman" w:hAnsi="Times New Roman" w:cs="Times New Roman"/>
          <w:rPrChange w:id="1317" w:author="Curt Storlazzi" w:date="2016-04-04T13:22:00Z">
            <w:rPr/>
          </w:rPrChange>
        </w:rPr>
        <w:t>ave</w:t>
      </w:r>
      <w:r w:rsidR="00F660C4" w:rsidRPr="007F54F5">
        <w:rPr>
          <w:rFonts w:ascii="Times New Roman" w:hAnsi="Times New Roman" w:cs="Times New Roman"/>
          <w:rPrChange w:id="1318" w:author="Curt Storlazzi" w:date="2016-04-04T13:22:00Z">
            <w:rPr/>
          </w:rPrChange>
        </w:rPr>
        <w:t xml:space="preserve"> height</w:t>
      </w:r>
      <w:r w:rsidR="00491DA3" w:rsidRPr="007F54F5">
        <w:rPr>
          <w:rFonts w:ascii="Times New Roman" w:hAnsi="Times New Roman" w:cs="Times New Roman"/>
          <w:rPrChange w:id="1319" w:author="Curt Storlazzi" w:date="2016-04-04T13:22:00Z">
            <w:rPr/>
          </w:rPrChange>
        </w:rPr>
        <w:t xml:space="preserve">s mostly followed the conceptual pattern with peak </w:t>
      </w:r>
      <w:r w:rsidR="00F660C4" w:rsidRPr="007F54F5">
        <w:rPr>
          <w:rFonts w:ascii="Times New Roman" w:hAnsi="Times New Roman" w:cs="Times New Roman"/>
          <w:rPrChange w:id="1320" w:author="Curt Storlazzi" w:date="2016-04-04T13:22:00Z">
            <w:rPr/>
          </w:rPrChange>
        </w:rPr>
        <w:t xml:space="preserve">mean </w:t>
      </w:r>
      <w:r w:rsidR="00491DA3" w:rsidRPr="007F54F5">
        <w:rPr>
          <w:rFonts w:ascii="Times New Roman" w:hAnsi="Times New Roman" w:cs="Times New Roman"/>
          <w:rPrChange w:id="1321" w:author="Curt Storlazzi" w:date="2016-04-04T13:22:00Z">
            <w:rPr/>
          </w:rPrChange>
        </w:rPr>
        <w:t xml:space="preserve">wave </w:t>
      </w:r>
      <w:r w:rsidR="00F660C4" w:rsidRPr="007F54F5">
        <w:rPr>
          <w:rFonts w:ascii="Times New Roman" w:hAnsi="Times New Roman" w:cs="Times New Roman"/>
          <w:rPrChange w:id="1322" w:author="Curt Storlazzi" w:date="2016-04-04T13:22:00Z">
            <w:rPr/>
          </w:rPrChange>
        </w:rPr>
        <w:t>heights</w:t>
      </w:r>
      <w:r w:rsidR="00491DA3" w:rsidRPr="007F54F5">
        <w:rPr>
          <w:rFonts w:ascii="Times New Roman" w:hAnsi="Times New Roman" w:cs="Times New Roman"/>
          <w:rPrChange w:id="1323" w:author="Curt Storlazzi" w:date="2016-04-04T13:22:00Z">
            <w:rPr/>
          </w:rPrChange>
        </w:rPr>
        <w:t xml:space="preserve"> occurring around June-August and lowest</w:t>
      </w:r>
      <w:r w:rsidR="00F660C4" w:rsidRPr="007F54F5">
        <w:rPr>
          <w:rFonts w:ascii="Times New Roman" w:hAnsi="Times New Roman" w:cs="Times New Roman"/>
          <w:rPrChange w:id="1324" w:author="Curt Storlazzi" w:date="2016-04-04T13:22:00Z">
            <w:rPr/>
          </w:rPrChange>
        </w:rPr>
        <w:t xml:space="preserve"> mean</w:t>
      </w:r>
      <w:r w:rsidR="00491DA3" w:rsidRPr="007F54F5">
        <w:rPr>
          <w:rFonts w:ascii="Times New Roman" w:hAnsi="Times New Roman" w:cs="Times New Roman"/>
          <w:rPrChange w:id="1325" w:author="Curt Storlazzi" w:date="2016-04-04T13:22:00Z">
            <w:rPr/>
          </w:rPrChange>
        </w:rPr>
        <w:t xml:space="preserve"> wave </w:t>
      </w:r>
      <w:r w:rsidR="00F660C4" w:rsidRPr="007F54F5">
        <w:rPr>
          <w:rFonts w:ascii="Times New Roman" w:hAnsi="Times New Roman" w:cs="Times New Roman"/>
          <w:rPrChange w:id="1326" w:author="Curt Storlazzi" w:date="2016-04-04T13:22:00Z">
            <w:rPr/>
          </w:rPrChange>
        </w:rPr>
        <w:t>heights</w:t>
      </w:r>
      <w:r w:rsidR="00491DA3" w:rsidRPr="007F54F5">
        <w:rPr>
          <w:rFonts w:ascii="Times New Roman" w:hAnsi="Times New Roman" w:cs="Times New Roman"/>
          <w:rPrChange w:id="1327" w:author="Curt Storlazzi" w:date="2016-04-04T13:22:00Z">
            <w:rPr/>
          </w:rPrChange>
        </w:rPr>
        <w:t xml:space="preserve"> during December-February, with the exception of larger than expected </w:t>
      </w:r>
      <w:r w:rsidR="00F660C4" w:rsidRPr="007F54F5">
        <w:rPr>
          <w:rFonts w:ascii="Times New Roman" w:hAnsi="Times New Roman" w:cs="Times New Roman"/>
          <w:rPrChange w:id="1328" w:author="Curt Storlazzi" w:date="2016-04-04T13:22:00Z">
            <w:rPr/>
          </w:rPrChange>
        </w:rPr>
        <w:t>mean wave heights</w:t>
      </w:r>
      <w:r w:rsidR="00491DA3" w:rsidRPr="007F54F5">
        <w:rPr>
          <w:rFonts w:ascii="Times New Roman" w:hAnsi="Times New Roman" w:cs="Times New Roman"/>
          <w:rPrChange w:id="1329" w:author="Curt Storlazzi" w:date="2016-04-04T13:22:00Z">
            <w:rPr/>
          </w:rPrChange>
        </w:rPr>
        <w:t xml:space="preserve"> in April 2014 and January 2015 (</w:t>
      </w:r>
      <w:r w:rsidR="00491DA3" w:rsidRPr="007F54F5">
        <w:rPr>
          <w:rFonts w:ascii="Times New Roman" w:hAnsi="Times New Roman" w:cs="Times New Roman"/>
          <w:rPrChange w:id="1330" w:author="Curt Storlazzi" w:date="2016-04-04T13:22:00Z">
            <w:rPr/>
          </w:rPrChange>
        </w:rPr>
        <w:fldChar w:fldCharType="begin"/>
      </w:r>
      <w:r w:rsidR="00491DA3" w:rsidRPr="007F54F5">
        <w:rPr>
          <w:rFonts w:ascii="Times New Roman" w:hAnsi="Times New Roman" w:cs="Times New Roman"/>
          <w:rPrChange w:id="1331" w:author="Curt Storlazzi" w:date="2016-04-04T13:22:00Z">
            <w:rPr/>
          </w:rPrChange>
        </w:rPr>
        <w:instrText xml:space="preserve"> REF _Ref446330860 \h </w:instrText>
      </w:r>
      <w:r w:rsidR="00491DA3" w:rsidRPr="007F54F5">
        <w:rPr>
          <w:rFonts w:ascii="Times New Roman" w:hAnsi="Times New Roman" w:cs="Times New Roman"/>
          <w:rPrChange w:id="1332" w:author="Curt Storlazzi" w:date="2016-04-04T13:22:00Z">
            <w:rPr>
              <w:rFonts w:ascii="Times New Roman" w:hAnsi="Times New Roman" w:cs="Times New Roman"/>
            </w:rPr>
          </w:rPrChange>
        </w:rPr>
      </w:r>
      <w:r w:rsidR="00491DA3" w:rsidRPr="007F54F5">
        <w:rPr>
          <w:rFonts w:ascii="Times New Roman" w:hAnsi="Times New Roman" w:cs="Times New Roman"/>
          <w:rPrChange w:id="1333" w:author="Curt Storlazzi" w:date="2016-04-04T13:22:00Z">
            <w:rPr/>
          </w:rPrChange>
        </w:rPr>
        <w:fldChar w:fldCharType="separate"/>
      </w:r>
      <w:r w:rsidR="00C604D7" w:rsidRPr="007F54F5">
        <w:rPr>
          <w:rFonts w:ascii="Times New Roman" w:hAnsi="Times New Roman" w:cs="Times New Roman"/>
          <w:rPrChange w:id="1334" w:author="Curt Storlazzi" w:date="2016-04-04T13:22:00Z">
            <w:rPr/>
          </w:rPrChange>
        </w:rPr>
        <w:t xml:space="preserve">Figure </w:t>
      </w:r>
      <w:r w:rsidR="00C604D7" w:rsidRPr="007F54F5">
        <w:rPr>
          <w:rFonts w:ascii="Times New Roman" w:hAnsi="Times New Roman" w:cs="Times New Roman"/>
          <w:noProof/>
          <w:rPrChange w:id="1335" w:author="Curt Storlazzi" w:date="2016-04-04T13:22:00Z">
            <w:rPr>
              <w:noProof/>
            </w:rPr>
          </w:rPrChange>
        </w:rPr>
        <w:t>3</w:t>
      </w:r>
      <w:r w:rsidR="00491DA3" w:rsidRPr="007F54F5">
        <w:rPr>
          <w:rFonts w:ascii="Times New Roman" w:hAnsi="Times New Roman" w:cs="Times New Roman"/>
          <w:rPrChange w:id="1336" w:author="Curt Storlazzi" w:date="2016-04-04T13:22:00Z">
            <w:rPr/>
          </w:rPrChange>
        </w:rPr>
        <w:fldChar w:fldCharType="end"/>
      </w:r>
      <w:r w:rsidR="00491DA3" w:rsidRPr="007F54F5">
        <w:rPr>
          <w:rFonts w:ascii="Times New Roman" w:hAnsi="Times New Roman" w:cs="Times New Roman"/>
          <w:rPrChange w:id="1337" w:author="Curt Storlazzi" w:date="2016-04-04T13:22:00Z">
            <w:rPr/>
          </w:rPrChange>
        </w:rPr>
        <w:t>c)</w:t>
      </w:r>
      <w:r w:rsidR="00D365F0" w:rsidRPr="007F54F5">
        <w:rPr>
          <w:rFonts w:ascii="Times New Roman" w:hAnsi="Times New Roman" w:cs="Times New Roman"/>
          <w:rPrChange w:id="1338" w:author="Curt Storlazzi" w:date="2016-04-04T13:22:00Z">
            <w:rPr/>
          </w:rPrChange>
        </w:rPr>
        <w:t xml:space="preserve">. </w:t>
      </w:r>
      <w:del w:id="1339" w:author="Curt Storlazzi" w:date="2016-04-04T13:23:00Z">
        <w:r w:rsidR="00D365F0" w:rsidRPr="007F54F5" w:rsidDel="00A949C6">
          <w:rPr>
            <w:rFonts w:ascii="Times New Roman" w:hAnsi="Times New Roman" w:cs="Times New Roman"/>
            <w:rPrChange w:id="1340" w:author="Curt Storlazzi" w:date="2016-04-04T13:22:00Z">
              <w:rPr/>
            </w:rPrChange>
          </w:rPr>
          <w:delText xml:space="preserve">While </w:delText>
        </w:r>
      </w:del>
      <w:ins w:id="1341" w:author="Curt Storlazzi" w:date="2016-04-04T13:23:00Z">
        <w:r w:rsidR="00A949C6">
          <w:rPr>
            <w:rFonts w:ascii="Times New Roman" w:hAnsi="Times New Roman" w:cs="Times New Roman"/>
          </w:rPr>
          <w:t>Although</w:t>
        </w:r>
        <w:r w:rsidR="00A949C6" w:rsidRPr="007F54F5">
          <w:rPr>
            <w:rFonts w:ascii="Times New Roman" w:hAnsi="Times New Roman" w:cs="Times New Roman"/>
            <w:rPrChange w:id="1342" w:author="Curt Storlazzi" w:date="2016-04-04T13:22:00Z">
              <w:rPr/>
            </w:rPrChange>
          </w:rPr>
          <w:t xml:space="preserve"> </w:t>
        </w:r>
      </w:ins>
      <w:r w:rsidR="00D365F0" w:rsidRPr="007F54F5">
        <w:rPr>
          <w:rFonts w:ascii="Times New Roman" w:hAnsi="Times New Roman" w:cs="Times New Roman"/>
          <w:rPrChange w:id="1343" w:author="Curt Storlazzi" w:date="2016-04-04T13:22:00Z">
            <w:rPr/>
          </w:rPrChange>
        </w:rPr>
        <w:t>the conceptual model of</w:t>
      </w:r>
      <w:r w:rsidR="00F660C4" w:rsidRPr="007F54F5">
        <w:rPr>
          <w:rFonts w:ascii="Times New Roman" w:hAnsi="Times New Roman" w:cs="Times New Roman"/>
          <w:rPrChange w:id="1344" w:author="Curt Storlazzi" w:date="2016-04-04T13:22:00Z">
            <w:rPr/>
          </w:rPrChange>
        </w:rPr>
        <w:t xml:space="preserve"> mean wave height</w:t>
      </w:r>
      <w:r w:rsidR="00491DA3" w:rsidRPr="007F54F5">
        <w:rPr>
          <w:rFonts w:ascii="Times New Roman" w:hAnsi="Times New Roman" w:cs="Times New Roman"/>
          <w:rPrChange w:id="1345" w:author="Curt Storlazzi" w:date="2016-04-04T13:22:00Z">
            <w:rPr/>
          </w:rPrChange>
        </w:rPr>
        <w:t xml:space="preserve"> was similar to observed, measured and modeled SSY did not follow the conceptual model. The highest SSY was observed during the July-September 2014 period </w:t>
      </w:r>
      <w:del w:id="1346" w:author="Curt Storlazzi" w:date="2016-04-04T13:23:00Z">
        <w:r w:rsidR="00491DA3" w:rsidRPr="007F54F5" w:rsidDel="00A949C6">
          <w:rPr>
            <w:rFonts w:ascii="Times New Roman" w:hAnsi="Times New Roman" w:cs="Times New Roman"/>
            <w:rPrChange w:id="1347" w:author="Curt Storlazzi" w:date="2016-04-04T13:22:00Z">
              <w:rPr/>
            </w:rPrChange>
          </w:rPr>
          <w:delText>for two reasons:</w:delText>
        </w:r>
      </w:del>
      <w:ins w:id="1348" w:author="Curt Storlazzi" w:date="2016-04-04T13:23:00Z">
        <w:r w:rsidR="00A949C6">
          <w:rPr>
            <w:rFonts w:ascii="Times New Roman" w:hAnsi="Times New Roman" w:cs="Times New Roman"/>
          </w:rPr>
          <w:t>because</w:t>
        </w:r>
      </w:ins>
      <w:r w:rsidR="00491DA3" w:rsidRPr="007F54F5">
        <w:rPr>
          <w:rFonts w:ascii="Times New Roman" w:hAnsi="Times New Roman" w:cs="Times New Roman"/>
          <w:rPrChange w:id="1349" w:author="Curt Storlazzi" w:date="2016-04-04T13:22:00Z">
            <w:rPr/>
          </w:rPrChange>
        </w:rPr>
        <w:t xml:space="preserve"> </w:t>
      </w:r>
      <w:ins w:id="1350" w:author="Curt Storlazzi" w:date="2016-04-04T13:23:00Z">
        <w:r w:rsidR="00A949C6">
          <w:rPr>
            <w:rFonts w:ascii="Times New Roman" w:hAnsi="Times New Roman" w:cs="Times New Roman"/>
          </w:rPr>
          <w:t>(</w:t>
        </w:r>
      </w:ins>
      <w:r w:rsidR="00491DA3" w:rsidRPr="007F54F5">
        <w:rPr>
          <w:rFonts w:ascii="Times New Roman" w:hAnsi="Times New Roman" w:cs="Times New Roman"/>
          <w:rPrChange w:id="1351" w:author="Curt Storlazzi" w:date="2016-04-04T13:22:00Z">
            <w:rPr/>
          </w:rPrChange>
        </w:rPr>
        <w:t xml:space="preserve">1) the largest single storm recorded in the past four years occurred </w:t>
      </w:r>
      <w:ins w:id="1352" w:author="Curt Storlazzi" w:date="2016-04-04T13:23:00Z">
        <w:r w:rsidR="00A949C6">
          <w:rPr>
            <w:rFonts w:ascii="Times New Roman" w:hAnsi="Times New Roman" w:cs="Times New Roman"/>
          </w:rPr>
          <w:t xml:space="preserve">25 </w:t>
        </w:r>
      </w:ins>
      <w:r w:rsidR="00491DA3" w:rsidRPr="007F54F5">
        <w:rPr>
          <w:rFonts w:ascii="Times New Roman" w:hAnsi="Times New Roman" w:cs="Times New Roman"/>
          <w:rPrChange w:id="1353" w:author="Curt Storlazzi" w:date="2016-04-04T13:22:00Z">
            <w:rPr/>
          </w:rPrChange>
        </w:rPr>
        <w:t xml:space="preserve">July </w:t>
      </w:r>
      <w:del w:id="1354" w:author="Curt Storlazzi" w:date="2016-04-04T13:23:00Z">
        <w:r w:rsidR="00491DA3" w:rsidRPr="007F54F5" w:rsidDel="00A949C6">
          <w:rPr>
            <w:rFonts w:ascii="Times New Roman" w:hAnsi="Times New Roman" w:cs="Times New Roman"/>
            <w:rPrChange w:id="1355" w:author="Curt Storlazzi" w:date="2016-04-04T13:22:00Z">
              <w:rPr/>
            </w:rPrChange>
          </w:rPr>
          <w:delText xml:space="preserve">25, </w:delText>
        </w:r>
      </w:del>
      <w:r w:rsidR="00491DA3" w:rsidRPr="007F54F5">
        <w:rPr>
          <w:rFonts w:ascii="Times New Roman" w:hAnsi="Times New Roman" w:cs="Times New Roman"/>
          <w:rPrChange w:id="1356" w:author="Curt Storlazzi" w:date="2016-04-04T13:22:00Z">
            <w:rPr/>
          </w:rPrChange>
        </w:rPr>
        <w:t xml:space="preserve">2014, </w:t>
      </w:r>
      <w:r w:rsidR="00491DA3" w:rsidRPr="007F54F5">
        <w:rPr>
          <w:rFonts w:ascii="Times New Roman" w:hAnsi="Times New Roman" w:cs="Times New Roman"/>
          <w:rPrChange w:id="1357" w:author="Curt Storlazzi" w:date="2016-04-04T13:22:00Z">
            <w:rPr/>
          </w:rPrChange>
        </w:rPr>
        <w:fldChar w:fldCharType="begin" w:fldLock="1"/>
      </w:r>
      <w:r w:rsidR="00491DA3" w:rsidRPr="007F54F5">
        <w:rPr>
          <w:rFonts w:ascii="Times New Roman" w:hAnsi="Times New Roman" w:cs="Times New Roman"/>
          <w:rPrChange w:id="1358" w:author="Curt Storlazzi" w:date="2016-04-04T13:22:00Z">
            <w:rPr/>
          </w:rPrChange>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491DA3" w:rsidRPr="007F54F5">
        <w:rPr>
          <w:rFonts w:ascii="Times New Roman" w:hAnsi="Times New Roman" w:cs="Times New Roman"/>
          <w:rPrChange w:id="1359" w:author="Curt Storlazzi" w:date="2016-04-04T13:22:00Z">
            <w:rPr/>
          </w:rPrChange>
        </w:rPr>
        <w:fldChar w:fldCharType="separate"/>
      </w:r>
      <w:r w:rsidR="00491DA3" w:rsidRPr="007F54F5">
        <w:rPr>
          <w:rFonts w:ascii="Times New Roman" w:hAnsi="Times New Roman" w:cs="Times New Roman"/>
          <w:noProof/>
          <w:rPrChange w:id="1360" w:author="Curt Storlazzi" w:date="2016-04-04T13:22:00Z">
            <w:rPr>
              <w:noProof/>
            </w:rPr>
          </w:rPrChange>
        </w:rPr>
        <w:t>(Messina and Biggs 2016)</w:t>
      </w:r>
      <w:r w:rsidR="00491DA3" w:rsidRPr="007F54F5">
        <w:rPr>
          <w:rFonts w:ascii="Times New Roman" w:hAnsi="Times New Roman" w:cs="Times New Roman"/>
          <w:rPrChange w:id="1361" w:author="Curt Storlazzi" w:date="2016-04-04T13:22:00Z">
            <w:rPr/>
          </w:rPrChange>
        </w:rPr>
        <w:fldChar w:fldCharType="end"/>
      </w:r>
      <w:r w:rsidR="00491DA3" w:rsidRPr="007F54F5">
        <w:rPr>
          <w:rFonts w:ascii="Times New Roman" w:hAnsi="Times New Roman" w:cs="Times New Roman"/>
          <w:rPrChange w:id="1362" w:author="Curt Storlazzi" w:date="2016-04-04T13:22:00Z">
            <w:rPr/>
          </w:rPrChange>
        </w:rPr>
        <w:t xml:space="preserve">, and 2) sediment mitigation at the quarry in October significantly reduced total SSY from the watershed that would have occurred during the 2014-2015 wet season (October-April) </w:t>
      </w:r>
      <w:r w:rsidR="00491DA3" w:rsidRPr="007F54F5">
        <w:rPr>
          <w:rFonts w:ascii="Times New Roman" w:hAnsi="Times New Roman" w:cs="Times New Roman"/>
          <w:rPrChange w:id="1363" w:author="Curt Storlazzi" w:date="2016-04-04T13:22:00Z">
            <w:rPr/>
          </w:rPrChange>
        </w:rPr>
        <w:fldChar w:fldCharType="begin" w:fldLock="1"/>
      </w:r>
      <w:r w:rsidR="00491DA3" w:rsidRPr="007F54F5">
        <w:rPr>
          <w:rFonts w:ascii="Times New Roman" w:hAnsi="Times New Roman" w:cs="Times New Roman"/>
          <w:rPrChange w:id="1364" w:author="Curt Storlazzi" w:date="2016-04-04T13:22:00Z">
            <w:rPr/>
          </w:rPrChange>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491DA3" w:rsidRPr="007F54F5">
        <w:rPr>
          <w:rFonts w:ascii="Times New Roman" w:hAnsi="Times New Roman" w:cs="Times New Roman"/>
          <w:rPrChange w:id="1365" w:author="Curt Storlazzi" w:date="2016-04-04T13:22:00Z">
            <w:rPr/>
          </w:rPrChange>
        </w:rPr>
        <w:fldChar w:fldCharType="separate"/>
      </w:r>
      <w:r w:rsidR="00491DA3" w:rsidRPr="007F54F5">
        <w:rPr>
          <w:rFonts w:ascii="Times New Roman" w:hAnsi="Times New Roman" w:cs="Times New Roman"/>
          <w:noProof/>
          <w:rPrChange w:id="1366" w:author="Curt Storlazzi" w:date="2016-04-04T13:22:00Z">
            <w:rPr>
              <w:noProof/>
            </w:rPr>
          </w:rPrChange>
        </w:rPr>
        <w:t>(Holst-Rice et al. 2016)</w:t>
      </w:r>
      <w:r w:rsidR="00491DA3" w:rsidRPr="007F54F5">
        <w:rPr>
          <w:rFonts w:ascii="Times New Roman" w:hAnsi="Times New Roman" w:cs="Times New Roman"/>
          <w:rPrChange w:id="1367" w:author="Curt Storlazzi" w:date="2016-04-04T13:22:00Z">
            <w:rPr/>
          </w:rPrChange>
        </w:rPr>
        <w:fldChar w:fldCharType="end"/>
      </w:r>
      <w:r w:rsidR="00491DA3" w:rsidRPr="007F54F5">
        <w:rPr>
          <w:rFonts w:ascii="Times New Roman" w:hAnsi="Times New Roman" w:cs="Times New Roman"/>
          <w:rPrChange w:id="1368" w:author="Curt Storlazzi" w:date="2016-04-04T13:22:00Z">
            <w:rPr/>
          </w:rPrChange>
        </w:rPr>
        <w:t>.</w:t>
      </w:r>
    </w:p>
    <w:p w14:paraId="142AC2DF" w14:textId="77777777" w:rsidR="00F660C4" w:rsidRPr="007F54F5" w:rsidRDefault="00F660C4">
      <w:pPr>
        <w:spacing w:after="0"/>
        <w:rPr>
          <w:rFonts w:ascii="Times New Roman" w:hAnsi="Times New Roman" w:cs="Times New Roman"/>
          <w:rPrChange w:id="1369" w:author="Curt Storlazzi" w:date="2016-04-04T13:22:00Z">
            <w:rPr/>
          </w:rPrChange>
        </w:rPr>
        <w:pPrChange w:id="1370" w:author="Curt Storlazzi" w:date="2016-04-04T12:44:00Z">
          <w:pPr/>
        </w:pPrChange>
      </w:pPr>
    </w:p>
    <w:p w14:paraId="2F888042" w14:textId="1D888384" w:rsidR="00F660C4" w:rsidRPr="007F54F5" w:rsidRDefault="00F660C4">
      <w:pPr>
        <w:pStyle w:val="Heading2"/>
        <w:keepNext w:val="0"/>
        <w:keepLines w:val="0"/>
        <w:spacing w:before="0"/>
        <w:rPr>
          <w:rFonts w:ascii="Times New Roman" w:hAnsi="Times New Roman" w:cs="Times New Roman"/>
          <w:rPrChange w:id="1371" w:author="Curt Storlazzi" w:date="2016-04-04T13:22:00Z">
            <w:rPr/>
          </w:rPrChange>
        </w:rPr>
        <w:pPrChange w:id="1372" w:author="Curt Storlazzi" w:date="2016-04-04T12:44:00Z">
          <w:pPr>
            <w:pStyle w:val="Heading2"/>
            <w:keepNext w:val="0"/>
            <w:keepLines w:val="0"/>
          </w:pPr>
        </w:pPrChange>
      </w:pPr>
      <w:r w:rsidRPr="007F54F5">
        <w:rPr>
          <w:rFonts w:ascii="Times New Roman" w:hAnsi="Times New Roman" w:cs="Times New Roman"/>
          <w:rPrChange w:id="1373" w:author="Curt Storlazzi" w:date="2016-04-04T13:22:00Z">
            <w:rPr/>
          </w:rPrChange>
        </w:rPr>
        <w:t>3.2 Time-lapse photography of sediment plumes</w:t>
      </w:r>
    </w:p>
    <w:p w14:paraId="1FA60496" w14:textId="5FDA97C3" w:rsidR="0003387C" w:rsidRPr="007F54F5" w:rsidRDefault="00B855F3">
      <w:pPr>
        <w:spacing w:after="0"/>
        <w:ind w:firstLine="720"/>
        <w:rPr>
          <w:rFonts w:ascii="Times New Roman" w:hAnsi="Times New Roman" w:cs="Times New Roman"/>
          <w:rPrChange w:id="1374" w:author="Curt Storlazzi" w:date="2016-04-04T13:22:00Z">
            <w:rPr/>
          </w:rPrChange>
        </w:rPr>
        <w:pPrChange w:id="1375" w:author="Curt Storlazzi" w:date="2016-04-04T12:44:00Z">
          <w:pPr>
            <w:ind w:firstLine="720"/>
          </w:pPr>
        </w:pPrChange>
      </w:pPr>
      <w:r w:rsidRPr="007F54F5">
        <w:rPr>
          <w:rFonts w:ascii="Times New Roman" w:hAnsi="Times New Roman" w:cs="Times New Roman"/>
          <w:rPrChange w:id="1376" w:author="Curt Storlazzi" w:date="2016-04-04T13:22:00Z">
            <w:rPr/>
          </w:rPrChange>
        </w:rPr>
        <w:fldChar w:fldCharType="begin" w:fldLock="1"/>
      </w:r>
      <w:r w:rsidRPr="007F54F5">
        <w:rPr>
          <w:rFonts w:ascii="Times New Roman" w:hAnsi="Times New Roman" w:cs="Times New Roman"/>
          <w:rPrChange w:id="1377" w:author="Curt Storlazzi" w:date="2016-04-04T13:22:00Z">
            <w:rPr/>
          </w:rPrChange>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7F54F5">
        <w:rPr>
          <w:rFonts w:ascii="Times New Roman" w:hAnsi="Times New Roman" w:cs="Times New Roman"/>
          <w:rPrChange w:id="1378" w:author="Curt Storlazzi" w:date="2016-04-04T13:22:00Z">
            <w:rPr/>
          </w:rPrChange>
        </w:rPr>
        <w:fldChar w:fldCharType="separate"/>
      </w:r>
      <w:r w:rsidRPr="007F54F5">
        <w:rPr>
          <w:rFonts w:ascii="Times New Roman" w:hAnsi="Times New Roman" w:cs="Times New Roman"/>
          <w:noProof/>
          <w:rPrChange w:id="1379" w:author="Curt Storlazzi" w:date="2016-04-04T13:22:00Z">
            <w:rPr>
              <w:noProof/>
            </w:rPr>
          </w:rPrChange>
        </w:rPr>
        <w:t>Messina et al. (</w:t>
      </w:r>
      <w:r w:rsidRPr="007F54F5">
        <w:rPr>
          <w:rFonts w:ascii="Times New Roman" w:hAnsi="Times New Roman" w:cs="Times New Roman"/>
          <w:i/>
          <w:noProof/>
          <w:rPrChange w:id="1380" w:author="Curt Storlazzi" w:date="2016-04-04T13:22:00Z">
            <w:rPr>
              <w:i/>
              <w:noProof/>
            </w:rPr>
          </w:rPrChange>
        </w:rPr>
        <w:t>in press</w:t>
      </w:r>
      <w:r w:rsidRPr="007F54F5">
        <w:rPr>
          <w:rFonts w:ascii="Times New Roman" w:hAnsi="Times New Roman" w:cs="Times New Roman"/>
          <w:noProof/>
          <w:rPrChange w:id="1381" w:author="Curt Storlazzi" w:date="2016-04-04T13:22:00Z">
            <w:rPr>
              <w:noProof/>
            </w:rPr>
          </w:rPrChange>
        </w:rPr>
        <w:t>)</w:t>
      </w:r>
      <w:r w:rsidRPr="007F54F5">
        <w:rPr>
          <w:rFonts w:ascii="Times New Roman" w:hAnsi="Times New Roman" w:cs="Times New Roman"/>
          <w:rPrChange w:id="1382" w:author="Curt Storlazzi" w:date="2016-04-04T13:22:00Z">
            <w:rPr/>
          </w:rPrChange>
        </w:rPr>
        <w:fldChar w:fldCharType="end"/>
      </w:r>
      <w:r w:rsidRPr="007F54F5">
        <w:rPr>
          <w:rFonts w:ascii="Times New Roman" w:hAnsi="Times New Roman" w:cs="Times New Roman"/>
          <w:rPrChange w:id="1383" w:author="Curt Storlazzi" w:date="2016-04-04T13:22:00Z">
            <w:rPr/>
          </w:rPrChange>
        </w:rPr>
        <w:t xml:space="preserve"> showed that the orientation of wind and wave-forcing over the southern reef caused clockwise water cir</w:t>
      </w:r>
      <w:r w:rsidR="0077169E" w:rsidRPr="007F54F5">
        <w:rPr>
          <w:rFonts w:ascii="Times New Roman" w:hAnsi="Times New Roman" w:cs="Times New Roman"/>
          <w:rPrChange w:id="1384" w:author="Curt Storlazzi" w:date="2016-04-04T13:22:00Z">
            <w:rPr/>
          </w:rPrChange>
        </w:rPr>
        <w:t>culation over the southern reef. The circulation pattern was hypothesized to cause non-uniform sediment plume dispersal over the reef by</w:t>
      </w:r>
      <w:r w:rsidRPr="007F54F5">
        <w:rPr>
          <w:rFonts w:ascii="Times New Roman" w:hAnsi="Times New Roman" w:cs="Times New Roman"/>
          <w:rPrChange w:id="1385" w:author="Curt Storlazzi" w:date="2016-04-04T13:22:00Z">
            <w:rPr/>
          </w:rPrChange>
        </w:rPr>
        <w:t xml:space="preserve"> deflecting sediment plumes from Faga’alu Stream over the northern reef</w:t>
      </w:r>
      <w:r w:rsidR="0077169E" w:rsidRPr="007F54F5">
        <w:rPr>
          <w:rFonts w:ascii="Times New Roman" w:hAnsi="Times New Roman" w:cs="Times New Roman"/>
          <w:rPrChange w:id="1386" w:author="Curt Storlazzi" w:date="2016-04-04T13:22:00Z">
            <w:rPr/>
          </w:rPrChange>
        </w:rPr>
        <w:t>, while the southern reef remained un</w:t>
      </w:r>
      <w:ins w:id="1387" w:author="Curt Storlazzi" w:date="2016-04-04T13:24:00Z">
        <w:r w:rsidR="00A949C6">
          <w:rPr>
            <w:rFonts w:ascii="Times New Roman" w:hAnsi="Times New Roman" w:cs="Times New Roman"/>
          </w:rPr>
          <w:t>-</w:t>
        </w:r>
      </w:ins>
      <w:r w:rsidR="0077169E" w:rsidRPr="007F54F5">
        <w:rPr>
          <w:rFonts w:ascii="Times New Roman" w:hAnsi="Times New Roman" w:cs="Times New Roman"/>
          <w:rPrChange w:id="1388" w:author="Curt Storlazzi" w:date="2016-04-04T13:22:00Z">
            <w:rPr/>
          </w:rPrChange>
        </w:rPr>
        <w:t>impacted</w:t>
      </w:r>
      <w:r w:rsidRPr="007F54F5">
        <w:rPr>
          <w:rFonts w:ascii="Times New Roman" w:hAnsi="Times New Roman" w:cs="Times New Roman"/>
          <w:rPrChange w:id="1389" w:author="Curt Storlazzi" w:date="2016-04-04T13:22:00Z">
            <w:rPr/>
          </w:rPrChange>
        </w:rPr>
        <w:t xml:space="preserve"> (</w:t>
      </w:r>
      <w:r w:rsidRPr="007F54F5">
        <w:rPr>
          <w:rFonts w:ascii="Times New Roman" w:hAnsi="Times New Roman" w:cs="Times New Roman"/>
          <w:rPrChange w:id="1390" w:author="Curt Storlazzi" w:date="2016-04-04T13:22:00Z">
            <w:rPr/>
          </w:rPrChange>
        </w:rPr>
        <w:fldChar w:fldCharType="begin"/>
      </w:r>
      <w:r w:rsidRPr="007F54F5">
        <w:rPr>
          <w:rFonts w:ascii="Times New Roman" w:hAnsi="Times New Roman" w:cs="Times New Roman"/>
          <w:rPrChange w:id="1391" w:author="Curt Storlazzi" w:date="2016-04-04T13:22:00Z">
            <w:rPr/>
          </w:rPrChange>
        </w:rPr>
        <w:instrText xml:space="preserve"> REF _Ref447092869 \h </w:instrText>
      </w:r>
      <w:r w:rsidRPr="007F54F5">
        <w:rPr>
          <w:rFonts w:ascii="Times New Roman" w:hAnsi="Times New Roman" w:cs="Times New Roman"/>
          <w:rPrChange w:id="1392" w:author="Curt Storlazzi" w:date="2016-04-04T13:22:00Z">
            <w:rPr>
              <w:rFonts w:ascii="Times New Roman" w:hAnsi="Times New Roman" w:cs="Times New Roman"/>
            </w:rPr>
          </w:rPrChange>
        </w:rPr>
      </w:r>
      <w:r w:rsidRPr="007F54F5">
        <w:rPr>
          <w:rFonts w:ascii="Times New Roman" w:hAnsi="Times New Roman" w:cs="Times New Roman"/>
          <w:rPrChange w:id="1393" w:author="Curt Storlazzi" w:date="2016-04-04T13:22:00Z">
            <w:rPr/>
          </w:rPrChange>
        </w:rPr>
        <w:fldChar w:fldCharType="separate"/>
      </w:r>
      <w:r w:rsidR="00C604D7" w:rsidRPr="007F54F5">
        <w:rPr>
          <w:rFonts w:ascii="Times New Roman" w:hAnsi="Times New Roman" w:cs="Times New Roman"/>
          <w:rPrChange w:id="1394" w:author="Curt Storlazzi" w:date="2016-04-04T13:22:00Z">
            <w:rPr/>
          </w:rPrChange>
        </w:rPr>
        <w:t xml:space="preserve">Figure </w:t>
      </w:r>
      <w:r w:rsidR="00C604D7" w:rsidRPr="007F54F5">
        <w:rPr>
          <w:rFonts w:ascii="Times New Roman" w:hAnsi="Times New Roman" w:cs="Times New Roman"/>
          <w:noProof/>
          <w:rPrChange w:id="1395" w:author="Curt Storlazzi" w:date="2016-04-04T13:22:00Z">
            <w:rPr>
              <w:noProof/>
            </w:rPr>
          </w:rPrChange>
        </w:rPr>
        <w:t>4</w:t>
      </w:r>
      <w:r w:rsidRPr="007F54F5">
        <w:rPr>
          <w:rFonts w:ascii="Times New Roman" w:hAnsi="Times New Roman" w:cs="Times New Roman"/>
          <w:rPrChange w:id="1396" w:author="Curt Storlazzi" w:date="2016-04-04T13:22:00Z">
            <w:rPr/>
          </w:rPrChange>
        </w:rPr>
        <w:fldChar w:fldCharType="end"/>
      </w:r>
      <w:r w:rsidRPr="007F54F5">
        <w:rPr>
          <w:rFonts w:ascii="Times New Roman" w:hAnsi="Times New Roman" w:cs="Times New Roman"/>
          <w:rPrChange w:id="1397" w:author="Curt Storlazzi" w:date="2016-04-04T13:22:00Z">
            <w:rPr/>
          </w:rPrChange>
        </w:rPr>
        <w:t xml:space="preserve">a). </w:t>
      </w:r>
      <w:r w:rsidR="003854F2" w:rsidRPr="007F54F5">
        <w:rPr>
          <w:rFonts w:ascii="Times New Roman" w:hAnsi="Times New Roman" w:cs="Times New Roman"/>
          <w:rPrChange w:id="1398" w:author="Curt Storlazzi" w:date="2016-04-04T13:22:00Z">
            <w:rPr/>
          </w:rPrChange>
        </w:rPr>
        <w:t>The hypothesized plume deflection was observed using t</w:t>
      </w:r>
      <w:r w:rsidR="00F660C4" w:rsidRPr="007F54F5">
        <w:rPr>
          <w:rFonts w:ascii="Times New Roman" w:hAnsi="Times New Roman" w:cs="Times New Roman"/>
          <w:rPrChange w:id="1399" w:author="Curt Storlazzi" w:date="2016-04-04T13:22:00Z">
            <w:rPr/>
          </w:rPrChange>
        </w:rPr>
        <w:t>ime-lapse camera deployment in January-February 2014</w:t>
      </w:r>
      <w:r w:rsidR="0003387C" w:rsidRPr="007F54F5">
        <w:rPr>
          <w:rFonts w:ascii="Times New Roman" w:hAnsi="Times New Roman" w:cs="Times New Roman"/>
          <w:rPrChange w:id="1400" w:author="Curt Storlazzi" w:date="2016-04-04T13:22:00Z">
            <w:rPr/>
          </w:rPrChange>
        </w:rPr>
        <w:t xml:space="preserve">, </w:t>
      </w:r>
      <w:r w:rsidR="003854F2" w:rsidRPr="007F54F5">
        <w:rPr>
          <w:rFonts w:ascii="Times New Roman" w:hAnsi="Times New Roman" w:cs="Times New Roman"/>
          <w:rPrChange w:id="1401" w:author="Curt Storlazzi" w:date="2016-04-04T13:22:00Z">
            <w:rPr/>
          </w:rPrChange>
        </w:rPr>
        <w:t>which</w:t>
      </w:r>
      <w:r w:rsidR="00F660C4" w:rsidRPr="007F54F5">
        <w:rPr>
          <w:rFonts w:ascii="Times New Roman" w:hAnsi="Times New Roman" w:cs="Times New Roman"/>
          <w:rPrChange w:id="1402" w:author="Curt Storlazzi" w:date="2016-04-04T13:22:00Z">
            <w:rPr/>
          </w:rPrChange>
        </w:rPr>
        <w:t xml:space="preserve"> showed </w:t>
      </w:r>
      <w:del w:id="1403" w:author="Curt Storlazzi" w:date="2016-04-04T13:25:00Z">
        <w:r w:rsidR="00F660C4" w:rsidRPr="007F54F5" w:rsidDel="00A949C6">
          <w:rPr>
            <w:rFonts w:ascii="Times New Roman" w:hAnsi="Times New Roman" w:cs="Times New Roman"/>
            <w:rPrChange w:id="1404" w:author="Curt Storlazzi" w:date="2016-04-04T13:22:00Z">
              <w:rPr/>
            </w:rPrChange>
          </w:rPr>
          <w:delText xml:space="preserve">storms </w:delText>
        </w:r>
      </w:del>
      <w:ins w:id="1405" w:author="Curt Storlazzi" w:date="2016-04-04T13:25:00Z">
        <w:r w:rsidR="00A949C6">
          <w:rPr>
            <w:rFonts w:ascii="Times New Roman" w:hAnsi="Times New Roman" w:cs="Times New Roman"/>
          </w:rPr>
          <w:t xml:space="preserve">terrigenous </w:t>
        </w:r>
      </w:ins>
      <w:del w:id="1406" w:author="Curt Storlazzi" w:date="2016-04-04T13:25:00Z">
        <w:r w:rsidR="00F660C4" w:rsidRPr="007F54F5" w:rsidDel="00A949C6">
          <w:rPr>
            <w:rFonts w:ascii="Times New Roman" w:hAnsi="Times New Roman" w:cs="Times New Roman"/>
            <w:rPrChange w:id="1407" w:author="Curt Storlazzi" w:date="2016-04-04T13:22:00Z">
              <w:rPr/>
            </w:rPrChange>
          </w:rPr>
          <w:delText xml:space="preserve">caused </w:delText>
        </w:r>
      </w:del>
      <w:r w:rsidR="00F660C4" w:rsidRPr="007F54F5">
        <w:rPr>
          <w:rFonts w:ascii="Times New Roman" w:hAnsi="Times New Roman" w:cs="Times New Roman"/>
          <w:rPrChange w:id="1408" w:author="Curt Storlazzi" w:date="2016-04-04T13:22:00Z">
            <w:rPr/>
          </w:rPrChange>
        </w:rPr>
        <w:t xml:space="preserve">sediment discharge into the northwest corner of the </w:t>
      </w:r>
      <w:del w:id="1409" w:author="Curt Storlazzi" w:date="2016-04-04T13:25:00Z">
        <w:r w:rsidR="00F660C4" w:rsidRPr="007F54F5" w:rsidDel="00A949C6">
          <w:rPr>
            <w:rFonts w:ascii="Times New Roman" w:hAnsi="Times New Roman" w:cs="Times New Roman"/>
            <w:rPrChange w:id="1410" w:author="Curt Storlazzi" w:date="2016-04-04T13:22:00Z">
              <w:rPr/>
            </w:rPrChange>
          </w:rPr>
          <w:delText xml:space="preserve">Bay </w:delText>
        </w:r>
      </w:del>
      <w:ins w:id="1411" w:author="Curt Storlazzi" w:date="2016-04-04T13:25:00Z">
        <w:r w:rsidR="00A949C6">
          <w:rPr>
            <w:rFonts w:ascii="Times New Roman" w:hAnsi="Times New Roman" w:cs="Times New Roman"/>
          </w:rPr>
          <w:t>b</w:t>
        </w:r>
        <w:r w:rsidR="00A949C6" w:rsidRPr="007F54F5">
          <w:rPr>
            <w:rFonts w:ascii="Times New Roman" w:hAnsi="Times New Roman" w:cs="Times New Roman"/>
            <w:rPrChange w:id="1412" w:author="Curt Storlazzi" w:date="2016-04-04T13:22:00Z">
              <w:rPr/>
            </w:rPrChange>
          </w:rPr>
          <w:t xml:space="preserve">ay </w:t>
        </w:r>
      </w:ins>
      <w:r w:rsidR="00F660C4" w:rsidRPr="007F54F5">
        <w:rPr>
          <w:rFonts w:ascii="Times New Roman" w:hAnsi="Times New Roman" w:cs="Times New Roman"/>
          <w:rPrChange w:id="1413" w:author="Curt Storlazzi" w:date="2016-04-04T13:22:00Z">
            <w:rPr/>
          </w:rPrChange>
        </w:rPr>
        <w:t>shortly after the beginning of rainfall. Field observations</w:t>
      </w:r>
      <w:r w:rsidR="002A5045" w:rsidRPr="007F54F5">
        <w:rPr>
          <w:rFonts w:ascii="Times New Roman" w:hAnsi="Times New Roman" w:cs="Times New Roman"/>
          <w:rPrChange w:id="1414" w:author="Curt Storlazzi" w:date="2016-04-04T13:22:00Z">
            <w:rPr/>
          </w:rPrChange>
        </w:rPr>
        <w:t xml:space="preserve"> during one storm event on </w:t>
      </w:r>
      <w:ins w:id="1415" w:author="Curt Storlazzi" w:date="2016-04-04T13:25:00Z">
        <w:r w:rsidR="00A949C6">
          <w:rPr>
            <w:rFonts w:ascii="Times New Roman" w:hAnsi="Times New Roman" w:cs="Times New Roman"/>
          </w:rPr>
          <w:t xml:space="preserve">14 </w:t>
        </w:r>
      </w:ins>
      <w:r w:rsidR="002A5045" w:rsidRPr="007F54F5">
        <w:rPr>
          <w:rFonts w:ascii="Times New Roman" w:hAnsi="Times New Roman" w:cs="Times New Roman"/>
          <w:rPrChange w:id="1416" w:author="Curt Storlazzi" w:date="2016-04-04T13:22:00Z">
            <w:rPr/>
          </w:rPrChange>
        </w:rPr>
        <w:t>February 14</w:t>
      </w:r>
      <w:del w:id="1417" w:author="Curt Storlazzi" w:date="2016-04-04T13:25:00Z">
        <w:r w:rsidR="002A5045" w:rsidRPr="007F54F5" w:rsidDel="00A949C6">
          <w:rPr>
            <w:rFonts w:ascii="Times New Roman" w:hAnsi="Times New Roman" w:cs="Times New Roman"/>
            <w:rPrChange w:id="1418" w:author="Curt Storlazzi" w:date="2016-04-04T13:22:00Z">
              <w:rPr/>
            </w:rPrChange>
          </w:rPr>
          <w:delText>,</w:delText>
        </w:r>
      </w:del>
      <w:r w:rsidR="002A5045" w:rsidRPr="007F54F5">
        <w:rPr>
          <w:rFonts w:ascii="Times New Roman" w:hAnsi="Times New Roman" w:cs="Times New Roman"/>
          <w:rPrChange w:id="1419" w:author="Curt Storlazzi" w:date="2016-04-04T13:22:00Z">
            <w:rPr/>
          </w:rPrChange>
        </w:rPr>
        <w:t xml:space="preserve"> 2014</w:t>
      </w:r>
      <w:del w:id="1420" w:author="Curt Storlazzi" w:date="2016-04-04T13:25:00Z">
        <w:r w:rsidR="002A5045" w:rsidRPr="007F54F5" w:rsidDel="00A949C6">
          <w:rPr>
            <w:rFonts w:ascii="Times New Roman" w:hAnsi="Times New Roman" w:cs="Times New Roman"/>
            <w:rPrChange w:id="1421" w:author="Curt Storlazzi" w:date="2016-04-04T13:22:00Z">
              <w:rPr/>
            </w:rPrChange>
          </w:rPr>
          <w:delText>,</w:delText>
        </w:r>
      </w:del>
      <w:r w:rsidR="002A5045" w:rsidRPr="007F54F5">
        <w:rPr>
          <w:rFonts w:ascii="Times New Roman" w:hAnsi="Times New Roman" w:cs="Times New Roman"/>
          <w:rPrChange w:id="1422" w:author="Curt Storlazzi" w:date="2016-04-04T13:22:00Z">
            <w:rPr/>
          </w:rPrChange>
        </w:rPr>
        <w:t xml:space="preserve"> under calm wave and wind conditions</w:t>
      </w:r>
      <w:r w:rsidR="00F660C4" w:rsidRPr="007F54F5">
        <w:rPr>
          <w:rFonts w:ascii="Times New Roman" w:hAnsi="Times New Roman" w:cs="Times New Roman"/>
          <w:rPrChange w:id="1423" w:author="Curt Storlazzi" w:date="2016-04-04T13:22:00Z">
            <w:rPr/>
          </w:rPrChange>
        </w:rPr>
        <w:t xml:space="preserve"> showed that </w:t>
      </w:r>
      <w:commentRangeStart w:id="1424"/>
      <w:r w:rsidR="00F660C4" w:rsidRPr="007F54F5">
        <w:rPr>
          <w:rFonts w:ascii="Times New Roman" w:hAnsi="Times New Roman" w:cs="Times New Roman"/>
          <w:rPrChange w:id="1425" w:author="Curt Storlazzi" w:date="2016-04-04T13:22:00Z">
            <w:rPr/>
          </w:rPrChange>
        </w:rPr>
        <w:t xml:space="preserve">plume movement exceeded water flow velocity </w:t>
      </w:r>
      <w:commentRangeEnd w:id="1424"/>
      <w:r w:rsidR="00FC04E6">
        <w:rPr>
          <w:rStyle w:val="CommentReference"/>
          <w:rFonts w:asciiTheme="minorHAnsi" w:hAnsiTheme="minorHAnsi"/>
        </w:rPr>
        <w:commentReference w:id="1424"/>
      </w:r>
      <w:r w:rsidR="00F660C4" w:rsidRPr="007F54F5">
        <w:rPr>
          <w:rFonts w:ascii="Times New Roman" w:hAnsi="Times New Roman" w:cs="Times New Roman"/>
          <w:rPrChange w:id="1426" w:author="Curt Storlazzi" w:date="2016-04-04T13:22:00Z">
            <w:rPr/>
          </w:rPrChange>
        </w:rPr>
        <w:t xml:space="preserve">by moving over </w:t>
      </w:r>
      <w:r w:rsidR="00F660C4" w:rsidRPr="007F54F5">
        <w:rPr>
          <w:rFonts w:ascii="Times New Roman" w:hAnsi="Times New Roman" w:cs="Times New Roman"/>
          <w:rPrChange w:id="1427" w:author="Curt Storlazzi" w:date="2016-04-04T13:22:00Z">
            <w:rPr/>
          </w:rPrChange>
        </w:rPr>
        <w:lastRenderedPageBreak/>
        <w:t>the dense seawater in a thin, sediment-rich surface layer approximately 10-25 cm deep</w:t>
      </w:r>
      <w:r w:rsidR="0003387C" w:rsidRPr="007F54F5">
        <w:rPr>
          <w:rFonts w:ascii="Times New Roman" w:hAnsi="Times New Roman" w:cs="Times New Roman"/>
          <w:rPrChange w:id="1428" w:author="Curt Storlazzi" w:date="2016-04-04T13:22:00Z">
            <w:rPr/>
          </w:rPrChange>
        </w:rPr>
        <w:t xml:space="preserve"> (</w:t>
      </w:r>
      <w:r w:rsidR="0003387C" w:rsidRPr="007F54F5">
        <w:rPr>
          <w:rFonts w:ascii="Times New Roman" w:hAnsi="Times New Roman" w:cs="Times New Roman"/>
          <w:rPrChange w:id="1429" w:author="Curt Storlazzi" w:date="2016-04-04T13:22:00Z">
            <w:rPr/>
          </w:rPrChange>
        </w:rPr>
        <w:fldChar w:fldCharType="begin"/>
      </w:r>
      <w:r w:rsidR="0003387C" w:rsidRPr="007F54F5">
        <w:rPr>
          <w:rFonts w:ascii="Times New Roman" w:hAnsi="Times New Roman" w:cs="Times New Roman"/>
          <w:rPrChange w:id="1430" w:author="Curt Storlazzi" w:date="2016-04-04T13:22:00Z">
            <w:rPr/>
          </w:rPrChange>
        </w:rPr>
        <w:instrText xml:space="preserve"> REF _Ref447092869 \h </w:instrText>
      </w:r>
      <w:r w:rsidR="0003387C" w:rsidRPr="007F54F5">
        <w:rPr>
          <w:rFonts w:ascii="Times New Roman" w:hAnsi="Times New Roman" w:cs="Times New Roman"/>
          <w:rPrChange w:id="1431" w:author="Curt Storlazzi" w:date="2016-04-04T13:22:00Z">
            <w:rPr>
              <w:rFonts w:ascii="Times New Roman" w:hAnsi="Times New Roman" w:cs="Times New Roman"/>
            </w:rPr>
          </w:rPrChange>
        </w:rPr>
      </w:r>
      <w:r w:rsidR="0003387C" w:rsidRPr="007F54F5">
        <w:rPr>
          <w:rFonts w:ascii="Times New Roman" w:hAnsi="Times New Roman" w:cs="Times New Roman"/>
          <w:rPrChange w:id="1432" w:author="Curt Storlazzi" w:date="2016-04-04T13:22:00Z">
            <w:rPr/>
          </w:rPrChange>
        </w:rPr>
        <w:fldChar w:fldCharType="separate"/>
      </w:r>
      <w:r w:rsidR="0003387C" w:rsidRPr="007F54F5">
        <w:rPr>
          <w:rFonts w:ascii="Times New Roman" w:hAnsi="Times New Roman" w:cs="Times New Roman"/>
          <w:rPrChange w:id="1433" w:author="Curt Storlazzi" w:date="2016-04-04T13:22:00Z">
            <w:rPr/>
          </w:rPrChange>
        </w:rPr>
        <w:t xml:space="preserve">Figure </w:t>
      </w:r>
      <w:r w:rsidR="0003387C" w:rsidRPr="007F54F5">
        <w:rPr>
          <w:rFonts w:ascii="Times New Roman" w:hAnsi="Times New Roman" w:cs="Times New Roman"/>
          <w:noProof/>
          <w:rPrChange w:id="1434" w:author="Curt Storlazzi" w:date="2016-04-04T13:22:00Z">
            <w:rPr>
              <w:noProof/>
            </w:rPr>
          </w:rPrChange>
        </w:rPr>
        <w:t>4</w:t>
      </w:r>
      <w:r w:rsidR="0003387C" w:rsidRPr="007F54F5">
        <w:rPr>
          <w:rFonts w:ascii="Times New Roman" w:hAnsi="Times New Roman" w:cs="Times New Roman"/>
          <w:rPrChange w:id="1435" w:author="Curt Storlazzi" w:date="2016-04-04T13:22:00Z">
            <w:rPr/>
          </w:rPrChange>
        </w:rPr>
        <w:fldChar w:fldCharType="end"/>
      </w:r>
      <w:r w:rsidR="0003387C" w:rsidRPr="007F54F5">
        <w:rPr>
          <w:rFonts w:ascii="Times New Roman" w:hAnsi="Times New Roman" w:cs="Times New Roman"/>
          <w:rPrChange w:id="1436" w:author="Curt Storlazzi" w:date="2016-04-04T13:22:00Z">
            <w:rPr/>
          </w:rPrChange>
        </w:rPr>
        <w:t>b)</w:t>
      </w:r>
      <w:r w:rsidR="00F660C4" w:rsidRPr="007F54F5">
        <w:rPr>
          <w:rFonts w:ascii="Times New Roman" w:hAnsi="Times New Roman" w:cs="Times New Roman"/>
          <w:rPrChange w:id="1437" w:author="Curt Storlazzi" w:date="2016-04-04T13:22:00Z">
            <w:rPr/>
          </w:rPrChange>
        </w:rPr>
        <w:t>. GPS-logging drifters were deployed at the stream outlet at the onset of plume discharge, and remained near the stream outlet while the sediment plume extended out over the fore</w:t>
      </w:r>
      <w:ins w:id="1438" w:author="Curt Storlazzi" w:date="2016-04-04T13:26:00Z">
        <w:r w:rsidR="00FC04E6">
          <w:rPr>
            <w:rFonts w:ascii="Times New Roman" w:hAnsi="Times New Roman" w:cs="Times New Roman"/>
          </w:rPr>
          <w:t xml:space="preserve"> </w:t>
        </w:r>
      </w:ins>
      <w:r w:rsidR="00F660C4" w:rsidRPr="007F54F5">
        <w:rPr>
          <w:rFonts w:ascii="Times New Roman" w:hAnsi="Times New Roman" w:cs="Times New Roman"/>
          <w:rPrChange w:id="1439" w:author="Curt Storlazzi" w:date="2016-04-04T13:22:00Z">
            <w:rPr/>
          </w:rPrChange>
        </w:rPr>
        <w:t>reef (</w:t>
      </w:r>
      <w:r w:rsidR="00F660C4" w:rsidRPr="007F54F5">
        <w:rPr>
          <w:rFonts w:ascii="Times New Roman" w:hAnsi="Times New Roman" w:cs="Times New Roman"/>
          <w:rPrChange w:id="1440" w:author="Curt Storlazzi" w:date="2016-04-04T13:22:00Z">
            <w:rPr/>
          </w:rPrChange>
        </w:rPr>
        <w:fldChar w:fldCharType="begin"/>
      </w:r>
      <w:r w:rsidR="00F660C4" w:rsidRPr="007F54F5">
        <w:rPr>
          <w:rFonts w:ascii="Times New Roman" w:hAnsi="Times New Roman" w:cs="Times New Roman"/>
          <w:rPrChange w:id="1441" w:author="Curt Storlazzi" w:date="2016-04-04T13:22:00Z">
            <w:rPr/>
          </w:rPrChange>
        </w:rPr>
        <w:instrText xml:space="preserve"> REF _Ref447092869 \h </w:instrText>
      </w:r>
      <w:r w:rsidR="00F660C4" w:rsidRPr="007F54F5">
        <w:rPr>
          <w:rFonts w:ascii="Times New Roman" w:hAnsi="Times New Roman" w:cs="Times New Roman"/>
          <w:rPrChange w:id="1442" w:author="Curt Storlazzi" w:date="2016-04-04T13:22:00Z">
            <w:rPr>
              <w:rFonts w:ascii="Times New Roman" w:hAnsi="Times New Roman" w:cs="Times New Roman"/>
            </w:rPr>
          </w:rPrChange>
        </w:rPr>
      </w:r>
      <w:r w:rsidR="00F660C4" w:rsidRPr="007F54F5">
        <w:rPr>
          <w:rFonts w:ascii="Times New Roman" w:hAnsi="Times New Roman" w:cs="Times New Roman"/>
          <w:rPrChange w:id="1443" w:author="Curt Storlazzi" w:date="2016-04-04T13:22:00Z">
            <w:rPr/>
          </w:rPrChange>
        </w:rPr>
        <w:fldChar w:fldCharType="separate"/>
      </w:r>
      <w:r w:rsidR="00C604D7" w:rsidRPr="007F54F5">
        <w:rPr>
          <w:rFonts w:ascii="Times New Roman" w:hAnsi="Times New Roman" w:cs="Times New Roman"/>
          <w:rPrChange w:id="1444" w:author="Curt Storlazzi" w:date="2016-04-04T13:22:00Z">
            <w:rPr/>
          </w:rPrChange>
        </w:rPr>
        <w:t xml:space="preserve">Figure </w:t>
      </w:r>
      <w:r w:rsidR="00C604D7" w:rsidRPr="007F54F5">
        <w:rPr>
          <w:rFonts w:ascii="Times New Roman" w:hAnsi="Times New Roman" w:cs="Times New Roman"/>
          <w:noProof/>
          <w:rPrChange w:id="1445" w:author="Curt Storlazzi" w:date="2016-04-04T13:22:00Z">
            <w:rPr>
              <w:noProof/>
            </w:rPr>
          </w:rPrChange>
        </w:rPr>
        <w:t>4</w:t>
      </w:r>
      <w:r w:rsidR="00F660C4" w:rsidRPr="007F54F5">
        <w:rPr>
          <w:rFonts w:ascii="Times New Roman" w:hAnsi="Times New Roman" w:cs="Times New Roman"/>
          <w:rPrChange w:id="1446" w:author="Curt Storlazzi" w:date="2016-04-04T13:22:00Z">
            <w:rPr/>
          </w:rPrChange>
        </w:rPr>
        <w:fldChar w:fldCharType="end"/>
      </w:r>
      <w:r w:rsidR="002A5045" w:rsidRPr="007F54F5">
        <w:rPr>
          <w:rFonts w:ascii="Times New Roman" w:hAnsi="Times New Roman" w:cs="Times New Roman"/>
          <w:rPrChange w:id="1447" w:author="Curt Storlazzi" w:date="2016-04-04T13:22:00Z">
            <w:rPr/>
          </w:rPrChange>
        </w:rPr>
        <w:t>b</w:t>
      </w:r>
      <w:r w:rsidR="0003387C" w:rsidRPr="007F54F5">
        <w:rPr>
          <w:rFonts w:ascii="Times New Roman" w:hAnsi="Times New Roman" w:cs="Times New Roman"/>
          <w:rPrChange w:id="1448" w:author="Curt Storlazzi" w:date="2016-04-04T13:22:00Z">
            <w:rPr/>
          </w:rPrChange>
        </w:rPr>
        <w:t xml:space="preserve">). </w:t>
      </w:r>
      <w:commentRangeStart w:id="1449"/>
      <w:del w:id="1450" w:author="Curt Storlazzi" w:date="2016-04-04T13:26:00Z">
        <w:r w:rsidR="0003387C" w:rsidRPr="007F54F5" w:rsidDel="00FC04E6">
          <w:rPr>
            <w:rFonts w:ascii="Times New Roman" w:hAnsi="Times New Roman" w:cs="Times New Roman"/>
            <w:rPrChange w:id="1451" w:author="Curt Storlazzi" w:date="2016-04-04T13:22:00Z">
              <w:rPr/>
            </w:rPrChange>
          </w:rPr>
          <w:delText xml:space="preserve">While </w:delText>
        </w:r>
      </w:del>
      <w:ins w:id="1452" w:author="Curt Storlazzi" w:date="2016-04-04T13:26:00Z">
        <w:r w:rsidR="00FC04E6">
          <w:rPr>
            <w:rFonts w:ascii="Times New Roman" w:hAnsi="Times New Roman" w:cs="Times New Roman"/>
          </w:rPr>
          <w:t>Although</w:t>
        </w:r>
        <w:r w:rsidR="00FC04E6" w:rsidRPr="007F54F5">
          <w:rPr>
            <w:rFonts w:ascii="Times New Roman" w:hAnsi="Times New Roman" w:cs="Times New Roman"/>
            <w:rPrChange w:id="1453" w:author="Curt Storlazzi" w:date="2016-04-04T13:22:00Z">
              <w:rPr/>
            </w:rPrChange>
          </w:rPr>
          <w:t xml:space="preserve"> </w:t>
        </w:r>
      </w:ins>
      <w:r w:rsidR="0003387C" w:rsidRPr="007F54F5">
        <w:rPr>
          <w:rFonts w:ascii="Times New Roman" w:hAnsi="Times New Roman" w:cs="Times New Roman"/>
          <w:rPrChange w:id="1454" w:author="Curt Storlazzi" w:date="2016-04-04T13:22:00Z">
            <w:rPr/>
          </w:rPrChange>
        </w:rPr>
        <w:t xml:space="preserve">particle settling on coral is important, recent work by </w:t>
      </w:r>
      <w:r w:rsidR="0003387C" w:rsidRPr="007F54F5">
        <w:rPr>
          <w:rFonts w:ascii="Times New Roman" w:hAnsi="Times New Roman" w:cs="Times New Roman"/>
          <w:rPrChange w:id="1455" w:author="Curt Storlazzi" w:date="2016-04-04T13:22:00Z">
            <w:rPr/>
          </w:rPrChange>
        </w:rPr>
        <w:fldChar w:fldCharType="begin" w:fldLock="1"/>
      </w:r>
      <w:r w:rsidR="0003387C" w:rsidRPr="007F54F5">
        <w:rPr>
          <w:rFonts w:ascii="Times New Roman" w:hAnsi="Times New Roman" w:cs="Times New Roman"/>
          <w:rPrChange w:id="1456" w:author="Curt Storlazzi" w:date="2016-04-04T13:22:00Z">
            <w:rPr/>
          </w:rPrChange>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03387C" w:rsidRPr="007F54F5">
        <w:rPr>
          <w:rFonts w:ascii="Times New Roman" w:hAnsi="Times New Roman" w:cs="Times New Roman"/>
          <w:rPrChange w:id="1457" w:author="Curt Storlazzi" w:date="2016-04-04T13:22:00Z">
            <w:rPr/>
          </w:rPrChange>
        </w:rPr>
        <w:fldChar w:fldCharType="separate"/>
      </w:r>
      <w:r w:rsidR="0003387C" w:rsidRPr="007F54F5">
        <w:rPr>
          <w:rFonts w:ascii="Times New Roman" w:hAnsi="Times New Roman" w:cs="Times New Roman"/>
          <w:noProof/>
          <w:rPrChange w:id="1458" w:author="Curt Storlazzi" w:date="2016-04-04T13:22:00Z">
            <w:rPr>
              <w:noProof/>
            </w:rPr>
          </w:rPrChange>
        </w:rPr>
        <w:t>Storlazzi et al. (2015)</w:t>
      </w:r>
      <w:r w:rsidR="0003387C" w:rsidRPr="007F54F5">
        <w:rPr>
          <w:rFonts w:ascii="Times New Roman" w:hAnsi="Times New Roman" w:cs="Times New Roman"/>
          <w:rPrChange w:id="1459" w:author="Curt Storlazzi" w:date="2016-04-04T13:22:00Z">
            <w:rPr/>
          </w:rPrChange>
        </w:rPr>
        <w:fldChar w:fldCharType="end"/>
      </w:r>
      <w:r w:rsidR="0003387C" w:rsidRPr="007F54F5">
        <w:rPr>
          <w:rFonts w:ascii="Times New Roman" w:hAnsi="Times New Roman" w:cs="Times New Roman"/>
          <w:rPrChange w:id="1460" w:author="Curt Storlazzi" w:date="2016-04-04T13:22:00Z">
            <w:rPr/>
          </w:rPrChange>
        </w:rPr>
        <w:t xml:space="preserve"> showed low concentration of fine grain sediment in the water column (10 mg/L) reduced photosynthetically active radiation by ~80% at depths of only 0.2-0.4 m. This suggests that sediment impacts on photosynthesis are more acute and common over the northern reef and near the channel, compared to the southern reef.</w:t>
      </w:r>
      <w:commentRangeStart w:id="1461"/>
      <w:r w:rsidR="0003387C" w:rsidRPr="007F54F5">
        <w:rPr>
          <w:rFonts w:ascii="Times New Roman" w:hAnsi="Times New Roman" w:cs="Times New Roman"/>
          <w:rPrChange w:id="1462" w:author="Curt Storlazzi" w:date="2016-04-04T13:22:00Z">
            <w:rPr/>
          </w:rPrChange>
        </w:rPr>
        <w:t xml:space="preserve"> </w:t>
      </w:r>
      <w:commentRangeEnd w:id="1461"/>
      <w:r w:rsidR="0003387C" w:rsidRPr="007F54F5">
        <w:rPr>
          <w:rStyle w:val="CommentReference"/>
          <w:rFonts w:ascii="Times New Roman" w:hAnsi="Times New Roman" w:cs="Times New Roman"/>
          <w:rPrChange w:id="1463" w:author="Curt Storlazzi" w:date="2016-04-04T13:22:00Z">
            <w:rPr>
              <w:rStyle w:val="CommentReference"/>
              <w:rFonts w:asciiTheme="minorHAnsi" w:hAnsiTheme="minorHAnsi"/>
            </w:rPr>
          </w:rPrChange>
        </w:rPr>
        <w:commentReference w:id="1461"/>
      </w:r>
      <w:commentRangeEnd w:id="1449"/>
      <w:r w:rsidR="00FC04E6">
        <w:rPr>
          <w:rStyle w:val="CommentReference"/>
          <w:rFonts w:asciiTheme="minorHAnsi" w:hAnsiTheme="minorHAnsi"/>
        </w:rPr>
        <w:commentReference w:id="1449"/>
      </w:r>
    </w:p>
    <w:p w14:paraId="7B16F891" w14:textId="77777777" w:rsidR="0003387C" w:rsidRPr="007F54F5" w:rsidRDefault="0003387C">
      <w:pPr>
        <w:spacing w:after="0"/>
        <w:rPr>
          <w:rFonts w:ascii="Times New Roman" w:hAnsi="Times New Roman" w:cs="Times New Roman"/>
          <w:rPrChange w:id="1464" w:author="Curt Storlazzi" w:date="2016-04-04T13:22:00Z">
            <w:rPr/>
          </w:rPrChange>
        </w:rPr>
        <w:pPrChange w:id="1465" w:author="Curt Storlazzi" w:date="2016-04-04T12:44:00Z">
          <w:pPr/>
        </w:pPrChange>
      </w:pPr>
    </w:p>
    <w:p w14:paraId="780362FA" w14:textId="3A7DCA85" w:rsidR="0003387C" w:rsidRPr="007F54F5" w:rsidRDefault="0003387C">
      <w:pPr>
        <w:pStyle w:val="Heading2"/>
        <w:keepNext w:val="0"/>
        <w:keepLines w:val="0"/>
        <w:spacing w:before="0"/>
        <w:rPr>
          <w:rFonts w:ascii="Times New Roman" w:hAnsi="Times New Roman" w:cs="Times New Roman"/>
          <w:rPrChange w:id="1466" w:author="Curt Storlazzi" w:date="2016-04-04T13:22:00Z">
            <w:rPr/>
          </w:rPrChange>
        </w:rPr>
        <w:pPrChange w:id="1467" w:author="Curt Storlazzi" w:date="2016-04-04T12:44:00Z">
          <w:pPr>
            <w:pStyle w:val="Heading2"/>
            <w:keepNext w:val="0"/>
            <w:keepLines w:val="0"/>
          </w:pPr>
        </w:pPrChange>
      </w:pPr>
      <w:r w:rsidRPr="007F54F5">
        <w:rPr>
          <w:rFonts w:ascii="Times New Roman" w:hAnsi="Times New Roman" w:cs="Times New Roman"/>
          <w:rPrChange w:id="1468" w:author="Curt Storlazzi" w:date="2016-04-04T13:22:00Z">
            <w:rPr/>
          </w:rPrChange>
        </w:rPr>
        <w:t xml:space="preserve">3.3 Sediment collection and composition: </w:t>
      </w:r>
      <w:del w:id="1469" w:author="Curt Storlazzi" w:date="2016-04-04T13:30:00Z">
        <w:r w:rsidRPr="007F54F5" w:rsidDel="007E158A">
          <w:rPr>
            <w:rFonts w:ascii="Times New Roman" w:hAnsi="Times New Roman" w:cs="Times New Roman"/>
            <w:rPrChange w:id="1470" w:author="Curt Storlazzi" w:date="2016-04-04T13:22:00Z">
              <w:rPr/>
            </w:rPrChange>
          </w:rPr>
          <w:delText xml:space="preserve">spatial </w:delText>
        </w:r>
      </w:del>
      <w:ins w:id="1471" w:author="Curt Storlazzi" w:date="2016-04-04T13:30:00Z">
        <w:r w:rsidR="007E158A">
          <w:rPr>
            <w:rFonts w:ascii="Times New Roman" w:hAnsi="Times New Roman" w:cs="Times New Roman"/>
          </w:rPr>
          <w:t>S</w:t>
        </w:r>
        <w:r w:rsidR="007E158A" w:rsidRPr="007F54F5">
          <w:rPr>
            <w:rFonts w:ascii="Times New Roman" w:hAnsi="Times New Roman" w:cs="Times New Roman"/>
            <w:rPrChange w:id="1472" w:author="Curt Storlazzi" w:date="2016-04-04T13:22:00Z">
              <w:rPr/>
            </w:rPrChange>
          </w:rPr>
          <w:t xml:space="preserve">patial </w:t>
        </w:r>
      </w:ins>
      <w:r w:rsidRPr="007F54F5">
        <w:rPr>
          <w:rFonts w:ascii="Times New Roman" w:hAnsi="Times New Roman" w:cs="Times New Roman"/>
          <w:rPrChange w:id="1473" w:author="Curt Storlazzi" w:date="2016-04-04T13:22:00Z">
            <w:rPr/>
          </w:rPrChange>
        </w:rPr>
        <w:t>patterns</w:t>
      </w:r>
    </w:p>
    <w:p w14:paraId="3DCC3992" w14:textId="77777777" w:rsidR="0003387C" w:rsidRPr="007F54F5" w:rsidDel="00885739" w:rsidRDefault="0003387C">
      <w:pPr>
        <w:spacing w:after="0"/>
        <w:rPr>
          <w:del w:id="1474" w:author="Curt Storlazzi" w:date="2016-04-04T13:14:00Z"/>
          <w:rFonts w:ascii="Times New Roman" w:hAnsi="Times New Roman" w:cs="Times New Roman"/>
          <w:rPrChange w:id="1475" w:author="Curt Storlazzi" w:date="2016-04-04T13:22:00Z">
            <w:rPr>
              <w:del w:id="1476" w:author="Curt Storlazzi" w:date="2016-04-04T13:14:00Z"/>
            </w:rPr>
          </w:rPrChange>
        </w:rPr>
        <w:pPrChange w:id="1477" w:author="Curt Storlazzi" w:date="2016-04-04T12:44:00Z">
          <w:pPr/>
        </w:pPrChange>
      </w:pPr>
    </w:p>
    <w:p w14:paraId="02EA765D" w14:textId="25FE34A3" w:rsidR="0003387C" w:rsidRPr="007F54F5" w:rsidDel="00885739" w:rsidRDefault="0003387C">
      <w:pPr>
        <w:pStyle w:val="Heading3"/>
        <w:keepNext w:val="0"/>
        <w:keepLines w:val="0"/>
        <w:spacing w:before="0"/>
        <w:rPr>
          <w:del w:id="1478" w:author="Curt Storlazzi" w:date="2016-04-04T13:14:00Z"/>
          <w:rFonts w:ascii="Times New Roman" w:hAnsi="Times New Roman" w:cs="Times New Roman"/>
          <w:rPrChange w:id="1479" w:author="Curt Storlazzi" w:date="2016-04-04T13:22:00Z">
            <w:rPr>
              <w:del w:id="1480" w:author="Curt Storlazzi" w:date="2016-04-04T13:14:00Z"/>
            </w:rPr>
          </w:rPrChange>
        </w:rPr>
        <w:pPrChange w:id="1481" w:author="Curt Storlazzi" w:date="2016-04-04T12:44:00Z">
          <w:pPr>
            <w:pStyle w:val="Heading3"/>
            <w:keepNext w:val="0"/>
            <w:keepLines w:val="0"/>
          </w:pPr>
        </w:pPrChange>
      </w:pPr>
      <w:del w:id="1482" w:author="Curt Storlazzi" w:date="2016-04-04T13:14:00Z">
        <w:r w:rsidRPr="007F54F5" w:rsidDel="00885739">
          <w:rPr>
            <w:rFonts w:ascii="Times New Roman" w:hAnsi="Times New Roman" w:cs="Times New Roman"/>
            <w:rPrChange w:id="1483" w:author="Curt Storlazzi" w:date="2016-04-04T13:22:00Z">
              <w:rPr/>
            </w:rPrChange>
          </w:rPr>
          <w:delText xml:space="preserve">3.3.1 Benthic sediment composition and texture </w:delText>
        </w:r>
      </w:del>
    </w:p>
    <w:p w14:paraId="1B60BF51" w14:textId="4A486D05" w:rsidR="0003387C" w:rsidRPr="007F54F5" w:rsidRDefault="0003387C">
      <w:pPr>
        <w:spacing w:after="0"/>
        <w:ind w:firstLine="720"/>
        <w:rPr>
          <w:rFonts w:ascii="Times New Roman" w:hAnsi="Times New Roman" w:cs="Times New Roman"/>
          <w:rPrChange w:id="1484" w:author="Curt Storlazzi" w:date="2016-04-04T13:22:00Z">
            <w:rPr/>
          </w:rPrChange>
        </w:rPr>
        <w:pPrChange w:id="1485" w:author="Curt Storlazzi" w:date="2016-04-04T12:44:00Z">
          <w:pPr>
            <w:ind w:firstLine="720"/>
          </w:pPr>
        </w:pPrChange>
      </w:pPr>
      <w:r w:rsidRPr="007F54F5">
        <w:rPr>
          <w:rFonts w:ascii="Times New Roman" w:hAnsi="Times New Roman" w:cs="Times New Roman"/>
          <w:rPrChange w:id="1486" w:author="Curt Storlazzi" w:date="2016-04-04T13:22:00Z">
            <w:rPr/>
          </w:rPrChange>
        </w:rPr>
        <w:t xml:space="preserve">It </w:t>
      </w:r>
      <w:del w:id="1487" w:author="Curt Storlazzi" w:date="2016-04-04T13:14:00Z">
        <w:r w:rsidRPr="007F54F5" w:rsidDel="00885739">
          <w:rPr>
            <w:rFonts w:ascii="Times New Roman" w:hAnsi="Times New Roman" w:cs="Times New Roman"/>
            <w:rPrChange w:id="1488" w:author="Curt Storlazzi" w:date="2016-04-04T13:22:00Z">
              <w:rPr/>
            </w:rPrChange>
          </w:rPr>
          <w:delText xml:space="preserve">might </w:delText>
        </w:r>
      </w:del>
      <w:ins w:id="1489" w:author="Curt Storlazzi" w:date="2016-04-04T13:14:00Z">
        <w:r w:rsidR="00885739" w:rsidRPr="007F54F5">
          <w:rPr>
            <w:rFonts w:ascii="Times New Roman" w:hAnsi="Times New Roman" w:cs="Times New Roman"/>
            <w:rPrChange w:id="1490" w:author="Curt Storlazzi" w:date="2016-04-04T13:22:00Z">
              <w:rPr/>
            </w:rPrChange>
          </w:rPr>
          <w:t xml:space="preserve">can </w:t>
        </w:r>
      </w:ins>
      <w:r w:rsidRPr="007F54F5">
        <w:rPr>
          <w:rFonts w:ascii="Times New Roman" w:hAnsi="Times New Roman" w:cs="Times New Roman"/>
          <w:rPrChange w:id="1491" w:author="Curt Storlazzi" w:date="2016-04-04T13:22:00Z">
            <w:rPr/>
          </w:rPrChange>
        </w:rPr>
        <w:t>be assumed that Faga’alu Stream is the only source of fine terrigenous sediment, but spatial heterogeneity in carbonate/terrigenous fraction showed terrigenous sediment is distributed throughout the reef flat (</w:t>
      </w:r>
      <w:r w:rsidR="006437F2" w:rsidRPr="007F54F5">
        <w:rPr>
          <w:rFonts w:ascii="Times New Roman" w:hAnsi="Times New Roman" w:cs="Times New Roman"/>
          <w:rPrChange w:id="1492" w:author="Curt Storlazzi" w:date="2016-04-04T13:22:00Z">
            <w:rPr/>
          </w:rPrChange>
        </w:rPr>
        <w:fldChar w:fldCharType="begin"/>
      </w:r>
      <w:r w:rsidR="006437F2" w:rsidRPr="007F54F5">
        <w:rPr>
          <w:rFonts w:ascii="Times New Roman" w:hAnsi="Times New Roman" w:cs="Times New Roman"/>
          <w:rPrChange w:id="1493" w:author="Curt Storlazzi" w:date="2016-04-04T13:22:00Z">
            <w:rPr/>
          </w:rPrChange>
        </w:rPr>
        <w:instrText xml:space="preserve"> REF _Ref446325490 \h </w:instrText>
      </w:r>
      <w:r w:rsidR="006437F2" w:rsidRPr="007F54F5">
        <w:rPr>
          <w:rFonts w:ascii="Times New Roman" w:hAnsi="Times New Roman" w:cs="Times New Roman"/>
          <w:rPrChange w:id="1494" w:author="Curt Storlazzi" w:date="2016-04-04T13:22:00Z">
            <w:rPr>
              <w:rFonts w:ascii="Times New Roman" w:hAnsi="Times New Roman" w:cs="Times New Roman"/>
            </w:rPr>
          </w:rPrChange>
        </w:rPr>
      </w:r>
      <w:r w:rsidR="006437F2" w:rsidRPr="007F54F5">
        <w:rPr>
          <w:rFonts w:ascii="Times New Roman" w:hAnsi="Times New Roman" w:cs="Times New Roman"/>
          <w:rPrChange w:id="1495" w:author="Curt Storlazzi" w:date="2016-04-04T13:22:00Z">
            <w:rPr/>
          </w:rPrChange>
        </w:rPr>
        <w:fldChar w:fldCharType="separate"/>
      </w:r>
      <w:r w:rsidR="006437F2" w:rsidRPr="007F54F5">
        <w:rPr>
          <w:rFonts w:ascii="Times New Roman" w:hAnsi="Times New Roman" w:cs="Times New Roman"/>
          <w:rPrChange w:id="1496" w:author="Curt Storlazzi" w:date="2016-04-04T13:22:00Z">
            <w:rPr/>
          </w:rPrChange>
        </w:rPr>
        <w:t xml:space="preserve">Figure </w:t>
      </w:r>
      <w:r w:rsidR="006437F2" w:rsidRPr="007F54F5">
        <w:rPr>
          <w:rFonts w:ascii="Times New Roman" w:hAnsi="Times New Roman" w:cs="Times New Roman"/>
          <w:noProof/>
          <w:rPrChange w:id="1497" w:author="Curt Storlazzi" w:date="2016-04-04T13:22:00Z">
            <w:rPr>
              <w:noProof/>
            </w:rPr>
          </w:rPrChange>
        </w:rPr>
        <w:t>5</w:t>
      </w:r>
      <w:r w:rsidR="006437F2" w:rsidRPr="007F54F5">
        <w:rPr>
          <w:rFonts w:ascii="Times New Roman" w:hAnsi="Times New Roman" w:cs="Times New Roman"/>
          <w:rPrChange w:id="1498" w:author="Curt Storlazzi" w:date="2016-04-04T13:22:00Z">
            <w:rPr/>
          </w:rPrChange>
        </w:rPr>
        <w:fldChar w:fldCharType="end"/>
      </w:r>
      <w:r w:rsidRPr="007F54F5">
        <w:rPr>
          <w:rFonts w:ascii="Times New Roman" w:hAnsi="Times New Roman" w:cs="Times New Roman"/>
          <w:rPrChange w:id="1499" w:author="Curt Storlazzi" w:date="2016-04-04T13:22:00Z">
            <w:rPr/>
          </w:rPrChange>
        </w:rPr>
        <w:t xml:space="preserve">). Fine terrigenous sediment accounted for </w:t>
      </w:r>
      <w:commentRangeStart w:id="1500"/>
      <w:commentRangeStart w:id="1501"/>
      <w:r w:rsidRPr="007F54F5">
        <w:rPr>
          <w:rFonts w:ascii="Times New Roman" w:hAnsi="Times New Roman" w:cs="Times New Roman"/>
          <w:rPrChange w:id="1502" w:author="Curt Storlazzi" w:date="2016-04-04T13:22:00Z">
            <w:rPr/>
          </w:rPrChange>
        </w:rPr>
        <w:t>1-10% (</w:t>
      </w:r>
      <w:r w:rsidRPr="007F54F5">
        <w:rPr>
          <w:rFonts w:ascii="Times New Roman" w:hAnsi="Times New Roman" w:cs="Times New Roman" w:hint="eastAsia"/>
          <w:rPrChange w:id="1503" w:author="Curt Storlazzi" w:date="2016-04-04T13:22:00Z">
            <w:rPr>
              <w:rFonts w:hint="eastAsia"/>
            </w:rPr>
          </w:rPrChange>
        </w:rPr>
        <w:t>μ</w:t>
      </w:r>
      <w:r w:rsidRPr="007F54F5">
        <w:rPr>
          <w:rFonts w:ascii="Times New Roman" w:hAnsi="Times New Roman" w:cs="Times New Roman"/>
          <w:rPrChange w:id="1504" w:author="Curt Storlazzi" w:date="2016-04-04T13:22:00Z">
            <w:rPr/>
          </w:rPrChange>
        </w:rPr>
        <w:t>=3%)</w:t>
      </w:r>
      <w:r w:rsidR="00293109" w:rsidRPr="007F54F5">
        <w:rPr>
          <w:rFonts w:ascii="Times New Roman" w:hAnsi="Times New Roman" w:cs="Times New Roman"/>
          <w:rPrChange w:id="1505" w:author="Curt Storlazzi" w:date="2016-04-04T13:22:00Z">
            <w:rPr/>
          </w:rPrChange>
        </w:rPr>
        <w:t xml:space="preserve"> of fine benthic sediment</w:t>
      </w:r>
      <w:r w:rsidRPr="007F54F5">
        <w:rPr>
          <w:rFonts w:ascii="Times New Roman" w:hAnsi="Times New Roman" w:cs="Times New Roman"/>
          <w:rPrChange w:id="1506" w:author="Curt Storlazzi" w:date="2016-04-04T13:22:00Z">
            <w:rPr/>
          </w:rPrChange>
        </w:rPr>
        <w:t xml:space="preserve">, though including the coarse fraction increased the total percentage to 8-65%, </w:t>
      </w:r>
      <w:commentRangeEnd w:id="1500"/>
      <w:r w:rsidRPr="007F54F5">
        <w:rPr>
          <w:rStyle w:val="CommentReference"/>
          <w:rFonts w:ascii="Times New Roman" w:hAnsi="Times New Roman" w:cs="Times New Roman"/>
          <w:rPrChange w:id="1507" w:author="Curt Storlazzi" w:date="2016-04-04T13:22:00Z">
            <w:rPr>
              <w:rStyle w:val="CommentReference"/>
              <w:rFonts w:asciiTheme="minorHAnsi" w:hAnsiTheme="minorHAnsi"/>
            </w:rPr>
          </w:rPrChange>
        </w:rPr>
        <w:commentReference w:id="1500"/>
      </w:r>
      <w:commentRangeEnd w:id="1501"/>
      <w:r w:rsidRPr="007F54F5">
        <w:rPr>
          <w:rStyle w:val="CommentReference"/>
          <w:rFonts w:ascii="Times New Roman" w:hAnsi="Times New Roman" w:cs="Times New Roman"/>
          <w:rPrChange w:id="1508" w:author="Curt Storlazzi" w:date="2016-04-04T13:22:00Z">
            <w:rPr>
              <w:rStyle w:val="CommentReference"/>
              <w:rFonts w:asciiTheme="minorHAnsi" w:hAnsiTheme="minorHAnsi"/>
            </w:rPr>
          </w:rPrChange>
        </w:rPr>
        <w:commentReference w:id="1501"/>
      </w:r>
      <w:r w:rsidRPr="007F54F5">
        <w:rPr>
          <w:rFonts w:ascii="Times New Roman" w:hAnsi="Times New Roman" w:cs="Times New Roman"/>
          <w:rPrChange w:id="1509" w:author="Curt Storlazzi" w:date="2016-04-04T13:22:00Z">
            <w:rPr/>
          </w:rPrChange>
        </w:rPr>
        <w:t xml:space="preserve">with the highest percentages of fine </w:t>
      </w:r>
      <w:del w:id="1510" w:author="Curt Storlazzi" w:date="2016-04-04T13:15:00Z">
        <w:r w:rsidRPr="007F54F5" w:rsidDel="00885739">
          <w:rPr>
            <w:rFonts w:ascii="Times New Roman" w:hAnsi="Times New Roman" w:cs="Times New Roman"/>
            <w:rPrChange w:id="1511" w:author="Curt Storlazzi" w:date="2016-04-04T13:22:00Z">
              <w:rPr/>
            </w:rPrChange>
          </w:rPr>
          <w:delText xml:space="preserve">and </w:delText>
        </w:r>
      </w:del>
      <w:r w:rsidRPr="007F54F5">
        <w:rPr>
          <w:rFonts w:ascii="Times New Roman" w:hAnsi="Times New Roman" w:cs="Times New Roman"/>
          <w:rPrChange w:id="1512" w:author="Curt Storlazzi" w:date="2016-04-04T13:22:00Z">
            <w:rPr/>
          </w:rPrChange>
        </w:rPr>
        <w:t>terrigenous sediment near the stream outlet and on the northern reef. Total benthic sediment (fine and coarse) on the northern and southern reef flats was primarily carbonate (82-88%)</w:t>
      </w:r>
      <w:ins w:id="1513" w:author="Curt Storlazzi" w:date="2016-04-04T13:15:00Z">
        <w:r w:rsidR="00885739" w:rsidRPr="007F54F5">
          <w:rPr>
            <w:rFonts w:ascii="Times New Roman" w:hAnsi="Times New Roman" w:cs="Times New Roman"/>
            <w:rPrChange w:id="1514" w:author="Curt Storlazzi" w:date="2016-04-04T13:22:00Z">
              <w:rPr/>
            </w:rPrChange>
          </w:rPr>
          <w:t>,</w:t>
        </w:r>
      </w:ins>
      <w:r w:rsidRPr="007F54F5">
        <w:rPr>
          <w:rFonts w:ascii="Times New Roman" w:hAnsi="Times New Roman" w:cs="Times New Roman"/>
          <w:rPrChange w:id="1515" w:author="Curt Storlazzi" w:date="2016-04-04T13:22:00Z">
            <w:rPr/>
          </w:rPrChange>
        </w:rPr>
        <w:t xml:space="preserve"> with small fractions of terrigenous and only trace amounts of organics (Table</w:t>
      </w:r>
      <w:r w:rsidR="00293109" w:rsidRPr="007F54F5">
        <w:rPr>
          <w:rFonts w:ascii="Times New Roman" w:hAnsi="Times New Roman" w:cs="Times New Roman"/>
          <w:rPrChange w:id="1516" w:author="Curt Storlazzi" w:date="2016-04-04T13:22:00Z">
            <w:rPr/>
          </w:rPrChange>
        </w:rPr>
        <w:t xml:space="preserve"> </w:t>
      </w:r>
      <w:r w:rsidRPr="007F54F5">
        <w:rPr>
          <w:rFonts w:ascii="Times New Roman" w:hAnsi="Times New Roman" w:cs="Times New Roman"/>
          <w:rPrChange w:id="1517" w:author="Curt Storlazzi" w:date="2016-04-04T13:22:00Z">
            <w:rPr/>
          </w:rPrChange>
        </w:rPr>
        <w:t>1). The terrigenous fraction was approximately 1.5-2</w:t>
      </w:r>
      <w:ins w:id="1518" w:author="Curt Storlazzi" w:date="2016-04-04T13:15:00Z">
        <w:r w:rsidR="00885739" w:rsidRPr="007F54F5">
          <w:rPr>
            <w:rFonts w:ascii="Times New Roman" w:hAnsi="Times New Roman" w:cs="Times New Roman"/>
            <w:rPrChange w:id="1519" w:author="Curt Storlazzi" w:date="2016-04-04T13:22:00Z">
              <w:rPr/>
            </w:rPrChange>
          </w:rPr>
          <w:t>.Y</w:t>
        </w:r>
      </w:ins>
      <w:r w:rsidRPr="007F54F5">
        <w:rPr>
          <w:rFonts w:ascii="Times New Roman" w:hAnsi="Times New Roman" w:cs="Times New Roman"/>
          <w:rPrChange w:id="1520" w:author="Curt Storlazzi" w:date="2016-04-04T13:22:00Z">
            <w:rPr/>
          </w:rPrChange>
        </w:rPr>
        <w:t>x higher over the northern reef flat (~15%) compared to the southern reef flat (8%). Near the stream outlet, benthic sediment was dominated by the terrigenous fraction (65% terrigenous) but showed similar percentages of organics as the reef flats.</w:t>
      </w:r>
    </w:p>
    <w:p w14:paraId="12BFD06D" w14:textId="263ED4C7" w:rsidR="006437F2" w:rsidRPr="007F54F5" w:rsidDel="007E158A" w:rsidRDefault="006437F2">
      <w:pPr>
        <w:spacing w:after="0"/>
        <w:rPr>
          <w:del w:id="1521" w:author="Curt Storlazzi" w:date="2016-04-04T13:30:00Z"/>
          <w:rFonts w:ascii="Times New Roman" w:hAnsi="Times New Roman" w:cs="Times New Roman"/>
          <w:rPrChange w:id="1522" w:author="Curt Storlazzi" w:date="2016-04-04T13:22:00Z">
            <w:rPr>
              <w:del w:id="1523" w:author="Curt Storlazzi" w:date="2016-04-04T13:30:00Z"/>
            </w:rPr>
          </w:rPrChange>
        </w:rPr>
        <w:pPrChange w:id="1524" w:author="Curt Storlazzi" w:date="2016-04-04T12:44:00Z">
          <w:pPr/>
        </w:pPrChange>
      </w:pPr>
    </w:p>
    <w:p w14:paraId="1130423E" w14:textId="60892CD9" w:rsidR="006437F2" w:rsidRPr="007F54F5" w:rsidDel="007E158A" w:rsidRDefault="006437F2">
      <w:pPr>
        <w:pStyle w:val="Heading3"/>
        <w:keepNext w:val="0"/>
        <w:keepLines w:val="0"/>
        <w:spacing w:before="0"/>
        <w:rPr>
          <w:del w:id="1525" w:author="Curt Storlazzi" w:date="2016-04-04T13:30:00Z"/>
          <w:rFonts w:ascii="Times New Roman" w:hAnsi="Times New Roman" w:cs="Times New Roman"/>
          <w:rPrChange w:id="1526" w:author="Curt Storlazzi" w:date="2016-04-04T13:22:00Z">
            <w:rPr>
              <w:del w:id="1527" w:author="Curt Storlazzi" w:date="2016-04-04T13:30:00Z"/>
            </w:rPr>
          </w:rPrChange>
        </w:rPr>
        <w:pPrChange w:id="1528" w:author="Curt Storlazzi" w:date="2016-04-04T12:44:00Z">
          <w:pPr>
            <w:pStyle w:val="Heading3"/>
            <w:keepNext w:val="0"/>
            <w:keepLines w:val="0"/>
          </w:pPr>
        </w:pPrChange>
      </w:pPr>
      <w:del w:id="1529" w:author="Curt Storlazzi" w:date="2016-04-04T13:30:00Z">
        <w:r w:rsidRPr="007F54F5" w:rsidDel="007E158A">
          <w:rPr>
            <w:rFonts w:ascii="Times New Roman" w:hAnsi="Times New Roman" w:cs="Times New Roman"/>
            <w:rPrChange w:id="1530" w:author="Curt Storlazzi" w:date="2016-04-04T13:22:00Z">
              <w:rPr/>
            </w:rPrChange>
          </w:rPr>
          <w:delText xml:space="preserve">3.3.2 Spatial patterns of sediment accumulation in traps </w:delText>
        </w:r>
      </w:del>
    </w:p>
    <w:p w14:paraId="53F1467B" w14:textId="62302D87" w:rsidR="006437F2" w:rsidRPr="007F54F5" w:rsidRDefault="006437F2">
      <w:pPr>
        <w:spacing w:after="0"/>
        <w:ind w:firstLine="720"/>
        <w:rPr>
          <w:rFonts w:ascii="Times New Roman" w:hAnsi="Times New Roman" w:cs="Times New Roman"/>
          <w:rPrChange w:id="1531" w:author="Curt Storlazzi" w:date="2016-04-04T13:22:00Z">
            <w:rPr/>
          </w:rPrChange>
        </w:rPr>
        <w:pPrChange w:id="1532" w:author="Curt Storlazzi" w:date="2016-04-04T12:44:00Z">
          <w:pPr>
            <w:ind w:firstLine="720"/>
          </w:pPr>
        </w:pPrChange>
      </w:pPr>
      <w:r w:rsidRPr="007F54F5">
        <w:rPr>
          <w:rFonts w:ascii="Times New Roman" w:hAnsi="Times New Roman" w:cs="Times New Roman"/>
          <w:rPrChange w:id="1533" w:author="Curt Storlazzi" w:date="2016-04-04T13:22:00Z">
            <w:rPr/>
          </w:rPrChange>
        </w:rPr>
        <w:t>Mean total sediment accumulation (g</w:t>
      </w:r>
      <w:r w:rsidRPr="007F54F5">
        <w:rPr>
          <w:rFonts w:ascii="Times New Roman" w:hAnsi="Times New Roman" w:cs="Times New Roman"/>
          <w:vertAlign w:val="superscript"/>
          <w:rPrChange w:id="1534" w:author="Curt Storlazzi" w:date="2016-04-04T13:22:00Z">
            <w:rPr>
              <w:vertAlign w:val="superscript"/>
            </w:rPr>
          </w:rPrChange>
        </w:rPr>
        <w:t xml:space="preserve"> </w:t>
      </w:r>
      <w:r w:rsidRPr="007F54F5">
        <w:rPr>
          <w:rFonts w:ascii="Times New Roman" w:hAnsi="Times New Roman" w:cs="Times New Roman"/>
          <w:rPrChange w:id="1535" w:author="Curt Storlazzi" w:date="2016-04-04T13:22:00Z">
            <w:rPr/>
          </w:rPrChange>
        </w:rPr>
        <w:t>m</w:t>
      </w:r>
      <w:r w:rsidRPr="007F54F5">
        <w:rPr>
          <w:rFonts w:ascii="Times New Roman" w:hAnsi="Times New Roman" w:cs="Times New Roman"/>
          <w:vertAlign w:val="superscript"/>
          <w:rPrChange w:id="1536" w:author="Curt Storlazzi" w:date="2016-04-04T13:22:00Z">
            <w:rPr>
              <w:vertAlign w:val="superscript"/>
            </w:rPr>
          </w:rPrChange>
        </w:rPr>
        <w:t>-2</w:t>
      </w:r>
      <w:r w:rsidRPr="007F54F5">
        <w:rPr>
          <w:rFonts w:ascii="Times New Roman" w:hAnsi="Times New Roman" w:cs="Times New Roman"/>
          <w:rPrChange w:id="1537" w:author="Curt Storlazzi" w:date="2016-04-04T13:22:00Z">
            <w:rPr/>
          </w:rPrChange>
        </w:rPr>
        <w:t>d</w:t>
      </w:r>
      <w:r w:rsidRPr="007F54F5">
        <w:rPr>
          <w:rFonts w:ascii="Times New Roman" w:hAnsi="Times New Roman" w:cs="Times New Roman"/>
          <w:vertAlign w:val="superscript"/>
          <w:rPrChange w:id="1538" w:author="Curt Storlazzi" w:date="2016-04-04T13:22:00Z">
            <w:rPr>
              <w:vertAlign w:val="superscript"/>
            </w:rPr>
          </w:rPrChange>
        </w:rPr>
        <w:t>-1</w:t>
      </w:r>
      <w:r w:rsidRPr="007F54F5">
        <w:rPr>
          <w:rFonts w:ascii="Times New Roman" w:hAnsi="Times New Roman" w:cs="Times New Roman"/>
          <w:rPrChange w:id="1539" w:author="Curt Storlazzi" w:date="2016-04-04T13:22:00Z">
            <w:rPr/>
          </w:rPrChange>
        </w:rPr>
        <w:t xml:space="preserve">) during the study period was an order of magnitude higher in </w:t>
      </w:r>
      <w:r w:rsidR="00D365F0" w:rsidRPr="007F54F5">
        <w:rPr>
          <w:rFonts w:ascii="Times New Roman" w:hAnsi="Times New Roman" w:cs="Times New Roman"/>
          <w:rPrChange w:id="1540" w:author="Curt Storlazzi" w:date="2016-04-04T13:22:00Z">
            <w:rPr/>
          </w:rPrChange>
        </w:rPr>
        <w:t>sediment trap</w:t>
      </w:r>
      <w:r w:rsidRPr="007F54F5">
        <w:rPr>
          <w:rFonts w:ascii="Times New Roman" w:hAnsi="Times New Roman" w:cs="Times New Roman"/>
          <w:rPrChange w:id="1541" w:author="Curt Storlazzi" w:date="2016-04-04T13:22:00Z">
            <w:rPr/>
          </w:rPrChange>
        </w:rPr>
        <w:t xml:space="preserve">s than on </w:t>
      </w:r>
      <w:r w:rsidR="00D365F0" w:rsidRPr="007F54F5">
        <w:rPr>
          <w:rFonts w:ascii="Times New Roman" w:hAnsi="Times New Roman" w:cs="Times New Roman"/>
          <w:rPrChange w:id="1542" w:author="Curt Storlazzi" w:date="2016-04-04T13:22:00Z">
            <w:rPr/>
          </w:rPrChange>
        </w:rPr>
        <w:t>sediment pod</w:t>
      </w:r>
      <w:r w:rsidRPr="007F54F5">
        <w:rPr>
          <w:rFonts w:ascii="Times New Roman" w:hAnsi="Times New Roman" w:cs="Times New Roman"/>
          <w:rPrChange w:id="1543" w:author="Curt Storlazzi" w:date="2016-04-04T13:22:00Z">
            <w:rPr/>
          </w:rPrChange>
        </w:rPr>
        <w:t xml:space="preserve">s at all </w:t>
      </w:r>
      <w:r w:rsidR="00293109" w:rsidRPr="007F54F5">
        <w:rPr>
          <w:rFonts w:ascii="Times New Roman" w:hAnsi="Times New Roman" w:cs="Times New Roman"/>
          <w:rPrChange w:id="1544" w:author="Curt Storlazzi" w:date="2016-04-04T13:22:00Z">
            <w:rPr/>
          </w:rPrChange>
        </w:rPr>
        <w:t>sites</w:t>
      </w:r>
      <w:r w:rsidRPr="007F54F5">
        <w:rPr>
          <w:rFonts w:ascii="Times New Roman" w:hAnsi="Times New Roman" w:cs="Times New Roman"/>
          <w:rPrChange w:id="1545" w:author="Curt Storlazzi" w:date="2016-04-04T13:22:00Z">
            <w:rPr/>
          </w:rPrChange>
        </w:rPr>
        <w:t xml:space="preserve"> (</w:t>
      </w:r>
      <w:r w:rsidRPr="007F54F5">
        <w:rPr>
          <w:rFonts w:ascii="Times New Roman" w:hAnsi="Times New Roman" w:cs="Times New Roman"/>
          <w:rPrChange w:id="1546" w:author="Curt Storlazzi" w:date="2016-04-04T13:22:00Z">
            <w:rPr/>
          </w:rPrChange>
        </w:rPr>
        <w:fldChar w:fldCharType="begin"/>
      </w:r>
      <w:r w:rsidRPr="007F54F5">
        <w:rPr>
          <w:rFonts w:ascii="Times New Roman" w:hAnsi="Times New Roman" w:cs="Times New Roman"/>
          <w:rPrChange w:id="1547" w:author="Curt Storlazzi" w:date="2016-04-04T13:22:00Z">
            <w:rPr/>
          </w:rPrChange>
        </w:rPr>
        <w:instrText xml:space="preserve"> REF _Ref446325490 \h </w:instrText>
      </w:r>
      <w:r w:rsidRPr="007F54F5">
        <w:rPr>
          <w:rFonts w:ascii="Times New Roman" w:hAnsi="Times New Roman" w:cs="Times New Roman"/>
          <w:rPrChange w:id="1548" w:author="Curt Storlazzi" w:date="2016-04-04T13:22:00Z">
            <w:rPr>
              <w:rFonts w:ascii="Times New Roman" w:hAnsi="Times New Roman" w:cs="Times New Roman"/>
            </w:rPr>
          </w:rPrChange>
        </w:rPr>
      </w:r>
      <w:r w:rsidRPr="007F54F5">
        <w:rPr>
          <w:rFonts w:ascii="Times New Roman" w:hAnsi="Times New Roman" w:cs="Times New Roman"/>
          <w:rPrChange w:id="1549" w:author="Curt Storlazzi" w:date="2016-04-04T13:22:00Z">
            <w:rPr/>
          </w:rPrChange>
        </w:rPr>
        <w:fldChar w:fldCharType="separate"/>
      </w:r>
      <w:r w:rsidRPr="007F54F5">
        <w:rPr>
          <w:rFonts w:ascii="Times New Roman" w:hAnsi="Times New Roman" w:cs="Times New Roman"/>
          <w:rPrChange w:id="1550" w:author="Curt Storlazzi" w:date="2016-04-04T13:22:00Z">
            <w:rPr/>
          </w:rPrChange>
        </w:rPr>
        <w:t xml:space="preserve">Figure </w:t>
      </w:r>
      <w:r w:rsidRPr="007F54F5">
        <w:rPr>
          <w:rFonts w:ascii="Times New Roman" w:hAnsi="Times New Roman" w:cs="Times New Roman"/>
          <w:noProof/>
          <w:rPrChange w:id="1551" w:author="Curt Storlazzi" w:date="2016-04-04T13:22:00Z">
            <w:rPr>
              <w:noProof/>
            </w:rPr>
          </w:rPrChange>
        </w:rPr>
        <w:t>5</w:t>
      </w:r>
      <w:r w:rsidRPr="007F54F5">
        <w:rPr>
          <w:rFonts w:ascii="Times New Roman" w:hAnsi="Times New Roman" w:cs="Times New Roman"/>
          <w:rPrChange w:id="1552" w:author="Curt Storlazzi" w:date="2016-04-04T13:22:00Z">
            <w:rPr/>
          </w:rPrChange>
        </w:rPr>
        <w:fldChar w:fldCharType="end"/>
      </w:r>
      <w:r w:rsidRPr="007F54F5">
        <w:rPr>
          <w:rFonts w:ascii="Times New Roman" w:hAnsi="Times New Roman" w:cs="Times New Roman"/>
          <w:rPrChange w:id="1553" w:author="Curt Storlazzi" w:date="2016-04-04T13:22:00Z">
            <w:rPr/>
          </w:rPrChange>
        </w:rPr>
        <w:t xml:space="preserve">), indicating the enhanced trapping efficiency and reduced resuspension of sediment in </w:t>
      </w:r>
      <w:r w:rsidR="00D365F0" w:rsidRPr="007F54F5">
        <w:rPr>
          <w:rFonts w:ascii="Times New Roman" w:hAnsi="Times New Roman" w:cs="Times New Roman"/>
          <w:rPrChange w:id="1554" w:author="Curt Storlazzi" w:date="2016-04-04T13:22:00Z">
            <w:rPr/>
          </w:rPrChange>
        </w:rPr>
        <w:t>sediment trap</w:t>
      </w:r>
      <w:r w:rsidRPr="007F54F5">
        <w:rPr>
          <w:rFonts w:ascii="Times New Roman" w:hAnsi="Times New Roman" w:cs="Times New Roman"/>
          <w:rPrChange w:id="1555" w:author="Curt Storlazzi" w:date="2016-04-04T13:22:00Z">
            <w:rPr/>
          </w:rPrChange>
        </w:rPr>
        <w:t xml:space="preserve">s compared to on </w:t>
      </w:r>
      <w:r w:rsidR="00D365F0" w:rsidRPr="007F54F5">
        <w:rPr>
          <w:rFonts w:ascii="Times New Roman" w:hAnsi="Times New Roman" w:cs="Times New Roman"/>
          <w:rPrChange w:id="1556" w:author="Curt Storlazzi" w:date="2016-04-04T13:22:00Z">
            <w:rPr/>
          </w:rPrChange>
        </w:rPr>
        <w:t>sediment pod</w:t>
      </w:r>
      <w:r w:rsidRPr="007F54F5">
        <w:rPr>
          <w:rFonts w:ascii="Times New Roman" w:hAnsi="Times New Roman" w:cs="Times New Roman"/>
          <w:rPrChange w:id="1557" w:author="Curt Storlazzi" w:date="2016-04-04T13:22:00Z">
            <w:rPr/>
          </w:rPrChange>
        </w:rPr>
        <w:t xml:space="preserve">s. Sediment accumulation on </w:t>
      </w:r>
      <w:r w:rsidR="00D365F0" w:rsidRPr="007F54F5">
        <w:rPr>
          <w:rFonts w:ascii="Times New Roman" w:hAnsi="Times New Roman" w:cs="Times New Roman"/>
          <w:rPrChange w:id="1558" w:author="Curt Storlazzi" w:date="2016-04-04T13:22:00Z">
            <w:rPr/>
          </w:rPrChange>
        </w:rPr>
        <w:t>sediment pod</w:t>
      </w:r>
      <w:r w:rsidRPr="007F54F5">
        <w:rPr>
          <w:rFonts w:ascii="Times New Roman" w:hAnsi="Times New Roman" w:cs="Times New Roman"/>
          <w:rPrChange w:id="1559" w:author="Curt Storlazzi" w:date="2016-04-04T13:22:00Z">
            <w:rPr/>
          </w:rPrChange>
        </w:rPr>
        <w:t xml:space="preserve">s was higher in the more quiescent parts of the </w:t>
      </w:r>
      <w:del w:id="1560" w:author="Curt Storlazzi" w:date="2016-04-04T13:16:00Z">
        <w:r w:rsidRPr="007F54F5" w:rsidDel="00022159">
          <w:rPr>
            <w:rFonts w:ascii="Times New Roman" w:hAnsi="Times New Roman" w:cs="Times New Roman"/>
            <w:rPrChange w:id="1561" w:author="Curt Storlazzi" w:date="2016-04-04T13:22:00Z">
              <w:rPr/>
            </w:rPrChange>
          </w:rPr>
          <w:delText xml:space="preserve">Bay </w:delText>
        </w:r>
      </w:del>
      <w:ins w:id="1562" w:author="Curt Storlazzi" w:date="2016-04-04T13:16:00Z">
        <w:r w:rsidR="00022159" w:rsidRPr="007F54F5">
          <w:rPr>
            <w:rFonts w:ascii="Times New Roman" w:hAnsi="Times New Roman" w:cs="Times New Roman"/>
            <w:rPrChange w:id="1563" w:author="Curt Storlazzi" w:date="2016-04-04T13:22:00Z">
              <w:rPr/>
            </w:rPrChange>
          </w:rPr>
          <w:t xml:space="preserve">bay </w:t>
        </w:r>
      </w:ins>
      <w:r w:rsidRPr="007F54F5">
        <w:rPr>
          <w:rFonts w:ascii="Times New Roman" w:hAnsi="Times New Roman" w:cs="Times New Roman"/>
          <w:rPrChange w:id="1564" w:author="Curt Storlazzi" w:date="2016-04-04T13:22:00Z">
            <w:rPr/>
          </w:rPrChange>
        </w:rPr>
        <w:t>near the stream outlet (</w:t>
      </w:r>
      <w:ins w:id="1565" w:author="Curt Storlazzi" w:date="2016-04-04T13:17:00Z">
        <w:r w:rsidR="00022159" w:rsidRPr="007F54F5">
          <w:rPr>
            <w:rFonts w:ascii="Times New Roman" w:hAnsi="Times New Roman" w:cs="Times New Roman"/>
            <w:rPrChange w:id="1566" w:author="Curt Storlazzi" w:date="2016-04-04T13:22:00Z">
              <w:rPr/>
            </w:rPrChange>
          </w:rPr>
          <w:t xml:space="preserve">site </w:t>
        </w:r>
      </w:ins>
      <w:r w:rsidRPr="007F54F5">
        <w:rPr>
          <w:rFonts w:ascii="Times New Roman" w:hAnsi="Times New Roman" w:cs="Times New Roman"/>
          <w:rPrChange w:id="1567" w:author="Curt Storlazzi" w:date="2016-04-04T13:22:00Z">
            <w:rPr/>
          </w:rPrChange>
        </w:rPr>
        <w:t xml:space="preserve">2A), on the </w:t>
      </w:r>
      <w:ins w:id="1568" w:author="Curt Storlazzi" w:date="2016-04-04T13:17:00Z">
        <w:r w:rsidR="00022159" w:rsidRPr="007F54F5">
          <w:rPr>
            <w:rFonts w:ascii="Times New Roman" w:hAnsi="Times New Roman" w:cs="Times New Roman"/>
            <w:rPrChange w:id="1569" w:author="Curt Storlazzi" w:date="2016-04-04T13:22:00Z">
              <w:rPr/>
            </w:rPrChange>
          </w:rPr>
          <w:t xml:space="preserve">quiescent </w:t>
        </w:r>
      </w:ins>
      <w:r w:rsidRPr="007F54F5">
        <w:rPr>
          <w:rFonts w:ascii="Times New Roman" w:hAnsi="Times New Roman" w:cs="Times New Roman"/>
          <w:rPrChange w:id="1570" w:author="Curt Storlazzi" w:date="2016-04-04T13:22:00Z">
            <w:rPr/>
          </w:rPrChange>
        </w:rPr>
        <w:t>northern reef (</w:t>
      </w:r>
      <w:ins w:id="1571" w:author="Curt Storlazzi" w:date="2016-04-04T13:17:00Z">
        <w:r w:rsidR="00022159" w:rsidRPr="007F54F5">
          <w:rPr>
            <w:rFonts w:ascii="Times New Roman" w:hAnsi="Times New Roman" w:cs="Times New Roman"/>
            <w:rPrChange w:id="1572" w:author="Curt Storlazzi" w:date="2016-04-04T13:22:00Z">
              <w:rPr/>
            </w:rPrChange>
          </w:rPr>
          <w:t xml:space="preserve">site </w:t>
        </w:r>
      </w:ins>
      <w:r w:rsidRPr="007F54F5">
        <w:rPr>
          <w:rFonts w:ascii="Times New Roman" w:hAnsi="Times New Roman" w:cs="Times New Roman"/>
          <w:rPrChange w:id="1573" w:author="Curt Storlazzi" w:date="2016-04-04T13:22:00Z">
            <w:rPr/>
          </w:rPrChange>
        </w:rPr>
        <w:t>1A-C), and near the outlet of the channel (</w:t>
      </w:r>
      <w:ins w:id="1574" w:author="Curt Storlazzi" w:date="2016-04-04T13:17:00Z">
        <w:r w:rsidR="00022159" w:rsidRPr="007F54F5">
          <w:rPr>
            <w:rFonts w:ascii="Times New Roman" w:hAnsi="Times New Roman" w:cs="Times New Roman"/>
            <w:rPrChange w:id="1575" w:author="Curt Storlazzi" w:date="2016-04-04T13:22:00Z">
              <w:rPr/>
            </w:rPrChange>
          </w:rPr>
          <w:t xml:space="preserve">site </w:t>
        </w:r>
      </w:ins>
      <w:r w:rsidRPr="007F54F5">
        <w:rPr>
          <w:rFonts w:ascii="Times New Roman" w:hAnsi="Times New Roman" w:cs="Times New Roman"/>
          <w:rPrChange w:id="1576" w:author="Curt Storlazzi" w:date="2016-04-04T13:22:00Z">
            <w:rPr/>
          </w:rPrChange>
        </w:rPr>
        <w:t>2</w:t>
      </w:r>
      <w:ins w:id="1577" w:author="Curt Storlazzi" w:date="2016-04-04T13:17:00Z">
        <w:r w:rsidR="00022159" w:rsidRPr="007F54F5">
          <w:rPr>
            <w:rFonts w:ascii="Times New Roman" w:hAnsi="Times New Roman" w:cs="Times New Roman"/>
            <w:rPrChange w:id="1578" w:author="Curt Storlazzi" w:date="2016-04-04T13:22:00Z">
              <w:rPr/>
            </w:rPrChange>
          </w:rPr>
          <w:t>C</w:t>
        </w:r>
      </w:ins>
      <w:del w:id="1579" w:author="Curt Storlazzi" w:date="2016-04-04T13:17:00Z">
        <w:r w:rsidRPr="007F54F5" w:rsidDel="00022159">
          <w:rPr>
            <w:rFonts w:ascii="Times New Roman" w:hAnsi="Times New Roman" w:cs="Times New Roman"/>
            <w:rPrChange w:id="1580" w:author="Curt Storlazzi" w:date="2016-04-04T13:22:00Z">
              <w:rPr/>
            </w:rPrChange>
          </w:rPr>
          <w:delText>c</w:delText>
        </w:r>
      </w:del>
      <w:r w:rsidRPr="007F54F5">
        <w:rPr>
          <w:rFonts w:ascii="Times New Roman" w:hAnsi="Times New Roman" w:cs="Times New Roman"/>
          <w:rPrChange w:id="1581" w:author="Curt Storlazzi" w:date="2016-04-04T13:22:00Z">
            <w:rPr/>
          </w:rPrChange>
        </w:rPr>
        <w:t xml:space="preserve">), </w:t>
      </w:r>
      <w:del w:id="1582" w:author="Curt Storlazzi" w:date="2016-04-04T13:17:00Z">
        <w:r w:rsidRPr="007F54F5" w:rsidDel="00022159">
          <w:rPr>
            <w:rFonts w:ascii="Times New Roman" w:hAnsi="Times New Roman" w:cs="Times New Roman"/>
            <w:rPrChange w:id="1583" w:author="Curt Storlazzi" w:date="2016-04-04T13:22:00Z">
              <w:rPr/>
            </w:rPrChange>
          </w:rPr>
          <w:delText xml:space="preserve">while </w:delText>
        </w:r>
      </w:del>
      <w:ins w:id="1584" w:author="Curt Storlazzi" w:date="2016-04-04T13:17:00Z">
        <w:r w:rsidR="00022159" w:rsidRPr="007F54F5">
          <w:rPr>
            <w:rFonts w:ascii="Times New Roman" w:hAnsi="Times New Roman" w:cs="Times New Roman"/>
            <w:rPrChange w:id="1585" w:author="Curt Storlazzi" w:date="2016-04-04T13:22:00Z">
              <w:rPr/>
            </w:rPrChange>
          </w:rPr>
          <w:t xml:space="preserve">whereas </w:t>
        </w:r>
      </w:ins>
      <w:r w:rsidRPr="007F54F5">
        <w:rPr>
          <w:rFonts w:ascii="Times New Roman" w:hAnsi="Times New Roman" w:cs="Times New Roman"/>
          <w:rPrChange w:id="1586" w:author="Curt Storlazzi" w:date="2016-04-04T13:22:00Z">
            <w:rPr/>
          </w:rPrChange>
        </w:rPr>
        <w:t xml:space="preserve">almost no sediment accumulation was observed on </w:t>
      </w:r>
      <w:r w:rsidR="00D365F0" w:rsidRPr="007F54F5">
        <w:rPr>
          <w:rFonts w:ascii="Times New Roman" w:hAnsi="Times New Roman" w:cs="Times New Roman"/>
          <w:rPrChange w:id="1587" w:author="Curt Storlazzi" w:date="2016-04-04T13:22:00Z">
            <w:rPr/>
          </w:rPrChange>
        </w:rPr>
        <w:t>sediment pod</w:t>
      </w:r>
      <w:r w:rsidRPr="007F54F5">
        <w:rPr>
          <w:rFonts w:ascii="Times New Roman" w:hAnsi="Times New Roman" w:cs="Times New Roman"/>
          <w:rPrChange w:id="1588" w:author="Curt Storlazzi" w:date="2016-04-04T13:22:00Z">
            <w:rPr/>
          </w:rPrChange>
        </w:rPr>
        <w:t xml:space="preserve">s over the </w:t>
      </w:r>
      <w:ins w:id="1589" w:author="Curt Storlazzi" w:date="2016-04-04T13:17:00Z">
        <w:r w:rsidR="00022159" w:rsidRPr="007F54F5">
          <w:rPr>
            <w:rFonts w:ascii="Times New Roman" w:hAnsi="Times New Roman" w:cs="Times New Roman"/>
            <w:rPrChange w:id="1590" w:author="Curt Storlazzi" w:date="2016-04-04T13:22:00Z">
              <w:rPr/>
            </w:rPrChange>
          </w:rPr>
          <w:t xml:space="preserve">more energetic </w:t>
        </w:r>
      </w:ins>
      <w:r w:rsidRPr="007F54F5">
        <w:rPr>
          <w:rFonts w:ascii="Times New Roman" w:hAnsi="Times New Roman" w:cs="Times New Roman"/>
          <w:rPrChange w:id="1591" w:author="Curt Storlazzi" w:date="2016-04-04T13:22:00Z">
            <w:rPr/>
          </w:rPrChange>
        </w:rPr>
        <w:t>southern reef  (</w:t>
      </w:r>
      <w:ins w:id="1592" w:author="Curt Storlazzi" w:date="2016-04-04T13:16:00Z">
        <w:r w:rsidR="00022159" w:rsidRPr="007F54F5">
          <w:rPr>
            <w:rFonts w:ascii="Times New Roman" w:hAnsi="Times New Roman" w:cs="Times New Roman"/>
            <w:rPrChange w:id="1593" w:author="Curt Storlazzi" w:date="2016-04-04T13:22:00Z">
              <w:rPr/>
            </w:rPrChange>
          </w:rPr>
          <w:t xml:space="preserve">sites </w:t>
        </w:r>
      </w:ins>
      <w:r w:rsidRPr="007F54F5">
        <w:rPr>
          <w:rFonts w:ascii="Times New Roman" w:hAnsi="Times New Roman" w:cs="Times New Roman"/>
          <w:rPrChange w:id="1594" w:author="Curt Storlazzi" w:date="2016-04-04T13:22:00Z">
            <w:rPr/>
          </w:rPrChange>
        </w:rPr>
        <w:t>2B, 3A, 3B, 3C) (</w:t>
      </w:r>
      <w:r w:rsidRPr="007F54F5">
        <w:rPr>
          <w:rFonts w:ascii="Times New Roman" w:hAnsi="Times New Roman" w:cs="Times New Roman"/>
          <w:rPrChange w:id="1595" w:author="Curt Storlazzi" w:date="2016-04-04T13:22:00Z">
            <w:rPr/>
          </w:rPrChange>
        </w:rPr>
        <w:fldChar w:fldCharType="begin"/>
      </w:r>
      <w:r w:rsidRPr="007F54F5">
        <w:rPr>
          <w:rFonts w:ascii="Times New Roman" w:hAnsi="Times New Roman" w:cs="Times New Roman"/>
          <w:rPrChange w:id="1596" w:author="Curt Storlazzi" w:date="2016-04-04T13:22:00Z">
            <w:rPr/>
          </w:rPrChange>
        </w:rPr>
        <w:instrText xml:space="preserve"> REF _Ref446325490 \h </w:instrText>
      </w:r>
      <w:r w:rsidRPr="007F54F5">
        <w:rPr>
          <w:rFonts w:ascii="Times New Roman" w:hAnsi="Times New Roman" w:cs="Times New Roman"/>
          <w:rPrChange w:id="1597" w:author="Curt Storlazzi" w:date="2016-04-04T13:22:00Z">
            <w:rPr>
              <w:rFonts w:ascii="Times New Roman" w:hAnsi="Times New Roman" w:cs="Times New Roman"/>
            </w:rPr>
          </w:rPrChange>
        </w:rPr>
      </w:r>
      <w:r w:rsidRPr="007F54F5">
        <w:rPr>
          <w:rFonts w:ascii="Times New Roman" w:hAnsi="Times New Roman" w:cs="Times New Roman"/>
          <w:rPrChange w:id="1598" w:author="Curt Storlazzi" w:date="2016-04-04T13:22:00Z">
            <w:rPr/>
          </w:rPrChange>
        </w:rPr>
        <w:fldChar w:fldCharType="separate"/>
      </w:r>
      <w:r w:rsidRPr="007F54F5">
        <w:rPr>
          <w:rFonts w:ascii="Times New Roman" w:hAnsi="Times New Roman" w:cs="Times New Roman"/>
          <w:rPrChange w:id="1599" w:author="Curt Storlazzi" w:date="2016-04-04T13:22:00Z">
            <w:rPr/>
          </w:rPrChange>
        </w:rPr>
        <w:t xml:space="preserve">Figure </w:t>
      </w:r>
      <w:r w:rsidRPr="007F54F5">
        <w:rPr>
          <w:rFonts w:ascii="Times New Roman" w:hAnsi="Times New Roman" w:cs="Times New Roman"/>
          <w:noProof/>
          <w:rPrChange w:id="1600" w:author="Curt Storlazzi" w:date="2016-04-04T13:22:00Z">
            <w:rPr>
              <w:noProof/>
            </w:rPr>
          </w:rPrChange>
        </w:rPr>
        <w:t>5</w:t>
      </w:r>
      <w:r w:rsidRPr="007F54F5">
        <w:rPr>
          <w:rFonts w:ascii="Times New Roman" w:hAnsi="Times New Roman" w:cs="Times New Roman"/>
          <w:rPrChange w:id="1601" w:author="Curt Storlazzi" w:date="2016-04-04T13:22:00Z">
            <w:rPr/>
          </w:rPrChange>
        </w:rPr>
        <w:fldChar w:fldCharType="end"/>
      </w:r>
      <w:r w:rsidRPr="007F54F5">
        <w:rPr>
          <w:rFonts w:ascii="Times New Roman" w:hAnsi="Times New Roman" w:cs="Times New Roman"/>
          <w:rPrChange w:id="1602" w:author="Curt Storlazzi" w:date="2016-04-04T13:22:00Z">
            <w:rPr/>
          </w:rPrChange>
        </w:rPr>
        <w:t xml:space="preserve">b). Nearly the same spatial pattern and relative magnitude of sediment accumulation rates was observed in </w:t>
      </w:r>
      <w:r w:rsidR="00D365F0" w:rsidRPr="007F54F5">
        <w:rPr>
          <w:rFonts w:ascii="Times New Roman" w:hAnsi="Times New Roman" w:cs="Times New Roman"/>
          <w:rPrChange w:id="1603" w:author="Curt Storlazzi" w:date="2016-04-04T13:22:00Z">
            <w:rPr/>
          </w:rPrChange>
        </w:rPr>
        <w:t>sediment trap</w:t>
      </w:r>
      <w:r w:rsidRPr="007F54F5">
        <w:rPr>
          <w:rFonts w:ascii="Times New Roman" w:hAnsi="Times New Roman" w:cs="Times New Roman"/>
          <w:rPrChange w:id="1604" w:author="Curt Storlazzi" w:date="2016-04-04T13:22:00Z">
            <w:rPr/>
          </w:rPrChange>
        </w:rPr>
        <w:t>s (</w:t>
      </w:r>
      <w:r w:rsidRPr="007F54F5">
        <w:rPr>
          <w:rFonts w:ascii="Times New Roman" w:hAnsi="Times New Roman" w:cs="Times New Roman"/>
          <w:rPrChange w:id="1605" w:author="Curt Storlazzi" w:date="2016-04-04T13:22:00Z">
            <w:rPr/>
          </w:rPrChange>
        </w:rPr>
        <w:fldChar w:fldCharType="begin"/>
      </w:r>
      <w:r w:rsidRPr="007F54F5">
        <w:rPr>
          <w:rFonts w:ascii="Times New Roman" w:hAnsi="Times New Roman" w:cs="Times New Roman"/>
          <w:rPrChange w:id="1606" w:author="Curt Storlazzi" w:date="2016-04-04T13:22:00Z">
            <w:rPr/>
          </w:rPrChange>
        </w:rPr>
        <w:instrText xml:space="preserve"> REF _Ref446325490 \h </w:instrText>
      </w:r>
      <w:r w:rsidRPr="007F54F5">
        <w:rPr>
          <w:rFonts w:ascii="Times New Roman" w:hAnsi="Times New Roman" w:cs="Times New Roman"/>
          <w:rPrChange w:id="1607" w:author="Curt Storlazzi" w:date="2016-04-04T13:22:00Z">
            <w:rPr>
              <w:rFonts w:ascii="Times New Roman" w:hAnsi="Times New Roman" w:cs="Times New Roman"/>
            </w:rPr>
          </w:rPrChange>
        </w:rPr>
      </w:r>
      <w:r w:rsidRPr="007F54F5">
        <w:rPr>
          <w:rFonts w:ascii="Times New Roman" w:hAnsi="Times New Roman" w:cs="Times New Roman"/>
          <w:rPrChange w:id="1608" w:author="Curt Storlazzi" w:date="2016-04-04T13:22:00Z">
            <w:rPr/>
          </w:rPrChange>
        </w:rPr>
        <w:fldChar w:fldCharType="separate"/>
      </w:r>
      <w:r w:rsidRPr="007F54F5">
        <w:rPr>
          <w:rFonts w:ascii="Times New Roman" w:hAnsi="Times New Roman" w:cs="Times New Roman"/>
          <w:rPrChange w:id="1609" w:author="Curt Storlazzi" w:date="2016-04-04T13:22:00Z">
            <w:rPr/>
          </w:rPrChange>
        </w:rPr>
        <w:t xml:space="preserve">Figure </w:t>
      </w:r>
      <w:r w:rsidRPr="007F54F5">
        <w:rPr>
          <w:rFonts w:ascii="Times New Roman" w:hAnsi="Times New Roman" w:cs="Times New Roman"/>
          <w:noProof/>
          <w:rPrChange w:id="1610" w:author="Curt Storlazzi" w:date="2016-04-04T13:22:00Z">
            <w:rPr>
              <w:noProof/>
            </w:rPr>
          </w:rPrChange>
        </w:rPr>
        <w:t>5</w:t>
      </w:r>
      <w:r w:rsidRPr="007F54F5">
        <w:rPr>
          <w:rFonts w:ascii="Times New Roman" w:hAnsi="Times New Roman" w:cs="Times New Roman"/>
          <w:rPrChange w:id="1611" w:author="Curt Storlazzi" w:date="2016-04-04T13:22:00Z">
            <w:rPr/>
          </w:rPrChange>
        </w:rPr>
        <w:fldChar w:fldCharType="end"/>
      </w:r>
      <w:r w:rsidRPr="007F54F5">
        <w:rPr>
          <w:rFonts w:ascii="Times New Roman" w:hAnsi="Times New Roman" w:cs="Times New Roman"/>
          <w:rPrChange w:id="1612" w:author="Curt Storlazzi" w:date="2016-04-04T13:22:00Z">
            <w:rPr/>
          </w:rPrChange>
        </w:rPr>
        <w:t xml:space="preserve">a) with the exception of </w:t>
      </w:r>
      <w:ins w:id="1613" w:author="Curt Storlazzi" w:date="2016-04-04T13:16:00Z">
        <w:r w:rsidR="00022159" w:rsidRPr="007F54F5">
          <w:rPr>
            <w:rFonts w:ascii="Times New Roman" w:hAnsi="Times New Roman" w:cs="Times New Roman"/>
            <w:rPrChange w:id="1614" w:author="Curt Storlazzi" w:date="2016-04-04T13:22:00Z">
              <w:rPr/>
            </w:rPrChange>
          </w:rPr>
          <w:t xml:space="preserve">sites </w:t>
        </w:r>
      </w:ins>
      <w:r w:rsidRPr="007F54F5">
        <w:rPr>
          <w:rFonts w:ascii="Times New Roman" w:hAnsi="Times New Roman" w:cs="Times New Roman"/>
          <w:rPrChange w:id="1615" w:author="Curt Storlazzi" w:date="2016-04-04T13:22:00Z">
            <w:rPr/>
          </w:rPrChange>
        </w:rPr>
        <w:t xml:space="preserve">3A and 3B on the south reef. </w:t>
      </w:r>
      <w:del w:id="1616" w:author="Curt Storlazzi" w:date="2016-04-04T13:17:00Z">
        <w:r w:rsidRPr="007F54F5" w:rsidDel="00022159">
          <w:rPr>
            <w:rFonts w:ascii="Times New Roman" w:hAnsi="Times New Roman" w:cs="Times New Roman"/>
            <w:rPrChange w:id="1617" w:author="Curt Storlazzi" w:date="2016-04-04T13:22:00Z">
              <w:rPr/>
            </w:rPrChange>
          </w:rPr>
          <w:delText>At 3A and 3B o</w:delText>
        </w:r>
      </w:del>
      <w:ins w:id="1618" w:author="Curt Storlazzi" w:date="2016-04-04T13:17:00Z">
        <w:r w:rsidR="00022159" w:rsidRPr="007F54F5">
          <w:rPr>
            <w:rFonts w:ascii="Times New Roman" w:hAnsi="Times New Roman" w:cs="Times New Roman"/>
            <w:rPrChange w:id="1619" w:author="Curt Storlazzi" w:date="2016-04-04T13:22:00Z">
              <w:rPr/>
            </w:rPrChange>
          </w:rPr>
          <w:t>O</w:t>
        </w:r>
      </w:ins>
      <w:r w:rsidRPr="007F54F5">
        <w:rPr>
          <w:rFonts w:ascii="Times New Roman" w:hAnsi="Times New Roman" w:cs="Times New Roman"/>
          <w:rPrChange w:id="1620" w:author="Curt Storlazzi" w:date="2016-04-04T13:22:00Z">
            <w:rPr/>
          </w:rPrChange>
        </w:rPr>
        <w:t xml:space="preserve">n the </w:t>
      </w:r>
      <w:ins w:id="1621" w:author="Curt Storlazzi" w:date="2016-04-04T13:17:00Z">
        <w:r w:rsidR="00022159" w:rsidRPr="007F54F5">
          <w:rPr>
            <w:rFonts w:ascii="Times New Roman" w:hAnsi="Times New Roman" w:cs="Times New Roman"/>
            <w:rPrChange w:id="1622" w:author="Curt Storlazzi" w:date="2016-04-04T13:22:00Z">
              <w:rPr/>
            </w:rPrChange>
          </w:rPr>
          <w:t xml:space="preserve">more energetic </w:t>
        </w:r>
      </w:ins>
      <w:r w:rsidRPr="007F54F5">
        <w:rPr>
          <w:rFonts w:ascii="Times New Roman" w:hAnsi="Times New Roman" w:cs="Times New Roman"/>
          <w:rPrChange w:id="1623" w:author="Curt Storlazzi" w:date="2016-04-04T13:22:00Z">
            <w:rPr/>
          </w:rPrChange>
        </w:rPr>
        <w:t>southern reef</w:t>
      </w:r>
      <w:ins w:id="1624" w:author="Curt Storlazzi" w:date="2016-04-04T13:16:00Z">
        <w:r w:rsidR="00022159" w:rsidRPr="007F54F5">
          <w:rPr>
            <w:rFonts w:ascii="Times New Roman" w:hAnsi="Times New Roman" w:cs="Times New Roman"/>
            <w:rPrChange w:id="1625" w:author="Curt Storlazzi" w:date="2016-04-04T13:22:00Z">
              <w:rPr/>
            </w:rPrChange>
          </w:rPr>
          <w:t xml:space="preserve"> (sites 3A and 3B)</w:t>
        </w:r>
      </w:ins>
      <w:r w:rsidRPr="007F54F5">
        <w:rPr>
          <w:rFonts w:ascii="Times New Roman" w:hAnsi="Times New Roman" w:cs="Times New Roman"/>
          <w:rPrChange w:id="1626" w:author="Curt Storlazzi" w:date="2016-04-04T13:22:00Z">
            <w:rPr/>
          </w:rPrChange>
        </w:rPr>
        <w:t xml:space="preserve">, </w:t>
      </w:r>
      <w:commentRangeStart w:id="1627"/>
      <w:r w:rsidRPr="007F54F5">
        <w:rPr>
          <w:rFonts w:ascii="Times New Roman" w:hAnsi="Times New Roman" w:cs="Times New Roman"/>
          <w:rPrChange w:id="1628" w:author="Curt Storlazzi" w:date="2016-04-04T13:22:00Z">
            <w:rPr/>
          </w:rPrChange>
        </w:rPr>
        <w:t xml:space="preserve">frequent wave-forced flow appears to drive carbonate sediment over the reef flat, where it was trapped in </w:t>
      </w:r>
      <w:r w:rsidR="00D365F0" w:rsidRPr="007F54F5">
        <w:rPr>
          <w:rFonts w:ascii="Times New Roman" w:hAnsi="Times New Roman" w:cs="Times New Roman"/>
          <w:rPrChange w:id="1629" w:author="Curt Storlazzi" w:date="2016-04-04T13:22:00Z">
            <w:rPr/>
          </w:rPrChange>
        </w:rPr>
        <w:t>sediment trap</w:t>
      </w:r>
      <w:r w:rsidRPr="007F54F5">
        <w:rPr>
          <w:rFonts w:ascii="Times New Roman" w:hAnsi="Times New Roman" w:cs="Times New Roman"/>
          <w:rPrChange w:id="1630" w:author="Curt Storlazzi" w:date="2016-04-04T13:22:00Z">
            <w:rPr/>
          </w:rPrChange>
        </w:rPr>
        <w:t xml:space="preserve">s but not on </w:t>
      </w:r>
      <w:r w:rsidR="00D365F0" w:rsidRPr="007F54F5">
        <w:rPr>
          <w:rFonts w:ascii="Times New Roman" w:hAnsi="Times New Roman" w:cs="Times New Roman"/>
          <w:rPrChange w:id="1631" w:author="Curt Storlazzi" w:date="2016-04-04T13:22:00Z">
            <w:rPr/>
          </w:rPrChange>
        </w:rPr>
        <w:t>sediment pod</w:t>
      </w:r>
      <w:r w:rsidRPr="007F54F5">
        <w:rPr>
          <w:rFonts w:ascii="Times New Roman" w:hAnsi="Times New Roman" w:cs="Times New Roman"/>
          <w:rPrChange w:id="1632" w:author="Curt Storlazzi" w:date="2016-04-04T13:22:00Z">
            <w:rPr/>
          </w:rPrChange>
        </w:rPr>
        <w:t>s.</w:t>
      </w:r>
      <w:commentRangeEnd w:id="1627"/>
      <w:r w:rsidR="00022159" w:rsidRPr="007F54F5">
        <w:rPr>
          <w:rStyle w:val="CommentReference"/>
          <w:rFonts w:ascii="Times New Roman" w:hAnsi="Times New Roman" w:cs="Times New Roman"/>
          <w:rPrChange w:id="1633" w:author="Curt Storlazzi" w:date="2016-04-04T13:22:00Z">
            <w:rPr>
              <w:rStyle w:val="CommentReference"/>
              <w:rFonts w:asciiTheme="minorHAnsi" w:hAnsiTheme="minorHAnsi"/>
            </w:rPr>
          </w:rPrChange>
        </w:rPr>
        <w:commentReference w:id="1627"/>
      </w:r>
      <w:r w:rsidRPr="007F54F5">
        <w:rPr>
          <w:rFonts w:ascii="Times New Roman" w:hAnsi="Times New Roman" w:cs="Times New Roman"/>
          <w:rPrChange w:id="1634" w:author="Curt Storlazzi" w:date="2016-04-04T13:22:00Z">
            <w:rPr/>
          </w:rPrChange>
        </w:rPr>
        <w:t xml:space="preserve"> Mean carbonate sediment accumulation rates </w:t>
      </w:r>
      <w:ins w:id="1635" w:author="Curt Storlazzi" w:date="2016-04-04T13:19:00Z">
        <w:r w:rsidR="00022159" w:rsidRPr="007F54F5">
          <w:rPr>
            <w:rFonts w:ascii="Times New Roman" w:hAnsi="Times New Roman" w:cs="Times New Roman"/>
            <w:rPrChange w:id="1636" w:author="Curt Storlazzi" w:date="2016-04-04T13:22:00Z">
              <w:rPr/>
            </w:rPrChange>
          </w:rPr>
          <w:t xml:space="preserve">on the more energetic southern reef  </w:t>
        </w:r>
      </w:ins>
      <w:del w:id="1637" w:author="Curt Storlazzi" w:date="2016-04-04T13:19:00Z">
        <w:r w:rsidRPr="007F54F5" w:rsidDel="00022159">
          <w:rPr>
            <w:rFonts w:ascii="Times New Roman" w:hAnsi="Times New Roman" w:cs="Times New Roman"/>
            <w:rPrChange w:id="1638" w:author="Curt Storlazzi" w:date="2016-04-04T13:22:00Z">
              <w:rPr/>
            </w:rPrChange>
          </w:rPr>
          <w:delText xml:space="preserve">at </w:delText>
        </w:r>
      </w:del>
      <w:ins w:id="1639" w:author="Curt Storlazzi" w:date="2016-04-04T13:19:00Z">
        <w:r w:rsidR="00022159" w:rsidRPr="007F54F5">
          <w:rPr>
            <w:rFonts w:ascii="Times New Roman" w:hAnsi="Times New Roman" w:cs="Times New Roman"/>
            <w:rPrChange w:id="1640" w:author="Curt Storlazzi" w:date="2016-04-04T13:22:00Z">
              <w:rPr/>
            </w:rPrChange>
          </w:rPr>
          <w:t>(</w:t>
        </w:r>
      </w:ins>
      <w:ins w:id="1641" w:author="Curt Storlazzi" w:date="2016-04-04T13:16:00Z">
        <w:r w:rsidR="00022159" w:rsidRPr="007F54F5">
          <w:rPr>
            <w:rFonts w:ascii="Times New Roman" w:hAnsi="Times New Roman" w:cs="Times New Roman"/>
            <w:rPrChange w:id="1642" w:author="Curt Storlazzi" w:date="2016-04-04T13:22:00Z">
              <w:rPr/>
            </w:rPrChange>
          </w:rPr>
          <w:t xml:space="preserve">site </w:t>
        </w:r>
      </w:ins>
      <w:r w:rsidRPr="007F54F5">
        <w:rPr>
          <w:rFonts w:ascii="Times New Roman" w:hAnsi="Times New Roman" w:cs="Times New Roman"/>
          <w:rPrChange w:id="1643" w:author="Curt Storlazzi" w:date="2016-04-04T13:22:00Z">
            <w:rPr/>
          </w:rPrChange>
        </w:rPr>
        <w:t>3A and 3B</w:t>
      </w:r>
      <w:ins w:id="1644" w:author="Curt Storlazzi" w:date="2016-04-04T13:19:00Z">
        <w:r w:rsidR="00022159" w:rsidRPr="007F54F5">
          <w:rPr>
            <w:rFonts w:ascii="Times New Roman" w:hAnsi="Times New Roman" w:cs="Times New Roman"/>
            <w:rPrChange w:id="1645" w:author="Curt Storlazzi" w:date="2016-04-04T13:22:00Z">
              <w:rPr/>
            </w:rPrChange>
          </w:rPr>
          <w:t>)</w:t>
        </w:r>
      </w:ins>
      <w:r w:rsidRPr="007F54F5">
        <w:rPr>
          <w:rFonts w:ascii="Times New Roman" w:hAnsi="Times New Roman" w:cs="Times New Roman"/>
          <w:rPrChange w:id="1646" w:author="Curt Storlazzi" w:date="2016-04-04T13:22:00Z">
            <w:rPr/>
          </w:rPrChange>
        </w:rPr>
        <w:t xml:space="preserve"> were also strongly influenced by one period of high sediment accumulation related to a high wave event that occurred just before the collection date for the period of March 2014 (</w:t>
      </w:r>
      <w:r w:rsidRPr="007F54F5">
        <w:rPr>
          <w:rFonts w:ascii="Times New Roman" w:hAnsi="Times New Roman" w:cs="Times New Roman"/>
          <w:rPrChange w:id="1647" w:author="Curt Storlazzi" w:date="2016-04-04T13:22:00Z">
            <w:rPr/>
          </w:rPrChange>
        </w:rPr>
        <w:fldChar w:fldCharType="begin"/>
      </w:r>
      <w:r w:rsidRPr="007F54F5">
        <w:rPr>
          <w:rFonts w:ascii="Times New Roman" w:hAnsi="Times New Roman" w:cs="Times New Roman"/>
          <w:rPrChange w:id="1648" w:author="Curt Storlazzi" w:date="2016-04-04T13:22:00Z">
            <w:rPr/>
          </w:rPrChange>
        </w:rPr>
        <w:instrText xml:space="preserve"> REF _Ref446330860 \h </w:instrText>
      </w:r>
      <w:r w:rsidRPr="007F54F5">
        <w:rPr>
          <w:rFonts w:ascii="Times New Roman" w:hAnsi="Times New Roman" w:cs="Times New Roman"/>
          <w:rPrChange w:id="1649" w:author="Curt Storlazzi" w:date="2016-04-04T13:22:00Z">
            <w:rPr>
              <w:rFonts w:ascii="Times New Roman" w:hAnsi="Times New Roman" w:cs="Times New Roman"/>
            </w:rPr>
          </w:rPrChange>
        </w:rPr>
      </w:r>
      <w:r w:rsidRPr="007F54F5">
        <w:rPr>
          <w:rFonts w:ascii="Times New Roman" w:hAnsi="Times New Roman" w:cs="Times New Roman"/>
          <w:rPrChange w:id="1650" w:author="Curt Storlazzi" w:date="2016-04-04T13:22:00Z">
            <w:rPr/>
          </w:rPrChange>
        </w:rPr>
        <w:fldChar w:fldCharType="separate"/>
      </w:r>
      <w:r w:rsidRPr="007F54F5">
        <w:rPr>
          <w:rFonts w:ascii="Times New Roman" w:hAnsi="Times New Roman" w:cs="Times New Roman"/>
          <w:rPrChange w:id="1651" w:author="Curt Storlazzi" w:date="2016-04-04T13:22:00Z">
            <w:rPr/>
          </w:rPrChange>
        </w:rPr>
        <w:t xml:space="preserve">Figure </w:t>
      </w:r>
      <w:r w:rsidRPr="007F54F5">
        <w:rPr>
          <w:rFonts w:ascii="Times New Roman" w:hAnsi="Times New Roman" w:cs="Times New Roman"/>
          <w:noProof/>
          <w:rPrChange w:id="1652" w:author="Curt Storlazzi" w:date="2016-04-04T13:22:00Z">
            <w:rPr>
              <w:noProof/>
            </w:rPr>
          </w:rPrChange>
        </w:rPr>
        <w:t>3</w:t>
      </w:r>
      <w:r w:rsidRPr="007F54F5">
        <w:rPr>
          <w:rFonts w:ascii="Times New Roman" w:hAnsi="Times New Roman" w:cs="Times New Roman"/>
          <w:rPrChange w:id="1653" w:author="Curt Storlazzi" w:date="2016-04-04T13:22:00Z">
            <w:rPr/>
          </w:rPrChange>
        </w:rPr>
        <w:fldChar w:fldCharType="end"/>
      </w:r>
      <w:r w:rsidRPr="007F54F5">
        <w:rPr>
          <w:rFonts w:ascii="Times New Roman" w:hAnsi="Times New Roman" w:cs="Times New Roman"/>
          <w:rPrChange w:id="1654" w:author="Curt Storlazzi" w:date="2016-04-04T13:22:00Z">
            <w:rPr/>
          </w:rPrChange>
        </w:rPr>
        <w:t xml:space="preserve">b). Sediment accumulation at </w:t>
      </w:r>
      <w:ins w:id="1655" w:author="Curt Storlazzi" w:date="2016-04-04T13:16:00Z">
        <w:r w:rsidR="00022159" w:rsidRPr="007F54F5">
          <w:rPr>
            <w:rFonts w:ascii="Times New Roman" w:hAnsi="Times New Roman" w:cs="Times New Roman"/>
            <w:rPrChange w:id="1656" w:author="Curt Storlazzi" w:date="2016-04-04T13:22:00Z">
              <w:rPr/>
            </w:rPrChange>
          </w:rPr>
          <w:t xml:space="preserve">site </w:t>
        </w:r>
      </w:ins>
      <w:r w:rsidRPr="007F54F5">
        <w:rPr>
          <w:rFonts w:ascii="Times New Roman" w:hAnsi="Times New Roman" w:cs="Times New Roman"/>
          <w:rPrChange w:id="1657" w:author="Curt Storlazzi" w:date="2016-04-04T13:22:00Z">
            <w:rPr/>
          </w:rPrChange>
        </w:rPr>
        <w:t>2B (</w:t>
      </w:r>
      <w:r w:rsidR="00D365F0" w:rsidRPr="007F54F5">
        <w:rPr>
          <w:rFonts w:ascii="Times New Roman" w:hAnsi="Times New Roman" w:cs="Times New Roman"/>
          <w:rPrChange w:id="1658" w:author="Curt Storlazzi" w:date="2016-04-04T13:22:00Z">
            <w:rPr/>
          </w:rPrChange>
        </w:rPr>
        <w:t>sediment trap</w:t>
      </w:r>
      <w:r w:rsidRPr="007F54F5">
        <w:rPr>
          <w:rFonts w:ascii="Times New Roman" w:hAnsi="Times New Roman" w:cs="Times New Roman"/>
          <w:rPrChange w:id="1659" w:author="Curt Storlazzi" w:date="2016-04-04T13:22:00Z">
            <w:rPr/>
          </w:rPrChange>
        </w:rPr>
        <w:t xml:space="preserve">) </w:t>
      </w:r>
      <w:ins w:id="1660" w:author="Curt Storlazzi" w:date="2016-04-04T13:19:00Z">
        <w:r w:rsidR="00022159" w:rsidRPr="007F54F5">
          <w:rPr>
            <w:rFonts w:ascii="Times New Roman" w:hAnsi="Times New Roman" w:cs="Times New Roman"/>
            <w:rPrChange w:id="1661" w:author="Curt Storlazzi" w:date="2016-04-04T13:22:00Z">
              <w:rPr/>
            </w:rPrChange>
          </w:rPr>
          <w:t xml:space="preserve">on the southern reef flat </w:t>
        </w:r>
      </w:ins>
      <w:r w:rsidRPr="007F54F5">
        <w:rPr>
          <w:rFonts w:ascii="Times New Roman" w:hAnsi="Times New Roman" w:cs="Times New Roman"/>
          <w:rPrChange w:id="1662" w:author="Curt Storlazzi" w:date="2016-04-04T13:22:00Z">
            <w:rPr/>
          </w:rPrChange>
        </w:rPr>
        <w:t xml:space="preserve">was lower than other </w:t>
      </w:r>
      <w:ins w:id="1663" w:author="Curt Storlazzi" w:date="2016-04-04T13:19:00Z">
        <w:r w:rsidR="00022159" w:rsidRPr="007F54F5">
          <w:rPr>
            <w:rFonts w:ascii="Times New Roman" w:hAnsi="Times New Roman" w:cs="Times New Roman"/>
            <w:rPrChange w:id="1664" w:author="Curt Storlazzi" w:date="2016-04-04T13:22:00Z">
              <w:rPr/>
            </w:rPrChange>
          </w:rPr>
          <w:t xml:space="preserve">adjacent </w:t>
        </w:r>
      </w:ins>
      <w:r w:rsidRPr="007F54F5">
        <w:rPr>
          <w:rFonts w:ascii="Times New Roman" w:hAnsi="Times New Roman" w:cs="Times New Roman"/>
          <w:rPrChange w:id="1665" w:author="Curt Storlazzi" w:date="2016-04-04T13:22:00Z">
            <w:rPr/>
          </w:rPrChange>
        </w:rPr>
        <w:t xml:space="preserve">sites </w:t>
      </w:r>
      <w:del w:id="1666" w:author="Curt Storlazzi" w:date="2016-04-04T13:19:00Z">
        <w:r w:rsidRPr="007F54F5" w:rsidDel="00022159">
          <w:rPr>
            <w:rFonts w:ascii="Times New Roman" w:hAnsi="Times New Roman" w:cs="Times New Roman"/>
            <w:rPrChange w:id="1667" w:author="Curt Storlazzi" w:date="2016-04-04T13:22:00Z">
              <w:rPr/>
            </w:rPrChange>
          </w:rPr>
          <w:delText xml:space="preserve">on the southern reef flat </w:delText>
        </w:r>
      </w:del>
      <w:r w:rsidRPr="007F54F5">
        <w:rPr>
          <w:rFonts w:ascii="Times New Roman" w:hAnsi="Times New Roman" w:cs="Times New Roman"/>
          <w:rPrChange w:id="1668" w:author="Curt Storlazzi" w:date="2016-04-04T13:22:00Z">
            <w:rPr/>
          </w:rPrChange>
        </w:rPr>
        <w:t>(</w:t>
      </w:r>
      <w:ins w:id="1669" w:author="Curt Storlazzi" w:date="2016-04-04T13:16:00Z">
        <w:r w:rsidR="00022159" w:rsidRPr="007F54F5">
          <w:rPr>
            <w:rFonts w:ascii="Times New Roman" w:hAnsi="Times New Roman" w:cs="Times New Roman"/>
            <w:rPrChange w:id="1670" w:author="Curt Storlazzi" w:date="2016-04-04T13:22:00Z">
              <w:rPr/>
            </w:rPrChange>
          </w:rPr>
          <w:t xml:space="preserve">sites </w:t>
        </w:r>
      </w:ins>
      <w:r w:rsidRPr="007F54F5">
        <w:rPr>
          <w:rFonts w:ascii="Times New Roman" w:hAnsi="Times New Roman" w:cs="Times New Roman"/>
          <w:rPrChange w:id="1671" w:author="Curt Storlazzi" w:date="2016-04-04T13:22:00Z">
            <w:rPr/>
          </w:rPrChange>
        </w:rPr>
        <w:t xml:space="preserve">3A, 3B), </w:t>
      </w:r>
      <w:commentRangeStart w:id="1672"/>
      <w:r w:rsidRPr="007F54F5">
        <w:rPr>
          <w:rFonts w:ascii="Times New Roman" w:hAnsi="Times New Roman" w:cs="Times New Roman"/>
          <w:rPrChange w:id="1673" w:author="Curt Storlazzi" w:date="2016-04-04T13:22:00Z">
            <w:rPr/>
          </w:rPrChange>
        </w:rPr>
        <w:t>likely due to low availability of surrounding benthic sediment, and a deeper deployment depth where resuspension is less frequent</w:t>
      </w:r>
      <w:commentRangeEnd w:id="1672"/>
      <w:r w:rsidR="00022159" w:rsidRPr="007F54F5">
        <w:rPr>
          <w:rStyle w:val="CommentReference"/>
          <w:rFonts w:ascii="Times New Roman" w:hAnsi="Times New Roman" w:cs="Times New Roman"/>
          <w:rPrChange w:id="1674" w:author="Curt Storlazzi" w:date="2016-04-04T13:22:00Z">
            <w:rPr>
              <w:rStyle w:val="CommentReference"/>
              <w:rFonts w:asciiTheme="minorHAnsi" w:hAnsiTheme="minorHAnsi"/>
            </w:rPr>
          </w:rPrChange>
        </w:rPr>
        <w:commentReference w:id="1672"/>
      </w:r>
    </w:p>
    <w:p w14:paraId="75CA4EDF" w14:textId="202859D2" w:rsidR="001E50A3" w:rsidRPr="007F54F5" w:rsidRDefault="001E50A3">
      <w:pPr>
        <w:spacing w:after="0"/>
        <w:ind w:firstLine="720"/>
        <w:rPr>
          <w:rFonts w:ascii="Times New Roman" w:hAnsi="Times New Roman" w:cs="Times New Roman"/>
          <w:rPrChange w:id="1675" w:author="Curt Storlazzi" w:date="2016-04-04T13:22:00Z">
            <w:rPr/>
          </w:rPrChange>
        </w:rPr>
        <w:pPrChange w:id="1676" w:author="Curt Storlazzi" w:date="2016-04-04T12:44:00Z">
          <w:pPr>
            <w:ind w:firstLine="720"/>
          </w:pPr>
        </w:pPrChange>
      </w:pPr>
      <w:r w:rsidRPr="007F54F5">
        <w:rPr>
          <w:rFonts w:ascii="Times New Roman" w:hAnsi="Times New Roman" w:cs="Times New Roman"/>
          <w:rPrChange w:id="1677" w:author="Curt Storlazzi" w:date="2016-04-04T13:22:00Z">
            <w:rPr/>
          </w:rPrChange>
        </w:rPr>
        <w:t xml:space="preserve">Though total sediment accumulation was higher in </w:t>
      </w:r>
      <w:r w:rsidR="00D365F0" w:rsidRPr="007F54F5">
        <w:rPr>
          <w:rFonts w:ascii="Times New Roman" w:hAnsi="Times New Roman" w:cs="Times New Roman"/>
          <w:rPrChange w:id="1678" w:author="Curt Storlazzi" w:date="2016-04-04T13:22:00Z">
            <w:rPr/>
          </w:rPrChange>
        </w:rPr>
        <w:t>sediment trap</w:t>
      </w:r>
      <w:r w:rsidRPr="007F54F5">
        <w:rPr>
          <w:rFonts w:ascii="Times New Roman" w:hAnsi="Times New Roman" w:cs="Times New Roman"/>
          <w:rPrChange w:id="1679" w:author="Curt Storlazzi" w:date="2016-04-04T13:22:00Z">
            <w:rPr/>
          </w:rPrChange>
        </w:rPr>
        <w:t xml:space="preserve">s, the average percent contributions of organic, terrigenous, and carbonate sediment were similar for </w:t>
      </w:r>
      <w:r w:rsidR="00D365F0" w:rsidRPr="007F54F5">
        <w:rPr>
          <w:rFonts w:ascii="Times New Roman" w:hAnsi="Times New Roman" w:cs="Times New Roman"/>
          <w:rPrChange w:id="1680" w:author="Curt Storlazzi" w:date="2016-04-04T13:22:00Z">
            <w:rPr/>
          </w:rPrChange>
        </w:rPr>
        <w:t>sediment trap</w:t>
      </w:r>
      <w:r w:rsidRPr="007F54F5">
        <w:rPr>
          <w:rFonts w:ascii="Times New Roman" w:hAnsi="Times New Roman" w:cs="Times New Roman"/>
          <w:rPrChange w:id="1681" w:author="Curt Storlazzi" w:date="2016-04-04T13:22:00Z">
            <w:rPr/>
          </w:rPrChange>
        </w:rPr>
        <w:t xml:space="preserve">s and </w:t>
      </w:r>
      <w:r w:rsidR="00D365F0" w:rsidRPr="007F54F5">
        <w:rPr>
          <w:rFonts w:ascii="Times New Roman" w:hAnsi="Times New Roman" w:cs="Times New Roman"/>
          <w:rPrChange w:id="1682" w:author="Curt Storlazzi" w:date="2016-04-04T13:22:00Z">
            <w:rPr/>
          </w:rPrChange>
        </w:rPr>
        <w:t>sediment pod</w:t>
      </w:r>
      <w:r w:rsidR="00293109" w:rsidRPr="007F54F5">
        <w:rPr>
          <w:rFonts w:ascii="Times New Roman" w:hAnsi="Times New Roman" w:cs="Times New Roman"/>
          <w:rPrChange w:id="1683" w:author="Curt Storlazzi" w:date="2016-04-04T13:22:00Z">
            <w:rPr/>
          </w:rPrChange>
        </w:rPr>
        <w:t>s at each site</w:t>
      </w:r>
      <w:r w:rsidRPr="007F54F5">
        <w:rPr>
          <w:rFonts w:ascii="Times New Roman" w:hAnsi="Times New Roman" w:cs="Times New Roman"/>
          <w:rPrChange w:id="1684" w:author="Curt Storlazzi" w:date="2016-04-04T13:22:00Z">
            <w:rPr/>
          </w:rPrChange>
        </w:rPr>
        <w:t xml:space="preserve">. With the exception of </w:t>
      </w:r>
      <w:ins w:id="1685" w:author="Curt Storlazzi" w:date="2016-04-04T13:20:00Z">
        <w:r w:rsidR="00022159" w:rsidRPr="007F54F5">
          <w:rPr>
            <w:rFonts w:ascii="Times New Roman" w:hAnsi="Times New Roman" w:cs="Times New Roman"/>
            <w:rPrChange w:id="1686" w:author="Curt Storlazzi" w:date="2016-04-04T13:22:00Z">
              <w:rPr/>
            </w:rPrChange>
          </w:rPr>
          <w:t xml:space="preserve">site </w:t>
        </w:r>
      </w:ins>
      <w:r w:rsidRPr="007F54F5">
        <w:rPr>
          <w:rFonts w:ascii="Times New Roman" w:hAnsi="Times New Roman" w:cs="Times New Roman"/>
          <w:rPrChange w:id="1687" w:author="Curt Storlazzi" w:date="2016-04-04T13:22:00Z">
            <w:rPr/>
          </w:rPrChange>
        </w:rPr>
        <w:t>2A</w:t>
      </w:r>
      <w:ins w:id="1688" w:author="Curt Storlazzi" w:date="2016-04-04T13:20:00Z">
        <w:r w:rsidR="00022159" w:rsidRPr="007F54F5">
          <w:rPr>
            <w:rFonts w:ascii="Times New Roman" w:hAnsi="Times New Roman" w:cs="Times New Roman"/>
            <w:rPrChange w:id="1689" w:author="Curt Storlazzi" w:date="2016-04-04T13:22:00Z">
              <w:rPr/>
            </w:rPrChange>
          </w:rPr>
          <w:t xml:space="preserve"> at the stream mouth</w:t>
        </w:r>
      </w:ins>
      <w:r w:rsidRPr="007F54F5">
        <w:rPr>
          <w:rFonts w:ascii="Times New Roman" w:hAnsi="Times New Roman" w:cs="Times New Roman"/>
          <w:rPrChange w:id="1690" w:author="Curt Storlazzi" w:date="2016-04-04T13:22:00Z">
            <w:rPr/>
          </w:rPrChange>
        </w:rPr>
        <w:t xml:space="preserve">, sediment </w:t>
      </w:r>
      <w:r w:rsidRPr="007F54F5">
        <w:rPr>
          <w:rFonts w:ascii="Times New Roman" w:hAnsi="Times New Roman" w:cs="Times New Roman"/>
          <w:rPrChange w:id="1691" w:author="Curt Storlazzi" w:date="2016-04-04T13:22:00Z">
            <w:rPr/>
          </w:rPrChange>
        </w:rPr>
        <w:lastRenderedPageBreak/>
        <w:t>accumulation on both the north and south reefs was dominated by the carbonate fraction</w:t>
      </w:r>
      <w:r w:rsidR="00293109" w:rsidRPr="007F54F5">
        <w:rPr>
          <w:rFonts w:ascii="Times New Roman" w:hAnsi="Times New Roman" w:cs="Times New Roman"/>
          <w:rPrChange w:id="1692" w:author="Curt Storlazzi" w:date="2016-04-04T13:22:00Z">
            <w:rPr/>
          </w:rPrChange>
        </w:rPr>
        <w:t xml:space="preserve">. </w:t>
      </w:r>
      <w:r w:rsidRPr="007F54F5">
        <w:rPr>
          <w:rFonts w:ascii="Times New Roman" w:hAnsi="Times New Roman" w:cs="Times New Roman"/>
          <w:rPrChange w:id="1693" w:author="Curt Storlazzi" w:date="2016-04-04T13:22:00Z">
            <w:rPr/>
          </w:rPrChange>
        </w:rPr>
        <w:t xml:space="preserve">On the southern reef, the ratio of terrigenous and carbonate sediment accumulation observed in </w:t>
      </w:r>
      <w:r w:rsidR="00D365F0" w:rsidRPr="007F54F5">
        <w:rPr>
          <w:rFonts w:ascii="Times New Roman" w:hAnsi="Times New Roman" w:cs="Times New Roman"/>
          <w:rPrChange w:id="1694" w:author="Curt Storlazzi" w:date="2016-04-04T13:22:00Z">
            <w:rPr/>
          </w:rPrChange>
        </w:rPr>
        <w:t>sediment trap</w:t>
      </w:r>
      <w:r w:rsidRPr="007F54F5">
        <w:rPr>
          <w:rFonts w:ascii="Times New Roman" w:hAnsi="Times New Roman" w:cs="Times New Roman"/>
          <w:rPrChange w:id="1695" w:author="Curt Storlazzi" w:date="2016-04-04T13:22:00Z">
            <w:rPr/>
          </w:rPrChange>
        </w:rPr>
        <w:t xml:space="preserve">s at 2B, 3A, 3B, and 3C, mainly reflected the composition of surrounding benthic sediment, indicating the sediment source was resuspended, locally-available benthic sediment. For the southern reef, 3A and 3B showed the largest relative increase in terrigenous fraction compared to surrounding benthic sediment, likely due to some small storm drains emptying into the </w:t>
      </w:r>
      <w:del w:id="1696" w:author="Curt Storlazzi" w:date="2016-04-04T13:28:00Z">
        <w:r w:rsidRPr="007F54F5" w:rsidDel="007D7C9B">
          <w:rPr>
            <w:rFonts w:ascii="Times New Roman" w:hAnsi="Times New Roman" w:cs="Times New Roman"/>
            <w:rPrChange w:id="1697" w:author="Curt Storlazzi" w:date="2016-04-04T13:22:00Z">
              <w:rPr/>
            </w:rPrChange>
          </w:rPr>
          <w:delText xml:space="preserve">Bay </w:delText>
        </w:r>
      </w:del>
      <w:ins w:id="1698" w:author="Curt Storlazzi" w:date="2016-04-04T13:28:00Z">
        <w:r w:rsidR="007D7C9B">
          <w:rPr>
            <w:rFonts w:ascii="Times New Roman" w:hAnsi="Times New Roman" w:cs="Times New Roman"/>
          </w:rPr>
          <w:t>b</w:t>
        </w:r>
        <w:r w:rsidR="007D7C9B" w:rsidRPr="007F54F5">
          <w:rPr>
            <w:rFonts w:ascii="Times New Roman" w:hAnsi="Times New Roman" w:cs="Times New Roman"/>
            <w:rPrChange w:id="1699" w:author="Curt Storlazzi" w:date="2016-04-04T13:22:00Z">
              <w:rPr/>
            </w:rPrChange>
          </w:rPr>
          <w:t xml:space="preserve">ay </w:t>
        </w:r>
      </w:ins>
      <w:r w:rsidRPr="007F54F5">
        <w:rPr>
          <w:rFonts w:ascii="Times New Roman" w:hAnsi="Times New Roman" w:cs="Times New Roman"/>
          <w:rPrChange w:id="1700" w:author="Curt Storlazzi" w:date="2016-04-04T13:22:00Z">
            <w:rPr/>
          </w:rPrChange>
        </w:rPr>
        <w:t>near those sites.</w:t>
      </w:r>
    </w:p>
    <w:p w14:paraId="0C87B779" w14:textId="2F9B8EA5" w:rsidR="001E50A3" w:rsidRPr="007F54F5" w:rsidRDefault="001E50A3">
      <w:pPr>
        <w:spacing w:after="0"/>
        <w:ind w:firstLine="720"/>
        <w:rPr>
          <w:rFonts w:ascii="Times New Roman" w:hAnsi="Times New Roman" w:cs="Times New Roman"/>
          <w:rPrChange w:id="1701" w:author="Curt Storlazzi" w:date="2016-04-04T13:22:00Z">
            <w:rPr/>
          </w:rPrChange>
        </w:rPr>
        <w:pPrChange w:id="1702" w:author="Curt Storlazzi" w:date="2016-04-04T12:44:00Z">
          <w:pPr>
            <w:ind w:firstLine="720"/>
          </w:pPr>
        </w:pPrChange>
      </w:pPr>
      <w:commentRangeStart w:id="1703"/>
      <w:r w:rsidRPr="007F54F5">
        <w:rPr>
          <w:rFonts w:ascii="Times New Roman" w:hAnsi="Times New Roman" w:cs="Times New Roman"/>
          <w:rPrChange w:id="1704" w:author="Curt Storlazzi" w:date="2016-04-04T13:22:00Z">
            <w:rPr/>
          </w:rPrChange>
        </w:rPr>
        <w:t xml:space="preserve">On the northern reef, </w:t>
      </w:r>
      <w:r w:rsidR="00D365F0" w:rsidRPr="007F54F5">
        <w:rPr>
          <w:rFonts w:ascii="Times New Roman" w:hAnsi="Times New Roman" w:cs="Times New Roman"/>
          <w:rPrChange w:id="1705" w:author="Curt Storlazzi" w:date="2016-04-04T13:22:00Z">
            <w:rPr/>
          </w:rPrChange>
        </w:rPr>
        <w:t>sediment trap</w:t>
      </w:r>
      <w:r w:rsidRPr="007F54F5">
        <w:rPr>
          <w:rFonts w:ascii="Times New Roman" w:hAnsi="Times New Roman" w:cs="Times New Roman"/>
          <w:rPrChange w:id="1706" w:author="Curt Storlazzi" w:date="2016-04-04T13:22:00Z">
            <w:rPr/>
          </w:rPrChange>
        </w:rPr>
        <w:t xml:space="preserve">s and </w:t>
      </w:r>
      <w:r w:rsidR="00D365F0" w:rsidRPr="007F54F5">
        <w:rPr>
          <w:rFonts w:ascii="Times New Roman" w:hAnsi="Times New Roman" w:cs="Times New Roman"/>
          <w:rPrChange w:id="1707" w:author="Curt Storlazzi" w:date="2016-04-04T13:22:00Z">
            <w:rPr/>
          </w:rPrChange>
        </w:rPr>
        <w:t>sediment pod</w:t>
      </w:r>
      <w:r w:rsidRPr="007F54F5">
        <w:rPr>
          <w:rFonts w:ascii="Times New Roman" w:hAnsi="Times New Roman" w:cs="Times New Roman"/>
          <w:rPrChange w:id="1708" w:author="Curt Storlazzi" w:date="2016-04-04T13:22:00Z">
            <w:rPr/>
          </w:rPrChange>
        </w:rPr>
        <w:t xml:space="preserve">s showed both </w:t>
      </w:r>
      <w:r w:rsidR="00A13A1D" w:rsidRPr="007F54F5">
        <w:rPr>
          <w:rFonts w:ascii="Times New Roman" w:hAnsi="Times New Roman" w:cs="Times New Roman"/>
          <w:rPrChange w:id="1709" w:author="Curt Storlazzi" w:date="2016-04-04T13:22:00Z">
            <w:rPr/>
          </w:rPrChange>
        </w:rPr>
        <w:t xml:space="preserve">higher </w:t>
      </w:r>
      <w:r w:rsidRPr="007F54F5">
        <w:rPr>
          <w:rFonts w:ascii="Times New Roman" w:hAnsi="Times New Roman" w:cs="Times New Roman"/>
          <w:rPrChange w:id="1710" w:author="Curt Storlazzi" w:date="2016-04-04T13:22:00Z">
            <w:rPr/>
          </w:rPrChange>
        </w:rPr>
        <w:t xml:space="preserve">percent contribution and </w:t>
      </w:r>
      <w:r w:rsidR="00A13A1D" w:rsidRPr="007F54F5">
        <w:rPr>
          <w:rFonts w:ascii="Times New Roman" w:hAnsi="Times New Roman" w:cs="Times New Roman"/>
          <w:rPrChange w:id="1711" w:author="Curt Storlazzi" w:date="2016-04-04T13:22:00Z">
            <w:rPr/>
          </w:rPrChange>
        </w:rPr>
        <w:t>accumulation</w:t>
      </w:r>
      <w:r w:rsidRPr="007F54F5">
        <w:rPr>
          <w:rFonts w:ascii="Times New Roman" w:hAnsi="Times New Roman" w:cs="Times New Roman"/>
          <w:rPrChange w:id="1712" w:author="Curt Storlazzi" w:date="2016-04-04T13:22:00Z">
            <w:rPr/>
          </w:rPrChange>
        </w:rPr>
        <w:t xml:space="preserve"> of terrigenous sediment near the stream outlet (2A), on the northern reef flat (1A, 1B) and fore</w:t>
      </w:r>
      <w:ins w:id="1713" w:author="Curt Storlazzi" w:date="2016-04-04T13:28:00Z">
        <w:r w:rsidR="007D7C9B">
          <w:rPr>
            <w:rFonts w:ascii="Times New Roman" w:hAnsi="Times New Roman" w:cs="Times New Roman"/>
          </w:rPr>
          <w:t xml:space="preserve"> </w:t>
        </w:r>
      </w:ins>
      <w:r w:rsidRPr="007F54F5">
        <w:rPr>
          <w:rFonts w:ascii="Times New Roman" w:hAnsi="Times New Roman" w:cs="Times New Roman"/>
          <w:rPrChange w:id="1714" w:author="Curt Storlazzi" w:date="2016-04-04T13:22:00Z">
            <w:rPr/>
          </w:rPrChange>
        </w:rPr>
        <w:t>reef near the channel (1C, 2C),</w:t>
      </w:r>
      <w:r w:rsidR="00A13A1D" w:rsidRPr="007F54F5">
        <w:rPr>
          <w:rFonts w:ascii="Times New Roman" w:hAnsi="Times New Roman" w:cs="Times New Roman"/>
          <w:rPrChange w:id="1715" w:author="Curt Storlazzi" w:date="2016-04-04T13:22:00Z">
            <w:rPr/>
          </w:rPrChange>
        </w:rPr>
        <w:t xml:space="preserve"> compared to the southern reef.</w:t>
      </w:r>
      <w:r w:rsidRPr="007F54F5">
        <w:rPr>
          <w:rFonts w:ascii="Times New Roman" w:hAnsi="Times New Roman" w:cs="Times New Roman"/>
          <w:rPrChange w:id="1716" w:author="Curt Storlazzi" w:date="2016-04-04T13:22:00Z">
            <w:rPr/>
          </w:rPrChange>
        </w:rPr>
        <w:t xml:space="preserve"> Benthic sediment on the north reef and especially near the stream outlet contains a higher percentage of terrigenous sediment (</w:t>
      </w:r>
      <w:r w:rsidRPr="007F54F5">
        <w:rPr>
          <w:rFonts w:ascii="Times New Roman" w:hAnsi="Times New Roman" w:cs="Times New Roman"/>
          <w:rPrChange w:id="1717" w:author="Curt Storlazzi" w:date="2016-04-04T13:22:00Z">
            <w:rPr/>
          </w:rPrChange>
        </w:rPr>
        <w:fldChar w:fldCharType="begin"/>
      </w:r>
      <w:r w:rsidRPr="007F54F5">
        <w:rPr>
          <w:rFonts w:ascii="Times New Roman" w:hAnsi="Times New Roman" w:cs="Times New Roman"/>
          <w:rPrChange w:id="1718" w:author="Curt Storlazzi" w:date="2016-04-04T13:22:00Z">
            <w:rPr/>
          </w:rPrChange>
        </w:rPr>
        <w:instrText xml:space="preserve"> REF _Ref446325490 \h </w:instrText>
      </w:r>
      <w:r w:rsidRPr="007F54F5">
        <w:rPr>
          <w:rFonts w:ascii="Times New Roman" w:hAnsi="Times New Roman" w:cs="Times New Roman"/>
          <w:rPrChange w:id="1719" w:author="Curt Storlazzi" w:date="2016-04-04T13:22:00Z">
            <w:rPr>
              <w:rFonts w:ascii="Times New Roman" w:hAnsi="Times New Roman" w:cs="Times New Roman"/>
            </w:rPr>
          </w:rPrChange>
        </w:rPr>
      </w:r>
      <w:r w:rsidRPr="007F54F5">
        <w:rPr>
          <w:rFonts w:ascii="Times New Roman" w:hAnsi="Times New Roman" w:cs="Times New Roman"/>
          <w:rPrChange w:id="1720" w:author="Curt Storlazzi" w:date="2016-04-04T13:22:00Z">
            <w:rPr/>
          </w:rPrChange>
        </w:rPr>
        <w:fldChar w:fldCharType="separate"/>
      </w:r>
      <w:r w:rsidRPr="007F54F5">
        <w:rPr>
          <w:rFonts w:ascii="Times New Roman" w:hAnsi="Times New Roman" w:cs="Times New Roman"/>
          <w:rPrChange w:id="1721" w:author="Curt Storlazzi" w:date="2016-04-04T13:22:00Z">
            <w:rPr/>
          </w:rPrChange>
        </w:rPr>
        <w:t xml:space="preserve">Figure </w:t>
      </w:r>
      <w:r w:rsidRPr="007F54F5">
        <w:rPr>
          <w:rFonts w:ascii="Times New Roman" w:hAnsi="Times New Roman" w:cs="Times New Roman"/>
          <w:noProof/>
          <w:rPrChange w:id="1722" w:author="Curt Storlazzi" w:date="2016-04-04T13:22:00Z">
            <w:rPr>
              <w:noProof/>
            </w:rPr>
          </w:rPrChange>
        </w:rPr>
        <w:t>5</w:t>
      </w:r>
      <w:r w:rsidRPr="007F54F5">
        <w:rPr>
          <w:rFonts w:ascii="Times New Roman" w:hAnsi="Times New Roman" w:cs="Times New Roman"/>
          <w:rPrChange w:id="1723" w:author="Curt Storlazzi" w:date="2016-04-04T13:22:00Z">
            <w:rPr/>
          </w:rPrChange>
        </w:rPr>
        <w:fldChar w:fldCharType="end"/>
      </w:r>
      <w:r w:rsidRPr="007F54F5">
        <w:rPr>
          <w:rFonts w:ascii="Times New Roman" w:hAnsi="Times New Roman" w:cs="Times New Roman"/>
          <w:rPrChange w:id="1724" w:author="Curt Storlazzi" w:date="2016-04-04T13:22:00Z">
            <w:rPr/>
          </w:rPrChange>
        </w:rPr>
        <w:t xml:space="preserve">), </w:t>
      </w:r>
      <w:r w:rsidR="00A13A1D" w:rsidRPr="007F54F5">
        <w:rPr>
          <w:rFonts w:ascii="Times New Roman" w:hAnsi="Times New Roman" w:cs="Times New Roman"/>
          <w:rPrChange w:id="1725" w:author="Curt Storlazzi" w:date="2016-04-04T13:22:00Z">
            <w:rPr/>
          </w:rPrChange>
        </w:rPr>
        <w:t>so these results could indicate</w:t>
      </w:r>
      <w:r w:rsidRPr="007F54F5">
        <w:rPr>
          <w:rFonts w:ascii="Times New Roman" w:hAnsi="Times New Roman" w:cs="Times New Roman"/>
          <w:rPrChange w:id="1726" w:author="Curt Storlazzi" w:date="2016-04-04T13:22:00Z">
            <w:rPr/>
          </w:rPrChange>
        </w:rPr>
        <w:t xml:space="preserve"> resuspension and deposition of surrounding benthic sediment.</w:t>
      </w:r>
      <w:r w:rsidR="00A13A1D" w:rsidRPr="007F54F5">
        <w:rPr>
          <w:rFonts w:ascii="Times New Roman" w:hAnsi="Times New Roman" w:cs="Times New Roman"/>
          <w:rPrChange w:id="1727" w:author="Curt Storlazzi" w:date="2016-04-04T13:22:00Z">
            <w:rPr/>
          </w:rPrChange>
        </w:rPr>
        <w:t xml:space="preserve"> However, a</w:t>
      </w:r>
      <w:r w:rsidRPr="007F54F5">
        <w:rPr>
          <w:rFonts w:ascii="Times New Roman" w:hAnsi="Times New Roman" w:cs="Times New Roman"/>
          <w:rPrChange w:id="1728" w:author="Curt Storlazzi" w:date="2016-04-04T13:22:00Z">
            <w:rPr/>
          </w:rPrChange>
        </w:rPr>
        <w:t xml:space="preserve">ll </w:t>
      </w:r>
      <w:r w:rsidR="00D365F0" w:rsidRPr="007F54F5">
        <w:rPr>
          <w:rFonts w:ascii="Times New Roman" w:hAnsi="Times New Roman" w:cs="Times New Roman"/>
          <w:rPrChange w:id="1729" w:author="Curt Storlazzi" w:date="2016-04-04T13:22:00Z">
            <w:rPr/>
          </w:rPrChange>
        </w:rPr>
        <w:t>sediment trap</w:t>
      </w:r>
      <w:r w:rsidRPr="007F54F5">
        <w:rPr>
          <w:rFonts w:ascii="Times New Roman" w:hAnsi="Times New Roman" w:cs="Times New Roman"/>
          <w:rPrChange w:id="1730" w:author="Curt Storlazzi" w:date="2016-04-04T13:22:00Z">
            <w:rPr/>
          </w:rPrChange>
        </w:rPr>
        <w:t xml:space="preserve">s, especially on the northern reef showed higher terrigenous fractions than the surrounding benthic sediment, indicating terrigenous sediment </w:t>
      </w:r>
      <w:r w:rsidR="00A13A1D" w:rsidRPr="007F54F5">
        <w:rPr>
          <w:rFonts w:ascii="Times New Roman" w:hAnsi="Times New Roman" w:cs="Times New Roman"/>
          <w:rPrChange w:id="1731" w:author="Curt Storlazzi" w:date="2016-04-04T13:22:00Z">
            <w:rPr/>
          </w:rPrChange>
        </w:rPr>
        <w:t xml:space="preserve">supplied by the stream </w:t>
      </w:r>
      <w:r w:rsidRPr="007F54F5">
        <w:rPr>
          <w:rFonts w:ascii="Times New Roman" w:hAnsi="Times New Roman" w:cs="Times New Roman"/>
          <w:rPrChange w:id="1732" w:author="Curt Storlazzi" w:date="2016-04-04T13:22:00Z">
            <w:rPr/>
          </w:rPrChange>
        </w:rPr>
        <w:t xml:space="preserve">is </w:t>
      </w:r>
      <w:r w:rsidR="00A13A1D" w:rsidRPr="007F54F5">
        <w:rPr>
          <w:rFonts w:ascii="Times New Roman" w:hAnsi="Times New Roman" w:cs="Times New Roman"/>
          <w:rPrChange w:id="1733" w:author="Curt Storlazzi" w:date="2016-04-04T13:22:00Z">
            <w:rPr/>
          </w:rPrChange>
        </w:rPr>
        <w:t xml:space="preserve">advected through, </w:t>
      </w:r>
      <w:r w:rsidRPr="007F54F5">
        <w:rPr>
          <w:rFonts w:ascii="Times New Roman" w:hAnsi="Times New Roman" w:cs="Times New Roman"/>
          <w:rPrChange w:id="1734" w:author="Curt Storlazzi" w:date="2016-04-04T13:22:00Z">
            <w:rPr/>
          </w:rPrChange>
        </w:rPr>
        <w:t>b</w:t>
      </w:r>
      <w:r w:rsidR="00A13A1D" w:rsidRPr="007F54F5">
        <w:rPr>
          <w:rFonts w:ascii="Times New Roman" w:hAnsi="Times New Roman" w:cs="Times New Roman"/>
          <w:rPrChange w:id="1735" w:author="Curt Storlazzi" w:date="2016-04-04T13:22:00Z">
            <w:rPr/>
          </w:rPrChange>
        </w:rPr>
        <w:t>ut not accumulating on the reef</w:t>
      </w:r>
      <w:r w:rsidRPr="007F54F5">
        <w:rPr>
          <w:rFonts w:ascii="Times New Roman" w:hAnsi="Times New Roman" w:cs="Times New Roman"/>
          <w:rPrChange w:id="1736" w:author="Curt Storlazzi" w:date="2016-04-04T13:22:00Z">
            <w:rPr/>
          </w:rPrChange>
        </w:rPr>
        <w:t>.</w:t>
      </w:r>
      <w:commentRangeEnd w:id="1703"/>
      <w:r w:rsidR="007D7C9B">
        <w:rPr>
          <w:rStyle w:val="CommentReference"/>
          <w:rFonts w:asciiTheme="minorHAnsi" w:hAnsiTheme="minorHAnsi"/>
        </w:rPr>
        <w:commentReference w:id="1703"/>
      </w:r>
    </w:p>
    <w:p w14:paraId="08DCC262" w14:textId="77777777" w:rsidR="00A13A1D" w:rsidRPr="007F54F5" w:rsidRDefault="00A13A1D">
      <w:pPr>
        <w:spacing w:after="0"/>
        <w:rPr>
          <w:rFonts w:ascii="Times New Roman" w:hAnsi="Times New Roman" w:cs="Times New Roman"/>
          <w:rPrChange w:id="1737" w:author="Curt Storlazzi" w:date="2016-04-04T13:22:00Z">
            <w:rPr/>
          </w:rPrChange>
        </w:rPr>
        <w:pPrChange w:id="1738" w:author="Curt Storlazzi" w:date="2016-04-04T12:44:00Z">
          <w:pPr/>
        </w:pPrChange>
      </w:pPr>
    </w:p>
    <w:p w14:paraId="6C7944A4" w14:textId="40A94820" w:rsidR="00A13A1D" w:rsidRPr="007F54F5" w:rsidRDefault="00A13A1D">
      <w:pPr>
        <w:pStyle w:val="Heading2"/>
        <w:keepNext w:val="0"/>
        <w:keepLines w:val="0"/>
        <w:spacing w:before="0"/>
        <w:rPr>
          <w:rFonts w:ascii="Times New Roman" w:hAnsi="Times New Roman" w:cs="Times New Roman"/>
          <w:rPrChange w:id="1739" w:author="Curt Storlazzi" w:date="2016-04-04T13:22:00Z">
            <w:rPr/>
          </w:rPrChange>
        </w:rPr>
        <w:pPrChange w:id="1740" w:author="Curt Storlazzi" w:date="2016-04-04T12:44:00Z">
          <w:pPr>
            <w:pStyle w:val="Heading2"/>
            <w:keepNext w:val="0"/>
            <w:keepLines w:val="0"/>
          </w:pPr>
        </w:pPrChange>
      </w:pPr>
      <w:r w:rsidRPr="007F54F5">
        <w:rPr>
          <w:rFonts w:ascii="Times New Roman" w:hAnsi="Times New Roman" w:cs="Times New Roman"/>
          <w:rPrChange w:id="1741" w:author="Curt Storlazzi" w:date="2016-04-04T13:22:00Z">
            <w:rPr/>
          </w:rPrChange>
        </w:rPr>
        <w:t xml:space="preserve">3.4 Sediment collection and composition: Temporal </w:t>
      </w:r>
      <w:del w:id="1742" w:author="Curt Storlazzi" w:date="2016-04-04T13:30:00Z">
        <w:r w:rsidRPr="007F54F5" w:rsidDel="007E158A">
          <w:rPr>
            <w:rFonts w:ascii="Times New Roman" w:hAnsi="Times New Roman" w:cs="Times New Roman"/>
            <w:rPrChange w:id="1743" w:author="Curt Storlazzi" w:date="2016-04-04T13:22:00Z">
              <w:rPr/>
            </w:rPrChange>
          </w:rPr>
          <w:delText>Patterns</w:delText>
        </w:r>
      </w:del>
      <w:ins w:id="1744" w:author="Curt Storlazzi" w:date="2016-04-04T13:30:00Z">
        <w:r w:rsidR="007E158A">
          <w:rPr>
            <w:rFonts w:ascii="Times New Roman" w:hAnsi="Times New Roman" w:cs="Times New Roman"/>
          </w:rPr>
          <w:t>p</w:t>
        </w:r>
        <w:r w:rsidR="007E158A" w:rsidRPr="007F54F5">
          <w:rPr>
            <w:rFonts w:ascii="Times New Roman" w:hAnsi="Times New Roman" w:cs="Times New Roman"/>
            <w:rPrChange w:id="1745" w:author="Curt Storlazzi" w:date="2016-04-04T13:22:00Z">
              <w:rPr/>
            </w:rPrChange>
          </w:rPr>
          <w:t>atterns</w:t>
        </w:r>
      </w:ins>
    </w:p>
    <w:p w14:paraId="4FC93483" w14:textId="68E22AFC" w:rsidR="00A13A1D" w:rsidRPr="007F54F5" w:rsidDel="007E158A" w:rsidRDefault="00A13A1D">
      <w:pPr>
        <w:spacing w:after="0"/>
        <w:rPr>
          <w:del w:id="1746" w:author="Curt Storlazzi" w:date="2016-04-04T13:29:00Z"/>
          <w:rFonts w:ascii="Times New Roman" w:hAnsi="Times New Roman" w:cs="Times New Roman"/>
          <w:rPrChange w:id="1747" w:author="Curt Storlazzi" w:date="2016-04-04T13:22:00Z">
            <w:rPr>
              <w:del w:id="1748" w:author="Curt Storlazzi" w:date="2016-04-04T13:29:00Z"/>
            </w:rPr>
          </w:rPrChange>
        </w:rPr>
        <w:pPrChange w:id="1749" w:author="Curt Storlazzi" w:date="2016-04-04T12:44:00Z">
          <w:pPr/>
        </w:pPrChange>
      </w:pPr>
    </w:p>
    <w:p w14:paraId="034B31D5" w14:textId="6CBFA5A1" w:rsidR="00A13A1D" w:rsidRPr="007F54F5" w:rsidDel="007E158A" w:rsidRDefault="00A13A1D">
      <w:pPr>
        <w:pStyle w:val="Heading3"/>
        <w:keepNext w:val="0"/>
        <w:keepLines w:val="0"/>
        <w:spacing w:before="0"/>
        <w:rPr>
          <w:del w:id="1750" w:author="Curt Storlazzi" w:date="2016-04-04T13:29:00Z"/>
          <w:rFonts w:ascii="Times New Roman" w:hAnsi="Times New Roman" w:cs="Times New Roman"/>
          <w:rPrChange w:id="1751" w:author="Curt Storlazzi" w:date="2016-04-04T13:22:00Z">
            <w:rPr>
              <w:del w:id="1752" w:author="Curt Storlazzi" w:date="2016-04-04T13:29:00Z"/>
            </w:rPr>
          </w:rPrChange>
        </w:rPr>
        <w:pPrChange w:id="1753" w:author="Curt Storlazzi" w:date="2016-04-04T12:44:00Z">
          <w:pPr>
            <w:pStyle w:val="Heading3"/>
            <w:keepNext w:val="0"/>
            <w:keepLines w:val="0"/>
          </w:pPr>
        </w:pPrChange>
      </w:pPr>
      <w:del w:id="1754" w:author="Curt Storlazzi" w:date="2016-04-04T13:29:00Z">
        <w:r w:rsidRPr="007F54F5" w:rsidDel="007E158A">
          <w:rPr>
            <w:rFonts w:ascii="Times New Roman" w:hAnsi="Times New Roman" w:cs="Times New Roman"/>
            <w:rPrChange w:id="1755" w:author="Curt Storlazzi" w:date="2016-04-04T13:22:00Z">
              <w:rPr/>
            </w:rPrChange>
          </w:rPr>
          <w:delText xml:space="preserve">3.4.1 </w:delText>
        </w:r>
        <w:r w:rsidR="00B44692" w:rsidRPr="007F54F5" w:rsidDel="007E158A">
          <w:rPr>
            <w:rFonts w:ascii="Times New Roman" w:hAnsi="Times New Roman" w:cs="Times New Roman"/>
            <w:rPrChange w:id="1756" w:author="Curt Storlazzi" w:date="2016-04-04T13:22:00Z">
              <w:rPr/>
            </w:rPrChange>
          </w:rPr>
          <w:delText>Temporal patterns in m</w:delText>
        </w:r>
        <w:r w:rsidRPr="007F54F5" w:rsidDel="007E158A">
          <w:rPr>
            <w:rFonts w:ascii="Times New Roman" w:hAnsi="Times New Roman" w:cs="Times New Roman"/>
            <w:rPrChange w:id="1757" w:author="Curt Storlazzi" w:date="2016-04-04T13:22:00Z">
              <w:rPr/>
            </w:rPrChange>
          </w:rPr>
          <w:delText>ean sediment accumulation on north and south reefs</w:delText>
        </w:r>
      </w:del>
    </w:p>
    <w:p w14:paraId="76C35B5E" w14:textId="172A99BD" w:rsidR="00A13A1D" w:rsidRPr="007F54F5" w:rsidDel="007E158A" w:rsidRDefault="00A13A1D">
      <w:pPr>
        <w:pStyle w:val="Heading4"/>
        <w:keepNext w:val="0"/>
        <w:keepLines w:val="0"/>
        <w:spacing w:before="0" w:after="0"/>
        <w:rPr>
          <w:del w:id="1758" w:author="Curt Storlazzi" w:date="2016-04-04T13:29:00Z"/>
          <w:rFonts w:ascii="Times New Roman" w:hAnsi="Times New Roman" w:cs="Times New Roman"/>
          <w:rPrChange w:id="1759" w:author="Curt Storlazzi" w:date="2016-04-04T13:22:00Z">
            <w:rPr>
              <w:del w:id="1760" w:author="Curt Storlazzi" w:date="2016-04-04T13:29:00Z"/>
            </w:rPr>
          </w:rPrChange>
        </w:rPr>
        <w:pPrChange w:id="1761" w:author="Curt Storlazzi" w:date="2016-04-04T12:44:00Z">
          <w:pPr>
            <w:pStyle w:val="Heading4"/>
            <w:keepNext w:val="0"/>
            <w:keepLines w:val="0"/>
          </w:pPr>
        </w:pPrChange>
      </w:pPr>
      <w:del w:id="1762" w:author="Curt Storlazzi" w:date="2016-04-04T13:29:00Z">
        <w:r w:rsidRPr="007F54F5" w:rsidDel="007E158A">
          <w:rPr>
            <w:rFonts w:ascii="Times New Roman" w:hAnsi="Times New Roman" w:cs="Times New Roman"/>
            <w:rPrChange w:id="1763" w:author="Curt Storlazzi" w:date="2016-04-04T13:22:00Z">
              <w:rPr/>
            </w:rPrChange>
          </w:rPr>
          <w:delText xml:space="preserve">3.4.1.1 </w:delText>
        </w:r>
        <w:r w:rsidR="00D365F0" w:rsidRPr="007F54F5" w:rsidDel="007E158A">
          <w:rPr>
            <w:rFonts w:ascii="Times New Roman" w:hAnsi="Times New Roman" w:cs="Times New Roman"/>
            <w:rPrChange w:id="1764" w:author="Curt Storlazzi" w:date="2016-04-04T13:22:00Z">
              <w:rPr/>
            </w:rPrChange>
          </w:rPr>
          <w:delText>Sediment pod</w:delText>
        </w:r>
        <w:r w:rsidRPr="007F54F5" w:rsidDel="007E158A">
          <w:rPr>
            <w:rFonts w:ascii="Times New Roman" w:hAnsi="Times New Roman" w:cs="Times New Roman"/>
            <w:rPrChange w:id="1765" w:author="Curt Storlazzi" w:date="2016-04-04T13:22:00Z">
              <w:rPr/>
            </w:rPrChange>
          </w:rPr>
          <w:delText>s</w:delText>
        </w:r>
      </w:del>
    </w:p>
    <w:p w14:paraId="2AEF8B18" w14:textId="4577F19B" w:rsidR="00A13A1D" w:rsidRPr="007F54F5" w:rsidRDefault="00A13A1D">
      <w:pPr>
        <w:spacing w:after="0"/>
        <w:ind w:firstLine="720"/>
        <w:rPr>
          <w:rFonts w:ascii="Times New Roman" w:hAnsi="Times New Roman" w:cs="Times New Roman"/>
          <w:rPrChange w:id="1766" w:author="Curt Storlazzi" w:date="2016-04-04T13:22:00Z">
            <w:rPr/>
          </w:rPrChange>
        </w:rPr>
        <w:pPrChange w:id="1767" w:author="Curt Storlazzi" w:date="2016-04-04T12:44:00Z">
          <w:pPr>
            <w:ind w:firstLine="720"/>
          </w:pPr>
        </w:pPrChange>
      </w:pPr>
      <w:r w:rsidRPr="007F54F5">
        <w:rPr>
          <w:rFonts w:ascii="Times New Roman" w:hAnsi="Times New Roman" w:cs="Times New Roman"/>
          <w:noProof/>
          <w:rPrChange w:id="1768" w:author="Curt Storlazzi" w:date="2016-04-04T13:22:00Z">
            <w:rPr>
              <w:noProof/>
            </w:rPr>
          </w:rPrChange>
        </w:rPr>
        <w:t>Following the clear spatial differences in</w:t>
      </w:r>
      <w:r w:rsidR="00293109" w:rsidRPr="007F54F5">
        <w:rPr>
          <w:rFonts w:ascii="Times New Roman" w:hAnsi="Times New Roman" w:cs="Times New Roman"/>
          <w:noProof/>
          <w:rPrChange w:id="1769" w:author="Curt Storlazzi" w:date="2016-04-04T13:22:00Z">
            <w:rPr>
              <w:noProof/>
            </w:rPr>
          </w:rPrChange>
        </w:rPr>
        <w:t xml:space="preserve"> mean</w:t>
      </w:r>
      <w:r w:rsidRPr="007F54F5">
        <w:rPr>
          <w:rFonts w:ascii="Times New Roman" w:hAnsi="Times New Roman" w:cs="Times New Roman"/>
          <w:noProof/>
          <w:rPrChange w:id="1770" w:author="Curt Storlazzi" w:date="2016-04-04T13:22:00Z">
            <w:rPr>
              <w:noProof/>
            </w:rPr>
          </w:rPrChange>
        </w:rPr>
        <w:t xml:space="preserve"> sediment accumulation (</w:t>
      </w:r>
      <w:r w:rsidRPr="007F54F5">
        <w:rPr>
          <w:rFonts w:ascii="Times New Roman" w:hAnsi="Times New Roman" w:cs="Times New Roman"/>
          <w:noProof/>
          <w:rPrChange w:id="1771" w:author="Curt Storlazzi" w:date="2016-04-04T13:22:00Z">
            <w:rPr>
              <w:noProof/>
            </w:rPr>
          </w:rPrChange>
        </w:rPr>
        <w:fldChar w:fldCharType="begin"/>
      </w:r>
      <w:r w:rsidRPr="007F54F5">
        <w:rPr>
          <w:rFonts w:ascii="Times New Roman" w:hAnsi="Times New Roman" w:cs="Times New Roman"/>
          <w:noProof/>
          <w:rPrChange w:id="1772" w:author="Curt Storlazzi" w:date="2016-04-04T13:22:00Z">
            <w:rPr>
              <w:noProof/>
            </w:rPr>
          </w:rPrChange>
        </w:rPr>
        <w:instrText xml:space="preserve"> REF _Ref446325490 \h </w:instrText>
      </w:r>
      <w:r w:rsidRPr="007F54F5">
        <w:rPr>
          <w:rFonts w:ascii="Times New Roman" w:hAnsi="Times New Roman" w:cs="Times New Roman"/>
          <w:noProof/>
          <w:rPrChange w:id="1773" w:author="Curt Storlazzi" w:date="2016-04-04T13:22:00Z">
            <w:rPr>
              <w:rFonts w:ascii="Times New Roman" w:hAnsi="Times New Roman" w:cs="Times New Roman"/>
              <w:noProof/>
            </w:rPr>
          </w:rPrChange>
        </w:rPr>
      </w:r>
      <w:r w:rsidRPr="007F54F5">
        <w:rPr>
          <w:rFonts w:ascii="Times New Roman" w:hAnsi="Times New Roman" w:cs="Times New Roman"/>
          <w:noProof/>
          <w:rPrChange w:id="1774" w:author="Curt Storlazzi" w:date="2016-04-04T13:22:00Z">
            <w:rPr>
              <w:noProof/>
            </w:rPr>
          </w:rPrChange>
        </w:rPr>
        <w:fldChar w:fldCharType="separate"/>
      </w:r>
      <w:r w:rsidRPr="007F54F5">
        <w:rPr>
          <w:rFonts w:ascii="Times New Roman" w:hAnsi="Times New Roman" w:cs="Times New Roman"/>
          <w:rPrChange w:id="1775" w:author="Curt Storlazzi" w:date="2016-04-04T13:22:00Z">
            <w:rPr/>
          </w:rPrChange>
        </w:rPr>
        <w:t xml:space="preserve">Figure </w:t>
      </w:r>
      <w:r w:rsidRPr="007F54F5">
        <w:rPr>
          <w:rFonts w:ascii="Times New Roman" w:hAnsi="Times New Roman" w:cs="Times New Roman"/>
          <w:noProof/>
          <w:rPrChange w:id="1776" w:author="Curt Storlazzi" w:date="2016-04-04T13:22:00Z">
            <w:rPr>
              <w:noProof/>
            </w:rPr>
          </w:rPrChange>
        </w:rPr>
        <w:t>5</w:t>
      </w:r>
      <w:r w:rsidRPr="007F54F5">
        <w:rPr>
          <w:rFonts w:ascii="Times New Roman" w:hAnsi="Times New Roman" w:cs="Times New Roman"/>
          <w:noProof/>
          <w:rPrChange w:id="1777" w:author="Curt Storlazzi" w:date="2016-04-04T13:22:00Z">
            <w:rPr>
              <w:noProof/>
            </w:rPr>
          </w:rPrChange>
        </w:rPr>
        <w:fldChar w:fldCharType="end"/>
      </w:r>
      <w:r w:rsidRPr="007F54F5">
        <w:rPr>
          <w:rFonts w:ascii="Times New Roman" w:hAnsi="Times New Roman" w:cs="Times New Roman"/>
          <w:noProof/>
          <w:rPrChange w:id="1778" w:author="Curt Storlazzi" w:date="2016-04-04T13:22:00Z">
            <w:rPr>
              <w:noProof/>
            </w:rPr>
          </w:rPrChange>
        </w:rPr>
        <w:t xml:space="preserve">), sites on the northern and southern reefs were grouped, and mean sediment accumulation was calculated to investigate temporal </w:t>
      </w:r>
      <w:r w:rsidR="00293109" w:rsidRPr="007F54F5">
        <w:rPr>
          <w:rFonts w:ascii="Times New Roman" w:hAnsi="Times New Roman" w:cs="Times New Roman"/>
          <w:noProof/>
          <w:rPrChange w:id="1779" w:author="Curt Storlazzi" w:date="2016-04-04T13:22:00Z">
            <w:rPr>
              <w:noProof/>
            </w:rPr>
          </w:rPrChange>
        </w:rPr>
        <w:t>variation</w:t>
      </w:r>
      <w:r w:rsidRPr="007F54F5">
        <w:rPr>
          <w:rFonts w:ascii="Times New Roman" w:hAnsi="Times New Roman" w:cs="Times New Roman"/>
          <w:noProof/>
          <w:rPrChange w:id="1780" w:author="Curt Storlazzi" w:date="2016-04-04T13:22:00Z">
            <w:rPr>
              <w:noProof/>
            </w:rPr>
          </w:rPrChange>
        </w:rPr>
        <w:t xml:space="preserve">. </w:t>
      </w:r>
      <w:commentRangeStart w:id="1781"/>
      <w:r w:rsidRPr="007F54F5">
        <w:rPr>
          <w:rFonts w:ascii="Times New Roman" w:hAnsi="Times New Roman" w:cs="Times New Roman"/>
          <w:noProof/>
          <w:rPrChange w:id="1782" w:author="Curt Storlazzi" w:date="2016-04-04T13:22:00Z">
            <w:rPr>
              <w:noProof/>
            </w:rPr>
          </w:rPrChange>
        </w:rPr>
        <w:t xml:space="preserve">Sites 1A, 1B, 1C, 2A, and 2C were classified as the “northern reef” and sites 2B, 3A, 3B, and 3C as the “southern reef” (Table 1). </w:t>
      </w:r>
      <w:commentRangeEnd w:id="1781"/>
      <w:r w:rsidR="007E158A">
        <w:rPr>
          <w:rStyle w:val="CommentReference"/>
          <w:rFonts w:asciiTheme="minorHAnsi" w:hAnsiTheme="minorHAnsi"/>
        </w:rPr>
        <w:commentReference w:id="1781"/>
      </w:r>
      <w:r w:rsidRPr="007F54F5">
        <w:rPr>
          <w:rFonts w:ascii="Times New Roman" w:hAnsi="Times New Roman" w:cs="Times New Roman"/>
          <w:noProof/>
          <w:rPrChange w:id="1783" w:author="Curt Storlazzi" w:date="2016-04-04T13:22:00Z">
            <w:rPr>
              <w:noProof/>
            </w:rPr>
          </w:rPrChange>
        </w:rPr>
        <w:t xml:space="preserve">On the southern reef, mean sediment accumulation on </w:t>
      </w:r>
      <w:r w:rsidR="00D365F0" w:rsidRPr="007F54F5">
        <w:rPr>
          <w:rFonts w:ascii="Times New Roman" w:hAnsi="Times New Roman" w:cs="Times New Roman"/>
          <w:noProof/>
          <w:rPrChange w:id="1784" w:author="Curt Storlazzi" w:date="2016-04-04T13:22:00Z">
            <w:rPr>
              <w:noProof/>
            </w:rPr>
          </w:rPrChange>
        </w:rPr>
        <w:t>sediment pod</w:t>
      </w:r>
      <w:r w:rsidRPr="007F54F5">
        <w:rPr>
          <w:rFonts w:ascii="Times New Roman" w:hAnsi="Times New Roman" w:cs="Times New Roman"/>
          <w:noProof/>
          <w:rPrChange w:id="1785" w:author="Curt Storlazzi" w:date="2016-04-04T13:22:00Z">
            <w:rPr>
              <w:noProof/>
            </w:rPr>
          </w:rPrChange>
        </w:rPr>
        <w:t>s was much lower, and nearly zero compared to the northern reef for all periods (</w:t>
      </w:r>
      <w:r w:rsidRPr="007F54F5">
        <w:rPr>
          <w:rFonts w:ascii="Times New Roman" w:hAnsi="Times New Roman" w:cs="Times New Roman"/>
          <w:noProof/>
          <w:rPrChange w:id="1786" w:author="Curt Storlazzi" w:date="2016-04-04T13:22:00Z">
            <w:rPr>
              <w:noProof/>
            </w:rPr>
          </w:rPrChange>
        </w:rPr>
        <w:fldChar w:fldCharType="begin"/>
      </w:r>
      <w:r w:rsidRPr="007F54F5">
        <w:rPr>
          <w:rFonts w:ascii="Times New Roman" w:hAnsi="Times New Roman" w:cs="Times New Roman"/>
          <w:noProof/>
          <w:rPrChange w:id="1787" w:author="Curt Storlazzi" w:date="2016-04-04T13:22:00Z">
            <w:rPr>
              <w:noProof/>
            </w:rPr>
          </w:rPrChange>
        </w:rPr>
        <w:instrText xml:space="preserve"> REF _Ref446470696 \h </w:instrText>
      </w:r>
      <w:r w:rsidRPr="007F54F5">
        <w:rPr>
          <w:rFonts w:ascii="Times New Roman" w:hAnsi="Times New Roman" w:cs="Times New Roman"/>
          <w:noProof/>
          <w:rPrChange w:id="1788" w:author="Curt Storlazzi" w:date="2016-04-04T13:22:00Z">
            <w:rPr>
              <w:rFonts w:ascii="Times New Roman" w:hAnsi="Times New Roman" w:cs="Times New Roman"/>
              <w:noProof/>
            </w:rPr>
          </w:rPrChange>
        </w:rPr>
      </w:r>
      <w:r w:rsidRPr="007F54F5">
        <w:rPr>
          <w:rFonts w:ascii="Times New Roman" w:hAnsi="Times New Roman" w:cs="Times New Roman"/>
          <w:noProof/>
          <w:rPrChange w:id="1789" w:author="Curt Storlazzi" w:date="2016-04-04T13:22:00Z">
            <w:rPr>
              <w:noProof/>
            </w:rPr>
          </w:rPrChange>
        </w:rPr>
        <w:fldChar w:fldCharType="separate"/>
      </w:r>
      <w:r w:rsidRPr="007F54F5">
        <w:rPr>
          <w:rFonts w:ascii="Times New Roman" w:hAnsi="Times New Roman" w:cs="Times New Roman"/>
          <w:rPrChange w:id="1790" w:author="Curt Storlazzi" w:date="2016-04-04T13:22:00Z">
            <w:rPr/>
          </w:rPrChange>
        </w:rPr>
        <w:t xml:space="preserve">Figure </w:t>
      </w:r>
      <w:r w:rsidRPr="007F54F5">
        <w:rPr>
          <w:rFonts w:ascii="Times New Roman" w:hAnsi="Times New Roman" w:cs="Times New Roman"/>
          <w:noProof/>
          <w:rPrChange w:id="1791" w:author="Curt Storlazzi" w:date="2016-04-04T13:22:00Z">
            <w:rPr>
              <w:noProof/>
            </w:rPr>
          </w:rPrChange>
        </w:rPr>
        <w:t>6</w:t>
      </w:r>
      <w:r w:rsidRPr="007F54F5">
        <w:rPr>
          <w:rFonts w:ascii="Times New Roman" w:hAnsi="Times New Roman" w:cs="Times New Roman"/>
          <w:noProof/>
          <w:rPrChange w:id="1792" w:author="Curt Storlazzi" w:date="2016-04-04T13:22:00Z">
            <w:rPr>
              <w:noProof/>
            </w:rPr>
          </w:rPrChange>
        </w:rPr>
        <w:fldChar w:fldCharType="end"/>
      </w:r>
      <w:r w:rsidRPr="007F54F5">
        <w:rPr>
          <w:rFonts w:ascii="Times New Roman" w:hAnsi="Times New Roman" w:cs="Times New Roman"/>
          <w:noProof/>
          <w:rPrChange w:id="1793" w:author="Curt Storlazzi" w:date="2016-04-04T13:22:00Z">
            <w:rPr>
              <w:noProof/>
            </w:rPr>
          </w:rPrChange>
        </w:rPr>
        <w:t xml:space="preserve">). On the northern reef, mean sediment accumulation rates on </w:t>
      </w:r>
      <w:r w:rsidR="00D365F0" w:rsidRPr="007F54F5">
        <w:rPr>
          <w:rFonts w:ascii="Times New Roman" w:hAnsi="Times New Roman" w:cs="Times New Roman"/>
          <w:noProof/>
          <w:rPrChange w:id="1794" w:author="Curt Storlazzi" w:date="2016-04-04T13:22:00Z">
            <w:rPr>
              <w:noProof/>
            </w:rPr>
          </w:rPrChange>
        </w:rPr>
        <w:t>sediment pod</w:t>
      </w:r>
      <w:r w:rsidRPr="007F54F5">
        <w:rPr>
          <w:rFonts w:ascii="Times New Roman" w:hAnsi="Times New Roman" w:cs="Times New Roman"/>
          <w:noProof/>
          <w:rPrChange w:id="1795" w:author="Curt Storlazzi" w:date="2016-04-04T13:22:00Z">
            <w:rPr>
              <w:noProof/>
            </w:rPr>
          </w:rPrChange>
        </w:rPr>
        <w:t xml:space="preserve">s </w:t>
      </w:r>
      <w:del w:id="1796" w:author="Curt Storlazzi" w:date="2016-04-04T13:33:00Z">
        <w:r w:rsidRPr="007F54F5" w:rsidDel="009D4CD5">
          <w:rPr>
            <w:rFonts w:ascii="Times New Roman" w:hAnsi="Times New Roman" w:cs="Times New Roman"/>
            <w:noProof/>
            <w:rPrChange w:id="1797" w:author="Curt Storlazzi" w:date="2016-04-04T13:22:00Z">
              <w:rPr>
                <w:noProof/>
              </w:rPr>
            </w:rPrChange>
          </w:rPr>
          <w:delText>loosely followed the hypothesized pattern of</w:delText>
        </w:r>
      </w:del>
      <w:ins w:id="1798" w:author="Curt Storlazzi" w:date="2016-04-04T13:33:00Z">
        <w:r w:rsidR="009D4CD5">
          <w:rPr>
            <w:rFonts w:ascii="Times New Roman" w:hAnsi="Times New Roman" w:cs="Times New Roman"/>
            <w:noProof/>
          </w:rPr>
          <w:t>was</w:t>
        </w:r>
      </w:ins>
      <w:r w:rsidRPr="007F54F5">
        <w:rPr>
          <w:rFonts w:ascii="Times New Roman" w:hAnsi="Times New Roman" w:cs="Times New Roman"/>
          <w:noProof/>
          <w:rPrChange w:id="1799" w:author="Curt Storlazzi" w:date="2016-04-04T13:22:00Z">
            <w:rPr>
              <w:noProof/>
            </w:rPr>
          </w:rPrChange>
        </w:rPr>
        <w:t xml:space="preserve"> </w:t>
      </w:r>
      <w:ins w:id="1800" w:author="Curt Storlazzi" w:date="2016-04-04T13:33:00Z">
        <w:r w:rsidR="009D4CD5">
          <w:rPr>
            <w:rFonts w:ascii="Times New Roman" w:hAnsi="Times New Roman" w:cs="Times New Roman"/>
            <w:noProof/>
          </w:rPr>
          <w:t xml:space="preserve">generally </w:t>
        </w:r>
      </w:ins>
      <w:r w:rsidRPr="007F54F5">
        <w:rPr>
          <w:rFonts w:ascii="Times New Roman" w:hAnsi="Times New Roman" w:cs="Times New Roman"/>
          <w:noProof/>
          <w:rPrChange w:id="1801" w:author="Curt Storlazzi" w:date="2016-04-04T13:22:00Z">
            <w:rPr>
              <w:noProof/>
            </w:rPr>
          </w:rPrChange>
        </w:rPr>
        <w:t xml:space="preserve">lower </w:t>
      </w:r>
      <w:del w:id="1802" w:author="Curt Storlazzi" w:date="2016-04-04T13:33:00Z">
        <w:r w:rsidRPr="007F54F5" w:rsidDel="009D4CD5">
          <w:rPr>
            <w:rFonts w:ascii="Times New Roman" w:hAnsi="Times New Roman" w:cs="Times New Roman"/>
            <w:noProof/>
            <w:rPrChange w:id="1803" w:author="Curt Storlazzi" w:date="2016-04-04T13:22:00Z">
              <w:rPr>
                <w:noProof/>
              </w:rPr>
            </w:rPrChange>
          </w:rPr>
          <w:delText xml:space="preserve">sediment accumulation </w:delText>
        </w:r>
      </w:del>
      <w:r w:rsidRPr="007F54F5">
        <w:rPr>
          <w:rFonts w:ascii="Times New Roman" w:hAnsi="Times New Roman" w:cs="Times New Roman"/>
          <w:noProof/>
          <w:rPrChange w:id="1804" w:author="Curt Storlazzi" w:date="2016-04-04T13:22:00Z">
            <w:rPr>
              <w:noProof/>
            </w:rPr>
          </w:rPrChange>
        </w:rPr>
        <w:t xml:space="preserve">during the May-October trade wind season, and higher </w:t>
      </w:r>
      <w:del w:id="1805" w:author="Curt Storlazzi" w:date="2016-04-04T13:33:00Z">
        <w:r w:rsidRPr="007F54F5" w:rsidDel="009D4CD5">
          <w:rPr>
            <w:rFonts w:ascii="Times New Roman" w:hAnsi="Times New Roman" w:cs="Times New Roman"/>
            <w:noProof/>
            <w:rPrChange w:id="1806" w:author="Curt Storlazzi" w:date="2016-04-04T13:22:00Z">
              <w:rPr>
                <w:noProof/>
              </w:rPr>
            </w:rPrChange>
          </w:rPr>
          <w:delText xml:space="preserve">sedimetation </w:delText>
        </w:r>
      </w:del>
      <w:r w:rsidRPr="007F54F5">
        <w:rPr>
          <w:rFonts w:ascii="Times New Roman" w:hAnsi="Times New Roman" w:cs="Times New Roman"/>
          <w:noProof/>
          <w:rPrChange w:id="1807" w:author="Curt Storlazzi" w:date="2016-04-04T13:22:00Z">
            <w:rPr>
              <w:noProof/>
            </w:rPr>
          </w:rPrChange>
        </w:rPr>
        <w:t>during the October-April wet season</w:t>
      </w:r>
      <w:ins w:id="1808" w:author="Curt Storlazzi" w:date="2016-04-04T13:33:00Z">
        <w:r w:rsidR="009D4CD5">
          <w:rPr>
            <w:rFonts w:ascii="Times New Roman" w:hAnsi="Times New Roman" w:cs="Times New Roman"/>
            <w:noProof/>
          </w:rPr>
          <w:t>,</w:t>
        </w:r>
      </w:ins>
      <w:r w:rsidRPr="007F54F5">
        <w:rPr>
          <w:rFonts w:ascii="Times New Roman" w:hAnsi="Times New Roman" w:cs="Times New Roman"/>
          <w:noProof/>
          <w:rPrChange w:id="1809" w:author="Curt Storlazzi" w:date="2016-04-04T13:22:00Z">
            <w:rPr>
              <w:noProof/>
            </w:rPr>
          </w:rPrChange>
        </w:rPr>
        <w:t xml:space="preserve"> but the patterns were not very strong (</w:t>
      </w:r>
      <w:r w:rsidRPr="007F54F5">
        <w:rPr>
          <w:rFonts w:ascii="Times New Roman" w:hAnsi="Times New Roman" w:cs="Times New Roman"/>
          <w:noProof/>
          <w:rPrChange w:id="1810" w:author="Curt Storlazzi" w:date="2016-04-04T13:22:00Z">
            <w:rPr>
              <w:noProof/>
            </w:rPr>
          </w:rPrChange>
        </w:rPr>
        <w:fldChar w:fldCharType="begin"/>
      </w:r>
      <w:r w:rsidRPr="007F54F5">
        <w:rPr>
          <w:rFonts w:ascii="Times New Roman" w:hAnsi="Times New Roman" w:cs="Times New Roman"/>
          <w:noProof/>
          <w:rPrChange w:id="1811" w:author="Curt Storlazzi" w:date="2016-04-04T13:22:00Z">
            <w:rPr>
              <w:noProof/>
            </w:rPr>
          </w:rPrChange>
        </w:rPr>
        <w:instrText xml:space="preserve"> REF _Ref446470696 \h </w:instrText>
      </w:r>
      <w:r w:rsidRPr="007F54F5">
        <w:rPr>
          <w:rFonts w:ascii="Times New Roman" w:hAnsi="Times New Roman" w:cs="Times New Roman"/>
          <w:noProof/>
          <w:rPrChange w:id="1812" w:author="Curt Storlazzi" w:date="2016-04-04T13:22:00Z">
            <w:rPr>
              <w:rFonts w:ascii="Times New Roman" w:hAnsi="Times New Roman" w:cs="Times New Roman"/>
              <w:noProof/>
            </w:rPr>
          </w:rPrChange>
        </w:rPr>
      </w:r>
      <w:r w:rsidRPr="007F54F5">
        <w:rPr>
          <w:rFonts w:ascii="Times New Roman" w:hAnsi="Times New Roman" w:cs="Times New Roman"/>
          <w:noProof/>
          <w:rPrChange w:id="1813" w:author="Curt Storlazzi" w:date="2016-04-04T13:22:00Z">
            <w:rPr>
              <w:noProof/>
            </w:rPr>
          </w:rPrChange>
        </w:rPr>
        <w:fldChar w:fldCharType="separate"/>
      </w:r>
      <w:r w:rsidRPr="007F54F5">
        <w:rPr>
          <w:rFonts w:ascii="Times New Roman" w:hAnsi="Times New Roman" w:cs="Times New Roman"/>
          <w:rPrChange w:id="1814" w:author="Curt Storlazzi" w:date="2016-04-04T13:22:00Z">
            <w:rPr/>
          </w:rPrChange>
        </w:rPr>
        <w:t xml:space="preserve">Figure </w:t>
      </w:r>
      <w:r w:rsidRPr="007F54F5">
        <w:rPr>
          <w:rFonts w:ascii="Times New Roman" w:hAnsi="Times New Roman" w:cs="Times New Roman"/>
          <w:noProof/>
          <w:rPrChange w:id="1815" w:author="Curt Storlazzi" w:date="2016-04-04T13:22:00Z">
            <w:rPr>
              <w:noProof/>
            </w:rPr>
          </w:rPrChange>
        </w:rPr>
        <w:t>6</w:t>
      </w:r>
      <w:r w:rsidRPr="007F54F5">
        <w:rPr>
          <w:rFonts w:ascii="Times New Roman" w:hAnsi="Times New Roman" w:cs="Times New Roman"/>
          <w:noProof/>
          <w:rPrChange w:id="1816" w:author="Curt Storlazzi" w:date="2016-04-04T13:22:00Z">
            <w:rPr>
              <w:noProof/>
            </w:rPr>
          </w:rPrChange>
        </w:rPr>
        <w:fldChar w:fldCharType="end"/>
      </w:r>
      <w:r w:rsidRPr="007F54F5">
        <w:rPr>
          <w:rFonts w:ascii="Times New Roman" w:hAnsi="Times New Roman" w:cs="Times New Roman"/>
          <w:noProof/>
          <w:rPrChange w:id="1817" w:author="Curt Storlazzi" w:date="2016-04-04T13:22:00Z">
            <w:rPr>
              <w:noProof/>
            </w:rPr>
          </w:rPrChange>
        </w:rPr>
        <w:t>a).</w:t>
      </w:r>
    </w:p>
    <w:p w14:paraId="517E162A" w14:textId="34042CDE" w:rsidR="00CC4698" w:rsidRPr="007F54F5" w:rsidRDefault="00CC4698">
      <w:pPr>
        <w:spacing w:after="0"/>
        <w:ind w:firstLine="720"/>
        <w:rPr>
          <w:rFonts w:ascii="Times New Roman" w:hAnsi="Times New Roman" w:cs="Times New Roman"/>
          <w:noProof/>
          <w:rPrChange w:id="1818" w:author="Curt Storlazzi" w:date="2016-04-04T13:22:00Z">
            <w:rPr>
              <w:noProof/>
            </w:rPr>
          </w:rPrChange>
        </w:rPr>
        <w:pPrChange w:id="1819" w:author="Curt Storlazzi" w:date="2016-04-04T12:44:00Z">
          <w:pPr>
            <w:ind w:firstLine="720"/>
          </w:pPr>
        </w:pPrChange>
      </w:pPr>
      <w:commentRangeStart w:id="1820"/>
      <w:r w:rsidRPr="007F54F5">
        <w:rPr>
          <w:rFonts w:ascii="Times New Roman" w:hAnsi="Times New Roman" w:cs="Times New Roman"/>
          <w:noProof/>
          <w:rPrChange w:id="1821" w:author="Curt Storlazzi" w:date="2016-04-04T13:22:00Z">
            <w:rPr>
              <w:noProof/>
            </w:rPr>
          </w:rPrChange>
        </w:rPr>
        <w:t xml:space="preserve">Sediment accumulation on </w:t>
      </w:r>
      <w:r w:rsidR="00D365F0" w:rsidRPr="007F54F5">
        <w:rPr>
          <w:rFonts w:ascii="Times New Roman" w:hAnsi="Times New Roman" w:cs="Times New Roman"/>
          <w:noProof/>
          <w:rPrChange w:id="1822" w:author="Curt Storlazzi" w:date="2016-04-04T13:22:00Z">
            <w:rPr>
              <w:noProof/>
            </w:rPr>
          </w:rPrChange>
        </w:rPr>
        <w:t>sediment pod</w:t>
      </w:r>
      <w:r w:rsidRPr="007F54F5">
        <w:rPr>
          <w:rFonts w:ascii="Times New Roman" w:hAnsi="Times New Roman" w:cs="Times New Roman"/>
          <w:noProof/>
          <w:rPrChange w:id="1823" w:author="Curt Storlazzi" w:date="2016-04-04T13:22:00Z">
            <w:rPr>
              <w:noProof/>
            </w:rPr>
          </w:rPrChange>
        </w:rPr>
        <w:t xml:space="preserve">s was expected to be highest during periods of low mean wave height due to lower removal rates. Though this pattern was not strong throughout the study period, the </w:t>
      </w:r>
      <w:r w:rsidR="00293109" w:rsidRPr="007F54F5">
        <w:rPr>
          <w:rFonts w:ascii="Times New Roman" w:hAnsi="Times New Roman" w:cs="Times New Roman"/>
          <w:noProof/>
          <w:rPrChange w:id="1824" w:author="Curt Storlazzi" w:date="2016-04-04T13:22:00Z">
            <w:rPr>
              <w:noProof/>
            </w:rPr>
          </w:rPrChange>
        </w:rPr>
        <w:t>high</w:t>
      </w:r>
      <w:r w:rsidRPr="007F54F5">
        <w:rPr>
          <w:rFonts w:ascii="Times New Roman" w:hAnsi="Times New Roman" w:cs="Times New Roman"/>
          <w:noProof/>
          <w:rPrChange w:id="1825" w:author="Curt Storlazzi" w:date="2016-04-04T13:22:00Z">
            <w:rPr>
              <w:noProof/>
            </w:rPr>
          </w:rPrChange>
        </w:rPr>
        <w:t xml:space="preserve">est mean total sediment accumulation </w:t>
      </w:r>
      <w:r w:rsidR="00293109" w:rsidRPr="007F54F5">
        <w:rPr>
          <w:rFonts w:ascii="Times New Roman" w:hAnsi="Times New Roman" w:cs="Times New Roman"/>
          <w:noProof/>
          <w:rPrChange w:id="1826" w:author="Curt Storlazzi" w:date="2016-04-04T13:22:00Z">
            <w:rPr>
              <w:noProof/>
            </w:rPr>
          </w:rPrChange>
        </w:rPr>
        <w:t>on</w:t>
      </w:r>
      <w:r w:rsidRPr="007F54F5">
        <w:rPr>
          <w:rFonts w:ascii="Times New Roman" w:hAnsi="Times New Roman" w:cs="Times New Roman"/>
          <w:noProof/>
          <w:rPrChange w:id="1827" w:author="Curt Storlazzi" w:date="2016-04-04T13:22:00Z">
            <w:rPr>
              <w:noProof/>
            </w:rPr>
          </w:rPrChange>
        </w:rPr>
        <w:t xml:space="preserve"> </w:t>
      </w:r>
      <w:r w:rsidR="00D365F0" w:rsidRPr="007F54F5">
        <w:rPr>
          <w:rFonts w:ascii="Times New Roman" w:hAnsi="Times New Roman" w:cs="Times New Roman"/>
          <w:noProof/>
          <w:rPrChange w:id="1828" w:author="Curt Storlazzi" w:date="2016-04-04T13:22:00Z">
            <w:rPr>
              <w:noProof/>
            </w:rPr>
          </w:rPrChange>
        </w:rPr>
        <w:t xml:space="preserve">sediment </w:t>
      </w:r>
      <w:r w:rsidR="00293109" w:rsidRPr="007F54F5">
        <w:rPr>
          <w:rFonts w:ascii="Times New Roman" w:hAnsi="Times New Roman" w:cs="Times New Roman"/>
          <w:noProof/>
          <w:rPrChange w:id="1829" w:author="Curt Storlazzi" w:date="2016-04-04T13:22:00Z">
            <w:rPr>
              <w:noProof/>
            </w:rPr>
          </w:rPrChange>
        </w:rPr>
        <w:t>pod</w:t>
      </w:r>
      <w:r w:rsidRPr="007F54F5">
        <w:rPr>
          <w:rFonts w:ascii="Times New Roman" w:hAnsi="Times New Roman" w:cs="Times New Roman"/>
          <w:noProof/>
          <w:rPrChange w:id="1830" w:author="Curt Storlazzi" w:date="2016-04-04T13:22:00Z">
            <w:rPr>
              <w:noProof/>
            </w:rPr>
          </w:rPrChange>
        </w:rPr>
        <w:t>s coincided with low</w:t>
      </w:r>
      <w:r w:rsidR="00293109" w:rsidRPr="007F54F5">
        <w:rPr>
          <w:rFonts w:ascii="Times New Roman" w:hAnsi="Times New Roman" w:cs="Times New Roman"/>
          <w:noProof/>
          <w:rPrChange w:id="1831" w:author="Curt Storlazzi" w:date="2016-04-04T13:22:00Z">
            <w:rPr>
              <w:noProof/>
            </w:rPr>
          </w:rPrChange>
        </w:rPr>
        <w:t xml:space="preserve"> </w:t>
      </w:r>
      <w:r w:rsidRPr="007F54F5">
        <w:rPr>
          <w:rFonts w:ascii="Times New Roman" w:hAnsi="Times New Roman" w:cs="Times New Roman"/>
          <w:noProof/>
          <w:rPrChange w:id="1832" w:author="Curt Storlazzi" w:date="2016-04-04T13:22:00Z">
            <w:rPr>
              <w:noProof/>
            </w:rPr>
          </w:rPrChange>
        </w:rPr>
        <w:t>mean wave height in Noveber 2014, suggesting low re</w:t>
      </w:r>
      <w:r w:rsidR="00B44692" w:rsidRPr="007F54F5">
        <w:rPr>
          <w:rFonts w:ascii="Times New Roman" w:hAnsi="Times New Roman" w:cs="Times New Roman"/>
          <w:noProof/>
          <w:rPrChange w:id="1833" w:author="Curt Storlazzi" w:date="2016-04-04T13:22:00Z">
            <w:rPr>
              <w:noProof/>
            </w:rPr>
          </w:rPrChange>
        </w:rPr>
        <w:t>moval</w:t>
      </w:r>
      <w:r w:rsidRPr="007F54F5">
        <w:rPr>
          <w:rFonts w:ascii="Times New Roman" w:hAnsi="Times New Roman" w:cs="Times New Roman"/>
          <w:noProof/>
          <w:rPrChange w:id="1834" w:author="Curt Storlazzi" w:date="2016-04-04T13:22:00Z">
            <w:rPr>
              <w:noProof/>
            </w:rPr>
          </w:rPrChange>
        </w:rPr>
        <w:t xml:space="preserve"> rates.</w:t>
      </w:r>
      <w:commentRangeEnd w:id="1820"/>
      <w:r w:rsidR="009D4CD5">
        <w:rPr>
          <w:rStyle w:val="CommentReference"/>
          <w:rFonts w:asciiTheme="minorHAnsi" w:hAnsiTheme="minorHAnsi"/>
        </w:rPr>
        <w:commentReference w:id="1820"/>
      </w:r>
    </w:p>
    <w:p w14:paraId="69495B40" w14:textId="4528BCDB" w:rsidR="00CC4698" w:rsidRPr="007F54F5" w:rsidDel="007E158A" w:rsidRDefault="00CC4698">
      <w:pPr>
        <w:spacing w:after="0"/>
        <w:rPr>
          <w:del w:id="1835" w:author="Curt Storlazzi" w:date="2016-04-04T13:29:00Z"/>
          <w:rFonts w:ascii="Times New Roman" w:hAnsi="Times New Roman" w:cs="Times New Roman"/>
          <w:rPrChange w:id="1836" w:author="Curt Storlazzi" w:date="2016-04-04T13:22:00Z">
            <w:rPr>
              <w:del w:id="1837" w:author="Curt Storlazzi" w:date="2016-04-04T13:29:00Z"/>
            </w:rPr>
          </w:rPrChange>
        </w:rPr>
        <w:pPrChange w:id="1838" w:author="Curt Storlazzi" w:date="2016-04-04T12:44:00Z">
          <w:pPr/>
        </w:pPrChange>
      </w:pPr>
    </w:p>
    <w:p w14:paraId="73D4867B" w14:textId="42D12920" w:rsidR="00CC4698" w:rsidRPr="007F54F5" w:rsidDel="007E158A" w:rsidRDefault="00CC4698">
      <w:pPr>
        <w:pStyle w:val="Heading4"/>
        <w:keepNext w:val="0"/>
        <w:keepLines w:val="0"/>
        <w:spacing w:before="0" w:after="0"/>
        <w:rPr>
          <w:del w:id="1839" w:author="Curt Storlazzi" w:date="2016-04-04T13:29:00Z"/>
          <w:rFonts w:ascii="Times New Roman" w:hAnsi="Times New Roman" w:cs="Times New Roman"/>
          <w:noProof/>
          <w:rPrChange w:id="1840" w:author="Curt Storlazzi" w:date="2016-04-04T13:22:00Z">
            <w:rPr>
              <w:del w:id="1841" w:author="Curt Storlazzi" w:date="2016-04-04T13:29:00Z"/>
              <w:noProof/>
            </w:rPr>
          </w:rPrChange>
        </w:rPr>
        <w:pPrChange w:id="1842" w:author="Curt Storlazzi" w:date="2016-04-04T12:44:00Z">
          <w:pPr>
            <w:pStyle w:val="Heading4"/>
            <w:keepNext w:val="0"/>
            <w:keepLines w:val="0"/>
          </w:pPr>
        </w:pPrChange>
      </w:pPr>
      <w:del w:id="1843" w:author="Curt Storlazzi" w:date="2016-04-04T13:29:00Z">
        <w:r w:rsidRPr="007F54F5" w:rsidDel="007E158A">
          <w:rPr>
            <w:rFonts w:ascii="Times New Roman" w:hAnsi="Times New Roman" w:cs="Times New Roman"/>
            <w:noProof/>
            <w:rPrChange w:id="1844" w:author="Curt Storlazzi" w:date="2016-04-04T13:22:00Z">
              <w:rPr>
                <w:noProof/>
              </w:rPr>
            </w:rPrChange>
          </w:rPr>
          <w:delText xml:space="preserve">3.4.1.2 </w:delText>
        </w:r>
        <w:r w:rsidR="00D365F0" w:rsidRPr="007F54F5" w:rsidDel="007E158A">
          <w:rPr>
            <w:rFonts w:ascii="Times New Roman" w:hAnsi="Times New Roman" w:cs="Times New Roman"/>
            <w:noProof/>
            <w:rPrChange w:id="1845" w:author="Curt Storlazzi" w:date="2016-04-04T13:22:00Z">
              <w:rPr>
                <w:noProof/>
              </w:rPr>
            </w:rPrChange>
          </w:rPr>
          <w:delText>Sediment trap</w:delText>
        </w:r>
        <w:r w:rsidRPr="007F54F5" w:rsidDel="007E158A">
          <w:rPr>
            <w:rFonts w:ascii="Times New Roman" w:hAnsi="Times New Roman" w:cs="Times New Roman"/>
            <w:noProof/>
            <w:rPrChange w:id="1846" w:author="Curt Storlazzi" w:date="2016-04-04T13:22:00Z">
              <w:rPr>
                <w:noProof/>
              </w:rPr>
            </w:rPrChange>
          </w:rPr>
          <w:delText>s</w:delText>
        </w:r>
      </w:del>
    </w:p>
    <w:p w14:paraId="4D20FAC4" w14:textId="3B29976A" w:rsidR="00B44692" w:rsidRPr="007F54F5" w:rsidRDefault="00CC4698">
      <w:pPr>
        <w:spacing w:after="0"/>
        <w:ind w:firstLine="720"/>
        <w:rPr>
          <w:rFonts w:ascii="Times New Roman" w:hAnsi="Times New Roman" w:cs="Times New Roman"/>
          <w:noProof/>
          <w:rPrChange w:id="1847" w:author="Curt Storlazzi" w:date="2016-04-04T13:22:00Z">
            <w:rPr>
              <w:noProof/>
            </w:rPr>
          </w:rPrChange>
        </w:rPr>
        <w:pPrChange w:id="1848" w:author="Curt Storlazzi" w:date="2016-04-04T12:44:00Z">
          <w:pPr>
            <w:ind w:firstLine="720"/>
          </w:pPr>
        </w:pPrChange>
      </w:pPr>
      <w:r w:rsidRPr="007F54F5">
        <w:rPr>
          <w:rFonts w:ascii="Times New Roman" w:hAnsi="Times New Roman" w:cs="Times New Roman"/>
          <w:rPrChange w:id="1849" w:author="Curt Storlazzi" w:date="2016-04-04T13:22:00Z">
            <w:rPr/>
          </w:rPrChange>
        </w:rPr>
        <w:t xml:space="preserve">Similar to the results for </w:t>
      </w:r>
      <w:r w:rsidR="00D365F0" w:rsidRPr="007F54F5">
        <w:rPr>
          <w:rFonts w:ascii="Times New Roman" w:hAnsi="Times New Roman" w:cs="Times New Roman"/>
          <w:rPrChange w:id="1850" w:author="Curt Storlazzi" w:date="2016-04-04T13:22:00Z">
            <w:rPr/>
          </w:rPrChange>
        </w:rPr>
        <w:t>sediment pod</w:t>
      </w:r>
      <w:r w:rsidRPr="007F54F5">
        <w:rPr>
          <w:rFonts w:ascii="Times New Roman" w:hAnsi="Times New Roman" w:cs="Times New Roman"/>
          <w:rPrChange w:id="1851" w:author="Curt Storlazzi" w:date="2016-04-04T13:22:00Z">
            <w:rPr/>
          </w:rPrChange>
        </w:rPr>
        <w:t xml:space="preserve">s, mean sediment accumulation rates in </w:t>
      </w:r>
      <w:r w:rsidR="00D365F0" w:rsidRPr="007F54F5">
        <w:rPr>
          <w:rFonts w:ascii="Times New Roman" w:hAnsi="Times New Roman" w:cs="Times New Roman"/>
          <w:rPrChange w:id="1852" w:author="Curt Storlazzi" w:date="2016-04-04T13:22:00Z">
            <w:rPr/>
          </w:rPrChange>
        </w:rPr>
        <w:t>sediment trap</w:t>
      </w:r>
      <w:r w:rsidRPr="007F54F5">
        <w:rPr>
          <w:rFonts w:ascii="Times New Roman" w:hAnsi="Times New Roman" w:cs="Times New Roman"/>
          <w:rPrChange w:id="1853" w:author="Curt Storlazzi" w:date="2016-04-04T13:22:00Z">
            <w:rPr/>
          </w:rPrChange>
        </w:rPr>
        <w:t>s were higher on the northern reef than the southern reef for all deployment periods. On both the northern and southern reefs the three periods with highest</w:t>
      </w:r>
      <w:r w:rsidR="00B44692" w:rsidRPr="007F54F5">
        <w:rPr>
          <w:rFonts w:ascii="Times New Roman" w:hAnsi="Times New Roman" w:cs="Times New Roman"/>
          <w:rPrChange w:id="1854" w:author="Curt Storlazzi" w:date="2016-04-04T13:22:00Z">
            <w:rPr/>
          </w:rPrChange>
        </w:rPr>
        <w:t xml:space="preserve"> mean</w:t>
      </w:r>
      <w:r w:rsidRPr="007F54F5">
        <w:rPr>
          <w:rFonts w:ascii="Times New Roman" w:hAnsi="Times New Roman" w:cs="Times New Roman"/>
          <w:rPrChange w:id="1855" w:author="Curt Storlazzi" w:date="2016-04-04T13:22:00Z">
            <w:rPr/>
          </w:rPrChange>
        </w:rPr>
        <w:t xml:space="preserve"> wave heights (March 2014, June-July 2014, and December 2014</w:t>
      </w:r>
      <w:r w:rsidRPr="007F54F5">
        <w:rPr>
          <w:rFonts w:ascii="Times New Roman" w:hAnsi="Times New Roman" w:cs="Times New Roman"/>
          <w:noProof/>
          <w:rPrChange w:id="1856" w:author="Curt Storlazzi" w:date="2016-04-04T13:22:00Z">
            <w:rPr>
              <w:noProof/>
            </w:rPr>
          </w:rPrChange>
        </w:rPr>
        <w:t xml:space="preserve">) were associated with the highest rates of carbonate sediment accumulation in </w:t>
      </w:r>
      <w:r w:rsidR="00D365F0" w:rsidRPr="007F54F5">
        <w:rPr>
          <w:rFonts w:ascii="Times New Roman" w:hAnsi="Times New Roman" w:cs="Times New Roman"/>
          <w:noProof/>
          <w:rPrChange w:id="1857" w:author="Curt Storlazzi" w:date="2016-04-04T13:22:00Z">
            <w:rPr>
              <w:noProof/>
            </w:rPr>
          </w:rPrChange>
        </w:rPr>
        <w:t>sediment trap</w:t>
      </w:r>
      <w:r w:rsidRPr="007F54F5">
        <w:rPr>
          <w:rFonts w:ascii="Times New Roman" w:hAnsi="Times New Roman" w:cs="Times New Roman"/>
          <w:noProof/>
          <w:rPrChange w:id="1858" w:author="Curt Storlazzi" w:date="2016-04-04T13:22:00Z">
            <w:rPr>
              <w:noProof/>
            </w:rPr>
          </w:rPrChange>
        </w:rPr>
        <w:t xml:space="preserve">s. Conversely, mean terrigenous sediment accumulation in </w:t>
      </w:r>
      <w:r w:rsidR="00D365F0" w:rsidRPr="007F54F5">
        <w:rPr>
          <w:rFonts w:ascii="Times New Roman" w:hAnsi="Times New Roman" w:cs="Times New Roman"/>
          <w:noProof/>
          <w:rPrChange w:id="1859" w:author="Curt Storlazzi" w:date="2016-04-04T13:22:00Z">
            <w:rPr>
              <w:noProof/>
            </w:rPr>
          </w:rPrChange>
        </w:rPr>
        <w:t>sediment trap</w:t>
      </w:r>
      <w:r w:rsidRPr="007F54F5">
        <w:rPr>
          <w:rFonts w:ascii="Times New Roman" w:hAnsi="Times New Roman" w:cs="Times New Roman"/>
          <w:noProof/>
          <w:rPrChange w:id="1860" w:author="Curt Storlazzi" w:date="2016-04-04T13:22:00Z">
            <w:rPr>
              <w:noProof/>
            </w:rPr>
          </w:rPrChange>
        </w:rPr>
        <w:t xml:space="preserve">s did not seem to follow any pattern in SSY, </w:t>
      </w:r>
      <w:r w:rsidR="00B44692" w:rsidRPr="007F54F5">
        <w:rPr>
          <w:rFonts w:ascii="Times New Roman" w:hAnsi="Times New Roman" w:cs="Times New Roman"/>
          <w:noProof/>
          <w:rPrChange w:id="1861" w:author="Curt Storlazzi" w:date="2016-04-04T13:22:00Z">
            <w:rPr>
              <w:noProof/>
            </w:rPr>
          </w:rPrChange>
        </w:rPr>
        <w:t>mean wave heights</w:t>
      </w:r>
      <w:r w:rsidRPr="007F54F5">
        <w:rPr>
          <w:rFonts w:ascii="Times New Roman" w:hAnsi="Times New Roman" w:cs="Times New Roman"/>
          <w:noProof/>
          <w:rPrChange w:id="1862" w:author="Curt Storlazzi" w:date="2016-04-04T13:22:00Z">
            <w:rPr>
              <w:noProof/>
            </w:rPr>
          </w:rPrChange>
        </w:rPr>
        <w:t xml:space="preserve">, or </w:t>
      </w:r>
      <w:r w:rsidR="00B44692" w:rsidRPr="007F54F5">
        <w:rPr>
          <w:rFonts w:ascii="Times New Roman" w:hAnsi="Times New Roman" w:cs="Times New Roman"/>
          <w:noProof/>
          <w:rPrChange w:id="1863" w:author="Curt Storlazzi" w:date="2016-04-04T13:22:00Z">
            <w:rPr>
              <w:noProof/>
            </w:rPr>
          </w:rPrChange>
        </w:rPr>
        <w:t xml:space="preserve">even total </w:t>
      </w:r>
      <w:r w:rsidRPr="007F54F5">
        <w:rPr>
          <w:rFonts w:ascii="Times New Roman" w:hAnsi="Times New Roman" w:cs="Times New Roman"/>
          <w:noProof/>
          <w:rPrChange w:id="1864" w:author="Curt Storlazzi" w:date="2016-04-04T13:22:00Z">
            <w:rPr>
              <w:noProof/>
            </w:rPr>
          </w:rPrChange>
        </w:rPr>
        <w:t xml:space="preserve">precipitation, and seemed to occur at a fairly constant rate over the study period. </w:t>
      </w:r>
      <w:del w:id="1865" w:author="Curt Storlazzi" w:date="2016-04-04T13:36:00Z">
        <w:r w:rsidRPr="007F54F5" w:rsidDel="009D4CD5">
          <w:rPr>
            <w:rFonts w:ascii="Times New Roman" w:hAnsi="Times New Roman" w:cs="Times New Roman"/>
            <w:noProof/>
            <w:rPrChange w:id="1866" w:author="Curt Storlazzi" w:date="2016-04-04T13:22:00Z">
              <w:rPr>
                <w:noProof/>
              </w:rPr>
            </w:rPrChange>
          </w:rPr>
          <w:delText xml:space="preserve">While </w:delText>
        </w:r>
      </w:del>
      <w:ins w:id="1867" w:author="Curt Storlazzi" w:date="2016-04-04T13:36:00Z">
        <w:r w:rsidR="009D4CD5">
          <w:rPr>
            <w:rFonts w:ascii="Times New Roman" w:hAnsi="Times New Roman" w:cs="Times New Roman"/>
            <w:noProof/>
          </w:rPr>
          <w:t>Although</w:t>
        </w:r>
        <w:r w:rsidR="009D4CD5" w:rsidRPr="007F54F5">
          <w:rPr>
            <w:rFonts w:ascii="Times New Roman" w:hAnsi="Times New Roman" w:cs="Times New Roman"/>
            <w:noProof/>
            <w:rPrChange w:id="1868" w:author="Curt Storlazzi" w:date="2016-04-04T13:22:00Z">
              <w:rPr>
                <w:noProof/>
              </w:rPr>
            </w:rPrChange>
          </w:rPr>
          <w:t xml:space="preserve"> </w:t>
        </w:r>
      </w:ins>
      <w:r w:rsidRPr="007F54F5">
        <w:rPr>
          <w:rFonts w:ascii="Times New Roman" w:hAnsi="Times New Roman" w:cs="Times New Roman"/>
          <w:noProof/>
          <w:rPrChange w:id="1869" w:author="Curt Storlazzi" w:date="2016-04-04T13:22:00Z">
            <w:rPr>
              <w:noProof/>
            </w:rPr>
          </w:rPrChange>
        </w:rPr>
        <w:t>the mean sediment accumulation rates illustrate broad characterizations of sediment regimes over the northern and southern reefs, no strong temporal patterns in</w:t>
      </w:r>
      <w:r w:rsidR="00293109" w:rsidRPr="007F54F5">
        <w:rPr>
          <w:rFonts w:ascii="Times New Roman" w:hAnsi="Times New Roman" w:cs="Times New Roman"/>
          <w:noProof/>
          <w:rPrChange w:id="1870" w:author="Curt Storlazzi" w:date="2016-04-04T13:22:00Z">
            <w:rPr>
              <w:noProof/>
            </w:rPr>
          </w:rPrChange>
        </w:rPr>
        <w:t xml:space="preserve"> mean</w:t>
      </w:r>
      <w:r w:rsidRPr="007F54F5">
        <w:rPr>
          <w:rFonts w:ascii="Times New Roman" w:hAnsi="Times New Roman" w:cs="Times New Roman"/>
          <w:noProof/>
          <w:rPrChange w:id="1871" w:author="Curt Storlazzi" w:date="2016-04-04T13:22:00Z">
            <w:rPr>
              <w:noProof/>
            </w:rPr>
          </w:rPrChange>
        </w:rPr>
        <w:t xml:space="preserve"> terrigenous sediment accumulation were evident</w:t>
      </w:r>
      <w:r w:rsidR="00293109" w:rsidRPr="007F54F5">
        <w:rPr>
          <w:rFonts w:ascii="Times New Roman" w:hAnsi="Times New Roman" w:cs="Times New Roman"/>
          <w:noProof/>
          <w:rPrChange w:id="1872" w:author="Curt Storlazzi" w:date="2016-04-04T13:22:00Z">
            <w:rPr>
              <w:noProof/>
            </w:rPr>
          </w:rPrChange>
        </w:rPr>
        <w:t xml:space="preserve"> in the time series</w:t>
      </w:r>
      <w:r w:rsidRPr="007F54F5">
        <w:rPr>
          <w:rFonts w:ascii="Times New Roman" w:hAnsi="Times New Roman" w:cs="Times New Roman"/>
          <w:noProof/>
          <w:rPrChange w:id="1873" w:author="Curt Storlazzi" w:date="2016-04-04T13:22:00Z">
            <w:rPr>
              <w:noProof/>
            </w:rPr>
          </w:rPrChange>
        </w:rPr>
        <w:t>.</w:t>
      </w:r>
    </w:p>
    <w:p w14:paraId="27929E39" w14:textId="612949C0" w:rsidR="00B44692" w:rsidRPr="007F54F5" w:rsidDel="007E158A" w:rsidRDefault="00B44692">
      <w:pPr>
        <w:spacing w:after="0"/>
        <w:rPr>
          <w:del w:id="1874" w:author="Curt Storlazzi" w:date="2016-04-04T13:29:00Z"/>
          <w:rFonts w:ascii="Times New Roman" w:hAnsi="Times New Roman" w:cs="Times New Roman"/>
          <w:noProof/>
          <w:rPrChange w:id="1875" w:author="Curt Storlazzi" w:date="2016-04-04T13:22:00Z">
            <w:rPr>
              <w:del w:id="1876" w:author="Curt Storlazzi" w:date="2016-04-04T13:29:00Z"/>
              <w:noProof/>
            </w:rPr>
          </w:rPrChange>
        </w:rPr>
        <w:pPrChange w:id="1877" w:author="Curt Storlazzi" w:date="2016-04-04T12:44:00Z">
          <w:pPr/>
        </w:pPrChange>
      </w:pPr>
    </w:p>
    <w:p w14:paraId="05232250" w14:textId="07FF36CD" w:rsidR="00B44692" w:rsidRPr="007F54F5" w:rsidDel="007E158A" w:rsidRDefault="00B44692">
      <w:pPr>
        <w:pStyle w:val="Heading3"/>
        <w:keepNext w:val="0"/>
        <w:keepLines w:val="0"/>
        <w:spacing w:before="0"/>
        <w:rPr>
          <w:del w:id="1878" w:author="Curt Storlazzi" w:date="2016-04-04T13:29:00Z"/>
          <w:rFonts w:ascii="Times New Roman" w:hAnsi="Times New Roman" w:cs="Times New Roman"/>
          <w:rPrChange w:id="1879" w:author="Curt Storlazzi" w:date="2016-04-04T13:22:00Z">
            <w:rPr>
              <w:del w:id="1880" w:author="Curt Storlazzi" w:date="2016-04-04T13:29:00Z"/>
            </w:rPr>
          </w:rPrChange>
        </w:rPr>
        <w:pPrChange w:id="1881" w:author="Curt Storlazzi" w:date="2016-04-04T12:44:00Z">
          <w:pPr>
            <w:pStyle w:val="Heading3"/>
            <w:keepNext w:val="0"/>
            <w:keepLines w:val="0"/>
          </w:pPr>
        </w:pPrChange>
      </w:pPr>
      <w:del w:id="1882" w:author="Curt Storlazzi" w:date="2016-04-04T13:29:00Z">
        <w:r w:rsidRPr="007F54F5" w:rsidDel="007E158A">
          <w:rPr>
            <w:rFonts w:ascii="Times New Roman" w:hAnsi="Times New Roman" w:cs="Times New Roman"/>
            <w:rPrChange w:id="1883" w:author="Curt Storlazzi" w:date="2016-04-04T13:22:00Z">
              <w:rPr/>
            </w:rPrChange>
          </w:rPr>
          <w:delText>3.4.2 Temporal patterns in sediment accumulation at each sediment trap</w:delText>
        </w:r>
      </w:del>
    </w:p>
    <w:p w14:paraId="00D421E3" w14:textId="099B07E4" w:rsidR="009002FB" w:rsidRPr="007F54F5" w:rsidRDefault="009002FB">
      <w:pPr>
        <w:spacing w:after="0"/>
        <w:rPr>
          <w:rFonts w:ascii="Times New Roman" w:hAnsi="Times New Roman" w:cs="Times New Roman"/>
          <w:rPrChange w:id="1884" w:author="Curt Storlazzi" w:date="2016-04-04T13:22:00Z">
            <w:rPr/>
          </w:rPrChange>
        </w:rPr>
        <w:pPrChange w:id="1885" w:author="Curt Storlazzi" w:date="2016-04-04T12:44:00Z">
          <w:pPr/>
        </w:pPrChange>
      </w:pPr>
      <w:r w:rsidRPr="007F54F5">
        <w:rPr>
          <w:rFonts w:ascii="Times New Roman" w:hAnsi="Times New Roman" w:cs="Times New Roman"/>
          <w:rPrChange w:id="1886" w:author="Curt Storlazzi" w:date="2016-04-04T13:22:00Z">
            <w:rPr/>
          </w:rPrChange>
        </w:rPr>
        <w:tab/>
      </w:r>
      <w:commentRangeStart w:id="1887"/>
      <w:r w:rsidRPr="007F54F5">
        <w:rPr>
          <w:rFonts w:ascii="Times New Roman" w:hAnsi="Times New Roman" w:cs="Times New Roman"/>
          <w:rPrChange w:id="1888" w:author="Curt Storlazzi" w:date="2016-04-04T13:22:00Z">
            <w:rPr/>
          </w:rPrChange>
        </w:rPr>
        <w:t>Univariate and multi-variate linear regression models were used to determine how total SSY and mean</w:t>
      </w:r>
      <w:r w:rsidR="00783D90" w:rsidRPr="007F54F5">
        <w:rPr>
          <w:rFonts w:ascii="Times New Roman" w:hAnsi="Times New Roman" w:cs="Times New Roman"/>
          <w:rPrChange w:id="1889" w:author="Curt Storlazzi" w:date="2016-04-04T13:22:00Z">
            <w:rPr/>
          </w:rPrChange>
        </w:rPr>
        <w:t xml:space="preserve"> </w:t>
      </w:r>
      <w:r w:rsidRPr="007F54F5">
        <w:rPr>
          <w:rFonts w:ascii="Times New Roman" w:hAnsi="Times New Roman" w:cs="Times New Roman"/>
          <w:rPrChange w:id="1890" w:author="Curt Storlazzi" w:date="2016-04-04T13:22:00Z">
            <w:rPr/>
          </w:rPrChange>
        </w:rPr>
        <w:t xml:space="preserve">wave height influenced temporal patterns of sediment accumulation rates in </w:t>
      </w:r>
      <w:r w:rsidR="00D365F0" w:rsidRPr="007F54F5">
        <w:rPr>
          <w:rFonts w:ascii="Times New Roman" w:hAnsi="Times New Roman" w:cs="Times New Roman"/>
          <w:rPrChange w:id="1891" w:author="Curt Storlazzi" w:date="2016-04-04T13:22:00Z">
            <w:rPr/>
          </w:rPrChange>
        </w:rPr>
        <w:t>sediment trap</w:t>
      </w:r>
      <w:r w:rsidRPr="007F54F5">
        <w:rPr>
          <w:rFonts w:ascii="Times New Roman" w:hAnsi="Times New Roman" w:cs="Times New Roman"/>
          <w:rPrChange w:id="1892" w:author="Curt Storlazzi" w:date="2016-04-04T13:22:00Z">
            <w:rPr/>
          </w:rPrChange>
        </w:rPr>
        <w:t xml:space="preserve">s and on </w:t>
      </w:r>
      <w:r w:rsidR="00D365F0" w:rsidRPr="007F54F5">
        <w:rPr>
          <w:rFonts w:ascii="Times New Roman" w:hAnsi="Times New Roman" w:cs="Times New Roman"/>
          <w:rPrChange w:id="1893" w:author="Curt Storlazzi" w:date="2016-04-04T13:22:00Z">
            <w:rPr/>
          </w:rPrChange>
        </w:rPr>
        <w:t>sediment pod</w:t>
      </w:r>
      <w:r w:rsidRPr="007F54F5">
        <w:rPr>
          <w:rFonts w:ascii="Times New Roman" w:hAnsi="Times New Roman" w:cs="Times New Roman"/>
          <w:rPrChange w:id="1894" w:author="Curt Storlazzi" w:date="2016-04-04T13:22:00Z">
            <w:rPr/>
          </w:rPrChange>
        </w:rPr>
        <w:t xml:space="preserve">s. </w:t>
      </w:r>
      <w:r w:rsidR="00DA1E03" w:rsidRPr="007F54F5">
        <w:rPr>
          <w:rFonts w:ascii="Times New Roman" w:hAnsi="Times New Roman" w:cs="Times New Roman"/>
          <w:rPrChange w:id="1895" w:author="Curt Storlazzi" w:date="2016-04-04T13:22:00Z">
            <w:rPr/>
          </w:rPrChange>
        </w:rPr>
        <w:t xml:space="preserve">Univariate models were assessed using </w:t>
      </w:r>
      <w:r w:rsidRPr="007F54F5">
        <w:rPr>
          <w:rFonts w:ascii="Times New Roman" w:hAnsi="Times New Roman" w:cs="Times New Roman"/>
          <w:rPrChange w:id="1896" w:author="Curt Storlazzi" w:date="2016-04-04T13:22:00Z">
            <w:rPr/>
          </w:rPrChange>
        </w:rPr>
        <w:t>Spearman correlation coefficients (p-value &lt;0.10), and the multiple linear regression</w:t>
      </w:r>
      <w:r w:rsidR="00DA1E03" w:rsidRPr="007F54F5">
        <w:rPr>
          <w:rFonts w:ascii="Times New Roman" w:hAnsi="Times New Roman" w:cs="Times New Roman"/>
          <w:rPrChange w:id="1897" w:author="Curt Storlazzi" w:date="2016-04-04T13:22:00Z">
            <w:rPr/>
          </w:rPrChange>
        </w:rPr>
        <w:t xml:space="preserve"> model</w:t>
      </w:r>
      <w:r w:rsidRPr="007F54F5">
        <w:rPr>
          <w:rFonts w:ascii="Times New Roman" w:hAnsi="Times New Roman" w:cs="Times New Roman"/>
          <w:rPrChange w:id="1898" w:author="Curt Storlazzi" w:date="2016-04-04T13:22:00Z">
            <w:rPr/>
          </w:rPrChange>
        </w:rPr>
        <w:t xml:space="preserve"> was assessed using the significance of p-values</w:t>
      </w:r>
      <w:r w:rsidR="00DA1E03" w:rsidRPr="007F54F5">
        <w:rPr>
          <w:rFonts w:ascii="Times New Roman" w:hAnsi="Times New Roman" w:cs="Times New Roman"/>
          <w:rPrChange w:id="1899" w:author="Curt Storlazzi" w:date="2016-04-04T13:22:00Z">
            <w:rPr/>
          </w:rPrChange>
        </w:rPr>
        <w:t xml:space="preserve"> for each predictor</w:t>
      </w:r>
      <w:r w:rsidRPr="007F54F5">
        <w:rPr>
          <w:rFonts w:ascii="Times New Roman" w:hAnsi="Times New Roman" w:cs="Times New Roman"/>
          <w:rPrChange w:id="1900" w:author="Curt Storlazzi" w:date="2016-04-04T13:22:00Z">
            <w:rPr/>
          </w:rPrChange>
        </w:rPr>
        <w:t>.</w:t>
      </w:r>
      <w:commentRangeEnd w:id="1887"/>
      <w:r w:rsidR="00114AFF">
        <w:rPr>
          <w:rStyle w:val="CommentReference"/>
          <w:rFonts w:asciiTheme="minorHAnsi" w:hAnsiTheme="minorHAnsi"/>
        </w:rPr>
        <w:commentReference w:id="1887"/>
      </w:r>
      <w:r w:rsidRPr="007F54F5">
        <w:rPr>
          <w:rFonts w:ascii="Times New Roman" w:hAnsi="Times New Roman" w:cs="Times New Roman"/>
          <w:rPrChange w:id="1901" w:author="Curt Storlazzi" w:date="2016-04-04T13:22:00Z">
            <w:rPr/>
          </w:rPrChange>
        </w:rPr>
        <w:t xml:space="preserve"> </w:t>
      </w:r>
    </w:p>
    <w:p w14:paraId="4D5EDF20" w14:textId="0668B830" w:rsidR="009002FB" w:rsidRPr="007F54F5" w:rsidDel="007E158A" w:rsidRDefault="009002FB">
      <w:pPr>
        <w:spacing w:after="0"/>
        <w:rPr>
          <w:del w:id="1902" w:author="Curt Storlazzi" w:date="2016-04-04T13:29:00Z"/>
          <w:rFonts w:ascii="Times New Roman" w:hAnsi="Times New Roman" w:cs="Times New Roman"/>
          <w:rPrChange w:id="1903" w:author="Curt Storlazzi" w:date="2016-04-04T13:22:00Z">
            <w:rPr>
              <w:del w:id="1904" w:author="Curt Storlazzi" w:date="2016-04-04T13:29:00Z"/>
            </w:rPr>
          </w:rPrChange>
        </w:rPr>
        <w:pPrChange w:id="1905" w:author="Curt Storlazzi" w:date="2016-04-04T12:44:00Z">
          <w:pPr/>
        </w:pPrChange>
      </w:pPr>
    </w:p>
    <w:p w14:paraId="2FE7FAA8" w14:textId="3C976863" w:rsidR="00B44692" w:rsidRPr="007F54F5" w:rsidDel="007E158A" w:rsidRDefault="00B44692">
      <w:pPr>
        <w:pStyle w:val="Heading4"/>
        <w:keepNext w:val="0"/>
        <w:keepLines w:val="0"/>
        <w:spacing w:before="0" w:after="0"/>
        <w:rPr>
          <w:del w:id="1906" w:author="Curt Storlazzi" w:date="2016-04-04T13:29:00Z"/>
          <w:rFonts w:ascii="Times New Roman" w:hAnsi="Times New Roman" w:cs="Times New Roman"/>
          <w:rPrChange w:id="1907" w:author="Curt Storlazzi" w:date="2016-04-04T13:22:00Z">
            <w:rPr>
              <w:del w:id="1908" w:author="Curt Storlazzi" w:date="2016-04-04T13:29:00Z"/>
            </w:rPr>
          </w:rPrChange>
        </w:rPr>
        <w:pPrChange w:id="1909" w:author="Curt Storlazzi" w:date="2016-04-04T12:44:00Z">
          <w:pPr>
            <w:pStyle w:val="Heading4"/>
            <w:keepNext w:val="0"/>
            <w:keepLines w:val="0"/>
          </w:pPr>
        </w:pPrChange>
      </w:pPr>
      <w:del w:id="1910" w:author="Curt Storlazzi" w:date="2016-04-04T13:29:00Z">
        <w:r w:rsidRPr="007F54F5" w:rsidDel="007E158A">
          <w:rPr>
            <w:rFonts w:ascii="Times New Roman" w:hAnsi="Times New Roman" w:cs="Times New Roman"/>
            <w:rPrChange w:id="1911" w:author="Curt Storlazzi" w:date="2016-04-04T13:22:00Z">
              <w:rPr/>
            </w:rPrChange>
          </w:rPr>
          <w:delText xml:space="preserve">3.4.2.1 </w:delText>
        </w:r>
        <w:r w:rsidR="00D365F0" w:rsidRPr="007F54F5" w:rsidDel="007E158A">
          <w:rPr>
            <w:rFonts w:ascii="Times New Roman" w:hAnsi="Times New Roman" w:cs="Times New Roman"/>
            <w:rPrChange w:id="1912" w:author="Curt Storlazzi" w:date="2016-04-04T13:22:00Z">
              <w:rPr/>
            </w:rPrChange>
          </w:rPr>
          <w:delText>Sediment pod</w:delText>
        </w:r>
        <w:r w:rsidRPr="007F54F5" w:rsidDel="007E158A">
          <w:rPr>
            <w:rFonts w:ascii="Times New Roman" w:hAnsi="Times New Roman" w:cs="Times New Roman"/>
            <w:rPrChange w:id="1913" w:author="Curt Storlazzi" w:date="2016-04-04T13:22:00Z">
              <w:rPr/>
            </w:rPrChange>
          </w:rPr>
          <w:delText>s</w:delText>
        </w:r>
      </w:del>
    </w:p>
    <w:p w14:paraId="7187BD38" w14:textId="5B4DDB34" w:rsidR="00B44692" w:rsidRPr="007F54F5" w:rsidRDefault="003554C6">
      <w:pPr>
        <w:spacing w:after="0"/>
        <w:ind w:firstLine="720"/>
        <w:rPr>
          <w:rFonts w:ascii="Times New Roman" w:hAnsi="Times New Roman" w:cs="Times New Roman"/>
          <w:rPrChange w:id="1914" w:author="Curt Storlazzi" w:date="2016-04-04T13:22:00Z">
            <w:rPr/>
          </w:rPrChange>
        </w:rPr>
        <w:pPrChange w:id="1915" w:author="Curt Storlazzi" w:date="2016-04-04T12:44:00Z">
          <w:pPr>
            <w:ind w:firstLine="720"/>
          </w:pPr>
        </w:pPrChange>
      </w:pPr>
      <w:r w:rsidRPr="007F54F5">
        <w:rPr>
          <w:rFonts w:ascii="Times New Roman" w:hAnsi="Times New Roman" w:cs="Times New Roman"/>
          <w:rPrChange w:id="1916" w:author="Curt Storlazzi" w:date="2016-04-04T13:22:00Z">
            <w:rPr/>
          </w:rPrChange>
        </w:rPr>
        <w:t>Time series plots (</w:t>
      </w:r>
      <w:r w:rsidRPr="007F54F5">
        <w:rPr>
          <w:rFonts w:ascii="Times New Roman" w:hAnsi="Times New Roman" w:cs="Times New Roman"/>
          <w:rPrChange w:id="1917" w:author="Curt Storlazzi" w:date="2016-04-04T13:22:00Z">
            <w:rPr/>
          </w:rPrChange>
        </w:rPr>
        <w:fldChar w:fldCharType="begin"/>
      </w:r>
      <w:r w:rsidRPr="007F54F5">
        <w:rPr>
          <w:rFonts w:ascii="Times New Roman" w:hAnsi="Times New Roman" w:cs="Times New Roman"/>
          <w:rPrChange w:id="1918" w:author="Curt Storlazzi" w:date="2016-04-04T13:22:00Z">
            <w:rPr/>
          </w:rPrChange>
        </w:rPr>
        <w:instrText xml:space="preserve"> REF _Ref446483309 \h </w:instrText>
      </w:r>
      <w:r w:rsidRPr="007F54F5">
        <w:rPr>
          <w:rFonts w:ascii="Times New Roman" w:hAnsi="Times New Roman" w:cs="Times New Roman"/>
          <w:rPrChange w:id="1919" w:author="Curt Storlazzi" w:date="2016-04-04T13:22:00Z">
            <w:rPr>
              <w:rFonts w:ascii="Times New Roman" w:hAnsi="Times New Roman" w:cs="Times New Roman"/>
            </w:rPr>
          </w:rPrChange>
        </w:rPr>
      </w:r>
      <w:r w:rsidRPr="007F54F5">
        <w:rPr>
          <w:rFonts w:ascii="Times New Roman" w:hAnsi="Times New Roman" w:cs="Times New Roman"/>
          <w:rPrChange w:id="1920" w:author="Curt Storlazzi" w:date="2016-04-04T13:22:00Z">
            <w:rPr/>
          </w:rPrChange>
        </w:rPr>
        <w:fldChar w:fldCharType="separate"/>
      </w:r>
      <w:r w:rsidRPr="007F54F5">
        <w:rPr>
          <w:rFonts w:ascii="Times New Roman" w:hAnsi="Times New Roman" w:cs="Times New Roman"/>
          <w:rPrChange w:id="1921" w:author="Curt Storlazzi" w:date="2016-04-04T13:22:00Z">
            <w:rPr/>
          </w:rPrChange>
        </w:rPr>
        <w:t xml:space="preserve">Figure </w:t>
      </w:r>
      <w:r w:rsidRPr="007F54F5">
        <w:rPr>
          <w:rFonts w:ascii="Times New Roman" w:hAnsi="Times New Roman" w:cs="Times New Roman"/>
          <w:noProof/>
          <w:rPrChange w:id="1922" w:author="Curt Storlazzi" w:date="2016-04-04T13:22:00Z">
            <w:rPr>
              <w:noProof/>
            </w:rPr>
          </w:rPrChange>
        </w:rPr>
        <w:t>8</w:t>
      </w:r>
      <w:r w:rsidRPr="007F54F5">
        <w:rPr>
          <w:rFonts w:ascii="Times New Roman" w:hAnsi="Times New Roman" w:cs="Times New Roman"/>
          <w:rPrChange w:id="1923" w:author="Curt Storlazzi" w:date="2016-04-04T13:22:00Z">
            <w:rPr/>
          </w:rPrChange>
        </w:rPr>
        <w:fldChar w:fldCharType="end"/>
      </w:r>
      <w:r w:rsidRPr="007F54F5">
        <w:rPr>
          <w:rFonts w:ascii="Times New Roman" w:hAnsi="Times New Roman" w:cs="Times New Roman"/>
          <w:rPrChange w:id="1924" w:author="Curt Storlazzi" w:date="2016-04-04T13:22:00Z">
            <w:rPr/>
          </w:rPrChange>
        </w:rPr>
        <w:t>), univariate linear regressions (Table 2), and multivariate linear regressions (Table 3) showed t</w:t>
      </w:r>
      <w:r w:rsidR="00B44692" w:rsidRPr="007F54F5">
        <w:rPr>
          <w:rFonts w:ascii="Times New Roman" w:hAnsi="Times New Roman" w:cs="Times New Roman"/>
          <w:rPrChange w:id="1925" w:author="Curt Storlazzi" w:date="2016-04-04T13:22:00Z">
            <w:rPr/>
          </w:rPrChange>
        </w:rPr>
        <w:t xml:space="preserve">errigenous sediment accumulation on </w:t>
      </w:r>
      <w:r w:rsidR="00D365F0" w:rsidRPr="007F54F5">
        <w:rPr>
          <w:rFonts w:ascii="Times New Roman" w:hAnsi="Times New Roman" w:cs="Times New Roman"/>
          <w:rPrChange w:id="1926" w:author="Curt Storlazzi" w:date="2016-04-04T13:22:00Z">
            <w:rPr/>
          </w:rPrChange>
        </w:rPr>
        <w:t>sediment pod</w:t>
      </w:r>
      <w:r w:rsidR="00B44692" w:rsidRPr="007F54F5">
        <w:rPr>
          <w:rFonts w:ascii="Times New Roman" w:hAnsi="Times New Roman" w:cs="Times New Roman"/>
          <w:rPrChange w:id="1927" w:author="Curt Storlazzi" w:date="2016-04-04T13:22:00Z">
            <w:rPr/>
          </w:rPrChange>
        </w:rPr>
        <w:t xml:space="preserve">s </w:t>
      </w:r>
      <w:r w:rsidR="00DA1E03" w:rsidRPr="007F54F5">
        <w:rPr>
          <w:rFonts w:ascii="Times New Roman" w:hAnsi="Times New Roman" w:cs="Times New Roman"/>
          <w:rPrChange w:id="1928" w:author="Curt Storlazzi" w:date="2016-04-04T13:22:00Z">
            <w:rPr/>
          </w:rPrChange>
        </w:rPr>
        <w:t>was</w:t>
      </w:r>
      <w:r w:rsidRPr="007F54F5">
        <w:rPr>
          <w:rFonts w:ascii="Times New Roman" w:hAnsi="Times New Roman" w:cs="Times New Roman"/>
          <w:rPrChange w:id="1929" w:author="Curt Storlazzi" w:date="2016-04-04T13:22:00Z">
            <w:rPr/>
          </w:rPrChange>
        </w:rPr>
        <w:t xml:space="preserve"> not</w:t>
      </w:r>
      <w:r w:rsidR="00DA1E03" w:rsidRPr="007F54F5">
        <w:rPr>
          <w:rFonts w:ascii="Times New Roman" w:hAnsi="Times New Roman" w:cs="Times New Roman"/>
          <w:rPrChange w:id="1930" w:author="Curt Storlazzi" w:date="2016-04-04T13:22:00Z">
            <w:rPr/>
          </w:rPrChange>
        </w:rPr>
        <w:t xml:space="preserve"> significantly </w:t>
      </w:r>
      <w:r w:rsidR="00B44692" w:rsidRPr="007F54F5">
        <w:rPr>
          <w:rFonts w:ascii="Times New Roman" w:hAnsi="Times New Roman" w:cs="Times New Roman"/>
          <w:rPrChange w:id="1931" w:author="Curt Storlazzi" w:date="2016-04-04T13:22:00Z">
            <w:rPr/>
          </w:rPrChange>
        </w:rPr>
        <w:t>correlate</w:t>
      </w:r>
      <w:r w:rsidR="00DA1E03" w:rsidRPr="007F54F5">
        <w:rPr>
          <w:rFonts w:ascii="Times New Roman" w:hAnsi="Times New Roman" w:cs="Times New Roman"/>
          <w:rPrChange w:id="1932" w:author="Curt Storlazzi" w:date="2016-04-04T13:22:00Z">
            <w:rPr/>
          </w:rPrChange>
        </w:rPr>
        <w:t>d</w:t>
      </w:r>
      <w:r w:rsidR="00B44692" w:rsidRPr="007F54F5">
        <w:rPr>
          <w:rFonts w:ascii="Times New Roman" w:hAnsi="Times New Roman" w:cs="Times New Roman"/>
          <w:rPrChange w:id="1933" w:author="Curt Storlazzi" w:date="2016-04-04T13:22:00Z">
            <w:rPr/>
          </w:rPrChange>
        </w:rPr>
        <w:t xml:space="preserve"> with SSY</w:t>
      </w:r>
      <w:r w:rsidR="009002FB" w:rsidRPr="007F54F5">
        <w:rPr>
          <w:rFonts w:ascii="Times New Roman" w:hAnsi="Times New Roman" w:cs="Times New Roman"/>
          <w:rPrChange w:id="1934" w:author="Curt Storlazzi" w:date="2016-04-04T13:22:00Z">
            <w:rPr/>
          </w:rPrChange>
        </w:rPr>
        <w:t xml:space="preserve"> for any </w:t>
      </w:r>
      <w:r w:rsidR="00783D90" w:rsidRPr="007F54F5">
        <w:rPr>
          <w:rFonts w:ascii="Times New Roman" w:hAnsi="Times New Roman" w:cs="Times New Roman"/>
          <w:rPrChange w:id="1935" w:author="Curt Storlazzi" w:date="2016-04-04T13:22:00Z">
            <w:rPr/>
          </w:rPrChange>
        </w:rPr>
        <w:t>site</w:t>
      </w:r>
      <w:r w:rsidR="009002FB" w:rsidRPr="007F54F5">
        <w:rPr>
          <w:rFonts w:ascii="Times New Roman" w:hAnsi="Times New Roman" w:cs="Times New Roman"/>
          <w:rPrChange w:id="1936" w:author="Curt Storlazzi" w:date="2016-04-04T13:22:00Z">
            <w:rPr/>
          </w:rPrChange>
        </w:rPr>
        <w:t>s</w:t>
      </w:r>
      <w:r w:rsidRPr="007F54F5">
        <w:rPr>
          <w:rFonts w:ascii="Times New Roman" w:hAnsi="Times New Roman" w:cs="Times New Roman"/>
          <w:rPrChange w:id="1937" w:author="Curt Storlazzi" w:date="2016-04-04T13:22:00Z">
            <w:rPr/>
          </w:rPrChange>
        </w:rPr>
        <w:t>. C</w:t>
      </w:r>
      <w:r w:rsidR="00B44692" w:rsidRPr="007F54F5">
        <w:rPr>
          <w:rFonts w:ascii="Times New Roman" w:hAnsi="Times New Roman" w:cs="Times New Roman"/>
          <w:rPrChange w:id="1938" w:author="Curt Storlazzi" w:date="2016-04-04T13:22:00Z">
            <w:rPr/>
          </w:rPrChange>
        </w:rPr>
        <w:t xml:space="preserve">arbonate sediment accumulation on </w:t>
      </w:r>
      <w:r w:rsidR="00D365F0" w:rsidRPr="007F54F5">
        <w:rPr>
          <w:rFonts w:ascii="Times New Roman" w:hAnsi="Times New Roman" w:cs="Times New Roman"/>
          <w:rPrChange w:id="1939" w:author="Curt Storlazzi" w:date="2016-04-04T13:22:00Z">
            <w:rPr/>
          </w:rPrChange>
        </w:rPr>
        <w:t>sediment pod</w:t>
      </w:r>
      <w:r w:rsidR="00B44692" w:rsidRPr="007F54F5">
        <w:rPr>
          <w:rFonts w:ascii="Times New Roman" w:hAnsi="Times New Roman" w:cs="Times New Roman"/>
          <w:rPrChange w:id="1940" w:author="Curt Storlazzi" w:date="2016-04-04T13:22:00Z">
            <w:rPr/>
          </w:rPrChange>
        </w:rPr>
        <w:t xml:space="preserve">s </w:t>
      </w:r>
      <w:r w:rsidRPr="007F54F5">
        <w:rPr>
          <w:rFonts w:ascii="Times New Roman" w:hAnsi="Times New Roman" w:cs="Times New Roman"/>
          <w:rPrChange w:id="1941" w:author="Curt Storlazzi" w:date="2016-04-04T13:22:00Z">
            <w:rPr/>
          </w:rPrChange>
        </w:rPr>
        <w:t xml:space="preserve">was positively </w:t>
      </w:r>
      <w:r w:rsidR="00B44692" w:rsidRPr="007F54F5">
        <w:rPr>
          <w:rFonts w:ascii="Times New Roman" w:hAnsi="Times New Roman" w:cs="Times New Roman"/>
          <w:rPrChange w:id="1942" w:author="Curt Storlazzi" w:date="2016-04-04T13:22:00Z">
            <w:rPr/>
          </w:rPrChange>
        </w:rPr>
        <w:t xml:space="preserve">correlated with </w:t>
      </w:r>
      <w:r w:rsidR="009002FB" w:rsidRPr="007F54F5">
        <w:rPr>
          <w:rFonts w:ascii="Times New Roman" w:hAnsi="Times New Roman" w:cs="Times New Roman"/>
          <w:rPrChange w:id="1943" w:author="Curt Storlazzi" w:date="2016-04-04T13:22:00Z">
            <w:rPr/>
          </w:rPrChange>
        </w:rPr>
        <w:t>mean wave height</w:t>
      </w:r>
      <w:r w:rsidR="00B44692" w:rsidRPr="007F54F5">
        <w:rPr>
          <w:rFonts w:ascii="Times New Roman" w:hAnsi="Times New Roman" w:cs="Times New Roman"/>
          <w:rPrChange w:id="1944" w:author="Curt Storlazzi" w:date="2016-04-04T13:22:00Z">
            <w:rPr/>
          </w:rPrChange>
        </w:rPr>
        <w:t xml:space="preserve"> at </w:t>
      </w:r>
      <w:r w:rsidRPr="007F54F5">
        <w:rPr>
          <w:rFonts w:ascii="Times New Roman" w:hAnsi="Times New Roman" w:cs="Times New Roman"/>
          <w:rPrChange w:id="1945" w:author="Curt Storlazzi" w:date="2016-04-04T13:22:00Z">
            <w:rPr/>
          </w:rPrChange>
        </w:rPr>
        <w:t xml:space="preserve">only </w:t>
      </w:r>
      <w:r w:rsidR="00B44692" w:rsidRPr="007F54F5">
        <w:rPr>
          <w:rFonts w:ascii="Times New Roman" w:hAnsi="Times New Roman" w:cs="Times New Roman"/>
          <w:rPrChange w:id="1946" w:author="Curt Storlazzi" w:date="2016-04-04T13:22:00Z">
            <w:rPr/>
          </w:rPrChange>
        </w:rPr>
        <w:t xml:space="preserve">one </w:t>
      </w:r>
      <w:commentRangeStart w:id="1947"/>
      <w:r w:rsidR="00B44692" w:rsidRPr="007F54F5">
        <w:rPr>
          <w:rFonts w:ascii="Times New Roman" w:hAnsi="Times New Roman" w:cs="Times New Roman"/>
          <w:rPrChange w:id="1948" w:author="Curt Storlazzi" w:date="2016-04-04T13:22:00Z">
            <w:rPr/>
          </w:rPrChange>
        </w:rPr>
        <w:t>site</w:t>
      </w:r>
      <w:r w:rsidRPr="007F54F5">
        <w:rPr>
          <w:rFonts w:ascii="Times New Roman" w:hAnsi="Times New Roman" w:cs="Times New Roman"/>
          <w:rPrChange w:id="1949" w:author="Curt Storlazzi" w:date="2016-04-04T13:22:00Z">
            <w:rPr/>
          </w:rPrChange>
        </w:rPr>
        <w:t>, 1A</w:t>
      </w:r>
      <w:r w:rsidR="00B44692" w:rsidRPr="007F54F5">
        <w:rPr>
          <w:rFonts w:ascii="Times New Roman" w:hAnsi="Times New Roman" w:cs="Times New Roman"/>
          <w:rPrChange w:id="1950" w:author="Curt Storlazzi" w:date="2016-04-04T13:22:00Z">
            <w:rPr/>
          </w:rPrChange>
        </w:rPr>
        <w:t xml:space="preserve"> </w:t>
      </w:r>
      <w:commentRangeEnd w:id="1947"/>
      <w:r w:rsidR="007B6398">
        <w:rPr>
          <w:rStyle w:val="CommentReference"/>
          <w:rFonts w:asciiTheme="minorHAnsi" w:hAnsiTheme="minorHAnsi"/>
        </w:rPr>
        <w:commentReference w:id="1947"/>
      </w:r>
      <w:r w:rsidR="00B44692" w:rsidRPr="007F54F5">
        <w:rPr>
          <w:rFonts w:ascii="Times New Roman" w:hAnsi="Times New Roman" w:cs="Times New Roman"/>
          <w:rPrChange w:id="1951" w:author="Curt Storlazzi" w:date="2016-04-04T13:22:00Z">
            <w:rPr/>
          </w:rPrChange>
        </w:rPr>
        <w:t>(</w:t>
      </w:r>
      <w:r w:rsidR="00B44692" w:rsidRPr="007F54F5">
        <w:rPr>
          <w:rFonts w:ascii="Times New Roman" w:hAnsi="Times New Roman" w:cs="Times New Roman"/>
          <w:rPrChange w:id="1952" w:author="Curt Storlazzi" w:date="2016-04-04T13:22:00Z">
            <w:rPr/>
          </w:rPrChange>
        </w:rPr>
        <w:fldChar w:fldCharType="begin"/>
      </w:r>
      <w:r w:rsidR="00B44692" w:rsidRPr="007F54F5">
        <w:rPr>
          <w:rFonts w:ascii="Times New Roman" w:hAnsi="Times New Roman" w:cs="Times New Roman"/>
          <w:rPrChange w:id="1953" w:author="Curt Storlazzi" w:date="2016-04-04T13:22:00Z">
            <w:rPr/>
          </w:rPrChange>
        </w:rPr>
        <w:instrText xml:space="preserve"> REF _Ref446483309 \h </w:instrText>
      </w:r>
      <w:r w:rsidR="00B44692" w:rsidRPr="007F54F5">
        <w:rPr>
          <w:rFonts w:ascii="Times New Roman" w:hAnsi="Times New Roman" w:cs="Times New Roman"/>
          <w:rPrChange w:id="1954" w:author="Curt Storlazzi" w:date="2016-04-04T13:22:00Z">
            <w:rPr>
              <w:rFonts w:ascii="Times New Roman" w:hAnsi="Times New Roman" w:cs="Times New Roman"/>
            </w:rPr>
          </w:rPrChange>
        </w:rPr>
      </w:r>
      <w:r w:rsidR="00B44692" w:rsidRPr="007F54F5">
        <w:rPr>
          <w:rFonts w:ascii="Times New Roman" w:hAnsi="Times New Roman" w:cs="Times New Roman"/>
          <w:rPrChange w:id="1955" w:author="Curt Storlazzi" w:date="2016-04-04T13:22:00Z">
            <w:rPr/>
          </w:rPrChange>
        </w:rPr>
        <w:fldChar w:fldCharType="separate"/>
      </w:r>
      <w:r w:rsidR="00B44692" w:rsidRPr="007F54F5">
        <w:rPr>
          <w:rFonts w:ascii="Times New Roman" w:hAnsi="Times New Roman" w:cs="Times New Roman"/>
          <w:rPrChange w:id="1956" w:author="Curt Storlazzi" w:date="2016-04-04T13:22:00Z">
            <w:rPr/>
          </w:rPrChange>
        </w:rPr>
        <w:t xml:space="preserve">Figure </w:t>
      </w:r>
      <w:r w:rsidR="00B44692" w:rsidRPr="007F54F5">
        <w:rPr>
          <w:rFonts w:ascii="Times New Roman" w:hAnsi="Times New Roman" w:cs="Times New Roman"/>
          <w:noProof/>
          <w:rPrChange w:id="1957" w:author="Curt Storlazzi" w:date="2016-04-04T13:22:00Z">
            <w:rPr>
              <w:noProof/>
            </w:rPr>
          </w:rPrChange>
        </w:rPr>
        <w:t>8</w:t>
      </w:r>
      <w:r w:rsidR="00B44692" w:rsidRPr="007F54F5">
        <w:rPr>
          <w:rFonts w:ascii="Times New Roman" w:hAnsi="Times New Roman" w:cs="Times New Roman"/>
          <w:rPrChange w:id="1958" w:author="Curt Storlazzi" w:date="2016-04-04T13:22:00Z">
            <w:rPr/>
          </w:rPrChange>
        </w:rPr>
        <w:fldChar w:fldCharType="end"/>
      </w:r>
      <w:r w:rsidR="00B44692" w:rsidRPr="007F54F5">
        <w:rPr>
          <w:rFonts w:ascii="Times New Roman" w:hAnsi="Times New Roman" w:cs="Times New Roman"/>
          <w:rPrChange w:id="1959" w:author="Curt Storlazzi" w:date="2016-04-04T13:22:00Z">
            <w:rPr/>
          </w:rPrChange>
        </w:rPr>
        <w:t>) (Table 2)</w:t>
      </w:r>
      <w:r w:rsidRPr="007F54F5">
        <w:rPr>
          <w:rFonts w:ascii="Times New Roman" w:hAnsi="Times New Roman" w:cs="Times New Roman"/>
          <w:rPrChange w:id="1960" w:author="Curt Storlazzi" w:date="2016-04-04T13:22:00Z">
            <w:rPr/>
          </w:rPrChange>
        </w:rPr>
        <w:t xml:space="preserve">, though total sediment accumulation was negatively correlated with mean wave height </w:t>
      </w:r>
      <w:commentRangeStart w:id="1961"/>
      <w:r w:rsidRPr="007F54F5">
        <w:rPr>
          <w:rFonts w:ascii="Times New Roman" w:hAnsi="Times New Roman" w:cs="Times New Roman"/>
          <w:rPrChange w:id="1962" w:author="Curt Storlazzi" w:date="2016-04-04T13:22:00Z">
            <w:rPr/>
          </w:rPrChange>
        </w:rPr>
        <w:t>at 1B and 3B</w:t>
      </w:r>
      <w:r w:rsidR="00B44692" w:rsidRPr="007F54F5">
        <w:rPr>
          <w:rFonts w:ascii="Times New Roman" w:hAnsi="Times New Roman" w:cs="Times New Roman"/>
          <w:rPrChange w:id="1963" w:author="Curt Storlazzi" w:date="2016-04-04T13:22:00Z">
            <w:rPr/>
          </w:rPrChange>
        </w:rPr>
        <w:t xml:space="preserve"> </w:t>
      </w:r>
      <w:commentRangeEnd w:id="1961"/>
      <w:r w:rsidR="007B6398">
        <w:rPr>
          <w:rStyle w:val="CommentReference"/>
          <w:rFonts w:asciiTheme="minorHAnsi" w:hAnsiTheme="minorHAnsi"/>
        </w:rPr>
        <w:commentReference w:id="1961"/>
      </w:r>
      <w:r w:rsidR="00B44692" w:rsidRPr="007F54F5">
        <w:rPr>
          <w:rFonts w:ascii="Times New Roman" w:hAnsi="Times New Roman" w:cs="Times New Roman"/>
          <w:rPrChange w:id="1964" w:author="Curt Storlazzi" w:date="2016-04-04T13:22:00Z">
            <w:rPr/>
          </w:rPrChange>
        </w:rPr>
        <w:t xml:space="preserve">(Table 2). </w:t>
      </w:r>
      <w:r w:rsidRPr="007F54F5">
        <w:rPr>
          <w:rFonts w:ascii="Times New Roman" w:hAnsi="Times New Roman" w:cs="Times New Roman"/>
          <w:rPrChange w:id="1965" w:author="Curt Storlazzi" w:date="2016-04-04T13:22:00Z">
            <w:rPr/>
          </w:rPrChange>
        </w:rPr>
        <w:t xml:space="preserve">The only positive correlation, between carbonate sediment and waves at </w:t>
      </w:r>
      <w:commentRangeStart w:id="1966"/>
      <w:r w:rsidRPr="007F54F5">
        <w:rPr>
          <w:rFonts w:ascii="Times New Roman" w:hAnsi="Times New Roman" w:cs="Times New Roman"/>
          <w:rPrChange w:id="1967" w:author="Curt Storlazzi" w:date="2016-04-04T13:22:00Z">
            <w:rPr/>
          </w:rPrChange>
        </w:rPr>
        <w:t>P1A,</w:t>
      </w:r>
      <w:commentRangeEnd w:id="1966"/>
      <w:r w:rsidR="007B6398">
        <w:rPr>
          <w:rStyle w:val="CommentReference"/>
          <w:rFonts w:asciiTheme="minorHAnsi" w:hAnsiTheme="minorHAnsi"/>
        </w:rPr>
        <w:commentReference w:id="1966"/>
      </w:r>
      <w:r w:rsidRPr="007F54F5">
        <w:rPr>
          <w:rFonts w:ascii="Times New Roman" w:hAnsi="Times New Roman" w:cs="Times New Roman"/>
          <w:rPrChange w:id="1968" w:author="Curt Storlazzi" w:date="2016-04-04T13:22:00Z">
            <w:rPr/>
          </w:rPrChange>
        </w:rPr>
        <w:t xml:space="preserve"> indicated that wave-driven resuspension caused enhanced deposition of locally-derived sediment at that site</w:t>
      </w:r>
      <w:r w:rsidR="00783D90" w:rsidRPr="007F54F5">
        <w:rPr>
          <w:rFonts w:ascii="Times New Roman" w:hAnsi="Times New Roman" w:cs="Times New Roman"/>
          <w:rPrChange w:id="1969" w:author="Curt Storlazzi" w:date="2016-04-04T13:22:00Z">
            <w:rPr/>
          </w:rPrChange>
        </w:rPr>
        <w:t xml:space="preserve"> (</w:t>
      </w:r>
      <w:r w:rsidR="00783D90" w:rsidRPr="007F54F5">
        <w:rPr>
          <w:rFonts w:ascii="Times New Roman" w:hAnsi="Times New Roman" w:cs="Times New Roman"/>
          <w:rPrChange w:id="1970" w:author="Curt Storlazzi" w:date="2016-04-04T13:22:00Z">
            <w:rPr/>
          </w:rPrChange>
        </w:rPr>
        <w:fldChar w:fldCharType="begin"/>
      </w:r>
      <w:r w:rsidR="00783D90" w:rsidRPr="007F54F5">
        <w:rPr>
          <w:rFonts w:ascii="Times New Roman" w:hAnsi="Times New Roman" w:cs="Times New Roman"/>
          <w:rPrChange w:id="1971" w:author="Curt Storlazzi" w:date="2016-04-04T13:22:00Z">
            <w:rPr/>
          </w:rPrChange>
        </w:rPr>
        <w:instrText xml:space="preserve"> REF _Ref446590596 \h </w:instrText>
      </w:r>
      <w:r w:rsidR="00783D90" w:rsidRPr="007F54F5">
        <w:rPr>
          <w:rFonts w:ascii="Times New Roman" w:hAnsi="Times New Roman" w:cs="Times New Roman"/>
          <w:rPrChange w:id="1972" w:author="Curt Storlazzi" w:date="2016-04-04T13:22:00Z">
            <w:rPr>
              <w:rFonts w:ascii="Times New Roman" w:hAnsi="Times New Roman" w:cs="Times New Roman"/>
            </w:rPr>
          </w:rPrChange>
        </w:rPr>
      </w:r>
      <w:r w:rsidR="00783D90" w:rsidRPr="007F54F5">
        <w:rPr>
          <w:rFonts w:ascii="Times New Roman" w:hAnsi="Times New Roman" w:cs="Times New Roman"/>
          <w:rPrChange w:id="1973" w:author="Curt Storlazzi" w:date="2016-04-04T13:22:00Z">
            <w:rPr/>
          </w:rPrChange>
        </w:rPr>
        <w:fldChar w:fldCharType="separate"/>
      </w:r>
      <w:r w:rsidR="00783D90" w:rsidRPr="007F54F5">
        <w:rPr>
          <w:rFonts w:ascii="Times New Roman" w:hAnsi="Times New Roman" w:cs="Times New Roman"/>
          <w:rPrChange w:id="1974" w:author="Curt Storlazzi" w:date="2016-04-04T13:22:00Z">
            <w:rPr/>
          </w:rPrChange>
        </w:rPr>
        <w:t xml:space="preserve">Figure </w:t>
      </w:r>
      <w:r w:rsidR="00783D90" w:rsidRPr="007F54F5">
        <w:rPr>
          <w:rFonts w:ascii="Times New Roman" w:hAnsi="Times New Roman" w:cs="Times New Roman"/>
          <w:noProof/>
          <w:rPrChange w:id="1975" w:author="Curt Storlazzi" w:date="2016-04-04T13:22:00Z">
            <w:rPr>
              <w:noProof/>
            </w:rPr>
          </w:rPrChange>
        </w:rPr>
        <w:t>2</w:t>
      </w:r>
      <w:r w:rsidR="00783D90" w:rsidRPr="007F54F5">
        <w:rPr>
          <w:rFonts w:ascii="Times New Roman" w:hAnsi="Times New Roman" w:cs="Times New Roman"/>
          <w:rPrChange w:id="1976" w:author="Curt Storlazzi" w:date="2016-04-04T13:22:00Z">
            <w:rPr/>
          </w:rPrChange>
        </w:rPr>
        <w:fldChar w:fldCharType="end"/>
      </w:r>
      <w:r w:rsidR="00783D90" w:rsidRPr="007F54F5">
        <w:rPr>
          <w:rFonts w:ascii="Times New Roman" w:hAnsi="Times New Roman" w:cs="Times New Roman"/>
          <w:rPrChange w:id="1977" w:author="Curt Storlazzi" w:date="2016-04-04T13:22:00Z">
            <w:rPr/>
          </w:rPrChange>
        </w:rPr>
        <w:t>d)</w:t>
      </w:r>
      <w:r w:rsidRPr="007F54F5">
        <w:rPr>
          <w:rFonts w:ascii="Times New Roman" w:hAnsi="Times New Roman" w:cs="Times New Roman"/>
          <w:rPrChange w:id="1978" w:author="Curt Storlazzi" w:date="2016-04-04T13:22:00Z">
            <w:rPr/>
          </w:rPrChange>
        </w:rPr>
        <w:t>. The</w:t>
      </w:r>
      <w:r w:rsidR="00B44692" w:rsidRPr="007F54F5">
        <w:rPr>
          <w:rFonts w:ascii="Times New Roman" w:hAnsi="Times New Roman" w:cs="Times New Roman"/>
          <w:rPrChange w:id="1979" w:author="Curt Storlazzi" w:date="2016-04-04T13:22:00Z">
            <w:rPr/>
          </w:rPrChange>
        </w:rPr>
        <w:t xml:space="preserve"> negative correlation</w:t>
      </w:r>
      <w:r w:rsidRPr="007F54F5">
        <w:rPr>
          <w:rFonts w:ascii="Times New Roman" w:hAnsi="Times New Roman" w:cs="Times New Roman"/>
          <w:rPrChange w:id="1980" w:author="Curt Storlazzi" w:date="2016-04-04T13:22:00Z">
            <w:rPr/>
          </w:rPrChange>
        </w:rPr>
        <w:t>s</w:t>
      </w:r>
      <w:r w:rsidR="00B44692" w:rsidRPr="007F54F5">
        <w:rPr>
          <w:rFonts w:ascii="Times New Roman" w:hAnsi="Times New Roman" w:cs="Times New Roman"/>
          <w:rPrChange w:id="1981" w:author="Curt Storlazzi" w:date="2016-04-04T13:22:00Z">
            <w:rPr/>
          </w:rPrChange>
        </w:rPr>
        <w:t xml:space="preserve"> between </w:t>
      </w:r>
      <w:r w:rsidRPr="007F54F5">
        <w:rPr>
          <w:rFonts w:ascii="Times New Roman" w:hAnsi="Times New Roman" w:cs="Times New Roman"/>
          <w:rPrChange w:id="1982" w:author="Curt Storlazzi" w:date="2016-04-04T13:22:00Z">
            <w:rPr/>
          </w:rPrChange>
        </w:rPr>
        <w:t xml:space="preserve">total </w:t>
      </w:r>
      <w:r w:rsidR="00B44692" w:rsidRPr="007F54F5">
        <w:rPr>
          <w:rFonts w:ascii="Times New Roman" w:hAnsi="Times New Roman" w:cs="Times New Roman"/>
          <w:rPrChange w:id="1983" w:author="Curt Storlazzi" w:date="2016-04-04T13:22:00Z">
            <w:rPr/>
          </w:rPrChange>
        </w:rPr>
        <w:t xml:space="preserve">sediment accumulation and </w:t>
      </w:r>
      <w:r w:rsidR="00FA3E45" w:rsidRPr="007F54F5">
        <w:rPr>
          <w:rFonts w:ascii="Times New Roman" w:hAnsi="Times New Roman" w:cs="Times New Roman"/>
          <w:rPrChange w:id="1984" w:author="Curt Storlazzi" w:date="2016-04-04T13:22:00Z">
            <w:rPr/>
          </w:rPrChange>
        </w:rPr>
        <w:t>mean wave height</w:t>
      </w:r>
      <w:r w:rsidRPr="007F54F5">
        <w:rPr>
          <w:rFonts w:ascii="Times New Roman" w:hAnsi="Times New Roman" w:cs="Times New Roman"/>
          <w:rPrChange w:id="1985" w:author="Curt Storlazzi" w:date="2016-04-04T13:22:00Z">
            <w:rPr/>
          </w:rPrChange>
        </w:rPr>
        <w:t xml:space="preserve"> at </w:t>
      </w:r>
      <w:commentRangeStart w:id="1986"/>
      <w:r w:rsidRPr="007F54F5">
        <w:rPr>
          <w:rFonts w:ascii="Times New Roman" w:hAnsi="Times New Roman" w:cs="Times New Roman"/>
          <w:rPrChange w:id="1987" w:author="Curt Storlazzi" w:date="2016-04-04T13:22:00Z">
            <w:rPr/>
          </w:rPrChange>
        </w:rPr>
        <w:t>1B and 3B</w:t>
      </w:r>
      <w:r w:rsidR="00B44692" w:rsidRPr="007F54F5">
        <w:rPr>
          <w:rFonts w:ascii="Times New Roman" w:hAnsi="Times New Roman" w:cs="Times New Roman"/>
          <w:rPrChange w:id="1988" w:author="Curt Storlazzi" w:date="2016-04-04T13:22:00Z">
            <w:rPr/>
          </w:rPrChange>
        </w:rPr>
        <w:t xml:space="preserve"> </w:t>
      </w:r>
      <w:commentRangeEnd w:id="1986"/>
      <w:r w:rsidR="007B6398">
        <w:rPr>
          <w:rStyle w:val="CommentReference"/>
          <w:rFonts w:asciiTheme="minorHAnsi" w:hAnsiTheme="minorHAnsi"/>
        </w:rPr>
        <w:commentReference w:id="1986"/>
      </w:r>
      <w:r w:rsidR="00B44692" w:rsidRPr="007F54F5">
        <w:rPr>
          <w:rFonts w:ascii="Times New Roman" w:hAnsi="Times New Roman" w:cs="Times New Roman"/>
          <w:rPrChange w:id="1989" w:author="Curt Storlazzi" w:date="2016-04-04T13:22:00Z">
            <w:rPr/>
          </w:rPrChange>
        </w:rPr>
        <w:t>indicate</w:t>
      </w:r>
      <w:r w:rsidRPr="007F54F5">
        <w:rPr>
          <w:rFonts w:ascii="Times New Roman" w:hAnsi="Times New Roman" w:cs="Times New Roman"/>
          <w:rPrChange w:id="1990" w:author="Curt Storlazzi" w:date="2016-04-04T13:22:00Z">
            <w:rPr/>
          </w:rPrChange>
        </w:rPr>
        <w:t>s</w:t>
      </w:r>
      <w:r w:rsidR="00B44692" w:rsidRPr="007F54F5">
        <w:rPr>
          <w:rFonts w:ascii="Times New Roman" w:hAnsi="Times New Roman" w:cs="Times New Roman"/>
          <w:rPrChange w:id="1991" w:author="Curt Storlazzi" w:date="2016-04-04T13:22:00Z">
            <w:rPr/>
          </w:rPrChange>
        </w:rPr>
        <w:t xml:space="preserve"> sediment </w:t>
      </w:r>
      <w:r w:rsidRPr="007F54F5">
        <w:rPr>
          <w:rFonts w:ascii="Times New Roman" w:hAnsi="Times New Roman" w:cs="Times New Roman"/>
          <w:rPrChange w:id="1992" w:author="Curt Storlazzi" w:date="2016-04-04T13:22:00Z">
            <w:rPr/>
          </w:rPrChange>
        </w:rPr>
        <w:t>was</w:t>
      </w:r>
      <w:r w:rsidR="00B44692" w:rsidRPr="007F54F5">
        <w:rPr>
          <w:rFonts w:ascii="Times New Roman" w:hAnsi="Times New Roman" w:cs="Times New Roman"/>
          <w:rPrChange w:id="1993" w:author="Curt Storlazzi" w:date="2016-04-04T13:22:00Z">
            <w:rPr/>
          </w:rPrChange>
        </w:rPr>
        <w:t xml:space="preserve"> removed or deposition was prevented by active hydrodynamic conditions</w:t>
      </w:r>
      <w:r w:rsidRPr="007F54F5">
        <w:rPr>
          <w:rFonts w:ascii="Times New Roman" w:hAnsi="Times New Roman" w:cs="Times New Roman"/>
          <w:rPrChange w:id="1994" w:author="Curt Storlazzi" w:date="2016-04-04T13:22:00Z">
            <w:rPr/>
          </w:rPrChange>
        </w:rPr>
        <w:t xml:space="preserve"> at these energetic, reef flat sites</w:t>
      </w:r>
      <w:r w:rsidR="00B44692" w:rsidRPr="007F54F5">
        <w:rPr>
          <w:rFonts w:ascii="Times New Roman" w:hAnsi="Times New Roman" w:cs="Times New Roman"/>
          <w:rPrChange w:id="1995" w:author="Curt Storlazzi" w:date="2016-04-04T13:22:00Z">
            <w:rPr/>
          </w:rPrChange>
        </w:rPr>
        <w:t xml:space="preserve">. </w:t>
      </w:r>
    </w:p>
    <w:p w14:paraId="227C9889" w14:textId="389A7231" w:rsidR="00FA3E45" w:rsidRPr="007F54F5" w:rsidDel="007E158A" w:rsidRDefault="00FA3E45">
      <w:pPr>
        <w:spacing w:after="0"/>
        <w:rPr>
          <w:del w:id="1996" w:author="Curt Storlazzi" w:date="2016-04-04T13:30:00Z"/>
          <w:rFonts w:ascii="Times New Roman" w:hAnsi="Times New Roman" w:cs="Times New Roman"/>
          <w:noProof/>
          <w:rPrChange w:id="1997" w:author="Curt Storlazzi" w:date="2016-04-04T13:22:00Z">
            <w:rPr>
              <w:del w:id="1998" w:author="Curt Storlazzi" w:date="2016-04-04T13:30:00Z"/>
              <w:noProof/>
            </w:rPr>
          </w:rPrChange>
        </w:rPr>
        <w:pPrChange w:id="1999" w:author="Curt Storlazzi" w:date="2016-04-04T12:44:00Z">
          <w:pPr/>
        </w:pPrChange>
      </w:pPr>
    </w:p>
    <w:p w14:paraId="2332EC5F" w14:textId="69242F7A" w:rsidR="00FA3E45" w:rsidRPr="007F54F5" w:rsidDel="007E158A" w:rsidRDefault="00FA3E45">
      <w:pPr>
        <w:pStyle w:val="Heading4"/>
        <w:keepNext w:val="0"/>
        <w:keepLines w:val="0"/>
        <w:spacing w:before="0" w:after="0"/>
        <w:rPr>
          <w:del w:id="2000" w:author="Curt Storlazzi" w:date="2016-04-04T13:30:00Z"/>
          <w:rFonts w:ascii="Times New Roman" w:hAnsi="Times New Roman" w:cs="Times New Roman"/>
          <w:rPrChange w:id="2001" w:author="Curt Storlazzi" w:date="2016-04-04T13:22:00Z">
            <w:rPr>
              <w:del w:id="2002" w:author="Curt Storlazzi" w:date="2016-04-04T13:30:00Z"/>
            </w:rPr>
          </w:rPrChange>
        </w:rPr>
        <w:pPrChange w:id="2003" w:author="Curt Storlazzi" w:date="2016-04-04T12:44:00Z">
          <w:pPr>
            <w:pStyle w:val="Heading4"/>
            <w:keepNext w:val="0"/>
            <w:keepLines w:val="0"/>
          </w:pPr>
        </w:pPrChange>
      </w:pPr>
      <w:del w:id="2004" w:author="Curt Storlazzi" w:date="2016-04-04T13:30:00Z">
        <w:r w:rsidRPr="007F54F5" w:rsidDel="007E158A">
          <w:rPr>
            <w:rFonts w:ascii="Times New Roman" w:hAnsi="Times New Roman" w:cs="Times New Roman"/>
            <w:rPrChange w:id="2005" w:author="Curt Storlazzi" w:date="2016-04-04T13:22:00Z">
              <w:rPr/>
            </w:rPrChange>
          </w:rPr>
          <w:delText xml:space="preserve">3.4.2.2 </w:delText>
        </w:r>
        <w:r w:rsidR="00D365F0" w:rsidRPr="007F54F5" w:rsidDel="007E158A">
          <w:rPr>
            <w:rFonts w:ascii="Times New Roman" w:hAnsi="Times New Roman" w:cs="Times New Roman"/>
            <w:rPrChange w:id="2006" w:author="Curt Storlazzi" w:date="2016-04-04T13:22:00Z">
              <w:rPr/>
            </w:rPrChange>
          </w:rPr>
          <w:delText>Sediment trap</w:delText>
        </w:r>
        <w:r w:rsidRPr="007F54F5" w:rsidDel="007E158A">
          <w:rPr>
            <w:rFonts w:ascii="Times New Roman" w:hAnsi="Times New Roman" w:cs="Times New Roman"/>
            <w:rPrChange w:id="2007" w:author="Curt Storlazzi" w:date="2016-04-04T13:22:00Z">
              <w:rPr/>
            </w:rPrChange>
          </w:rPr>
          <w:delText xml:space="preserve">s </w:delText>
        </w:r>
      </w:del>
    </w:p>
    <w:p w14:paraId="16F7663A" w14:textId="6C9AFA17" w:rsidR="00B27E7C" w:rsidRPr="007F54F5" w:rsidRDefault="00FA3E45">
      <w:pPr>
        <w:spacing w:after="0"/>
        <w:rPr>
          <w:rFonts w:ascii="Times New Roman" w:hAnsi="Times New Roman" w:cs="Times New Roman"/>
          <w:rPrChange w:id="2008" w:author="Curt Storlazzi" w:date="2016-04-04T13:22:00Z">
            <w:rPr/>
          </w:rPrChange>
        </w:rPr>
        <w:pPrChange w:id="2009" w:author="Curt Storlazzi" w:date="2016-04-04T12:44:00Z">
          <w:pPr/>
        </w:pPrChange>
      </w:pPr>
      <w:r w:rsidRPr="007F54F5">
        <w:rPr>
          <w:rFonts w:ascii="Times New Roman" w:hAnsi="Times New Roman" w:cs="Times New Roman"/>
          <w:rPrChange w:id="2010" w:author="Curt Storlazzi" w:date="2016-04-04T13:22:00Z">
            <w:rPr/>
          </w:rPrChange>
        </w:rPr>
        <w:tab/>
      </w:r>
      <w:commentRangeStart w:id="2011"/>
      <w:r w:rsidR="00783D90" w:rsidRPr="007F54F5">
        <w:rPr>
          <w:rFonts w:ascii="Times New Roman" w:hAnsi="Times New Roman" w:cs="Times New Roman"/>
          <w:rPrChange w:id="2012" w:author="Curt Storlazzi" w:date="2016-04-04T13:22:00Z">
            <w:rPr/>
          </w:rPrChange>
        </w:rPr>
        <w:t xml:space="preserve">Time series plots </w:t>
      </w:r>
      <w:r w:rsidR="00B27E7C" w:rsidRPr="007F54F5">
        <w:rPr>
          <w:rFonts w:ascii="Times New Roman" w:hAnsi="Times New Roman" w:cs="Times New Roman"/>
          <w:rPrChange w:id="2013" w:author="Curt Storlazzi" w:date="2016-04-04T13:22:00Z">
            <w:rPr/>
          </w:rPrChange>
        </w:rPr>
        <w:t>showed s</w:t>
      </w:r>
      <w:r w:rsidRPr="007F54F5">
        <w:rPr>
          <w:rFonts w:ascii="Times New Roman" w:hAnsi="Times New Roman" w:cs="Times New Roman"/>
          <w:rPrChange w:id="2014" w:author="Curt Storlazzi" w:date="2016-04-04T13:22:00Z">
            <w:rPr/>
          </w:rPrChange>
        </w:rPr>
        <w:t xml:space="preserve">ediment accumulation in </w:t>
      </w:r>
      <w:r w:rsidR="00D365F0" w:rsidRPr="007F54F5">
        <w:rPr>
          <w:rFonts w:ascii="Times New Roman" w:hAnsi="Times New Roman" w:cs="Times New Roman"/>
          <w:rPrChange w:id="2015" w:author="Curt Storlazzi" w:date="2016-04-04T13:22:00Z">
            <w:rPr/>
          </w:rPrChange>
        </w:rPr>
        <w:t>sediment trap</w:t>
      </w:r>
      <w:r w:rsidRPr="007F54F5">
        <w:rPr>
          <w:rFonts w:ascii="Times New Roman" w:hAnsi="Times New Roman" w:cs="Times New Roman"/>
          <w:rPrChange w:id="2016" w:author="Curt Storlazzi" w:date="2016-04-04T13:22:00Z">
            <w:rPr/>
          </w:rPrChange>
        </w:rPr>
        <w:t>s on the northern reef exceeded literature values for coral health impact thresholds during some periods (</w:t>
      </w:r>
      <w:r w:rsidRPr="007F54F5">
        <w:rPr>
          <w:rFonts w:ascii="Times New Roman" w:hAnsi="Times New Roman" w:cs="Times New Roman"/>
          <w:rPrChange w:id="2017" w:author="Curt Storlazzi" w:date="2016-04-04T13:22:00Z">
            <w:rPr/>
          </w:rPrChange>
        </w:rPr>
        <w:fldChar w:fldCharType="begin"/>
      </w:r>
      <w:r w:rsidRPr="007F54F5">
        <w:rPr>
          <w:rFonts w:ascii="Times New Roman" w:hAnsi="Times New Roman" w:cs="Times New Roman"/>
          <w:rPrChange w:id="2018" w:author="Curt Storlazzi" w:date="2016-04-04T13:22:00Z">
            <w:rPr/>
          </w:rPrChange>
        </w:rPr>
        <w:instrText xml:space="preserve"> REF _Ref446490686 \h </w:instrText>
      </w:r>
      <w:r w:rsidRPr="007F54F5">
        <w:rPr>
          <w:rFonts w:ascii="Times New Roman" w:hAnsi="Times New Roman" w:cs="Times New Roman"/>
          <w:rPrChange w:id="2019" w:author="Curt Storlazzi" w:date="2016-04-04T13:22:00Z">
            <w:rPr>
              <w:rFonts w:ascii="Times New Roman" w:hAnsi="Times New Roman" w:cs="Times New Roman"/>
            </w:rPr>
          </w:rPrChange>
        </w:rPr>
      </w:r>
      <w:r w:rsidRPr="007F54F5">
        <w:rPr>
          <w:rFonts w:ascii="Times New Roman" w:hAnsi="Times New Roman" w:cs="Times New Roman"/>
          <w:rPrChange w:id="2020" w:author="Curt Storlazzi" w:date="2016-04-04T13:22:00Z">
            <w:rPr/>
          </w:rPrChange>
        </w:rPr>
        <w:fldChar w:fldCharType="separate"/>
      </w:r>
      <w:r w:rsidRPr="007F54F5">
        <w:rPr>
          <w:rFonts w:ascii="Times New Roman" w:hAnsi="Times New Roman" w:cs="Times New Roman"/>
          <w:rPrChange w:id="2021" w:author="Curt Storlazzi" w:date="2016-04-04T13:22:00Z">
            <w:rPr/>
          </w:rPrChange>
        </w:rPr>
        <w:t xml:space="preserve">Figure </w:t>
      </w:r>
      <w:r w:rsidRPr="007F54F5">
        <w:rPr>
          <w:rFonts w:ascii="Times New Roman" w:hAnsi="Times New Roman" w:cs="Times New Roman"/>
          <w:noProof/>
          <w:rPrChange w:id="2022" w:author="Curt Storlazzi" w:date="2016-04-04T13:22:00Z">
            <w:rPr>
              <w:noProof/>
            </w:rPr>
          </w:rPrChange>
        </w:rPr>
        <w:t>9</w:t>
      </w:r>
      <w:r w:rsidRPr="007F54F5">
        <w:rPr>
          <w:rFonts w:ascii="Times New Roman" w:hAnsi="Times New Roman" w:cs="Times New Roman"/>
          <w:rPrChange w:id="2023" w:author="Curt Storlazzi" w:date="2016-04-04T13:22:00Z">
            <w:rPr/>
          </w:rPrChange>
        </w:rPr>
        <w:fldChar w:fldCharType="end"/>
      </w:r>
      <w:r w:rsidRPr="007F54F5">
        <w:rPr>
          <w:rFonts w:ascii="Times New Roman" w:hAnsi="Times New Roman" w:cs="Times New Roman"/>
          <w:rPrChange w:id="2024" w:author="Curt Storlazzi" w:date="2016-04-04T13:22:00Z">
            <w:rPr/>
          </w:rPrChange>
        </w:rPr>
        <w:t xml:space="preserve">), </w:t>
      </w:r>
      <w:ins w:id="2025" w:author="Curt Storlazzi" w:date="2016-04-04T13:40:00Z">
        <w:r w:rsidR="007B6398">
          <w:rPr>
            <w:rFonts w:ascii="Times New Roman" w:hAnsi="Times New Roman" w:cs="Times New Roman"/>
          </w:rPr>
          <w:t xml:space="preserve">likely </w:t>
        </w:r>
      </w:ins>
      <w:r w:rsidRPr="007F54F5">
        <w:rPr>
          <w:rFonts w:ascii="Times New Roman" w:hAnsi="Times New Roman" w:cs="Times New Roman"/>
          <w:rPrChange w:id="2026" w:author="Curt Storlazzi" w:date="2016-04-04T13:22:00Z">
            <w:rPr/>
          </w:rPrChange>
        </w:rPr>
        <w:t xml:space="preserve">indicating </w:t>
      </w:r>
      <w:r w:rsidR="0012520E" w:rsidRPr="007F54F5">
        <w:rPr>
          <w:rFonts w:ascii="Times New Roman" w:hAnsi="Times New Roman" w:cs="Times New Roman"/>
          <w:rPrChange w:id="2027" w:author="Curt Storlazzi" w:date="2016-04-04T13:22:00Z">
            <w:rPr/>
          </w:rPrChange>
        </w:rPr>
        <w:t>acute sediment stress on corals in those areas</w:t>
      </w:r>
      <w:r w:rsidR="00783D90" w:rsidRPr="007F54F5">
        <w:rPr>
          <w:rFonts w:ascii="Times New Roman" w:hAnsi="Times New Roman" w:cs="Times New Roman"/>
          <w:rPrChange w:id="2028" w:author="Curt Storlazzi" w:date="2016-04-04T13:22:00Z">
            <w:rPr/>
          </w:rPrChange>
        </w:rPr>
        <w:t xml:space="preserve"> </w:t>
      </w:r>
      <w:r w:rsidR="00783D90" w:rsidRPr="007F54F5">
        <w:rPr>
          <w:rFonts w:ascii="Times New Roman" w:hAnsi="Times New Roman" w:cs="Times New Roman"/>
          <w:rPrChange w:id="2029" w:author="Curt Storlazzi" w:date="2016-04-04T13:22:00Z">
            <w:rPr/>
          </w:rPrChange>
        </w:rPr>
        <w:fldChar w:fldCharType="begin" w:fldLock="1"/>
      </w:r>
      <w:r w:rsidR="00FA6103" w:rsidRPr="007F54F5">
        <w:rPr>
          <w:rFonts w:ascii="Times New Roman" w:hAnsi="Times New Roman" w:cs="Times New Roman"/>
          <w:rPrChange w:id="2030" w:author="Curt Storlazzi" w:date="2016-04-04T13:22:00Z">
            <w:rPr/>
          </w:rPrChange>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783D90" w:rsidRPr="007F54F5">
        <w:rPr>
          <w:rFonts w:ascii="Times New Roman" w:hAnsi="Times New Roman" w:cs="Times New Roman"/>
          <w:rPrChange w:id="2031" w:author="Curt Storlazzi" w:date="2016-04-04T13:22:00Z">
            <w:rPr/>
          </w:rPrChange>
        </w:rPr>
        <w:fldChar w:fldCharType="separate"/>
      </w:r>
      <w:r w:rsidR="00783D90" w:rsidRPr="007F54F5">
        <w:rPr>
          <w:rFonts w:ascii="Times New Roman" w:hAnsi="Times New Roman" w:cs="Times New Roman"/>
          <w:noProof/>
          <w:rPrChange w:id="2032" w:author="Curt Storlazzi" w:date="2016-04-04T13:22:00Z">
            <w:rPr>
              <w:noProof/>
            </w:rPr>
          </w:rPrChange>
        </w:rPr>
        <w:t>(Erftemeijer et al. 2012)</w:t>
      </w:r>
      <w:r w:rsidR="00783D90" w:rsidRPr="007F54F5">
        <w:rPr>
          <w:rFonts w:ascii="Times New Roman" w:hAnsi="Times New Roman" w:cs="Times New Roman"/>
          <w:rPrChange w:id="2033" w:author="Curt Storlazzi" w:date="2016-04-04T13:22:00Z">
            <w:rPr/>
          </w:rPrChange>
        </w:rPr>
        <w:fldChar w:fldCharType="end"/>
      </w:r>
      <w:r w:rsidRPr="007F54F5">
        <w:rPr>
          <w:rFonts w:ascii="Times New Roman" w:hAnsi="Times New Roman" w:cs="Times New Roman"/>
          <w:rPrChange w:id="2034" w:author="Curt Storlazzi" w:date="2016-04-04T13:22:00Z">
            <w:rPr/>
          </w:rPrChange>
        </w:rPr>
        <w:t>. On the southern reef, only the sites nearest shore (3A and3B) exceeded health thresholds, and these were primarily due to high c</w:t>
      </w:r>
      <w:r w:rsidR="0012520E" w:rsidRPr="007F54F5">
        <w:rPr>
          <w:rFonts w:ascii="Times New Roman" w:hAnsi="Times New Roman" w:cs="Times New Roman"/>
          <w:rPrChange w:id="2035" w:author="Curt Storlazzi" w:date="2016-04-04T13:22:00Z">
            <w:rPr/>
          </w:rPrChange>
        </w:rPr>
        <w:t xml:space="preserve">arbonate sediment accumulation. </w:t>
      </w:r>
      <w:commentRangeEnd w:id="2011"/>
      <w:r w:rsidR="007B6398">
        <w:rPr>
          <w:rStyle w:val="CommentReference"/>
          <w:rFonts w:asciiTheme="minorHAnsi" w:hAnsiTheme="minorHAnsi"/>
        </w:rPr>
        <w:commentReference w:id="2011"/>
      </w:r>
    </w:p>
    <w:p w14:paraId="40A6A13A" w14:textId="5EB69E22" w:rsidR="00240A8B" w:rsidRPr="007F54F5" w:rsidRDefault="00B27E7C">
      <w:pPr>
        <w:spacing w:after="0"/>
        <w:ind w:firstLine="720"/>
        <w:rPr>
          <w:rFonts w:ascii="Times New Roman" w:hAnsi="Times New Roman" w:cs="Times New Roman"/>
          <w:rPrChange w:id="2036" w:author="Curt Storlazzi" w:date="2016-04-04T13:22:00Z">
            <w:rPr/>
          </w:rPrChange>
        </w:rPr>
        <w:pPrChange w:id="2037" w:author="Curt Storlazzi" w:date="2016-04-04T12:44:00Z">
          <w:pPr>
            <w:ind w:firstLine="720"/>
          </w:pPr>
        </w:pPrChange>
      </w:pPr>
      <w:r w:rsidRPr="007F54F5">
        <w:rPr>
          <w:rFonts w:ascii="Times New Roman" w:hAnsi="Times New Roman" w:cs="Times New Roman"/>
          <w:rPrChange w:id="2038" w:author="Curt Storlazzi" w:date="2016-04-04T13:22:00Z">
            <w:rPr/>
          </w:rPrChange>
        </w:rPr>
        <w:t xml:space="preserve">Univariate linear regressions (Table 2) showed </w:t>
      </w:r>
      <w:r w:rsidR="00783D90" w:rsidRPr="007F54F5">
        <w:rPr>
          <w:rFonts w:ascii="Times New Roman" w:hAnsi="Times New Roman" w:cs="Times New Roman"/>
          <w:rPrChange w:id="2039" w:author="Curt Storlazzi" w:date="2016-04-04T13:22:00Z">
            <w:rPr/>
          </w:rPrChange>
        </w:rPr>
        <w:t xml:space="preserve">mean wave height was positively correlated with </w:t>
      </w:r>
      <w:r w:rsidRPr="007F54F5">
        <w:rPr>
          <w:rFonts w:ascii="Times New Roman" w:hAnsi="Times New Roman" w:cs="Times New Roman"/>
          <w:rPrChange w:id="2040" w:author="Curt Storlazzi" w:date="2016-04-04T13:22:00Z">
            <w:rPr/>
          </w:rPrChange>
        </w:rPr>
        <w:t>s</w:t>
      </w:r>
      <w:r w:rsidR="00FA3E45" w:rsidRPr="007F54F5">
        <w:rPr>
          <w:rFonts w:ascii="Times New Roman" w:hAnsi="Times New Roman" w:cs="Times New Roman"/>
          <w:rPrChange w:id="2041" w:author="Curt Storlazzi" w:date="2016-04-04T13:22:00Z">
            <w:rPr/>
          </w:rPrChange>
        </w:rPr>
        <w:t>ediment accumulation</w:t>
      </w:r>
      <w:r w:rsidR="0012520E" w:rsidRPr="007F54F5">
        <w:rPr>
          <w:rFonts w:ascii="Times New Roman" w:hAnsi="Times New Roman" w:cs="Times New Roman"/>
          <w:rPrChange w:id="2042" w:author="Curt Storlazzi" w:date="2016-04-04T13:22:00Z">
            <w:rPr/>
          </w:rPrChange>
        </w:rPr>
        <w:t xml:space="preserve"> in </w:t>
      </w:r>
      <w:r w:rsidR="00D365F0" w:rsidRPr="007F54F5">
        <w:rPr>
          <w:rFonts w:ascii="Times New Roman" w:hAnsi="Times New Roman" w:cs="Times New Roman"/>
          <w:rPrChange w:id="2043" w:author="Curt Storlazzi" w:date="2016-04-04T13:22:00Z">
            <w:rPr/>
          </w:rPrChange>
        </w:rPr>
        <w:t>sediment trap</w:t>
      </w:r>
      <w:r w:rsidR="0012520E" w:rsidRPr="007F54F5">
        <w:rPr>
          <w:rFonts w:ascii="Times New Roman" w:hAnsi="Times New Roman" w:cs="Times New Roman"/>
          <w:rPrChange w:id="2044" w:author="Curt Storlazzi" w:date="2016-04-04T13:22:00Z">
            <w:rPr/>
          </w:rPrChange>
        </w:rPr>
        <w:t>s</w:t>
      </w:r>
      <w:r w:rsidR="00FA3E45" w:rsidRPr="007F54F5">
        <w:rPr>
          <w:rFonts w:ascii="Times New Roman" w:hAnsi="Times New Roman" w:cs="Times New Roman"/>
          <w:rPrChange w:id="2045" w:author="Curt Storlazzi" w:date="2016-04-04T13:22:00Z">
            <w:rPr/>
          </w:rPrChange>
        </w:rPr>
        <w:t xml:space="preserve">, particularly of carbonates, at every site </w:t>
      </w:r>
      <w:commentRangeStart w:id="2046"/>
      <w:r w:rsidR="00FA3E45" w:rsidRPr="007F54F5">
        <w:rPr>
          <w:rFonts w:ascii="Times New Roman" w:hAnsi="Times New Roman" w:cs="Times New Roman"/>
          <w:rPrChange w:id="2047" w:author="Curt Storlazzi" w:date="2016-04-04T13:22:00Z">
            <w:rPr/>
          </w:rPrChange>
        </w:rPr>
        <w:t xml:space="preserve">except 2A, 2B, and 3C, and with mean </w:t>
      </w:r>
      <w:r w:rsidRPr="007F54F5">
        <w:rPr>
          <w:rFonts w:ascii="Times New Roman" w:hAnsi="Times New Roman" w:cs="Times New Roman"/>
          <w:rPrChange w:id="2048" w:author="Curt Storlazzi" w:date="2016-04-04T13:22:00Z">
            <w:rPr/>
          </w:rPrChange>
        </w:rPr>
        <w:t xml:space="preserve">total </w:t>
      </w:r>
      <w:r w:rsidR="00FA3E45" w:rsidRPr="007F54F5">
        <w:rPr>
          <w:rFonts w:ascii="Times New Roman" w:hAnsi="Times New Roman" w:cs="Times New Roman"/>
          <w:rPrChange w:id="2049" w:author="Curt Storlazzi" w:date="2016-04-04T13:22:00Z">
            <w:rPr/>
          </w:rPrChange>
        </w:rPr>
        <w:t>sediment accumulati</w:t>
      </w:r>
      <w:r w:rsidRPr="007F54F5">
        <w:rPr>
          <w:rFonts w:ascii="Times New Roman" w:hAnsi="Times New Roman" w:cs="Times New Roman"/>
          <w:rPrChange w:id="2050" w:author="Curt Storlazzi" w:date="2016-04-04T13:22:00Z">
            <w:rPr/>
          </w:rPrChange>
        </w:rPr>
        <w:t xml:space="preserve">on on the north and south reefs. Terrigenous sediment accumulation was only correlated with SSY at 3C, and the correlation was negative. Sediment collections were generally very low at this fore reef </w:t>
      </w:r>
      <w:r w:rsidR="00783D90" w:rsidRPr="007F54F5">
        <w:rPr>
          <w:rFonts w:ascii="Times New Roman" w:hAnsi="Times New Roman" w:cs="Times New Roman"/>
          <w:rPrChange w:id="2051" w:author="Curt Storlazzi" w:date="2016-04-04T13:22:00Z">
            <w:rPr/>
          </w:rPrChange>
        </w:rPr>
        <w:t>site</w:t>
      </w:r>
      <w:r w:rsidRPr="007F54F5">
        <w:rPr>
          <w:rFonts w:ascii="Times New Roman" w:hAnsi="Times New Roman" w:cs="Times New Roman"/>
          <w:rPrChange w:id="2052" w:author="Curt Storlazzi" w:date="2016-04-04T13:22:00Z">
            <w:rPr/>
          </w:rPrChange>
        </w:rPr>
        <w:t xml:space="preserve">, and when controlling for waves, there was no correlation at 3C (Table 3). </w:t>
      </w:r>
      <w:r w:rsidR="00783D90" w:rsidRPr="007F54F5">
        <w:rPr>
          <w:rFonts w:ascii="Times New Roman" w:hAnsi="Times New Roman" w:cs="Times New Roman"/>
          <w:rPrChange w:id="2053" w:author="Curt Storlazzi" w:date="2016-04-04T13:22:00Z">
            <w:rPr/>
          </w:rPrChange>
        </w:rPr>
        <w:t xml:space="preserve">Mean wave height </w:t>
      </w:r>
      <w:r w:rsidR="00240A8B" w:rsidRPr="007F54F5">
        <w:rPr>
          <w:rFonts w:ascii="Times New Roman" w:hAnsi="Times New Roman" w:cs="Times New Roman"/>
          <w:rPrChange w:id="2054" w:author="Curt Storlazzi" w:date="2016-04-04T13:22:00Z">
            <w:rPr/>
          </w:rPrChange>
        </w:rPr>
        <w:t xml:space="preserve">was not significantly correlated with </w:t>
      </w:r>
      <w:r w:rsidR="00783D90" w:rsidRPr="007F54F5">
        <w:rPr>
          <w:rFonts w:ascii="Times New Roman" w:hAnsi="Times New Roman" w:cs="Times New Roman"/>
          <w:rPrChange w:id="2055" w:author="Curt Storlazzi" w:date="2016-04-04T13:22:00Z">
            <w:rPr/>
          </w:rPrChange>
        </w:rPr>
        <w:t xml:space="preserve">sediment accumulation </w:t>
      </w:r>
      <w:r w:rsidR="00240A8B" w:rsidRPr="007F54F5">
        <w:rPr>
          <w:rFonts w:ascii="Times New Roman" w:hAnsi="Times New Roman" w:cs="Times New Roman"/>
          <w:rPrChange w:id="2056" w:author="Curt Storlazzi" w:date="2016-04-04T13:22:00Z">
            <w:rPr/>
          </w:rPrChange>
        </w:rPr>
        <w:t xml:space="preserve">at only two sites (2A and 2B), which could be an indication of the lack of wave-driven resuspension in the case of 2A or a lack of benthic sediment availability in the case of 2B. Site 2A is in the most quiescent part of the bay and site 2B is in deeper water than the other reef flat sites (Table 1) on coral rubble with very little sediment near the </w:t>
      </w:r>
      <w:r w:rsidR="00D365F0" w:rsidRPr="007F54F5">
        <w:rPr>
          <w:rFonts w:ascii="Times New Roman" w:hAnsi="Times New Roman" w:cs="Times New Roman"/>
          <w:rPrChange w:id="2057" w:author="Curt Storlazzi" w:date="2016-04-04T13:22:00Z">
            <w:rPr/>
          </w:rPrChange>
        </w:rPr>
        <w:t>sediment trap</w:t>
      </w:r>
      <w:r w:rsidR="00783D90" w:rsidRPr="007F54F5">
        <w:rPr>
          <w:rFonts w:ascii="Times New Roman" w:hAnsi="Times New Roman" w:cs="Times New Roman"/>
          <w:rPrChange w:id="2058" w:author="Curt Storlazzi" w:date="2016-04-04T13:22:00Z">
            <w:rPr/>
          </w:rPrChange>
        </w:rPr>
        <w:t>. This suggests that if any</w:t>
      </w:r>
      <w:r w:rsidR="00240A8B" w:rsidRPr="007F54F5">
        <w:rPr>
          <w:rFonts w:ascii="Times New Roman" w:hAnsi="Times New Roman" w:cs="Times New Roman"/>
          <w:rPrChange w:id="2059" w:author="Curt Storlazzi" w:date="2016-04-04T13:22:00Z">
            <w:rPr/>
          </w:rPrChange>
        </w:rPr>
        <w:t xml:space="preserve"> carbonate sediment </w:t>
      </w:r>
      <w:r w:rsidR="00783D90" w:rsidRPr="007F54F5">
        <w:rPr>
          <w:rFonts w:ascii="Times New Roman" w:hAnsi="Times New Roman" w:cs="Times New Roman"/>
          <w:rPrChange w:id="2060" w:author="Curt Storlazzi" w:date="2016-04-04T13:22:00Z">
            <w:rPr/>
          </w:rPrChange>
        </w:rPr>
        <w:t>is</w:t>
      </w:r>
      <w:r w:rsidR="00240A8B" w:rsidRPr="007F54F5">
        <w:rPr>
          <w:rFonts w:ascii="Times New Roman" w:hAnsi="Times New Roman" w:cs="Times New Roman"/>
          <w:rPrChange w:id="2061" w:author="Curt Storlazzi" w:date="2016-04-04T13:22:00Z">
            <w:rPr/>
          </w:rPrChange>
        </w:rPr>
        <w:t xml:space="preserve"> mobilized and transported across the shallow r</w:t>
      </w:r>
      <w:r w:rsidR="00783D90" w:rsidRPr="007F54F5">
        <w:rPr>
          <w:rFonts w:ascii="Times New Roman" w:hAnsi="Times New Roman" w:cs="Times New Roman"/>
          <w:rPrChange w:id="2062" w:author="Curt Storlazzi" w:date="2016-04-04T13:22:00Z">
            <w:rPr/>
          </w:rPrChange>
        </w:rPr>
        <w:t xml:space="preserve">eef flat, </w:t>
      </w:r>
      <w:r w:rsidR="00240A8B" w:rsidRPr="007F54F5">
        <w:rPr>
          <w:rFonts w:ascii="Times New Roman" w:hAnsi="Times New Roman" w:cs="Times New Roman"/>
          <w:rPrChange w:id="2063" w:author="Curt Storlazzi" w:date="2016-04-04T13:22:00Z">
            <w:rPr/>
          </w:rPrChange>
        </w:rPr>
        <w:t>like what is observed at 3A and 3B)</w:t>
      </w:r>
      <w:r w:rsidR="00783D90" w:rsidRPr="007F54F5">
        <w:rPr>
          <w:rFonts w:ascii="Times New Roman" w:hAnsi="Times New Roman" w:cs="Times New Roman"/>
          <w:rPrChange w:id="2064" w:author="Curt Storlazzi" w:date="2016-04-04T13:22:00Z">
            <w:rPr/>
          </w:rPrChange>
        </w:rPr>
        <w:t>, it</w:t>
      </w:r>
      <w:r w:rsidR="00240A8B" w:rsidRPr="007F54F5">
        <w:rPr>
          <w:rFonts w:ascii="Times New Roman" w:hAnsi="Times New Roman" w:cs="Times New Roman"/>
          <w:rPrChange w:id="2065" w:author="Curt Storlazzi" w:date="2016-04-04T13:22:00Z">
            <w:rPr/>
          </w:rPrChange>
        </w:rPr>
        <w:t xml:space="preserve"> is deposited as the flow enters the deeper, back reef pools and currents slow (shown by drifters in </w:t>
      </w:r>
      <w:r w:rsidR="00240A8B" w:rsidRPr="007F54F5">
        <w:rPr>
          <w:rFonts w:ascii="Times New Roman" w:hAnsi="Times New Roman" w:cs="Times New Roman"/>
          <w:rPrChange w:id="2066" w:author="Curt Storlazzi" w:date="2016-04-04T13:22:00Z">
            <w:rPr/>
          </w:rPrChange>
        </w:rPr>
        <w:fldChar w:fldCharType="begin" w:fldLock="1"/>
      </w:r>
      <w:r w:rsidR="00240A8B" w:rsidRPr="007F54F5">
        <w:rPr>
          <w:rFonts w:ascii="Times New Roman" w:hAnsi="Times New Roman" w:cs="Times New Roman"/>
          <w:rPrChange w:id="2067" w:author="Curt Storlazzi" w:date="2016-04-04T13:22:00Z">
            <w:rPr/>
          </w:rPrChange>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240A8B" w:rsidRPr="007F54F5">
        <w:rPr>
          <w:rFonts w:ascii="Times New Roman" w:hAnsi="Times New Roman" w:cs="Times New Roman"/>
          <w:rPrChange w:id="2068" w:author="Curt Storlazzi" w:date="2016-04-04T13:22:00Z">
            <w:rPr/>
          </w:rPrChange>
        </w:rPr>
        <w:fldChar w:fldCharType="separate"/>
      </w:r>
      <w:r w:rsidR="00240A8B" w:rsidRPr="007F54F5">
        <w:rPr>
          <w:rFonts w:ascii="Times New Roman" w:hAnsi="Times New Roman" w:cs="Times New Roman"/>
          <w:noProof/>
          <w:rPrChange w:id="2069" w:author="Curt Storlazzi" w:date="2016-04-04T13:22:00Z">
            <w:rPr>
              <w:noProof/>
            </w:rPr>
          </w:rPrChange>
        </w:rPr>
        <w:t>Messina et al. (</w:t>
      </w:r>
      <w:r w:rsidR="00240A8B" w:rsidRPr="007F54F5">
        <w:rPr>
          <w:rFonts w:ascii="Times New Roman" w:hAnsi="Times New Roman" w:cs="Times New Roman"/>
          <w:i/>
          <w:noProof/>
          <w:rPrChange w:id="2070" w:author="Curt Storlazzi" w:date="2016-04-04T13:22:00Z">
            <w:rPr>
              <w:i/>
              <w:noProof/>
            </w:rPr>
          </w:rPrChange>
        </w:rPr>
        <w:t>in press</w:t>
      </w:r>
      <w:r w:rsidR="00240A8B" w:rsidRPr="007F54F5">
        <w:rPr>
          <w:rFonts w:ascii="Times New Roman" w:hAnsi="Times New Roman" w:cs="Times New Roman"/>
          <w:noProof/>
          <w:rPrChange w:id="2071" w:author="Curt Storlazzi" w:date="2016-04-04T13:22:00Z">
            <w:rPr>
              <w:noProof/>
            </w:rPr>
          </w:rPrChange>
        </w:rPr>
        <w:t>)</w:t>
      </w:r>
      <w:r w:rsidR="00240A8B" w:rsidRPr="007F54F5">
        <w:rPr>
          <w:rFonts w:ascii="Times New Roman" w:hAnsi="Times New Roman" w:cs="Times New Roman"/>
          <w:rPrChange w:id="2072" w:author="Curt Storlazzi" w:date="2016-04-04T13:22:00Z">
            <w:rPr/>
          </w:rPrChange>
        </w:rPr>
        <w:fldChar w:fldCharType="end"/>
      </w:r>
      <w:r w:rsidR="00240A8B" w:rsidRPr="007F54F5">
        <w:rPr>
          <w:rFonts w:ascii="Times New Roman" w:hAnsi="Times New Roman" w:cs="Times New Roman"/>
          <w:rPrChange w:id="2073" w:author="Curt Storlazzi" w:date="2016-04-04T13:22:00Z">
            <w:rPr/>
          </w:rPrChange>
        </w:rPr>
        <w:t>). Site 3C is the most exposed to wave energy but sediment availability is low, and collected sediment was nearly zero for most periods, making it difficult to make any correlations</w:t>
      </w:r>
      <w:commentRangeEnd w:id="2046"/>
      <w:r w:rsidR="007B6398">
        <w:rPr>
          <w:rStyle w:val="CommentReference"/>
          <w:rFonts w:asciiTheme="minorHAnsi" w:hAnsiTheme="minorHAnsi"/>
        </w:rPr>
        <w:commentReference w:id="2046"/>
      </w:r>
      <w:r w:rsidR="00240A8B" w:rsidRPr="007F54F5">
        <w:rPr>
          <w:rFonts w:ascii="Times New Roman" w:hAnsi="Times New Roman" w:cs="Times New Roman"/>
          <w:rPrChange w:id="2074" w:author="Curt Storlazzi" w:date="2016-04-04T13:22:00Z">
            <w:rPr/>
          </w:rPrChange>
        </w:rPr>
        <w:t>.</w:t>
      </w:r>
    </w:p>
    <w:p w14:paraId="2B168A54" w14:textId="27D7B2B4" w:rsidR="00FA3E45" w:rsidRPr="007F54F5" w:rsidRDefault="00107B56">
      <w:pPr>
        <w:spacing w:after="0"/>
        <w:ind w:firstLine="720"/>
        <w:rPr>
          <w:rFonts w:ascii="Times New Roman" w:hAnsi="Times New Roman" w:cs="Times New Roman"/>
          <w:rPrChange w:id="2075" w:author="Curt Storlazzi" w:date="2016-04-04T13:22:00Z">
            <w:rPr/>
          </w:rPrChange>
        </w:rPr>
        <w:pPrChange w:id="2076" w:author="Curt Storlazzi" w:date="2016-04-04T12:44:00Z">
          <w:pPr>
            <w:ind w:firstLine="720"/>
          </w:pPr>
        </w:pPrChange>
      </w:pPr>
      <w:r w:rsidRPr="007F54F5">
        <w:rPr>
          <w:rFonts w:ascii="Times New Roman" w:hAnsi="Times New Roman" w:cs="Times New Roman"/>
          <w:rPrChange w:id="2077" w:author="Curt Storlazzi" w:date="2016-04-04T13:22:00Z">
            <w:rPr/>
          </w:rPrChange>
        </w:rPr>
        <w:t>The strongest correlation between</w:t>
      </w:r>
      <w:r w:rsidR="00783D90" w:rsidRPr="007F54F5">
        <w:rPr>
          <w:rFonts w:ascii="Times New Roman" w:hAnsi="Times New Roman" w:cs="Times New Roman"/>
          <w:rPrChange w:id="2078" w:author="Curt Storlazzi" w:date="2016-04-04T13:22:00Z">
            <w:rPr/>
          </w:rPrChange>
        </w:rPr>
        <w:t xml:space="preserve"> SSY and </w:t>
      </w:r>
      <w:r w:rsidRPr="007F54F5">
        <w:rPr>
          <w:rFonts w:ascii="Times New Roman" w:hAnsi="Times New Roman" w:cs="Times New Roman"/>
          <w:rPrChange w:id="2079" w:author="Curt Storlazzi" w:date="2016-04-04T13:22:00Z">
            <w:rPr/>
          </w:rPrChange>
        </w:rPr>
        <w:t xml:space="preserve">sediment accumulation (both Total and Terrigenous) was </w:t>
      </w:r>
      <w:del w:id="2080" w:author="Curt Storlazzi" w:date="2016-04-04T13:41:00Z">
        <w:r w:rsidRPr="007F54F5" w:rsidDel="007B6398">
          <w:rPr>
            <w:rFonts w:ascii="Times New Roman" w:hAnsi="Times New Roman" w:cs="Times New Roman"/>
            <w:rPrChange w:id="2081" w:author="Curt Storlazzi" w:date="2016-04-04T13:22:00Z">
              <w:rPr/>
            </w:rPrChange>
          </w:rPr>
          <w:delText xml:space="preserve">at 2A, </w:delText>
        </w:r>
      </w:del>
      <w:r w:rsidRPr="007F54F5">
        <w:rPr>
          <w:rFonts w:ascii="Times New Roman" w:hAnsi="Times New Roman" w:cs="Times New Roman"/>
          <w:rPrChange w:id="2082" w:author="Curt Storlazzi" w:date="2016-04-04T13:22:00Z">
            <w:rPr/>
          </w:rPrChange>
        </w:rPr>
        <w:t xml:space="preserve">near the stream mouth </w:t>
      </w:r>
      <w:ins w:id="2083" w:author="Curt Storlazzi" w:date="2016-04-04T13:41:00Z">
        <w:r w:rsidR="007B6398">
          <w:rPr>
            <w:rFonts w:ascii="Times New Roman" w:hAnsi="Times New Roman" w:cs="Times New Roman"/>
          </w:rPr>
          <w:t xml:space="preserve">(site 2A), </w:t>
        </w:r>
      </w:ins>
      <w:r w:rsidRPr="007F54F5">
        <w:rPr>
          <w:rFonts w:ascii="Times New Roman" w:hAnsi="Times New Roman" w:cs="Times New Roman"/>
          <w:rPrChange w:id="2084" w:author="Curt Storlazzi" w:date="2016-04-04T13:22:00Z">
            <w:rPr/>
          </w:rPrChange>
        </w:rPr>
        <w:t>where hydrodynamics are less influenced by wave action (</w:t>
      </w:r>
      <w:r w:rsidRPr="007F54F5">
        <w:rPr>
          <w:rFonts w:ascii="Times New Roman" w:hAnsi="Times New Roman" w:cs="Times New Roman"/>
          <w:rPrChange w:id="2085" w:author="Curt Storlazzi" w:date="2016-04-04T13:22:00Z">
            <w:rPr/>
          </w:rPrChange>
        </w:rPr>
        <w:fldChar w:fldCharType="begin"/>
      </w:r>
      <w:r w:rsidRPr="007F54F5">
        <w:rPr>
          <w:rFonts w:ascii="Times New Roman" w:hAnsi="Times New Roman" w:cs="Times New Roman"/>
          <w:rPrChange w:id="2086" w:author="Curt Storlazzi" w:date="2016-04-04T13:22:00Z">
            <w:rPr/>
          </w:rPrChange>
        </w:rPr>
        <w:instrText xml:space="preserve"> REF _Ref446490686 \h </w:instrText>
      </w:r>
      <w:r w:rsidRPr="007F54F5">
        <w:rPr>
          <w:rFonts w:ascii="Times New Roman" w:hAnsi="Times New Roman" w:cs="Times New Roman"/>
          <w:rPrChange w:id="2087" w:author="Curt Storlazzi" w:date="2016-04-04T13:22:00Z">
            <w:rPr>
              <w:rFonts w:ascii="Times New Roman" w:hAnsi="Times New Roman" w:cs="Times New Roman"/>
            </w:rPr>
          </w:rPrChange>
        </w:rPr>
      </w:r>
      <w:r w:rsidRPr="007F54F5">
        <w:rPr>
          <w:rFonts w:ascii="Times New Roman" w:hAnsi="Times New Roman" w:cs="Times New Roman"/>
          <w:rPrChange w:id="2088" w:author="Curt Storlazzi" w:date="2016-04-04T13:22:00Z">
            <w:rPr/>
          </w:rPrChange>
        </w:rPr>
        <w:fldChar w:fldCharType="separate"/>
      </w:r>
      <w:r w:rsidRPr="007F54F5">
        <w:rPr>
          <w:rFonts w:ascii="Times New Roman" w:hAnsi="Times New Roman" w:cs="Times New Roman"/>
          <w:rPrChange w:id="2089" w:author="Curt Storlazzi" w:date="2016-04-04T13:22:00Z">
            <w:rPr/>
          </w:rPrChange>
        </w:rPr>
        <w:t xml:space="preserve">Figure </w:t>
      </w:r>
      <w:r w:rsidRPr="007F54F5">
        <w:rPr>
          <w:rFonts w:ascii="Times New Roman" w:hAnsi="Times New Roman" w:cs="Times New Roman"/>
          <w:noProof/>
          <w:rPrChange w:id="2090" w:author="Curt Storlazzi" w:date="2016-04-04T13:22:00Z">
            <w:rPr>
              <w:noProof/>
            </w:rPr>
          </w:rPrChange>
        </w:rPr>
        <w:t>9</w:t>
      </w:r>
      <w:r w:rsidRPr="007F54F5">
        <w:rPr>
          <w:rFonts w:ascii="Times New Roman" w:hAnsi="Times New Roman" w:cs="Times New Roman"/>
          <w:rPrChange w:id="2091" w:author="Curt Storlazzi" w:date="2016-04-04T13:22:00Z">
            <w:rPr/>
          </w:rPrChange>
        </w:rPr>
        <w:fldChar w:fldCharType="end"/>
      </w:r>
      <w:r w:rsidRPr="007F54F5">
        <w:rPr>
          <w:rFonts w:ascii="Times New Roman" w:hAnsi="Times New Roman" w:cs="Times New Roman"/>
          <w:rPrChange w:id="2092" w:author="Curt Storlazzi" w:date="2016-04-04T13:22:00Z">
            <w:rPr/>
          </w:rPrChange>
        </w:rPr>
        <w:t xml:space="preserve">). </w:t>
      </w:r>
      <w:r w:rsidR="00B27E7C" w:rsidRPr="007F54F5">
        <w:rPr>
          <w:rFonts w:ascii="Times New Roman" w:hAnsi="Times New Roman" w:cs="Times New Roman"/>
          <w:rPrChange w:id="2093" w:author="Curt Storlazzi" w:date="2016-04-04T13:22:00Z">
            <w:rPr/>
          </w:rPrChange>
        </w:rPr>
        <w:t xml:space="preserve">Total sediment accumulation at </w:t>
      </w:r>
      <w:ins w:id="2094" w:author="Curt Storlazzi" w:date="2016-04-04T13:42:00Z">
        <w:r w:rsidR="007B6398" w:rsidRPr="005E6446">
          <w:rPr>
            <w:rFonts w:ascii="Times New Roman" w:hAnsi="Times New Roman" w:cs="Times New Roman"/>
          </w:rPr>
          <w:t>near the stream mouth</w:t>
        </w:r>
      </w:ins>
      <w:del w:id="2095" w:author="Curt Storlazzi" w:date="2016-04-04T13:42:00Z">
        <w:r w:rsidR="00B27E7C" w:rsidRPr="007F54F5" w:rsidDel="007B6398">
          <w:rPr>
            <w:rFonts w:ascii="Times New Roman" w:hAnsi="Times New Roman" w:cs="Times New Roman"/>
            <w:rPrChange w:id="2096" w:author="Curt Storlazzi" w:date="2016-04-04T13:22:00Z">
              <w:rPr/>
            </w:rPrChange>
          </w:rPr>
          <w:delText>2A</w:delText>
        </w:r>
      </w:del>
      <w:r w:rsidR="00B27E7C" w:rsidRPr="007F54F5">
        <w:rPr>
          <w:rFonts w:ascii="Times New Roman" w:hAnsi="Times New Roman" w:cs="Times New Roman"/>
          <w:rPrChange w:id="2097" w:author="Curt Storlazzi" w:date="2016-04-04T13:22:00Z">
            <w:rPr/>
          </w:rPrChange>
        </w:rPr>
        <w:t xml:space="preserve"> was positively correlated with SSY, but oddly, terrigenous accumulation was not correlated and carbonate accumulation was positively correlated</w:t>
      </w:r>
      <w:r w:rsidR="00240A8B" w:rsidRPr="007F54F5">
        <w:rPr>
          <w:rFonts w:ascii="Times New Roman" w:hAnsi="Times New Roman" w:cs="Times New Roman"/>
          <w:rPrChange w:id="2098" w:author="Curt Storlazzi" w:date="2016-04-04T13:22:00Z">
            <w:rPr/>
          </w:rPrChange>
        </w:rPr>
        <w:t xml:space="preserve"> with SSY. When controlling for mean wave </w:t>
      </w:r>
      <w:r w:rsidR="00240A8B" w:rsidRPr="007F54F5">
        <w:rPr>
          <w:rFonts w:ascii="Times New Roman" w:hAnsi="Times New Roman" w:cs="Times New Roman"/>
          <w:rPrChange w:id="2099" w:author="Curt Storlazzi" w:date="2016-04-04T13:22:00Z">
            <w:rPr/>
          </w:rPrChange>
        </w:rPr>
        <w:lastRenderedPageBreak/>
        <w:t xml:space="preserve">height, terrigenous accumulation </w:t>
      </w:r>
      <w:ins w:id="2100" w:author="Curt Storlazzi" w:date="2016-04-04T13:42:00Z">
        <w:r w:rsidR="007B6398" w:rsidRPr="005E6446">
          <w:rPr>
            <w:rFonts w:ascii="Times New Roman" w:hAnsi="Times New Roman" w:cs="Times New Roman"/>
          </w:rPr>
          <w:t>near the stream mouth</w:t>
        </w:r>
      </w:ins>
      <w:del w:id="2101" w:author="Curt Storlazzi" w:date="2016-04-04T13:42:00Z">
        <w:r w:rsidR="00240A8B" w:rsidRPr="007F54F5" w:rsidDel="007B6398">
          <w:rPr>
            <w:rFonts w:ascii="Times New Roman" w:hAnsi="Times New Roman" w:cs="Times New Roman"/>
            <w:rPrChange w:id="2102" w:author="Curt Storlazzi" w:date="2016-04-04T13:22:00Z">
              <w:rPr/>
            </w:rPrChange>
          </w:rPr>
          <w:delText>at</w:delText>
        </w:r>
      </w:del>
      <w:r w:rsidR="00240A8B" w:rsidRPr="007F54F5">
        <w:rPr>
          <w:rFonts w:ascii="Times New Roman" w:hAnsi="Times New Roman" w:cs="Times New Roman"/>
          <w:rPrChange w:id="2103" w:author="Curt Storlazzi" w:date="2016-04-04T13:22:00Z">
            <w:rPr/>
          </w:rPrChange>
        </w:rPr>
        <w:t xml:space="preserve"> </w:t>
      </w:r>
      <w:ins w:id="2104" w:author="Curt Storlazzi" w:date="2016-04-04T13:42:00Z">
        <w:r w:rsidR="007B6398">
          <w:rPr>
            <w:rFonts w:ascii="Times New Roman" w:hAnsi="Times New Roman" w:cs="Times New Roman"/>
          </w:rPr>
          <w:t>(</w:t>
        </w:r>
      </w:ins>
      <w:r w:rsidR="00240A8B" w:rsidRPr="007F54F5">
        <w:rPr>
          <w:rFonts w:ascii="Times New Roman" w:hAnsi="Times New Roman" w:cs="Times New Roman"/>
          <w:rPrChange w:id="2105" w:author="Curt Storlazzi" w:date="2016-04-04T13:22:00Z">
            <w:rPr/>
          </w:rPrChange>
        </w:rPr>
        <w:t>2A</w:t>
      </w:r>
      <w:ins w:id="2106" w:author="Curt Storlazzi" w:date="2016-04-04T13:42:00Z">
        <w:r w:rsidR="007B6398">
          <w:rPr>
            <w:rFonts w:ascii="Times New Roman" w:hAnsi="Times New Roman" w:cs="Times New Roman"/>
          </w:rPr>
          <w:t>)</w:t>
        </w:r>
      </w:ins>
      <w:r w:rsidR="00240A8B" w:rsidRPr="007F54F5">
        <w:rPr>
          <w:rFonts w:ascii="Times New Roman" w:hAnsi="Times New Roman" w:cs="Times New Roman"/>
          <w:rPrChange w:id="2107" w:author="Curt Storlazzi" w:date="2016-04-04T13:22:00Z">
            <w:rPr/>
          </w:rPrChange>
        </w:rPr>
        <w:t xml:space="preserve"> was highly correlated with SSY (Table 3), indicating the strong influence of SSY from the nearby stream outlet.</w:t>
      </w:r>
      <w:r w:rsidRPr="007F54F5">
        <w:rPr>
          <w:rFonts w:ascii="Times New Roman" w:hAnsi="Times New Roman" w:cs="Times New Roman"/>
          <w:rPrChange w:id="2108" w:author="Curt Storlazzi" w:date="2016-04-04T13:22:00Z">
            <w:rPr/>
          </w:rPrChange>
        </w:rPr>
        <w:t xml:space="preserve"> This also suggests that complex hydrodynamic forcing and resuspension of </w:t>
      </w:r>
      <w:r w:rsidR="002C51CD" w:rsidRPr="007F54F5">
        <w:rPr>
          <w:rFonts w:ascii="Times New Roman" w:hAnsi="Times New Roman" w:cs="Times New Roman"/>
          <w:rPrChange w:id="2109" w:author="Curt Storlazzi" w:date="2016-04-04T13:22:00Z">
            <w:rPr/>
          </w:rPrChange>
        </w:rPr>
        <w:t>previously deposited</w:t>
      </w:r>
      <w:r w:rsidRPr="007F54F5">
        <w:rPr>
          <w:rFonts w:ascii="Times New Roman" w:hAnsi="Times New Roman" w:cs="Times New Roman"/>
          <w:rPrChange w:id="2110" w:author="Curt Storlazzi" w:date="2016-04-04T13:22:00Z">
            <w:rPr/>
          </w:rPrChange>
        </w:rPr>
        <w:t xml:space="preserve"> sediment at the more exposed sites on the northern reef are </w:t>
      </w:r>
      <w:r w:rsidR="00783D90" w:rsidRPr="007F54F5">
        <w:rPr>
          <w:rFonts w:ascii="Times New Roman" w:hAnsi="Times New Roman" w:cs="Times New Roman"/>
          <w:rPrChange w:id="2111" w:author="Curt Storlazzi" w:date="2016-04-04T13:22:00Z">
            <w:rPr/>
          </w:rPrChange>
        </w:rPr>
        <w:t>controlling</w:t>
      </w:r>
      <w:r w:rsidRPr="007F54F5">
        <w:rPr>
          <w:rFonts w:ascii="Times New Roman" w:hAnsi="Times New Roman" w:cs="Times New Roman"/>
          <w:rPrChange w:id="2112" w:author="Curt Storlazzi" w:date="2016-04-04T13:22:00Z">
            <w:rPr/>
          </w:rPrChange>
        </w:rPr>
        <w:t xml:space="preserve"> sediment accumulation, and not simply a result of SSY.</w:t>
      </w:r>
    </w:p>
    <w:p w14:paraId="49082EEF" w14:textId="3F2E98FA" w:rsidR="00FA3E45" w:rsidRPr="007F54F5" w:rsidDel="007B6398" w:rsidRDefault="00240A8B">
      <w:pPr>
        <w:spacing w:after="0"/>
        <w:ind w:firstLine="720"/>
        <w:rPr>
          <w:del w:id="2113" w:author="Curt Storlazzi" w:date="2016-04-04T13:43:00Z"/>
          <w:rFonts w:ascii="Times New Roman" w:hAnsi="Times New Roman" w:cs="Times New Roman"/>
          <w:rPrChange w:id="2114" w:author="Curt Storlazzi" w:date="2016-04-04T13:22:00Z">
            <w:rPr>
              <w:del w:id="2115" w:author="Curt Storlazzi" w:date="2016-04-04T13:43:00Z"/>
            </w:rPr>
          </w:rPrChange>
        </w:rPr>
        <w:pPrChange w:id="2116" w:author="Curt Storlazzi" w:date="2016-04-04T12:44:00Z">
          <w:pPr>
            <w:ind w:firstLine="720"/>
          </w:pPr>
        </w:pPrChange>
      </w:pPr>
      <w:r w:rsidRPr="007F54F5">
        <w:rPr>
          <w:rFonts w:ascii="Times New Roman" w:hAnsi="Times New Roman" w:cs="Times New Roman"/>
          <w:rPrChange w:id="2117" w:author="Curt Storlazzi" w:date="2016-04-04T13:22:00Z">
            <w:rPr/>
          </w:rPrChange>
        </w:rPr>
        <w:t>Univariate linear regressions showed t</w:t>
      </w:r>
      <w:r w:rsidR="00FA3E45" w:rsidRPr="007F54F5">
        <w:rPr>
          <w:rFonts w:ascii="Times New Roman" w:hAnsi="Times New Roman" w:cs="Times New Roman"/>
          <w:rPrChange w:id="2118" w:author="Curt Storlazzi" w:date="2016-04-04T13:22:00Z">
            <w:rPr/>
          </w:rPrChange>
        </w:rPr>
        <w:t>otal and carbonate sediment accumulation</w:t>
      </w:r>
      <w:r w:rsidR="002C51CD" w:rsidRPr="007F54F5">
        <w:rPr>
          <w:rFonts w:ascii="Times New Roman" w:hAnsi="Times New Roman" w:cs="Times New Roman"/>
          <w:rPrChange w:id="2119" w:author="Curt Storlazzi" w:date="2016-04-04T13:22:00Z">
            <w:rPr/>
          </w:rPrChange>
        </w:rPr>
        <w:t xml:space="preserve"> in sediment traps</w:t>
      </w:r>
      <w:r w:rsidR="00FA3E45" w:rsidRPr="007F54F5">
        <w:rPr>
          <w:rFonts w:ascii="Times New Roman" w:hAnsi="Times New Roman" w:cs="Times New Roman"/>
          <w:rPrChange w:id="2120" w:author="Curt Storlazzi" w:date="2016-04-04T13:22:00Z">
            <w:rPr/>
          </w:rPrChange>
        </w:rPr>
        <w:t xml:space="preserve"> on the reef flat sites </w:t>
      </w:r>
      <w:commentRangeStart w:id="2121"/>
      <w:r w:rsidR="00FA3E45" w:rsidRPr="007F54F5">
        <w:rPr>
          <w:rFonts w:ascii="Times New Roman" w:hAnsi="Times New Roman" w:cs="Times New Roman"/>
          <w:rPrChange w:id="2122" w:author="Curt Storlazzi" w:date="2016-04-04T13:22:00Z">
            <w:rPr/>
          </w:rPrChange>
        </w:rPr>
        <w:t xml:space="preserve">1A, 1B, 3A, and 3B </w:t>
      </w:r>
      <w:commentRangeEnd w:id="2121"/>
      <w:r w:rsidR="007B6398">
        <w:rPr>
          <w:rStyle w:val="CommentReference"/>
          <w:rFonts w:asciiTheme="minorHAnsi" w:hAnsiTheme="minorHAnsi"/>
        </w:rPr>
        <w:commentReference w:id="2121"/>
      </w:r>
      <w:r w:rsidR="00FA3E45" w:rsidRPr="007F54F5">
        <w:rPr>
          <w:rFonts w:ascii="Times New Roman" w:hAnsi="Times New Roman" w:cs="Times New Roman"/>
          <w:rPrChange w:id="2123" w:author="Curt Storlazzi" w:date="2016-04-04T13:22:00Z">
            <w:rPr/>
          </w:rPrChange>
        </w:rPr>
        <w:t xml:space="preserve">were strongly correlated with </w:t>
      </w:r>
      <w:r w:rsidR="0012520E" w:rsidRPr="007F54F5">
        <w:rPr>
          <w:rFonts w:ascii="Times New Roman" w:hAnsi="Times New Roman" w:cs="Times New Roman"/>
          <w:rPrChange w:id="2124" w:author="Curt Storlazzi" w:date="2016-04-04T13:22:00Z">
            <w:rPr/>
          </w:rPrChange>
        </w:rPr>
        <w:t>mean wave height</w:t>
      </w:r>
      <w:r w:rsidRPr="007F54F5">
        <w:rPr>
          <w:rFonts w:ascii="Times New Roman" w:hAnsi="Times New Roman" w:cs="Times New Roman"/>
          <w:rPrChange w:id="2125" w:author="Curt Storlazzi" w:date="2016-04-04T13:22:00Z">
            <w:rPr/>
          </w:rPrChange>
        </w:rPr>
        <w:t xml:space="preserve"> (Table 2)</w:t>
      </w:r>
      <w:r w:rsidR="00FA3E45" w:rsidRPr="007F54F5">
        <w:rPr>
          <w:rFonts w:ascii="Times New Roman" w:hAnsi="Times New Roman" w:cs="Times New Roman"/>
          <w:rPrChange w:id="2126" w:author="Curt Storlazzi" w:date="2016-04-04T13:22:00Z">
            <w:rPr/>
          </w:rPrChange>
        </w:rPr>
        <w:t xml:space="preserve">, but </w:t>
      </w:r>
      <w:r w:rsidR="002C51CD" w:rsidRPr="007F54F5">
        <w:rPr>
          <w:rFonts w:ascii="Times New Roman" w:hAnsi="Times New Roman" w:cs="Times New Roman"/>
          <w:rPrChange w:id="2127" w:author="Curt Storlazzi" w:date="2016-04-04T13:22:00Z">
            <w:rPr/>
          </w:rPrChange>
        </w:rPr>
        <w:t>sediment pods showed no correlation</w:t>
      </w:r>
      <w:r w:rsidR="00FA3E45" w:rsidRPr="007F54F5">
        <w:rPr>
          <w:rFonts w:ascii="Times New Roman" w:hAnsi="Times New Roman" w:cs="Times New Roman"/>
          <w:rPrChange w:id="2128" w:author="Curt Storlazzi" w:date="2016-04-04T13:22:00Z">
            <w:rPr/>
          </w:rPrChange>
        </w:rPr>
        <w:t xml:space="preserve">. Sediment accumulation rates at these sites are likely influenced by wave-driven resuspension of locally available carbonate sediment that was deposited in the </w:t>
      </w:r>
      <w:r w:rsidR="00D365F0" w:rsidRPr="007F54F5">
        <w:rPr>
          <w:rFonts w:ascii="Times New Roman" w:hAnsi="Times New Roman" w:cs="Times New Roman"/>
          <w:rPrChange w:id="2129" w:author="Curt Storlazzi" w:date="2016-04-04T13:22:00Z">
            <w:rPr/>
          </w:rPrChange>
        </w:rPr>
        <w:t>sediment trap</w:t>
      </w:r>
      <w:r w:rsidR="00FA3E45" w:rsidRPr="007F54F5">
        <w:rPr>
          <w:rFonts w:ascii="Times New Roman" w:hAnsi="Times New Roman" w:cs="Times New Roman"/>
          <w:rPrChange w:id="2130" w:author="Curt Storlazzi" w:date="2016-04-04T13:22:00Z">
            <w:rPr/>
          </w:rPrChange>
        </w:rPr>
        <w:t xml:space="preserve">, but did not remain on the </w:t>
      </w:r>
      <w:r w:rsidR="00D365F0" w:rsidRPr="007F54F5">
        <w:rPr>
          <w:rFonts w:ascii="Times New Roman" w:hAnsi="Times New Roman" w:cs="Times New Roman"/>
          <w:rPrChange w:id="2131" w:author="Curt Storlazzi" w:date="2016-04-04T13:22:00Z">
            <w:rPr/>
          </w:rPrChange>
        </w:rPr>
        <w:t>sediment pod</w:t>
      </w:r>
      <w:r w:rsidR="00FA3E45" w:rsidRPr="007F54F5">
        <w:rPr>
          <w:rFonts w:ascii="Times New Roman" w:hAnsi="Times New Roman" w:cs="Times New Roman"/>
          <w:rPrChange w:id="2132" w:author="Curt Storlazzi" w:date="2016-04-04T13:22:00Z">
            <w:rPr/>
          </w:rPrChange>
        </w:rPr>
        <w:t xml:space="preserve"> due to energetic hydrodynamic conditions.</w:t>
      </w:r>
      <w:ins w:id="2133" w:author="Curt Storlazzi" w:date="2016-04-04T13:43:00Z">
        <w:r w:rsidR="007B6398">
          <w:rPr>
            <w:rFonts w:ascii="Times New Roman" w:hAnsi="Times New Roman" w:cs="Times New Roman"/>
          </w:rPr>
          <w:t xml:space="preserve"> </w:t>
        </w:r>
      </w:ins>
    </w:p>
    <w:p w14:paraId="59FD7052" w14:textId="5E71D70B" w:rsidR="00FA3E45" w:rsidRPr="007F54F5" w:rsidRDefault="00240A8B">
      <w:pPr>
        <w:spacing w:after="0"/>
        <w:ind w:firstLine="720"/>
        <w:rPr>
          <w:rFonts w:ascii="Times New Roman" w:hAnsi="Times New Roman" w:cs="Times New Roman"/>
          <w:rPrChange w:id="2134" w:author="Curt Storlazzi" w:date="2016-04-04T13:22:00Z">
            <w:rPr/>
          </w:rPrChange>
        </w:rPr>
        <w:pPrChange w:id="2135" w:author="Curt Storlazzi" w:date="2016-04-04T12:44:00Z">
          <w:pPr>
            <w:ind w:firstLine="720"/>
          </w:pPr>
        </w:pPrChange>
      </w:pPr>
      <w:r w:rsidRPr="007F54F5">
        <w:rPr>
          <w:rFonts w:ascii="Times New Roman" w:hAnsi="Times New Roman" w:cs="Times New Roman"/>
          <w:rPrChange w:id="2136" w:author="Curt Storlazzi" w:date="2016-04-04T13:22:00Z">
            <w:rPr/>
          </w:rPrChange>
        </w:rPr>
        <w:t>Univariate and multivariate linear regressions showed b</w:t>
      </w:r>
      <w:r w:rsidR="00FA3E45" w:rsidRPr="007F54F5">
        <w:rPr>
          <w:rFonts w:ascii="Times New Roman" w:hAnsi="Times New Roman" w:cs="Times New Roman"/>
          <w:rPrChange w:id="2137" w:author="Curt Storlazzi" w:date="2016-04-04T13:22:00Z">
            <w:rPr/>
          </w:rPrChange>
        </w:rPr>
        <w:t>oth total and carbonate sediment accumulation</w:t>
      </w:r>
      <w:r w:rsidR="0012520E" w:rsidRPr="007F54F5">
        <w:rPr>
          <w:rFonts w:ascii="Times New Roman" w:hAnsi="Times New Roman" w:cs="Times New Roman"/>
          <w:rPrChange w:id="2138" w:author="Curt Storlazzi" w:date="2016-04-04T13:22:00Z">
            <w:rPr/>
          </w:rPrChange>
        </w:rPr>
        <w:t xml:space="preserve"> in </w:t>
      </w:r>
      <w:r w:rsidR="00D365F0" w:rsidRPr="007F54F5">
        <w:rPr>
          <w:rFonts w:ascii="Times New Roman" w:hAnsi="Times New Roman" w:cs="Times New Roman"/>
          <w:rPrChange w:id="2139" w:author="Curt Storlazzi" w:date="2016-04-04T13:22:00Z">
            <w:rPr/>
          </w:rPrChange>
        </w:rPr>
        <w:t>sediment trap</w:t>
      </w:r>
      <w:r w:rsidR="0012520E" w:rsidRPr="007F54F5">
        <w:rPr>
          <w:rFonts w:ascii="Times New Roman" w:hAnsi="Times New Roman" w:cs="Times New Roman"/>
          <w:rPrChange w:id="2140" w:author="Curt Storlazzi" w:date="2016-04-04T13:22:00Z">
            <w:rPr/>
          </w:rPrChange>
        </w:rPr>
        <w:t>s</w:t>
      </w:r>
      <w:r w:rsidRPr="007F54F5">
        <w:rPr>
          <w:rFonts w:ascii="Times New Roman" w:hAnsi="Times New Roman" w:cs="Times New Roman"/>
          <w:rPrChange w:id="2141" w:author="Curt Storlazzi" w:date="2016-04-04T13:22:00Z">
            <w:rPr/>
          </w:rPrChange>
        </w:rPr>
        <w:t xml:space="preserve"> were significantly</w:t>
      </w:r>
      <w:r w:rsidR="00FA3E45" w:rsidRPr="007F54F5">
        <w:rPr>
          <w:rFonts w:ascii="Times New Roman" w:hAnsi="Times New Roman" w:cs="Times New Roman"/>
          <w:rPrChange w:id="2142" w:author="Curt Storlazzi" w:date="2016-04-04T13:22:00Z">
            <w:rPr/>
          </w:rPrChange>
        </w:rPr>
        <w:t xml:space="preserve"> correlated with </w:t>
      </w:r>
      <w:r w:rsidR="0012520E" w:rsidRPr="007F54F5">
        <w:rPr>
          <w:rFonts w:ascii="Times New Roman" w:hAnsi="Times New Roman" w:cs="Times New Roman"/>
          <w:rPrChange w:id="2143" w:author="Curt Storlazzi" w:date="2016-04-04T13:22:00Z">
            <w:rPr/>
          </w:rPrChange>
        </w:rPr>
        <w:t>mean wave height</w:t>
      </w:r>
      <w:r w:rsidR="00FA3E45" w:rsidRPr="007F54F5">
        <w:rPr>
          <w:rFonts w:ascii="Times New Roman" w:hAnsi="Times New Roman" w:cs="Times New Roman"/>
          <w:rPrChange w:id="2144" w:author="Curt Storlazzi" w:date="2016-04-04T13:22:00Z">
            <w:rPr/>
          </w:rPrChange>
        </w:rPr>
        <w:t xml:space="preserve"> at all fore</w:t>
      </w:r>
      <w:ins w:id="2145" w:author="Curt Storlazzi" w:date="2016-04-04T13:42:00Z">
        <w:r w:rsidR="007B6398">
          <w:rPr>
            <w:rFonts w:ascii="Times New Roman" w:hAnsi="Times New Roman" w:cs="Times New Roman"/>
          </w:rPr>
          <w:t xml:space="preserve"> </w:t>
        </w:r>
      </w:ins>
      <w:r w:rsidR="00FA3E45" w:rsidRPr="007F54F5">
        <w:rPr>
          <w:rFonts w:ascii="Times New Roman" w:hAnsi="Times New Roman" w:cs="Times New Roman"/>
          <w:rPrChange w:id="2146" w:author="Curt Storlazzi" w:date="2016-04-04T13:22:00Z">
            <w:rPr/>
          </w:rPrChange>
        </w:rPr>
        <w:t>r</w:t>
      </w:r>
      <w:r w:rsidRPr="007F54F5">
        <w:rPr>
          <w:rFonts w:ascii="Times New Roman" w:hAnsi="Times New Roman" w:cs="Times New Roman"/>
          <w:rPrChange w:id="2147" w:author="Curt Storlazzi" w:date="2016-04-04T13:22:00Z">
            <w:rPr/>
          </w:rPrChange>
        </w:rPr>
        <w:t xml:space="preserve">eef sites (1C, 2C, </w:t>
      </w:r>
      <w:r w:rsidR="00D365F0" w:rsidRPr="007F54F5">
        <w:rPr>
          <w:rFonts w:ascii="Times New Roman" w:hAnsi="Times New Roman" w:cs="Times New Roman"/>
          <w:rPrChange w:id="2148" w:author="Curt Storlazzi" w:date="2016-04-04T13:22:00Z">
            <w:rPr/>
          </w:rPrChange>
        </w:rPr>
        <w:t xml:space="preserve">and </w:t>
      </w:r>
      <w:r w:rsidRPr="007F54F5">
        <w:rPr>
          <w:rFonts w:ascii="Times New Roman" w:hAnsi="Times New Roman" w:cs="Times New Roman"/>
          <w:rPrChange w:id="2149" w:author="Curt Storlazzi" w:date="2016-04-04T13:22:00Z">
            <w:rPr/>
          </w:rPrChange>
        </w:rPr>
        <w:t>3C). These results</w:t>
      </w:r>
      <w:r w:rsidR="00FA3E45" w:rsidRPr="007F54F5">
        <w:rPr>
          <w:rFonts w:ascii="Times New Roman" w:hAnsi="Times New Roman" w:cs="Times New Roman"/>
          <w:rPrChange w:id="2150" w:author="Curt Storlazzi" w:date="2016-04-04T13:22:00Z">
            <w:rPr/>
          </w:rPrChange>
        </w:rPr>
        <w:t xml:space="preserve"> indicat</w:t>
      </w:r>
      <w:r w:rsidRPr="007F54F5">
        <w:rPr>
          <w:rFonts w:ascii="Times New Roman" w:hAnsi="Times New Roman" w:cs="Times New Roman"/>
          <w:rPrChange w:id="2151" w:author="Curt Storlazzi" w:date="2016-04-04T13:22:00Z">
            <w:rPr/>
          </w:rPrChange>
        </w:rPr>
        <w:t>e</w:t>
      </w:r>
      <w:r w:rsidR="00FA3E45" w:rsidRPr="007F54F5">
        <w:rPr>
          <w:rFonts w:ascii="Times New Roman" w:hAnsi="Times New Roman" w:cs="Times New Roman"/>
          <w:rPrChange w:id="2152" w:author="Curt Storlazzi" w:date="2016-04-04T13:22:00Z">
            <w:rPr/>
          </w:rPrChange>
        </w:rPr>
        <w:t xml:space="preserve"> </w:t>
      </w:r>
      <w:r w:rsidRPr="007F54F5">
        <w:rPr>
          <w:rFonts w:ascii="Times New Roman" w:hAnsi="Times New Roman" w:cs="Times New Roman"/>
          <w:rPrChange w:id="2153" w:author="Curt Storlazzi" w:date="2016-04-04T13:22:00Z">
            <w:rPr/>
          </w:rPrChange>
        </w:rPr>
        <w:t>mean wave height</w:t>
      </w:r>
      <w:r w:rsidR="00FA3E45" w:rsidRPr="007F54F5">
        <w:rPr>
          <w:rFonts w:ascii="Times New Roman" w:hAnsi="Times New Roman" w:cs="Times New Roman"/>
          <w:rPrChange w:id="2154" w:author="Curt Storlazzi" w:date="2016-04-04T13:22:00Z">
            <w:rPr/>
          </w:rPrChange>
        </w:rPr>
        <w:t xml:space="preserve"> are the dominant control on sediment mobilization on the fore</w:t>
      </w:r>
      <w:ins w:id="2155" w:author="Curt Storlazzi" w:date="2016-04-04T13:42:00Z">
        <w:r w:rsidR="007B6398">
          <w:rPr>
            <w:rFonts w:ascii="Times New Roman" w:hAnsi="Times New Roman" w:cs="Times New Roman"/>
          </w:rPr>
          <w:t xml:space="preserve"> </w:t>
        </w:r>
      </w:ins>
      <w:r w:rsidR="00FA3E45" w:rsidRPr="007F54F5">
        <w:rPr>
          <w:rFonts w:ascii="Times New Roman" w:hAnsi="Times New Roman" w:cs="Times New Roman"/>
          <w:rPrChange w:id="2156" w:author="Curt Storlazzi" w:date="2016-04-04T13:22:00Z">
            <w:rPr/>
          </w:rPrChange>
        </w:rPr>
        <w:t xml:space="preserve">reef, </w:t>
      </w:r>
      <w:r w:rsidRPr="007F54F5">
        <w:rPr>
          <w:rFonts w:ascii="Times New Roman" w:hAnsi="Times New Roman" w:cs="Times New Roman"/>
          <w:rPrChange w:id="2157" w:author="Curt Storlazzi" w:date="2016-04-04T13:22:00Z">
            <w:rPr/>
          </w:rPrChange>
        </w:rPr>
        <w:t xml:space="preserve">and showed a nonlinear relationship with </w:t>
      </w:r>
      <w:del w:id="2158" w:author="Curt Storlazzi" w:date="2016-04-04T13:42:00Z">
        <w:r w:rsidRPr="007F54F5" w:rsidDel="007B6398">
          <w:rPr>
            <w:rFonts w:ascii="Times New Roman" w:hAnsi="Times New Roman" w:cs="Times New Roman"/>
            <w:rPrChange w:id="2159" w:author="Curt Storlazzi" w:date="2016-04-04T13:22:00Z">
              <w:rPr/>
            </w:rPrChange>
          </w:rPr>
          <w:delText xml:space="preserve">Waves </w:delText>
        </w:r>
      </w:del>
      <w:ins w:id="2160" w:author="Curt Storlazzi" w:date="2016-04-04T13:42:00Z">
        <w:r w:rsidR="007B6398">
          <w:rPr>
            <w:rFonts w:ascii="Times New Roman" w:hAnsi="Times New Roman" w:cs="Times New Roman"/>
          </w:rPr>
          <w:t>w</w:t>
        </w:r>
        <w:r w:rsidR="007B6398" w:rsidRPr="007F54F5">
          <w:rPr>
            <w:rFonts w:ascii="Times New Roman" w:hAnsi="Times New Roman" w:cs="Times New Roman"/>
            <w:rPrChange w:id="2161" w:author="Curt Storlazzi" w:date="2016-04-04T13:22:00Z">
              <w:rPr/>
            </w:rPrChange>
          </w:rPr>
          <w:t>ave</w:t>
        </w:r>
        <w:r w:rsidR="007B6398">
          <w:rPr>
            <w:rFonts w:ascii="Times New Roman" w:hAnsi="Times New Roman" w:cs="Times New Roman"/>
          </w:rPr>
          <w:t xml:space="preserve"> height</w:t>
        </w:r>
        <w:r w:rsidR="007B6398" w:rsidRPr="007F54F5">
          <w:rPr>
            <w:rFonts w:ascii="Times New Roman" w:hAnsi="Times New Roman" w:cs="Times New Roman"/>
            <w:rPrChange w:id="2162" w:author="Curt Storlazzi" w:date="2016-04-04T13:22:00Z">
              <w:rPr/>
            </w:rPrChange>
          </w:rPr>
          <w:t xml:space="preserve">s </w:t>
        </w:r>
      </w:ins>
      <w:r w:rsidRPr="007F54F5">
        <w:rPr>
          <w:rFonts w:ascii="Times New Roman" w:hAnsi="Times New Roman" w:cs="Times New Roman"/>
          <w:rPrChange w:id="2163" w:author="Curt Storlazzi" w:date="2016-04-04T13:22:00Z">
            <w:rPr/>
          </w:rPrChange>
        </w:rPr>
        <w:t>in many cases (</w:t>
      </w:r>
      <w:r w:rsidRPr="007F54F5">
        <w:rPr>
          <w:rFonts w:ascii="Times New Roman" w:hAnsi="Times New Roman" w:cs="Times New Roman"/>
          <w:rPrChange w:id="2164" w:author="Curt Storlazzi" w:date="2016-04-04T13:22:00Z">
            <w:rPr/>
          </w:rPrChange>
        </w:rPr>
        <w:fldChar w:fldCharType="begin"/>
      </w:r>
      <w:r w:rsidRPr="007F54F5">
        <w:rPr>
          <w:rFonts w:ascii="Times New Roman" w:hAnsi="Times New Roman" w:cs="Times New Roman"/>
          <w:rPrChange w:id="2165" w:author="Curt Storlazzi" w:date="2016-04-04T13:22:00Z">
            <w:rPr/>
          </w:rPrChange>
        </w:rPr>
        <w:instrText xml:space="preserve"> REF _Ref446605779 \h </w:instrText>
      </w:r>
      <w:r w:rsidRPr="007F54F5">
        <w:rPr>
          <w:rFonts w:ascii="Times New Roman" w:hAnsi="Times New Roman" w:cs="Times New Roman"/>
          <w:rPrChange w:id="2166" w:author="Curt Storlazzi" w:date="2016-04-04T13:22:00Z">
            <w:rPr>
              <w:rFonts w:ascii="Times New Roman" w:hAnsi="Times New Roman" w:cs="Times New Roman"/>
            </w:rPr>
          </w:rPrChange>
        </w:rPr>
      </w:r>
      <w:r w:rsidRPr="007F54F5">
        <w:rPr>
          <w:rFonts w:ascii="Times New Roman" w:hAnsi="Times New Roman" w:cs="Times New Roman"/>
          <w:rPrChange w:id="2167" w:author="Curt Storlazzi" w:date="2016-04-04T13:22:00Z">
            <w:rPr/>
          </w:rPrChange>
        </w:rPr>
        <w:fldChar w:fldCharType="separate"/>
      </w:r>
      <w:r w:rsidRPr="007F54F5">
        <w:rPr>
          <w:rFonts w:ascii="Times New Roman" w:hAnsi="Times New Roman" w:cs="Times New Roman"/>
          <w:rPrChange w:id="2168" w:author="Curt Storlazzi" w:date="2016-04-04T13:22:00Z">
            <w:rPr/>
          </w:rPrChange>
        </w:rPr>
        <w:t xml:space="preserve">Figure </w:t>
      </w:r>
      <w:r w:rsidRPr="007F54F5">
        <w:rPr>
          <w:rFonts w:ascii="Times New Roman" w:hAnsi="Times New Roman" w:cs="Times New Roman"/>
          <w:noProof/>
          <w:rPrChange w:id="2169" w:author="Curt Storlazzi" w:date="2016-04-04T13:22:00Z">
            <w:rPr>
              <w:noProof/>
            </w:rPr>
          </w:rPrChange>
        </w:rPr>
        <w:t>10</w:t>
      </w:r>
      <w:r w:rsidRPr="007F54F5">
        <w:rPr>
          <w:rFonts w:ascii="Times New Roman" w:hAnsi="Times New Roman" w:cs="Times New Roman"/>
          <w:rPrChange w:id="2170" w:author="Curt Storlazzi" w:date="2016-04-04T13:22:00Z">
            <w:rPr/>
          </w:rPrChange>
        </w:rPr>
        <w:fldChar w:fldCharType="end"/>
      </w:r>
      <w:r w:rsidRPr="007F54F5">
        <w:rPr>
          <w:rFonts w:ascii="Times New Roman" w:hAnsi="Times New Roman" w:cs="Times New Roman"/>
          <w:rPrChange w:id="2171" w:author="Curt Storlazzi" w:date="2016-04-04T13:22:00Z">
            <w:rPr/>
          </w:rPrChange>
        </w:rPr>
        <w:t xml:space="preserve">). While sediment accumulation in </w:t>
      </w:r>
      <w:r w:rsidR="00D365F0" w:rsidRPr="007F54F5">
        <w:rPr>
          <w:rFonts w:ascii="Times New Roman" w:hAnsi="Times New Roman" w:cs="Times New Roman"/>
          <w:rPrChange w:id="2172" w:author="Curt Storlazzi" w:date="2016-04-04T13:22:00Z">
            <w:rPr/>
          </w:rPrChange>
        </w:rPr>
        <w:t>sediment trap</w:t>
      </w:r>
      <w:r w:rsidRPr="007F54F5">
        <w:rPr>
          <w:rFonts w:ascii="Times New Roman" w:hAnsi="Times New Roman" w:cs="Times New Roman"/>
          <w:rPrChange w:id="2173" w:author="Curt Storlazzi" w:date="2016-04-04T13:22:00Z">
            <w:rPr/>
          </w:rPrChange>
        </w:rPr>
        <w:t xml:space="preserve">s was driven by mean wave height, </w:t>
      </w:r>
      <w:r w:rsidR="00FA3E45" w:rsidRPr="007F54F5">
        <w:rPr>
          <w:rFonts w:ascii="Times New Roman" w:hAnsi="Times New Roman" w:cs="Times New Roman"/>
          <w:rPrChange w:id="2174" w:author="Curt Storlazzi" w:date="2016-04-04T13:22:00Z">
            <w:rPr/>
          </w:rPrChange>
        </w:rPr>
        <w:t xml:space="preserve">the results from </w:t>
      </w:r>
      <w:r w:rsidR="00D365F0" w:rsidRPr="007F54F5">
        <w:rPr>
          <w:rFonts w:ascii="Times New Roman" w:hAnsi="Times New Roman" w:cs="Times New Roman"/>
          <w:rPrChange w:id="2175" w:author="Curt Storlazzi" w:date="2016-04-04T13:22:00Z">
            <w:rPr/>
          </w:rPrChange>
        </w:rPr>
        <w:t>sediment pod</w:t>
      </w:r>
      <w:r w:rsidR="00FA3E45" w:rsidRPr="007F54F5">
        <w:rPr>
          <w:rFonts w:ascii="Times New Roman" w:hAnsi="Times New Roman" w:cs="Times New Roman"/>
          <w:rPrChange w:id="2176" w:author="Curt Storlazzi" w:date="2016-04-04T13:22:00Z">
            <w:rPr/>
          </w:rPrChange>
        </w:rPr>
        <w:t xml:space="preserve">s suggest residence time of deposited sediment is very short in these energetic areas. </w:t>
      </w:r>
    </w:p>
    <w:p w14:paraId="2DD34138" w14:textId="77777777" w:rsidR="00905539" w:rsidRPr="007F54F5" w:rsidRDefault="00905539">
      <w:pPr>
        <w:spacing w:after="0"/>
        <w:rPr>
          <w:rFonts w:ascii="Times New Roman" w:hAnsi="Times New Roman" w:cs="Times New Roman"/>
          <w:rPrChange w:id="2177" w:author="Curt Storlazzi" w:date="2016-04-04T13:22:00Z">
            <w:rPr/>
          </w:rPrChange>
        </w:rPr>
        <w:pPrChange w:id="2178" w:author="Curt Storlazzi" w:date="2016-04-04T12:44:00Z">
          <w:pPr/>
        </w:pPrChange>
      </w:pPr>
    </w:p>
    <w:p w14:paraId="65C67AC4" w14:textId="77777777" w:rsidR="00905539" w:rsidRPr="007F54F5" w:rsidRDefault="00905539">
      <w:pPr>
        <w:pStyle w:val="Heading1"/>
        <w:keepNext w:val="0"/>
        <w:keepLines w:val="0"/>
        <w:spacing w:before="0" w:after="0"/>
        <w:rPr>
          <w:rFonts w:ascii="Times New Roman" w:hAnsi="Times New Roman" w:cs="Times New Roman"/>
          <w:rPrChange w:id="2179" w:author="Curt Storlazzi" w:date="2016-04-04T13:22:00Z">
            <w:rPr/>
          </w:rPrChange>
        </w:rPr>
        <w:pPrChange w:id="2180" w:author="Curt Storlazzi" w:date="2016-04-04T12:44:00Z">
          <w:pPr>
            <w:pStyle w:val="Heading1"/>
            <w:keepNext w:val="0"/>
            <w:keepLines w:val="0"/>
          </w:pPr>
        </w:pPrChange>
      </w:pPr>
      <w:r w:rsidRPr="007F54F5">
        <w:rPr>
          <w:rFonts w:ascii="Times New Roman" w:hAnsi="Times New Roman" w:cs="Times New Roman"/>
          <w:rPrChange w:id="2181" w:author="Curt Storlazzi" w:date="2016-04-04T13:22:00Z">
            <w:rPr/>
          </w:rPrChange>
        </w:rPr>
        <w:t>4. Discussion</w:t>
      </w:r>
    </w:p>
    <w:p w14:paraId="1A97AF23" w14:textId="77777777" w:rsidR="00570B3A" w:rsidRPr="007F54F5" w:rsidRDefault="00570B3A">
      <w:pPr>
        <w:spacing w:after="0"/>
        <w:rPr>
          <w:rFonts w:ascii="Times New Roman" w:hAnsi="Times New Roman" w:cs="Times New Roman"/>
          <w:rPrChange w:id="2182" w:author="Curt Storlazzi" w:date="2016-04-04T13:22:00Z">
            <w:rPr/>
          </w:rPrChange>
        </w:rPr>
        <w:pPrChange w:id="2183" w:author="Curt Storlazzi" w:date="2016-04-04T12:44:00Z">
          <w:pPr/>
        </w:pPrChange>
      </w:pPr>
    </w:p>
    <w:p w14:paraId="409495E7" w14:textId="2E9BF2DF" w:rsidR="00FA6103" w:rsidRPr="007F54F5" w:rsidRDefault="00FA6103">
      <w:pPr>
        <w:spacing w:after="0"/>
        <w:ind w:firstLine="720"/>
        <w:rPr>
          <w:rFonts w:ascii="Times New Roman" w:hAnsi="Times New Roman" w:cs="Times New Roman"/>
          <w:rPrChange w:id="2184" w:author="Curt Storlazzi" w:date="2016-04-04T13:22:00Z">
            <w:rPr/>
          </w:rPrChange>
        </w:rPr>
        <w:pPrChange w:id="2185" w:author="Curt Storlazzi" w:date="2016-04-04T12:44:00Z">
          <w:pPr>
            <w:ind w:firstLine="720"/>
          </w:pPr>
        </w:pPrChange>
      </w:pPr>
      <w:commentRangeStart w:id="2186"/>
      <w:r w:rsidRPr="007F54F5">
        <w:rPr>
          <w:rFonts w:ascii="Times New Roman" w:hAnsi="Times New Roman" w:cs="Times New Roman"/>
          <w:rPrChange w:id="2187" w:author="Curt Storlazzi" w:date="2016-04-04T13:22:00Z">
            <w:rPr/>
          </w:rPrChange>
        </w:rPr>
        <w:t>Waves were a dominant control on sediment accumulation over time, but the spatial distribution of sediment accumulation was decoupled from wave height and flow velocity.  Flow velocities are highest on the southern reef (xx m/s during wave-forcing conditions, Messina et al, in review</w:t>
      </w:r>
      <w:r w:rsidRPr="007F54F5">
        <w:rPr>
          <w:rFonts w:ascii="Times New Roman" w:hAnsi="Times New Roman" w:cs="Times New Roman"/>
          <w:szCs w:val="24"/>
        </w:rPr>
        <w:t>)</w:t>
      </w:r>
      <w:r w:rsidRPr="007F54F5">
        <w:rPr>
          <w:rFonts w:ascii="Times New Roman" w:hAnsi="Times New Roman" w:cs="Times New Roman"/>
          <w:rPrChange w:id="2188" w:author="Curt Storlazzi" w:date="2016-04-04T13:22:00Z">
            <w:rPr/>
          </w:rPrChange>
        </w:rPr>
        <w:t>), but sediment accumulation, both sediment traps and pods, was lowest there.  In the northern reef, where deposition rates are highest, flow velocities are typically lower than on the southern reef (average xx m/s).  The high sediment accumulation rates in the northern reef, especially higher rates of carbonate sediments, is hypothesized to be related to local sediment availability in the vicinity of the trap, and that sediment availability is higher on the northern reef.  One of the pods with high sediment accumulation rates (1B) was surrounded by carbonate and terrigenous sediment (Figure 3).  The two traps on the northern reef that were surrounded by sand (1A, 2A) had higher sediment accumulation rates (mean xx g/m2/d) compared with traps on the northern reef that were surrounded by coral (xx g/m2/d).  The spatial distribution of sediment accumulation is likely governed by benthic sediment availability rather than the spatial distribution of flow velocity or wave height.</w:t>
      </w:r>
      <w:commentRangeEnd w:id="2186"/>
      <w:r w:rsidRPr="007F54F5">
        <w:rPr>
          <w:rStyle w:val="CommentReference"/>
          <w:rFonts w:ascii="Times New Roman" w:hAnsi="Times New Roman" w:cs="Times New Roman"/>
          <w:rPrChange w:id="2189" w:author="Curt Storlazzi" w:date="2016-04-04T13:22:00Z">
            <w:rPr>
              <w:rStyle w:val="CommentReference"/>
              <w:rFonts w:asciiTheme="minorHAnsi" w:hAnsiTheme="minorHAnsi"/>
            </w:rPr>
          </w:rPrChange>
        </w:rPr>
        <w:commentReference w:id="2186"/>
      </w:r>
    </w:p>
    <w:p w14:paraId="2278F96D" w14:textId="77777777" w:rsidR="00FA6103" w:rsidRPr="007F54F5" w:rsidRDefault="00FA6103">
      <w:pPr>
        <w:spacing w:after="0"/>
        <w:rPr>
          <w:rFonts w:ascii="Times New Roman" w:hAnsi="Times New Roman" w:cs="Times New Roman"/>
          <w:rPrChange w:id="2190" w:author="Curt Storlazzi" w:date="2016-04-04T13:22:00Z">
            <w:rPr/>
          </w:rPrChange>
        </w:rPr>
        <w:pPrChange w:id="2191" w:author="Curt Storlazzi" w:date="2016-04-04T12:44:00Z">
          <w:pPr/>
        </w:pPrChange>
      </w:pPr>
    </w:p>
    <w:p w14:paraId="746728B1" w14:textId="39F58262" w:rsidR="00FB34F5" w:rsidRPr="007F54F5" w:rsidRDefault="00570B3A">
      <w:pPr>
        <w:pStyle w:val="Heading2"/>
        <w:keepNext w:val="0"/>
        <w:keepLines w:val="0"/>
        <w:spacing w:before="0"/>
        <w:rPr>
          <w:rFonts w:ascii="Times New Roman" w:hAnsi="Times New Roman" w:cs="Times New Roman"/>
          <w:rPrChange w:id="2192" w:author="Curt Storlazzi" w:date="2016-04-04T13:22:00Z">
            <w:rPr/>
          </w:rPrChange>
        </w:rPr>
        <w:pPrChange w:id="2193" w:author="Curt Storlazzi" w:date="2016-04-04T12:44:00Z">
          <w:pPr>
            <w:pStyle w:val="Heading2"/>
            <w:keepNext w:val="0"/>
            <w:keepLines w:val="0"/>
          </w:pPr>
        </w:pPrChange>
      </w:pPr>
      <w:r w:rsidRPr="007F54F5">
        <w:rPr>
          <w:rFonts w:ascii="Times New Roman" w:hAnsi="Times New Roman" w:cs="Times New Roman"/>
          <w:rPrChange w:id="2194" w:author="Curt Storlazzi" w:date="2016-04-04T13:22:00Z">
            <w:rPr/>
          </w:rPrChange>
        </w:rPr>
        <w:t>4.1 Watershed and oceanic controls on spatial patterns of sediment accumulation</w:t>
      </w:r>
    </w:p>
    <w:p w14:paraId="7462B23F" w14:textId="4B103F60" w:rsidR="00570B3A" w:rsidRPr="007F54F5" w:rsidRDefault="00CB2B05">
      <w:pPr>
        <w:spacing w:after="0"/>
        <w:ind w:firstLine="720"/>
        <w:rPr>
          <w:rFonts w:ascii="Times New Roman" w:hAnsi="Times New Roman" w:cs="Times New Roman"/>
          <w:rPrChange w:id="2195" w:author="Curt Storlazzi" w:date="2016-04-04T13:22:00Z">
            <w:rPr/>
          </w:rPrChange>
        </w:rPr>
        <w:pPrChange w:id="2196" w:author="Curt Storlazzi" w:date="2016-04-04T12:44:00Z">
          <w:pPr>
            <w:ind w:firstLine="720"/>
          </w:pPr>
        </w:pPrChange>
      </w:pPr>
      <w:r w:rsidRPr="007F54F5">
        <w:rPr>
          <w:rFonts w:ascii="Times New Roman" w:hAnsi="Times New Roman" w:cs="Times New Roman"/>
          <w:rPrChange w:id="2197" w:author="Curt Storlazzi" w:date="2016-04-04T13:22:00Z">
            <w:rPr/>
          </w:rPrChange>
        </w:rPr>
        <w:t xml:space="preserve">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 and storm-supplied, terrigenous sediment in a small coral reef embayment </w:t>
      </w:r>
      <w:r w:rsidRPr="007F54F5">
        <w:rPr>
          <w:rFonts w:ascii="Times New Roman" w:hAnsi="Times New Roman" w:cs="Times New Roman"/>
          <w:rPrChange w:id="2198" w:author="Curt Storlazzi" w:date="2016-04-04T13:22:00Z">
            <w:rPr/>
          </w:rPrChange>
        </w:rPr>
        <w:fldChar w:fldCharType="begin" w:fldLock="1"/>
      </w:r>
      <w:r w:rsidRPr="007F54F5">
        <w:rPr>
          <w:rFonts w:ascii="Times New Roman" w:hAnsi="Times New Roman" w:cs="Times New Roman"/>
          <w:rPrChange w:id="2199" w:author="Curt Storlazzi" w:date="2016-04-04T13:22:00Z">
            <w:rPr/>
          </w:rPrChange>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7F54F5">
        <w:rPr>
          <w:rFonts w:ascii="Times New Roman" w:hAnsi="Times New Roman" w:cs="Times New Roman"/>
          <w:rPrChange w:id="2200" w:author="Curt Storlazzi" w:date="2016-04-04T13:22:00Z">
            <w:rPr/>
          </w:rPrChange>
        </w:rPr>
        <w:fldChar w:fldCharType="separate"/>
      </w:r>
      <w:r w:rsidRPr="007F54F5">
        <w:rPr>
          <w:rFonts w:ascii="Times New Roman" w:hAnsi="Times New Roman" w:cs="Times New Roman"/>
          <w:noProof/>
          <w:rPrChange w:id="2201" w:author="Curt Storlazzi" w:date="2016-04-04T13:22:00Z">
            <w:rPr>
              <w:noProof/>
            </w:rPr>
          </w:rPrChange>
        </w:rPr>
        <w:t>(Storlazzi et al. 2009)</w:t>
      </w:r>
      <w:r w:rsidRPr="007F54F5">
        <w:rPr>
          <w:rFonts w:ascii="Times New Roman" w:hAnsi="Times New Roman" w:cs="Times New Roman"/>
          <w:rPrChange w:id="2202" w:author="Curt Storlazzi" w:date="2016-04-04T13:22:00Z">
            <w:rPr/>
          </w:rPrChange>
        </w:rPr>
        <w:fldChar w:fldCharType="end"/>
      </w:r>
      <w:r w:rsidRPr="007F54F5">
        <w:rPr>
          <w:rFonts w:ascii="Times New Roman" w:hAnsi="Times New Roman" w:cs="Times New Roman"/>
          <w:rPrChange w:id="2203" w:author="Curt Storlazzi" w:date="2016-04-04T13:22:00Z">
            <w:rPr/>
          </w:rPrChange>
        </w:rPr>
        <w:t xml:space="preserve">. </w:t>
      </w:r>
      <w:r w:rsidR="00570B3A" w:rsidRPr="007F54F5">
        <w:rPr>
          <w:rFonts w:ascii="Times New Roman" w:hAnsi="Times New Roman" w:cs="Times New Roman"/>
          <w:rPrChange w:id="2204" w:author="Curt Storlazzi" w:date="2016-04-04T13:22:00Z">
            <w:rPr/>
          </w:rPrChange>
        </w:rPr>
        <w:t xml:space="preserve">Other studies have deployed sediment traps without an explicit consideration of spatial variation due to distance from the stream, water circulation, or depth </w:t>
      </w:r>
      <w:r w:rsidR="00570B3A" w:rsidRPr="007F54F5">
        <w:rPr>
          <w:rFonts w:ascii="Times New Roman" w:hAnsi="Times New Roman" w:cs="Times New Roman"/>
          <w:rPrChange w:id="2205" w:author="Curt Storlazzi" w:date="2016-04-04T13:22:00Z">
            <w:rPr/>
          </w:rPrChange>
        </w:rPr>
        <w:fldChar w:fldCharType="begin" w:fldLock="1"/>
      </w:r>
      <w:r w:rsidR="00570B3A" w:rsidRPr="007F54F5">
        <w:rPr>
          <w:rFonts w:ascii="Times New Roman" w:hAnsi="Times New Roman" w:cs="Times New Roman"/>
          <w:rPrChange w:id="2206" w:author="Curt Storlazzi" w:date="2016-04-04T13:22:00Z">
            <w:rPr/>
          </w:rPrChange>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Gray et al. 2012)", "plainTextFormattedCitation" : "(Bothner et al. 2006; Gray et al. 2012)", "previouslyFormattedCitation" : "(Bothner et al. 2006; Gray et al. 2012)" }, "properties" : { "noteIndex" : 0 }, "schema" : "https://github.com/citation-style-language/schema/raw/master/csl-citation.json" }</w:instrText>
      </w:r>
      <w:r w:rsidR="00570B3A" w:rsidRPr="007F54F5">
        <w:rPr>
          <w:rFonts w:ascii="Times New Roman" w:hAnsi="Times New Roman" w:cs="Times New Roman"/>
          <w:rPrChange w:id="2207" w:author="Curt Storlazzi" w:date="2016-04-04T13:22:00Z">
            <w:rPr/>
          </w:rPrChange>
        </w:rPr>
        <w:fldChar w:fldCharType="separate"/>
      </w:r>
      <w:r w:rsidR="00570B3A" w:rsidRPr="007F54F5">
        <w:rPr>
          <w:rFonts w:ascii="Times New Roman" w:hAnsi="Times New Roman" w:cs="Times New Roman"/>
          <w:noProof/>
          <w:rPrChange w:id="2208" w:author="Curt Storlazzi" w:date="2016-04-04T13:22:00Z">
            <w:rPr>
              <w:noProof/>
            </w:rPr>
          </w:rPrChange>
        </w:rPr>
        <w:t>(Bothner et al. 2006; Gray et al. 2012)</w:t>
      </w:r>
      <w:r w:rsidR="00570B3A" w:rsidRPr="007F54F5">
        <w:rPr>
          <w:rFonts w:ascii="Times New Roman" w:hAnsi="Times New Roman" w:cs="Times New Roman"/>
          <w:rPrChange w:id="2209" w:author="Curt Storlazzi" w:date="2016-04-04T13:22:00Z">
            <w:rPr/>
          </w:rPrChange>
        </w:rPr>
        <w:fldChar w:fldCharType="end"/>
      </w:r>
      <w:r w:rsidR="00570B3A" w:rsidRPr="007F54F5">
        <w:rPr>
          <w:rFonts w:ascii="Times New Roman" w:hAnsi="Times New Roman" w:cs="Times New Roman"/>
          <w:rPrChange w:id="2210" w:author="Curt Storlazzi" w:date="2016-04-04T13:22:00Z">
            <w:rPr/>
          </w:rPrChange>
        </w:rPr>
        <w:t xml:space="preserve"> making it uncertain if measured values characterize sediment accumulation over the whole reef, or just high sediment accumulation that would be expected near stream outlets. </w:t>
      </w:r>
      <w:r w:rsidR="00FA6103" w:rsidRPr="007F54F5">
        <w:rPr>
          <w:rFonts w:ascii="Times New Roman" w:hAnsi="Times New Roman" w:cs="Times New Roman"/>
          <w:rPrChange w:id="2211" w:author="Curt Storlazzi" w:date="2016-04-04T13:22:00Z">
            <w:rPr/>
          </w:rPrChange>
        </w:rPr>
        <w:fldChar w:fldCharType="begin" w:fldLock="1"/>
      </w:r>
      <w:r w:rsidR="00FA6103" w:rsidRPr="007F54F5">
        <w:rPr>
          <w:rFonts w:ascii="Times New Roman" w:hAnsi="Times New Roman" w:cs="Times New Roman"/>
          <w:rPrChange w:id="2212" w:author="Curt Storlazzi" w:date="2016-04-04T13:22:00Z">
            <w:rPr/>
          </w:rPrChange>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"manualFormatting" : "Victor et al. (2006)", "plainTextFormattedCitation" : "(Victor et al. 2006)", "previouslyFormattedCitation" : "(Victor et al. 2006)" }, "properties" : { "noteIndex" : 0 }, "schema" : "https://github.com/citation-style-language/schema/raw/master/csl-citation.json" }</w:instrText>
      </w:r>
      <w:r w:rsidR="00FA6103" w:rsidRPr="007F54F5">
        <w:rPr>
          <w:rFonts w:ascii="Times New Roman" w:hAnsi="Times New Roman" w:cs="Times New Roman"/>
          <w:rPrChange w:id="2213" w:author="Curt Storlazzi" w:date="2016-04-04T13:22:00Z">
            <w:rPr/>
          </w:rPrChange>
        </w:rPr>
        <w:fldChar w:fldCharType="separate"/>
      </w:r>
      <w:r w:rsidR="00FA6103" w:rsidRPr="007F54F5">
        <w:rPr>
          <w:rFonts w:ascii="Times New Roman" w:hAnsi="Times New Roman" w:cs="Times New Roman"/>
          <w:noProof/>
          <w:rPrChange w:id="2214" w:author="Curt Storlazzi" w:date="2016-04-04T13:22:00Z">
            <w:rPr>
              <w:noProof/>
            </w:rPr>
          </w:rPrChange>
        </w:rPr>
        <w:t>Victor et al. (2006)</w:t>
      </w:r>
      <w:r w:rsidR="00FA6103" w:rsidRPr="007F54F5">
        <w:rPr>
          <w:rFonts w:ascii="Times New Roman" w:hAnsi="Times New Roman" w:cs="Times New Roman"/>
          <w:rPrChange w:id="2215" w:author="Curt Storlazzi" w:date="2016-04-04T13:22:00Z">
            <w:rPr/>
          </w:rPrChange>
        </w:rPr>
        <w:fldChar w:fldCharType="end"/>
      </w:r>
      <w:r w:rsidR="00FA6103" w:rsidRPr="007F54F5">
        <w:rPr>
          <w:rFonts w:ascii="Times New Roman" w:hAnsi="Times New Roman" w:cs="Times New Roman"/>
          <w:rPrChange w:id="2216" w:author="Curt Storlazzi" w:date="2016-04-04T13:22:00Z">
            <w:rPr/>
          </w:rPrChange>
        </w:rPr>
        <w:t xml:space="preserve"> and </w:t>
      </w:r>
      <w:r w:rsidR="00FA6103" w:rsidRPr="007F54F5">
        <w:rPr>
          <w:rFonts w:ascii="Times New Roman" w:hAnsi="Times New Roman" w:cs="Times New Roman"/>
          <w:rPrChange w:id="2217" w:author="Curt Storlazzi" w:date="2016-04-04T13:22:00Z">
            <w:rPr/>
          </w:rPrChange>
        </w:rPr>
        <w:fldChar w:fldCharType="begin" w:fldLock="1"/>
      </w:r>
      <w:r w:rsidR="00FA6103" w:rsidRPr="007F54F5">
        <w:rPr>
          <w:rFonts w:ascii="Times New Roman" w:hAnsi="Times New Roman" w:cs="Times New Roman"/>
          <w:rPrChange w:id="2218" w:author="Curt Storlazzi" w:date="2016-04-04T13:22:00Z">
            <w:rPr/>
          </w:rPrChange>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"manualFormatting" : "DeMartini et al. (2013)", "plainTextFormattedCitation" : "(DeMartini et al. 2013)", "previouslyFormattedCitation" : "(DeMartini et al. 2013)" }, "properties" : { "noteIndex" : 0 }, "schema" : "https://github.com/citation-style-language/schema/raw/master/csl-citation.json" }</w:instrText>
      </w:r>
      <w:r w:rsidR="00FA6103" w:rsidRPr="007F54F5">
        <w:rPr>
          <w:rFonts w:ascii="Times New Roman" w:hAnsi="Times New Roman" w:cs="Times New Roman"/>
          <w:rPrChange w:id="2219" w:author="Curt Storlazzi" w:date="2016-04-04T13:22:00Z">
            <w:rPr/>
          </w:rPrChange>
        </w:rPr>
        <w:fldChar w:fldCharType="separate"/>
      </w:r>
      <w:r w:rsidR="00FA6103" w:rsidRPr="007F54F5">
        <w:rPr>
          <w:rFonts w:ascii="Times New Roman" w:hAnsi="Times New Roman" w:cs="Times New Roman"/>
          <w:noProof/>
          <w:rPrChange w:id="2220" w:author="Curt Storlazzi" w:date="2016-04-04T13:22:00Z">
            <w:rPr>
              <w:noProof/>
            </w:rPr>
          </w:rPrChange>
        </w:rPr>
        <w:t>DeMartini et al. (2013)</w:t>
      </w:r>
      <w:r w:rsidR="00FA6103" w:rsidRPr="007F54F5">
        <w:rPr>
          <w:rFonts w:ascii="Times New Roman" w:hAnsi="Times New Roman" w:cs="Times New Roman"/>
          <w:rPrChange w:id="2221" w:author="Curt Storlazzi" w:date="2016-04-04T13:22:00Z">
            <w:rPr/>
          </w:rPrChange>
        </w:rPr>
        <w:fldChar w:fldCharType="end"/>
      </w:r>
      <w:r w:rsidR="00FA6103" w:rsidRPr="007F54F5">
        <w:rPr>
          <w:rFonts w:ascii="Times New Roman" w:hAnsi="Times New Roman" w:cs="Times New Roman"/>
          <w:rPrChange w:id="2222" w:author="Curt Storlazzi" w:date="2016-04-04T13:22:00Z">
            <w:rPr/>
          </w:rPrChange>
        </w:rPr>
        <w:t xml:space="preserve"> deployed sediment </w:t>
      </w:r>
      <w:r w:rsidR="00FA6103" w:rsidRPr="007F54F5">
        <w:rPr>
          <w:rFonts w:ascii="Times New Roman" w:hAnsi="Times New Roman" w:cs="Times New Roman"/>
          <w:rPrChange w:id="2223" w:author="Curt Storlazzi" w:date="2016-04-04T13:22:00Z">
            <w:rPr/>
          </w:rPrChange>
        </w:rPr>
        <w:lastRenderedPageBreak/>
        <w:t xml:space="preserve">traps in </w:t>
      </w:r>
      <w:r w:rsidR="00570B3A" w:rsidRPr="007F54F5">
        <w:rPr>
          <w:rFonts w:ascii="Times New Roman" w:hAnsi="Times New Roman" w:cs="Times New Roman"/>
          <w:rPrChange w:id="2224" w:author="Curt Storlazzi" w:date="2016-04-04T13:22:00Z">
            <w:rPr/>
          </w:rPrChange>
        </w:rPr>
        <w:t>straight line</w:t>
      </w:r>
      <w:r w:rsidR="00FA6103" w:rsidRPr="007F54F5">
        <w:rPr>
          <w:rFonts w:ascii="Times New Roman" w:hAnsi="Times New Roman" w:cs="Times New Roman"/>
          <w:rPrChange w:id="2225" w:author="Curt Storlazzi" w:date="2016-04-04T13:22:00Z">
            <w:rPr/>
          </w:rPrChange>
        </w:rPr>
        <w:t>s</w:t>
      </w:r>
      <w:r w:rsidR="00570B3A" w:rsidRPr="007F54F5">
        <w:rPr>
          <w:rFonts w:ascii="Times New Roman" w:hAnsi="Times New Roman" w:cs="Times New Roman"/>
          <w:rPrChange w:id="2226" w:author="Curt Storlazzi" w:date="2016-04-04T13:22:00Z">
            <w:rPr/>
          </w:rPrChange>
        </w:rPr>
        <w:t xml:space="preserve"> extending in one direction away from the stream outlet, and showed strong spatial variation amongst accumulation rates, with much higher rates near the stream outlet. This study measured spatial </w:t>
      </w:r>
      <w:r w:rsidR="00FA6103" w:rsidRPr="007F54F5">
        <w:rPr>
          <w:rFonts w:ascii="Times New Roman" w:hAnsi="Times New Roman" w:cs="Times New Roman"/>
          <w:rPrChange w:id="2227" w:author="Curt Storlazzi" w:date="2016-04-04T13:22:00Z">
            <w:rPr/>
          </w:rPrChange>
        </w:rPr>
        <w:t>gradients</w:t>
      </w:r>
      <w:r w:rsidR="00570B3A" w:rsidRPr="007F54F5">
        <w:rPr>
          <w:rFonts w:ascii="Times New Roman" w:hAnsi="Times New Roman" w:cs="Times New Roman"/>
          <w:rPrChange w:id="2228" w:author="Curt Storlazzi" w:date="2016-04-04T13:22:00Z">
            <w:rPr/>
          </w:rPrChange>
        </w:rPr>
        <w:t xml:space="preserve"> in sediment accumulation in two dimensions, illustrating the sediment dynamics over the whole reef, and documenting significant differences in sediment accumulation, and stress on corals, due to the variation in benthic sediment composition, orientation of wave-forced circulation, and configuration of the stream outlet. </w:t>
      </w:r>
    </w:p>
    <w:p w14:paraId="7E41638B" w14:textId="4657AF46" w:rsidR="00570B3A" w:rsidRPr="007F54F5" w:rsidRDefault="00570B3A">
      <w:pPr>
        <w:spacing w:after="0"/>
        <w:ind w:firstLine="720"/>
        <w:rPr>
          <w:rFonts w:ascii="Times New Roman" w:hAnsi="Times New Roman" w:cs="Times New Roman"/>
          <w:rPrChange w:id="2229" w:author="Curt Storlazzi" w:date="2016-04-04T13:22:00Z">
            <w:rPr/>
          </w:rPrChange>
        </w:rPr>
        <w:pPrChange w:id="2230" w:author="Curt Storlazzi" w:date="2016-04-04T12:44:00Z">
          <w:pPr>
            <w:ind w:firstLine="720"/>
          </w:pPr>
        </w:pPrChange>
      </w:pPr>
      <w:r w:rsidRPr="007F54F5">
        <w:rPr>
          <w:rFonts w:ascii="Times New Roman" w:hAnsi="Times New Roman" w:cs="Times New Roman"/>
          <w:rPrChange w:id="2231" w:author="Curt Storlazzi" w:date="2016-04-04T13:22:00Z">
            <w:rPr/>
          </w:rPrChange>
        </w:rPr>
        <w:t xml:space="preserve">Sediment accumulation was significantly correlated with SSY from the watershed at only one location, nearest to the stream outlet, but the influence of SSY on the northern reef was evident in the enriched terrigenous fraction of both benthic sediment and sediment accumulation in sediment traps and on sediment pods. Other studies have shown stronger correlations between terrigenous sediment inputs and sediment accumulation in sediment traps, but these studies were mainly under quiescent ocean conditions or relied on sediment traps sited near the stream outlet </w:t>
      </w:r>
      <w:r w:rsidRPr="007F54F5">
        <w:rPr>
          <w:rFonts w:ascii="Times New Roman" w:hAnsi="Times New Roman" w:cs="Times New Roman"/>
          <w:rPrChange w:id="2232" w:author="Curt Storlazzi" w:date="2016-04-04T13:22:00Z">
            <w:rPr/>
          </w:rPrChange>
        </w:rPr>
        <w:fldChar w:fldCharType="begin" w:fldLock="1"/>
      </w:r>
      <w:r w:rsidR="004D075D" w:rsidRPr="007F54F5">
        <w:rPr>
          <w:rFonts w:ascii="Times New Roman" w:hAnsi="Times New Roman" w:cs="Times New Roman"/>
          <w:rPrChange w:id="2233" w:author="Curt Storlazzi" w:date="2016-04-04T13:22:00Z">
            <w:rPr/>
          </w:rPrChange>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"9", "12" ] ] }, "page" : "1-5", "title" : "SedPods: a low-cost coral proxy for measuring net sedimentation", "type" : "article-journal" }, "uris" : [ "http://www.mendeley.com/documents/?uuid=fd6c49a4-40ca-4ea5-990c-4af6d60ac226"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"id" : "ITEM-4",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"ITEM-4",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Field et al. 2012; Gray et al. 2012)", "plainTextFormattedCitation" : "(Bothner et al. 2006; Storlazzi et al. 2009; Field et al. 2012; Gray et al. 2012)", "previouslyFormattedCitation" : "(Bothner et al. 2006; Storlazzi et al. 2009; Field et al. 2012; Gray et al. 2012)" }, "properties" : { "noteIndex" : 0 }, "schema" : "https://github.com/citation-style-language/schema/raw/master/csl-citation.json" }</w:instrText>
      </w:r>
      <w:r w:rsidRPr="007F54F5">
        <w:rPr>
          <w:rFonts w:ascii="Times New Roman" w:hAnsi="Times New Roman" w:cs="Times New Roman"/>
          <w:rPrChange w:id="2234" w:author="Curt Storlazzi" w:date="2016-04-04T13:22:00Z">
            <w:rPr/>
          </w:rPrChange>
        </w:rPr>
        <w:fldChar w:fldCharType="separate"/>
      </w:r>
      <w:r w:rsidR="00D365F0" w:rsidRPr="007F54F5">
        <w:rPr>
          <w:rFonts w:ascii="Times New Roman" w:hAnsi="Times New Roman" w:cs="Times New Roman"/>
          <w:noProof/>
          <w:rPrChange w:id="2235" w:author="Curt Storlazzi" w:date="2016-04-04T13:22:00Z">
            <w:rPr>
              <w:noProof/>
            </w:rPr>
          </w:rPrChange>
        </w:rPr>
        <w:t>(Bothner et al. 2006; Storlazzi et al. 2009; Field et al. 2012; Gray et al. 2012)</w:t>
      </w:r>
      <w:r w:rsidRPr="007F54F5">
        <w:rPr>
          <w:rFonts w:ascii="Times New Roman" w:hAnsi="Times New Roman" w:cs="Times New Roman"/>
          <w:rPrChange w:id="2236" w:author="Curt Storlazzi" w:date="2016-04-04T13:22:00Z">
            <w:rPr/>
          </w:rPrChange>
        </w:rPr>
        <w:fldChar w:fldCharType="end"/>
      </w:r>
      <w:r w:rsidRPr="007F54F5">
        <w:rPr>
          <w:rFonts w:ascii="Times New Roman" w:hAnsi="Times New Roman" w:cs="Times New Roman"/>
          <w:rPrChange w:id="2237" w:author="Curt Storlazzi" w:date="2016-04-04T13:22:00Z">
            <w:rPr/>
          </w:rPrChange>
        </w:rPr>
        <w:t xml:space="preserve">. Terrigenous sediment accumulation may be tightly coupled to watershed yield either near the river mouth, as observed in this study at 2A, or in sheltered bays with limited resuspension </w:t>
      </w:r>
      <w:r w:rsidRPr="007F54F5">
        <w:rPr>
          <w:rFonts w:ascii="Times New Roman" w:hAnsi="Times New Roman" w:cs="Times New Roman"/>
          <w:rPrChange w:id="2238" w:author="Curt Storlazzi" w:date="2016-04-04T13:22:00Z">
            <w:rPr/>
          </w:rPrChange>
        </w:rPr>
        <w:fldChar w:fldCharType="begin" w:fldLock="1"/>
      </w:r>
      <w:r w:rsidRPr="007F54F5">
        <w:rPr>
          <w:rFonts w:ascii="Times New Roman" w:hAnsi="Times New Roman" w:cs="Times New Roman"/>
          <w:rPrChange w:id="2239" w:author="Curt Storlazzi" w:date="2016-04-04T13:22:00Z">
            <w:rPr/>
          </w:rPrChange>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sidRPr="007F54F5">
        <w:rPr>
          <w:rFonts w:ascii="Times New Roman" w:hAnsi="Times New Roman" w:cs="Times New Roman"/>
          <w:rPrChange w:id="2240" w:author="Curt Storlazzi" w:date="2016-04-04T13:22:00Z">
            <w:rPr/>
          </w:rPrChange>
        </w:rPr>
        <w:fldChar w:fldCharType="separate"/>
      </w:r>
      <w:r w:rsidRPr="007F54F5">
        <w:rPr>
          <w:rFonts w:ascii="Times New Roman" w:hAnsi="Times New Roman" w:cs="Times New Roman"/>
          <w:noProof/>
          <w:rPrChange w:id="2241" w:author="Curt Storlazzi" w:date="2016-04-04T13:22:00Z">
            <w:rPr>
              <w:noProof/>
            </w:rPr>
          </w:rPrChange>
        </w:rPr>
        <w:t>(Gray et al. 2012)</w:t>
      </w:r>
      <w:r w:rsidRPr="007F54F5">
        <w:rPr>
          <w:rFonts w:ascii="Times New Roman" w:hAnsi="Times New Roman" w:cs="Times New Roman"/>
          <w:rPrChange w:id="2242" w:author="Curt Storlazzi" w:date="2016-04-04T13:22:00Z">
            <w:rPr/>
          </w:rPrChange>
        </w:rPr>
        <w:fldChar w:fldCharType="end"/>
      </w:r>
      <w:r w:rsidRPr="007F54F5">
        <w:rPr>
          <w:rFonts w:ascii="Times New Roman" w:hAnsi="Times New Roman" w:cs="Times New Roman"/>
          <w:rPrChange w:id="2243" w:author="Curt Storlazzi" w:date="2016-04-04T13:22:00Z">
            <w:rPr/>
          </w:rPrChange>
        </w:rPr>
        <w:t>. Further from the stream mouth, or in coral reefs exposed to larger, or more frequent waves, monthly sediment accumulation rates may be decoupled from the storm-supplied terrigenous sediment yield, and instead are determined by resuspension of previously deposited sediment.</w:t>
      </w:r>
    </w:p>
    <w:p w14:paraId="7F33023A" w14:textId="77777777" w:rsidR="00570B3A" w:rsidRPr="007F54F5" w:rsidRDefault="00570B3A">
      <w:pPr>
        <w:spacing w:after="0"/>
        <w:rPr>
          <w:rFonts w:ascii="Times New Roman" w:hAnsi="Times New Roman" w:cs="Times New Roman"/>
          <w:rPrChange w:id="2244" w:author="Curt Storlazzi" w:date="2016-04-04T13:22:00Z">
            <w:rPr/>
          </w:rPrChange>
        </w:rPr>
        <w:pPrChange w:id="2245" w:author="Curt Storlazzi" w:date="2016-04-04T12:44:00Z">
          <w:pPr/>
        </w:pPrChange>
      </w:pPr>
    </w:p>
    <w:p w14:paraId="3F983455" w14:textId="27047F41" w:rsidR="00570B3A" w:rsidRPr="007F54F5" w:rsidRDefault="00570B3A">
      <w:pPr>
        <w:pStyle w:val="Heading2"/>
        <w:keepNext w:val="0"/>
        <w:keepLines w:val="0"/>
        <w:spacing w:before="0"/>
        <w:rPr>
          <w:rFonts w:ascii="Times New Roman" w:hAnsi="Times New Roman" w:cs="Times New Roman"/>
          <w:rPrChange w:id="2246" w:author="Curt Storlazzi" w:date="2016-04-04T13:22:00Z">
            <w:rPr/>
          </w:rPrChange>
        </w:rPr>
        <w:pPrChange w:id="2247" w:author="Curt Storlazzi" w:date="2016-04-04T12:44:00Z">
          <w:pPr>
            <w:pStyle w:val="Heading2"/>
            <w:keepNext w:val="0"/>
            <w:keepLines w:val="0"/>
          </w:pPr>
        </w:pPrChange>
      </w:pPr>
      <w:r w:rsidRPr="007F54F5">
        <w:rPr>
          <w:rFonts w:ascii="Times New Roman" w:hAnsi="Times New Roman" w:cs="Times New Roman"/>
          <w:rPrChange w:id="2248" w:author="Curt Storlazzi" w:date="2016-04-04T13:22:00Z">
            <w:rPr/>
          </w:rPrChange>
        </w:rPr>
        <w:t>4.2 Watershed and oceanic controls on spatial patterns of sediment accumulation</w:t>
      </w:r>
    </w:p>
    <w:p w14:paraId="580BA66F" w14:textId="3129CE00" w:rsidR="00CB2B05" w:rsidRPr="007F54F5" w:rsidRDefault="00CB2B05">
      <w:pPr>
        <w:spacing w:after="0"/>
        <w:ind w:firstLine="720"/>
        <w:rPr>
          <w:rFonts w:ascii="Times New Roman" w:hAnsi="Times New Roman" w:cs="Times New Roman"/>
          <w:rPrChange w:id="2249" w:author="Curt Storlazzi" w:date="2016-04-04T13:22:00Z">
            <w:rPr/>
          </w:rPrChange>
        </w:rPr>
        <w:pPrChange w:id="2250" w:author="Curt Storlazzi" w:date="2016-04-04T12:44:00Z">
          <w:pPr>
            <w:ind w:firstLine="720"/>
          </w:pPr>
        </w:pPrChange>
      </w:pPr>
      <w:r w:rsidRPr="007F54F5">
        <w:rPr>
          <w:rFonts w:ascii="Times New Roman" w:hAnsi="Times New Roman" w:cs="Times New Roman"/>
          <w:rPrChange w:id="2251" w:author="Curt Storlazzi" w:date="2016-04-04T13:22:00Z">
            <w:rPr/>
          </w:rPrChange>
        </w:rPr>
        <w:t xml:space="preserve">Our results showed the advantage of deploying both sediment traps and sediment pods at the same location to </w:t>
      </w:r>
      <w:r w:rsidR="00FA6103" w:rsidRPr="007F54F5">
        <w:rPr>
          <w:rFonts w:ascii="Times New Roman" w:hAnsi="Times New Roman" w:cs="Times New Roman"/>
          <w:rPrChange w:id="2252" w:author="Curt Storlazzi" w:date="2016-04-04T13:22:00Z">
            <w:rPr/>
          </w:rPrChange>
        </w:rPr>
        <w:t>compare</w:t>
      </w:r>
      <w:r w:rsidRPr="007F54F5">
        <w:rPr>
          <w:rFonts w:ascii="Times New Roman" w:hAnsi="Times New Roman" w:cs="Times New Roman"/>
          <w:rPrChange w:id="2253" w:author="Curt Storlazzi" w:date="2016-04-04T13:22:00Z">
            <w:rPr/>
          </w:rPrChange>
        </w:rPr>
        <w:t xml:space="preserve"> gross and net sediment accumulation across</w:t>
      </w:r>
      <w:r w:rsidR="00570B3A" w:rsidRPr="007F54F5">
        <w:rPr>
          <w:rFonts w:ascii="Times New Roman" w:hAnsi="Times New Roman" w:cs="Times New Roman"/>
          <w:rPrChange w:id="2254" w:author="Curt Storlazzi" w:date="2016-04-04T13:22:00Z">
            <w:rPr/>
          </w:rPrChange>
        </w:rPr>
        <w:t xml:space="preserve"> spatial gradients in</w:t>
      </w:r>
      <w:r w:rsidRPr="007F54F5">
        <w:rPr>
          <w:rFonts w:ascii="Times New Roman" w:hAnsi="Times New Roman" w:cs="Times New Roman"/>
          <w:rPrChange w:id="2255" w:author="Curt Storlazzi" w:date="2016-04-04T13:22:00Z">
            <w:rPr/>
          </w:rPrChange>
        </w:rPr>
        <w:t xml:space="preserve"> hydrodynamic energy </w:t>
      </w:r>
      <w:r w:rsidR="00570B3A" w:rsidRPr="007F54F5">
        <w:rPr>
          <w:rFonts w:ascii="Times New Roman" w:hAnsi="Times New Roman" w:cs="Times New Roman"/>
          <w:rPrChange w:id="2256" w:author="Curt Storlazzi" w:date="2016-04-04T13:22:00Z">
            <w:rPr/>
          </w:rPrChange>
        </w:rPr>
        <w:t>as well as the temporal patterns due to interaction between</w:t>
      </w:r>
      <w:r w:rsidR="00FA6103" w:rsidRPr="007F54F5">
        <w:rPr>
          <w:rFonts w:ascii="Times New Roman" w:hAnsi="Times New Roman" w:cs="Times New Roman"/>
          <w:rPrChange w:id="2257" w:author="Curt Storlazzi" w:date="2016-04-04T13:22:00Z">
            <w:rPr/>
          </w:rPrChange>
        </w:rPr>
        <w:t xml:space="preserve"> terrigenous</w:t>
      </w:r>
      <w:r w:rsidR="00570B3A" w:rsidRPr="007F54F5">
        <w:rPr>
          <w:rFonts w:ascii="Times New Roman" w:hAnsi="Times New Roman" w:cs="Times New Roman"/>
          <w:rPrChange w:id="2258" w:author="Curt Storlazzi" w:date="2016-04-04T13:22:00Z">
            <w:rPr/>
          </w:rPrChange>
        </w:rPr>
        <w:t xml:space="preserve"> sediment inputs and wave-induced resuspension</w:t>
      </w:r>
      <w:r w:rsidRPr="007F54F5">
        <w:rPr>
          <w:rFonts w:ascii="Times New Roman" w:hAnsi="Times New Roman" w:cs="Times New Roman"/>
          <w:rPrChange w:id="2259" w:author="Curt Storlazzi" w:date="2016-04-04T13:22:00Z">
            <w:rPr/>
          </w:rPrChange>
        </w:rPr>
        <w:t>.</w:t>
      </w:r>
      <w:r w:rsidR="00FB34F5" w:rsidRPr="007F54F5">
        <w:rPr>
          <w:rFonts w:ascii="Times New Roman" w:hAnsi="Times New Roman" w:cs="Times New Roman"/>
          <w:rPrChange w:id="2260" w:author="Curt Storlazzi" w:date="2016-04-04T13:22:00Z">
            <w:rPr/>
          </w:rPrChange>
        </w:rPr>
        <w:t xml:space="preserve"> </w:t>
      </w:r>
      <w:r w:rsidRPr="007F54F5">
        <w:rPr>
          <w:rFonts w:ascii="Times New Roman" w:hAnsi="Times New Roman" w:cs="Times New Roman"/>
          <w:rPrChange w:id="2261" w:author="Curt Storlazzi" w:date="2016-04-04T13:22:00Z">
            <w:rPr/>
          </w:rPrChange>
        </w:rPr>
        <w:t>For example, while sediment accumulation on the sediment pod at 1B was the lowest of the northern reef sites, sediment accumulation in the sediment trap at 1B was the highest of the northern reef sites. This indicates resuspended sediment was likely deposited in the sediment trap where it was not removed, while sediment deposited on the pod was frequently removed by</w:t>
      </w:r>
      <w:r w:rsidR="00FA6103" w:rsidRPr="007F54F5">
        <w:rPr>
          <w:rFonts w:ascii="Times New Roman" w:hAnsi="Times New Roman" w:cs="Times New Roman"/>
          <w:rPrChange w:id="2262" w:author="Curt Storlazzi" w:date="2016-04-04T13:22:00Z">
            <w:rPr/>
          </w:rPrChange>
        </w:rPr>
        <w:t xml:space="preserve"> energetic wave conditions at 1B</w:t>
      </w:r>
      <w:r w:rsidRPr="007F54F5">
        <w:rPr>
          <w:rFonts w:ascii="Times New Roman" w:hAnsi="Times New Roman" w:cs="Times New Roman"/>
          <w:rPrChange w:id="2263" w:author="Curt Storlazzi" w:date="2016-04-04T13:22:00Z">
            <w:rPr/>
          </w:rPrChange>
        </w:rPr>
        <w:t xml:space="preserve">. At 1B, total and terrigenous sediment accumulation on the </w:t>
      </w:r>
      <w:r w:rsidR="00D365F0" w:rsidRPr="007F54F5">
        <w:rPr>
          <w:rFonts w:ascii="Times New Roman" w:hAnsi="Times New Roman" w:cs="Times New Roman"/>
          <w:rPrChange w:id="2264" w:author="Curt Storlazzi" w:date="2016-04-04T13:22:00Z">
            <w:rPr/>
          </w:rPrChange>
        </w:rPr>
        <w:t>sediment pod</w:t>
      </w:r>
      <w:r w:rsidRPr="007F54F5">
        <w:rPr>
          <w:rFonts w:ascii="Times New Roman" w:hAnsi="Times New Roman" w:cs="Times New Roman"/>
          <w:rPrChange w:id="2265" w:author="Curt Storlazzi" w:date="2016-04-04T13:22:00Z">
            <w:rPr/>
          </w:rPrChange>
        </w:rPr>
        <w:t xml:space="preserve"> was negatively correlated with waves, while total and carbonate sediment accumulation in the sediment trap was positively correlated with mean wave height. The multiple regression also supported these </w:t>
      </w:r>
      <w:commentRangeStart w:id="2266"/>
      <w:commentRangeStart w:id="2267"/>
      <w:r w:rsidRPr="007F54F5">
        <w:rPr>
          <w:rFonts w:ascii="Times New Roman" w:hAnsi="Times New Roman" w:cs="Times New Roman"/>
          <w:rPrChange w:id="2268" w:author="Curt Storlazzi" w:date="2016-04-04T13:22:00Z">
            <w:rPr/>
          </w:rPrChange>
        </w:rPr>
        <w:t>correlations</w:t>
      </w:r>
      <w:commentRangeEnd w:id="2266"/>
      <w:r w:rsidRPr="007F54F5">
        <w:rPr>
          <w:rStyle w:val="CommentReference"/>
          <w:rFonts w:ascii="Times New Roman" w:hAnsi="Times New Roman" w:cs="Times New Roman"/>
          <w:rPrChange w:id="2269" w:author="Curt Storlazzi" w:date="2016-04-04T13:22:00Z">
            <w:rPr>
              <w:rStyle w:val="CommentReference"/>
              <w:rFonts w:asciiTheme="minorHAnsi" w:hAnsiTheme="minorHAnsi"/>
            </w:rPr>
          </w:rPrChange>
        </w:rPr>
        <w:commentReference w:id="2266"/>
      </w:r>
      <w:commentRangeEnd w:id="2267"/>
      <w:r w:rsidRPr="007F54F5">
        <w:rPr>
          <w:rStyle w:val="CommentReference"/>
          <w:rFonts w:ascii="Times New Roman" w:hAnsi="Times New Roman" w:cs="Times New Roman"/>
          <w:rPrChange w:id="2270" w:author="Curt Storlazzi" w:date="2016-04-04T13:22:00Z">
            <w:rPr>
              <w:rStyle w:val="CommentReference"/>
              <w:rFonts w:asciiTheme="minorHAnsi" w:hAnsiTheme="minorHAnsi"/>
            </w:rPr>
          </w:rPrChange>
        </w:rPr>
        <w:commentReference w:id="2267"/>
      </w:r>
      <w:r w:rsidRPr="007F54F5">
        <w:rPr>
          <w:rFonts w:ascii="Times New Roman" w:hAnsi="Times New Roman" w:cs="Times New Roman"/>
          <w:rPrChange w:id="2271" w:author="Curt Storlazzi" w:date="2016-04-04T13:22:00Z">
            <w:rPr/>
          </w:rPrChange>
        </w:rPr>
        <w:t>.</w:t>
      </w:r>
    </w:p>
    <w:p w14:paraId="7F578BFA" w14:textId="534D212A" w:rsidR="00CB2B05" w:rsidRPr="007F54F5" w:rsidRDefault="00987422">
      <w:pPr>
        <w:spacing w:after="0"/>
        <w:ind w:firstLine="720"/>
        <w:rPr>
          <w:rFonts w:ascii="Times New Roman" w:hAnsi="Times New Roman" w:cs="Times New Roman"/>
          <w:rPrChange w:id="2272" w:author="Curt Storlazzi" w:date="2016-04-04T13:22:00Z">
            <w:rPr/>
          </w:rPrChange>
        </w:rPr>
        <w:pPrChange w:id="2273" w:author="Curt Storlazzi" w:date="2016-04-04T12:44:00Z">
          <w:pPr>
            <w:ind w:firstLine="720"/>
          </w:pPr>
        </w:pPrChange>
      </w:pPr>
      <w:r w:rsidRPr="007F54F5">
        <w:rPr>
          <w:rFonts w:ascii="Times New Roman" w:hAnsi="Times New Roman" w:cs="Times New Roman"/>
          <w:rPrChange w:id="2274" w:author="Curt Storlazzi" w:date="2016-04-04T13:22:00Z">
            <w:rPr/>
          </w:rPrChange>
        </w:rPr>
        <w:t xml:space="preserve">On the southern reef, sediment accumulation in March 2014 was anomalously high due to high carbonate sediment accumulation in </w:t>
      </w:r>
      <w:r w:rsidR="00FB34F5" w:rsidRPr="007F54F5">
        <w:rPr>
          <w:rFonts w:ascii="Times New Roman" w:hAnsi="Times New Roman" w:cs="Times New Roman"/>
          <w:rPrChange w:id="2275" w:author="Curt Storlazzi" w:date="2016-04-04T13:22:00Z">
            <w:rPr/>
          </w:rPrChange>
        </w:rPr>
        <w:t>sediment traps</w:t>
      </w:r>
      <w:r w:rsidRPr="007F54F5">
        <w:rPr>
          <w:rFonts w:ascii="Times New Roman" w:hAnsi="Times New Roman" w:cs="Times New Roman"/>
          <w:rPrChange w:id="2276" w:author="Curt Storlazzi" w:date="2016-04-04T13:22:00Z">
            <w:rPr/>
          </w:rPrChange>
        </w:rPr>
        <w:t xml:space="preserve"> at 3A and 3B during that period. Wave-induced resuspension of nearby benthic sediment was the likely cause but similarly high </w:t>
      </w:r>
      <w:r w:rsidR="00FB34F5" w:rsidRPr="007F54F5">
        <w:rPr>
          <w:rFonts w:ascii="Times New Roman" w:hAnsi="Times New Roman" w:cs="Times New Roman"/>
          <w:rPrChange w:id="2277" w:author="Curt Storlazzi" w:date="2016-04-04T13:22:00Z">
            <w:rPr/>
          </w:rPrChange>
        </w:rPr>
        <w:t xml:space="preserve">mean wave heights </w:t>
      </w:r>
      <w:r w:rsidRPr="007F54F5">
        <w:rPr>
          <w:rFonts w:ascii="Times New Roman" w:hAnsi="Times New Roman" w:cs="Times New Roman"/>
          <w:rPrChange w:id="2278" w:author="Curt Storlazzi" w:date="2016-04-04T13:22:00Z">
            <w:rPr/>
          </w:rPrChange>
        </w:rPr>
        <w:t xml:space="preserve">during other periods did not cause the same magnitude of sediment accumulation. The discrepancy could be due to the calculation of mean monthly wave height which would be the same for a period of low to medium wave events that caused little resuspension, versus a period of low </w:t>
      </w:r>
      <w:r w:rsidR="00D771C0" w:rsidRPr="007F54F5">
        <w:rPr>
          <w:rFonts w:ascii="Times New Roman" w:hAnsi="Times New Roman" w:cs="Times New Roman"/>
          <w:rPrChange w:id="2279" w:author="Curt Storlazzi" w:date="2016-04-04T13:22:00Z">
            <w:rPr/>
          </w:rPrChange>
        </w:rPr>
        <w:t>mean wave heights</w:t>
      </w:r>
      <w:r w:rsidRPr="007F54F5">
        <w:rPr>
          <w:rFonts w:ascii="Times New Roman" w:hAnsi="Times New Roman" w:cs="Times New Roman"/>
          <w:rPrChange w:id="2280" w:author="Curt Storlazzi" w:date="2016-04-04T13:22:00Z">
            <w:rPr/>
          </w:rPrChange>
        </w:rPr>
        <w:t xml:space="preserve"> punctuated by one exceptionally high wave event that caused exponentially more resuspension, which appears to be the case in March 2014 (</w:t>
      </w:r>
      <w:r w:rsidRPr="007F54F5">
        <w:rPr>
          <w:rFonts w:ascii="Times New Roman" w:hAnsi="Times New Roman" w:cs="Times New Roman"/>
          <w:rPrChange w:id="2281" w:author="Curt Storlazzi" w:date="2016-04-04T13:22:00Z">
            <w:rPr/>
          </w:rPrChange>
        </w:rPr>
        <w:fldChar w:fldCharType="begin"/>
      </w:r>
      <w:r w:rsidRPr="007F54F5">
        <w:rPr>
          <w:rFonts w:ascii="Times New Roman" w:hAnsi="Times New Roman" w:cs="Times New Roman"/>
          <w:rPrChange w:id="2282" w:author="Curt Storlazzi" w:date="2016-04-04T13:22:00Z">
            <w:rPr/>
          </w:rPrChange>
        </w:rPr>
        <w:instrText xml:space="preserve"> REF _Ref446330860 \h </w:instrText>
      </w:r>
      <w:r w:rsidRPr="007F54F5">
        <w:rPr>
          <w:rFonts w:ascii="Times New Roman" w:hAnsi="Times New Roman" w:cs="Times New Roman"/>
          <w:rPrChange w:id="2283" w:author="Curt Storlazzi" w:date="2016-04-04T13:22:00Z">
            <w:rPr>
              <w:rFonts w:ascii="Times New Roman" w:hAnsi="Times New Roman" w:cs="Times New Roman"/>
            </w:rPr>
          </w:rPrChange>
        </w:rPr>
      </w:r>
      <w:r w:rsidRPr="007F54F5">
        <w:rPr>
          <w:rFonts w:ascii="Times New Roman" w:hAnsi="Times New Roman" w:cs="Times New Roman"/>
          <w:rPrChange w:id="2284" w:author="Curt Storlazzi" w:date="2016-04-04T13:22:00Z">
            <w:rPr/>
          </w:rPrChange>
        </w:rPr>
        <w:fldChar w:fldCharType="separate"/>
      </w:r>
      <w:r w:rsidRPr="007F54F5">
        <w:rPr>
          <w:rFonts w:ascii="Times New Roman" w:hAnsi="Times New Roman" w:cs="Times New Roman"/>
          <w:rPrChange w:id="2285" w:author="Curt Storlazzi" w:date="2016-04-04T13:22:00Z">
            <w:rPr/>
          </w:rPrChange>
        </w:rPr>
        <w:t xml:space="preserve">Figure </w:t>
      </w:r>
      <w:r w:rsidRPr="007F54F5">
        <w:rPr>
          <w:rFonts w:ascii="Times New Roman" w:hAnsi="Times New Roman" w:cs="Times New Roman"/>
          <w:noProof/>
          <w:rPrChange w:id="2286" w:author="Curt Storlazzi" w:date="2016-04-04T13:22:00Z">
            <w:rPr>
              <w:noProof/>
            </w:rPr>
          </w:rPrChange>
        </w:rPr>
        <w:t>3</w:t>
      </w:r>
      <w:r w:rsidRPr="007F54F5">
        <w:rPr>
          <w:rFonts w:ascii="Times New Roman" w:hAnsi="Times New Roman" w:cs="Times New Roman"/>
          <w:rPrChange w:id="2287" w:author="Curt Storlazzi" w:date="2016-04-04T13:22:00Z">
            <w:rPr/>
          </w:rPrChange>
        </w:rPr>
        <w:fldChar w:fldCharType="end"/>
      </w:r>
      <w:r w:rsidRPr="007F54F5">
        <w:rPr>
          <w:rFonts w:ascii="Times New Roman" w:hAnsi="Times New Roman" w:cs="Times New Roman"/>
          <w:rPrChange w:id="2288" w:author="Curt Storlazzi" w:date="2016-04-04T13:22:00Z">
            <w:rPr/>
          </w:rPrChange>
        </w:rPr>
        <w:t>b). There is also the possibility that carbonate sediment builds up over periods of low waves and trade winds during the wet season. The store of carbonate sediment could then be resuspended and advected through the reef during the onset of large swell events and depleted until the following wet season, but our data were too limited to further investigate that potential temporal pattern.</w:t>
      </w:r>
      <w:r w:rsidR="00FA6103" w:rsidRPr="007F54F5">
        <w:rPr>
          <w:rFonts w:ascii="Times New Roman" w:hAnsi="Times New Roman" w:cs="Times New Roman"/>
          <w:rPrChange w:id="2289" w:author="Curt Storlazzi" w:date="2016-04-04T13:22:00Z">
            <w:rPr/>
          </w:rPrChange>
        </w:rPr>
        <w:t xml:space="preserve"> Wolanski et al. (2005) found there was a net sediment accumulation balance on the shallow reef flat during resuspension events but net accumulation in deeper areas due to lack of resuspension. </w:t>
      </w:r>
      <w:r w:rsidR="00FA6103" w:rsidRPr="007F54F5">
        <w:rPr>
          <w:rFonts w:ascii="Times New Roman" w:hAnsi="Times New Roman" w:cs="Times New Roman"/>
          <w:rPrChange w:id="2290" w:author="Curt Storlazzi" w:date="2016-04-04T13:22:00Z">
            <w:rPr/>
          </w:rPrChange>
        </w:rPr>
        <w:lastRenderedPageBreak/>
        <w:t>Longer term cycles can also occur, such as years of deposition at depths &gt;10m, that is only flushed out during significant events like cyclones.</w:t>
      </w:r>
    </w:p>
    <w:p w14:paraId="1EC41F56" w14:textId="77777777" w:rsidR="00570B3A" w:rsidRPr="007F54F5" w:rsidRDefault="00570B3A">
      <w:pPr>
        <w:spacing w:after="0"/>
        <w:rPr>
          <w:rFonts w:ascii="Times New Roman" w:hAnsi="Times New Roman" w:cs="Times New Roman"/>
          <w:rPrChange w:id="2291" w:author="Curt Storlazzi" w:date="2016-04-04T13:22:00Z">
            <w:rPr/>
          </w:rPrChange>
        </w:rPr>
        <w:pPrChange w:id="2292" w:author="Curt Storlazzi" w:date="2016-04-04T12:44:00Z">
          <w:pPr/>
        </w:pPrChange>
      </w:pPr>
    </w:p>
    <w:p w14:paraId="114AA72B" w14:textId="26977F82" w:rsidR="007A6854" w:rsidRPr="007F54F5" w:rsidRDefault="00570B3A">
      <w:pPr>
        <w:pStyle w:val="Heading2"/>
        <w:keepNext w:val="0"/>
        <w:keepLines w:val="0"/>
        <w:spacing w:before="0"/>
        <w:rPr>
          <w:rFonts w:ascii="Times New Roman" w:hAnsi="Times New Roman" w:cs="Times New Roman"/>
          <w:rPrChange w:id="2293" w:author="Curt Storlazzi" w:date="2016-04-04T13:22:00Z">
            <w:rPr/>
          </w:rPrChange>
        </w:rPr>
        <w:pPrChange w:id="2294" w:author="Curt Storlazzi" w:date="2016-04-04T12:44:00Z">
          <w:pPr>
            <w:pStyle w:val="Heading2"/>
            <w:keepNext w:val="0"/>
            <w:keepLines w:val="0"/>
          </w:pPr>
        </w:pPrChange>
      </w:pPr>
      <w:r w:rsidRPr="007F54F5">
        <w:rPr>
          <w:rFonts w:ascii="Times New Roman" w:hAnsi="Times New Roman" w:cs="Times New Roman"/>
          <w:rPrChange w:id="2295" w:author="Curt Storlazzi" w:date="2016-04-04T13:22:00Z">
            <w:rPr/>
          </w:rPrChange>
        </w:rPr>
        <w:t>4.3 Relationship between particle size, settling velocity, and spatial pattern of sediment accumulation</w:t>
      </w:r>
      <w:r w:rsidR="007A6854" w:rsidRPr="007F54F5">
        <w:rPr>
          <w:rFonts w:ascii="Times New Roman" w:hAnsi="Times New Roman" w:cs="Times New Roman"/>
          <w:rPrChange w:id="2296" w:author="Curt Storlazzi" w:date="2016-04-04T13:22:00Z">
            <w:rPr/>
          </w:rPrChange>
        </w:rPr>
        <w:t xml:space="preserve"> </w:t>
      </w:r>
    </w:p>
    <w:p w14:paraId="1A00FCF7" w14:textId="77777777" w:rsidR="004152F7" w:rsidRPr="007F54F5" w:rsidRDefault="00570B3A">
      <w:pPr>
        <w:spacing w:after="0"/>
        <w:ind w:firstLine="720"/>
        <w:rPr>
          <w:rFonts w:ascii="Times New Roman" w:hAnsi="Times New Roman" w:cs="Times New Roman"/>
          <w:rPrChange w:id="2297" w:author="Curt Storlazzi" w:date="2016-04-04T13:22:00Z">
            <w:rPr/>
          </w:rPrChange>
        </w:rPr>
        <w:pPrChange w:id="2298" w:author="Curt Storlazzi" w:date="2016-04-04T12:44:00Z">
          <w:pPr>
            <w:ind w:firstLine="720"/>
          </w:pPr>
        </w:pPrChange>
      </w:pPr>
      <w:r w:rsidRPr="007F54F5">
        <w:rPr>
          <w:rFonts w:ascii="Times New Roman" w:hAnsi="Times New Roman" w:cs="Times New Roman"/>
          <w:rPrChange w:id="2299" w:author="Curt Storlazzi" w:date="2016-04-04T13:22:00Z">
            <w:rPr/>
          </w:rPrChange>
        </w:rPr>
        <w:t>The commonly observed decrease in terrigenous sediment accumulation with distance from the stream outlet may be due to the distribution of particle sizes discharged from the stream. It</w:t>
      </w:r>
      <w:r w:rsidR="00467BF5" w:rsidRPr="007F54F5">
        <w:rPr>
          <w:rFonts w:ascii="Times New Roman" w:hAnsi="Times New Roman" w:cs="Times New Roman"/>
          <w:rPrChange w:id="2300" w:author="Curt Storlazzi" w:date="2016-04-04T13:22:00Z">
            <w:rPr/>
          </w:rPrChange>
        </w:rPr>
        <w:t xml:space="preserve"> may be that sediment deposition near stream mouths is comprised of particle sizes</w:t>
      </w:r>
      <w:r w:rsidR="004152F7" w:rsidRPr="007F54F5">
        <w:rPr>
          <w:rFonts w:ascii="Times New Roman" w:hAnsi="Times New Roman" w:cs="Times New Roman"/>
          <w:rPrChange w:id="2301" w:author="Curt Storlazzi" w:date="2016-04-04T13:22:00Z">
            <w:rPr/>
          </w:rPrChange>
        </w:rPr>
        <w:t xml:space="preserve"> with residence times</w:t>
      </w:r>
      <w:r w:rsidR="00467BF5" w:rsidRPr="007F54F5">
        <w:rPr>
          <w:rFonts w:ascii="Times New Roman" w:hAnsi="Times New Roman" w:cs="Times New Roman"/>
          <w:rPrChange w:id="2302" w:author="Curt Storlazzi" w:date="2016-04-04T13:22:00Z">
            <w:rPr/>
          </w:rPrChange>
        </w:rPr>
        <w:t xml:space="preserve"> that </w:t>
      </w:r>
      <w:r w:rsidR="004152F7" w:rsidRPr="007F54F5">
        <w:rPr>
          <w:rFonts w:ascii="Times New Roman" w:hAnsi="Times New Roman" w:cs="Times New Roman"/>
          <w:rPrChange w:id="2303" w:author="Curt Storlazzi" w:date="2016-04-04T13:22:00Z">
            <w:rPr/>
          </w:rPrChange>
        </w:rPr>
        <w:t>allow</w:t>
      </w:r>
      <w:r w:rsidR="00467BF5" w:rsidRPr="007F54F5">
        <w:rPr>
          <w:rFonts w:ascii="Times New Roman" w:hAnsi="Times New Roman" w:cs="Times New Roman"/>
          <w:rPrChange w:id="2304" w:author="Curt Storlazzi" w:date="2016-04-04T13:22:00Z">
            <w:rPr/>
          </w:rPrChange>
        </w:rPr>
        <w:t xml:space="preserve"> settl</w:t>
      </w:r>
      <w:r w:rsidR="004152F7" w:rsidRPr="007F54F5">
        <w:rPr>
          <w:rFonts w:ascii="Times New Roman" w:hAnsi="Times New Roman" w:cs="Times New Roman"/>
          <w:rPrChange w:id="2305" w:author="Curt Storlazzi" w:date="2016-04-04T13:22:00Z">
            <w:rPr/>
          </w:rPrChange>
        </w:rPr>
        <w:t>ing</w:t>
      </w:r>
      <w:r w:rsidR="00467BF5" w:rsidRPr="007F54F5">
        <w:rPr>
          <w:rFonts w:ascii="Times New Roman" w:hAnsi="Times New Roman" w:cs="Times New Roman"/>
          <w:rPrChange w:id="2306" w:author="Curt Storlazzi" w:date="2016-04-04T13:22:00Z">
            <w:rPr/>
          </w:rPrChange>
        </w:rPr>
        <w:t xml:space="preserve"> before being advected out of the embayment</w:t>
      </w:r>
      <w:r w:rsidR="00120BD7" w:rsidRPr="007F54F5">
        <w:rPr>
          <w:rFonts w:ascii="Times New Roman" w:hAnsi="Times New Roman" w:cs="Times New Roman"/>
          <w:rPrChange w:id="2307" w:author="Curt Storlazzi" w:date="2016-04-04T13:22:00Z">
            <w:rPr/>
          </w:rPrChange>
        </w:rPr>
        <w:t>. T</w:t>
      </w:r>
      <w:r w:rsidR="00467BF5" w:rsidRPr="007F54F5">
        <w:rPr>
          <w:rFonts w:ascii="Times New Roman" w:hAnsi="Times New Roman" w:cs="Times New Roman"/>
          <w:rPrChange w:id="2308" w:author="Curt Storlazzi" w:date="2016-04-04T13:22:00Z">
            <w:rPr/>
          </w:rPrChange>
        </w:rPr>
        <w:t>he potential for terrigenous</w:t>
      </w:r>
      <w:r w:rsidR="00120BD7" w:rsidRPr="007F54F5">
        <w:rPr>
          <w:rFonts w:ascii="Times New Roman" w:hAnsi="Times New Roman" w:cs="Times New Roman"/>
          <w:rPrChange w:id="2309" w:author="Curt Storlazzi" w:date="2016-04-04T13:22:00Z">
            <w:rPr/>
          </w:rPrChange>
        </w:rPr>
        <w:t xml:space="preserve"> sediment deposition decreases with distance</w:t>
      </w:r>
      <w:r w:rsidR="00467BF5" w:rsidRPr="007F54F5">
        <w:rPr>
          <w:rFonts w:ascii="Times New Roman" w:hAnsi="Times New Roman" w:cs="Times New Roman"/>
          <w:rPrChange w:id="2310" w:author="Curt Storlazzi" w:date="2016-04-04T13:22:00Z">
            <w:rPr/>
          </w:rPrChange>
        </w:rPr>
        <w:t xml:space="preserve"> from the stream outlet as the </w:t>
      </w:r>
      <w:r w:rsidR="00120BD7" w:rsidRPr="007F54F5">
        <w:rPr>
          <w:rFonts w:ascii="Times New Roman" w:hAnsi="Times New Roman" w:cs="Times New Roman"/>
          <w:rPrChange w:id="2311" w:author="Curt Storlazzi" w:date="2016-04-04T13:22:00Z">
            <w:rPr/>
          </w:rPrChange>
        </w:rPr>
        <w:t xml:space="preserve">sediment </w:t>
      </w:r>
      <w:r w:rsidR="00467BF5" w:rsidRPr="007F54F5">
        <w:rPr>
          <w:rFonts w:ascii="Times New Roman" w:hAnsi="Times New Roman" w:cs="Times New Roman"/>
          <w:rPrChange w:id="2312" w:author="Curt Storlazzi" w:date="2016-04-04T13:22:00Z">
            <w:rPr/>
          </w:rPrChange>
        </w:rPr>
        <w:t>plume is depleted of larger particle sizes, leaving only silts and clays with settling times on the order of days to months.</w:t>
      </w:r>
      <w:r w:rsidR="00120BD7" w:rsidRPr="007F54F5">
        <w:rPr>
          <w:rFonts w:ascii="Times New Roman" w:hAnsi="Times New Roman" w:cs="Times New Roman"/>
          <w:rPrChange w:id="2313" w:author="Curt Storlazzi" w:date="2016-04-04T13:22:00Z">
            <w:rPr/>
          </w:rPrChange>
        </w:rPr>
        <w:t xml:space="preserve"> Settling velocity strongly depends on particle size with large non-linear differences due to both grain size flocculation, as well as water properties including salinity and temperature</w:t>
      </w:r>
      <w:r w:rsidR="004152F7" w:rsidRPr="007F54F5">
        <w:rPr>
          <w:rFonts w:ascii="Times New Roman" w:hAnsi="Times New Roman" w:cs="Times New Roman"/>
          <w:rPrChange w:id="2314" w:author="Curt Storlazzi" w:date="2016-04-04T13:22:00Z">
            <w:rPr/>
          </w:rPrChange>
        </w:rPr>
        <w:t>,</w:t>
      </w:r>
      <w:r w:rsidR="00120BD7" w:rsidRPr="007F54F5">
        <w:rPr>
          <w:rFonts w:ascii="Times New Roman" w:hAnsi="Times New Roman" w:cs="Times New Roman"/>
          <w:rPrChange w:id="2315" w:author="Curt Storlazzi" w:date="2016-04-04T13:22:00Z">
            <w:rPr/>
          </w:rPrChange>
        </w:rPr>
        <w:t xml:space="preserve"> which vary in a mixed freshwater/seawater plume and strongly influence settling velocity. </w:t>
      </w:r>
    </w:p>
    <w:p w14:paraId="295626D1" w14:textId="08BAF998" w:rsidR="00120BD7" w:rsidRPr="007F54F5" w:rsidRDefault="00120BD7">
      <w:pPr>
        <w:spacing w:after="0"/>
        <w:ind w:firstLine="720"/>
        <w:rPr>
          <w:rFonts w:ascii="Times New Roman" w:hAnsi="Times New Roman" w:cs="Times New Roman"/>
          <w:rPrChange w:id="2316" w:author="Curt Storlazzi" w:date="2016-04-04T13:22:00Z">
            <w:rPr/>
          </w:rPrChange>
        </w:rPr>
        <w:pPrChange w:id="2317" w:author="Curt Storlazzi" w:date="2016-04-04T12:44:00Z">
          <w:pPr>
            <w:ind w:firstLine="720"/>
          </w:pPr>
        </w:pPrChange>
      </w:pPr>
      <w:r w:rsidRPr="007F54F5">
        <w:rPr>
          <w:rFonts w:ascii="Times New Roman" w:hAnsi="Times New Roman" w:cs="Times New Roman"/>
          <w:rPrChange w:id="2318" w:author="Curt Storlazzi" w:date="2016-04-04T13:22:00Z">
            <w:rPr/>
          </w:rPrChange>
        </w:rPr>
        <w:t xml:space="preserve">Under calm conditions, </w:t>
      </w:r>
      <w:r w:rsidR="00D365F0" w:rsidRPr="007F54F5">
        <w:rPr>
          <w:rFonts w:ascii="Times New Roman" w:hAnsi="Times New Roman" w:cs="Times New Roman"/>
          <w:rPrChange w:id="2319" w:author="Curt Storlazzi" w:date="2016-04-04T13:22:00Z">
            <w:rPr/>
          </w:rPrChange>
        </w:rPr>
        <w:t>Stokes</w:t>
      </w:r>
      <w:r w:rsidRPr="007F54F5">
        <w:rPr>
          <w:rFonts w:ascii="Times New Roman" w:hAnsi="Times New Roman" w:cs="Times New Roman"/>
          <w:rPrChange w:id="2320" w:author="Curt Storlazzi" w:date="2016-04-04T13:22:00Z">
            <w:rPr/>
          </w:rPrChange>
        </w:rPr>
        <w:t xml:space="preserve"> settling velocity of clay/silt in seawater is roughly 0-0.5 cm/s. For depths of 1 m, settling time would be approximately 33 min for particle size 63 </w:t>
      </w:r>
      <w:r w:rsidRPr="007F54F5">
        <w:rPr>
          <w:rFonts w:ascii="Times New Roman" w:hAnsi="Times New Roman" w:cs="Times New Roman" w:hint="eastAsia"/>
          <w:rPrChange w:id="2321" w:author="Curt Storlazzi" w:date="2016-04-04T13:22:00Z">
            <w:rPr>
              <w:rFonts w:hint="eastAsia"/>
            </w:rPr>
          </w:rPrChange>
        </w:rPr>
        <w:t>μ</w:t>
      </w:r>
      <w:r w:rsidRPr="007F54F5">
        <w:rPr>
          <w:rFonts w:ascii="Times New Roman" w:hAnsi="Times New Roman" w:cs="Times New Roman"/>
          <w:rPrChange w:id="2322" w:author="Curt Storlazzi" w:date="2016-04-04T13:22:00Z">
            <w:rPr/>
          </w:rPrChange>
        </w:rPr>
        <w:t xml:space="preserve">m, increasing to approximately 166 min for particle size 30 </w:t>
      </w:r>
      <w:r w:rsidRPr="007F54F5">
        <w:rPr>
          <w:rFonts w:ascii="Times New Roman" w:hAnsi="Times New Roman" w:cs="Times New Roman" w:hint="eastAsia"/>
          <w:rPrChange w:id="2323" w:author="Curt Storlazzi" w:date="2016-04-04T13:22:00Z">
            <w:rPr>
              <w:rFonts w:hint="eastAsia"/>
            </w:rPr>
          </w:rPrChange>
        </w:rPr>
        <w:t>μ</w:t>
      </w:r>
      <w:r w:rsidRPr="007F54F5">
        <w:rPr>
          <w:rFonts w:ascii="Times New Roman" w:hAnsi="Times New Roman" w:cs="Times New Roman"/>
          <w:rPrChange w:id="2324" w:author="Curt Storlazzi" w:date="2016-04-04T13:22:00Z">
            <w:rPr/>
          </w:rPrChange>
        </w:rPr>
        <w:t>m. From the time-lapse images of a storm sediment plume</w:t>
      </w:r>
      <w:r w:rsidR="004152F7" w:rsidRPr="007F54F5">
        <w:rPr>
          <w:rFonts w:ascii="Times New Roman" w:hAnsi="Times New Roman" w:cs="Times New Roman"/>
          <w:rPrChange w:id="2325" w:author="Curt Storlazzi" w:date="2016-04-04T13:22:00Z">
            <w:rPr/>
          </w:rPrChange>
        </w:rPr>
        <w:t xml:space="preserve"> (</w:t>
      </w:r>
      <w:r w:rsidR="004152F7" w:rsidRPr="007F54F5">
        <w:rPr>
          <w:rFonts w:ascii="Times New Roman" w:hAnsi="Times New Roman" w:cs="Times New Roman"/>
          <w:rPrChange w:id="2326" w:author="Curt Storlazzi" w:date="2016-04-04T13:22:00Z">
            <w:rPr/>
          </w:rPrChange>
        </w:rPr>
        <w:fldChar w:fldCharType="begin"/>
      </w:r>
      <w:r w:rsidR="004152F7" w:rsidRPr="007F54F5">
        <w:rPr>
          <w:rFonts w:ascii="Times New Roman" w:hAnsi="Times New Roman" w:cs="Times New Roman"/>
          <w:rPrChange w:id="2327" w:author="Curt Storlazzi" w:date="2016-04-04T13:22:00Z">
            <w:rPr/>
          </w:rPrChange>
        </w:rPr>
        <w:instrText xml:space="preserve"> REF _Ref447092869 \h </w:instrText>
      </w:r>
      <w:r w:rsidR="004152F7" w:rsidRPr="007F54F5">
        <w:rPr>
          <w:rFonts w:ascii="Times New Roman" w:hAnsi="Times New Roman" w:cs="Times New Roman"/>
          <w:rPrChange w:id="2328" w:author="Curt Storlazzi" w:date="2016-04-04T13:22:00Z">
            <w:rPr>
              <w:rFonts w:ascii="Times New Roman" w:hAnsi="Times New Roman" w:cs="Times New Roman"/>
            </w:rPr>
          </w:rPrChange>
        </w:rPr>
      </w:r>
      <w:r w:rsidR="004152F7" w:rsidRPr="007F54F5">
        <w:rPr>
          <w:rFonts w:ascii="Times New Roman" w:hAnsi="Times New Roman" w:cs="Times New Roman"/>
          <w:rPrChange w:id="2329" w:author="Curt Storlazzi" w:date="2016-04-04T13:22:00Z">
            <w:rPr/>
          </w:rPrChange>
        </w:rPr>
        <w:fldChar w:fldCharType="separate"/>
      </w:r>
      <w:r w:rsidR="004152F7" w:rsidRPr="007F54F5">
        <w:rPr>
          <w:rFonts w:ascii="Times New Roman" w:hAnsi="Times New Roman" w:cs="Times New Roman"/>
          <w:rPrChange w:id="2330" w:author="Curt Storlazzi" w:date="2016-04-04T13:22:00Z">
            <w:rPr/>
          </w:rPrChange>
        </w:rPr>
        <w:t xml:space="preserve">Figure </w:t>
      </w:r>
      <w:r w:rsidR="004152F7" w:rsidRPr="007F54F5">
        <w:rPr>
          <w:rFonts w:ascii="Times New Roman" w:hAnsi="Times New Roman" w:cs="Times New Roman"/>
          <w:noProof/>
          <w:rPrChange w:id="2331" w:author="Curt Storlazzi" w:date="2016-04-04T13:22:00Z">
            <w:rPr>
              <w:noProof/>
            </w:rPr>
          </w:rPrChange>
        </w:rPr>
        <w:t>4</w:t>
      </w:r>
      <w:r w:rsidR="004152F7" w:rsidRPr="007F54F5">
        <w:rPr>
          <w:rFonts w:ascii="Times New Roman" w:hAnsi="Times New Roman" w:cs="Times New Roman"/>
          <w:rPrChange w:id="2332" w:author="Curt Storlazzi" w:date="2016-04-04T13:22:00Z">
            <w:rPr/>
          </w:rPrChange>
        </w:rPr>
        <w:fldChar w:fldCharType="end"/>
      </w:r>
      <w:r w:rsidR="004152F7" w:rsidRPr="007F54F5">
        <w:rPr>
          <w:rFonts w:ascii="Times New Roman" w:hAnsi="Times New Roman" w:cs="Times New Roman"/>
          <w:rPrChange w:id="2333" w:author="Curt Storlazzi" w:date="2016-04-04T13:22:00Z">
            <w:rPr/>
          </w:rPrChange>
        </w:rPr>
        <w:t>),</w:t>
      </w:r>
      <w:r w:rsidRPr="007F54F5">
        <w:rPr>
          <w:rFonts w:ascii="Times New Roman" w:hAnsi="Times New Roman" w:cs="Times New Roman"/>
          <w:rPrChange w:id="2334" w:author="Curt Storlazzi" w:date="2016-04-04T13:22:00Z">
            <w:rPr/>
          </w:rPrChange>
        </w:rPr>
        <w:t xml:space="preserve"> we observe the plume traveling from the stream outlet to the forereef within 15-30 minutes, though residence times of the underlying seawater are likely greater than 1 hr under calm conditions</w:t>
      </w:r>
      <w:r w:rsidR="00987422" w:rsidRPr="007F54F5">
        <w:rPr>
          <w:rFonts w:ascii="Times New Roman" w:hAnsi="Times New Roman" w:cs="Times New Roman"/>
          <w:rPrChange w:id="2335" w:author="Curt Storlazzi" w:date="2016-04-04T13:22:00Z">
            <w:rPr/>
          </w:rPrChange>
        </w:rPr>
        <w:t xml:space="preserve"> </w:t>
      </w:r>
      <w:r w:rsidR="00987422" w:rsidRPr="007F54F5">
        <w:rPr>
          <w:rFonts w:ascii="Times New Roman" w:hAnsi="Times New Roman" w:cs="Times New Roman"/>
          <w:rPrChange w:id="2336" w:author="Curt Storlazzi" w:date="2016-04-04T13:22:00Z">
            <w:rPr/>
          </w:rPrChange>
        </w:rPr>
        <w:fldChar w:fldCharType="begin" w:fldLock="1"/>
      </w:r>
      <w:r w:rsidR="00D771C0" w:rsidRPr="007F54F5">
        <w:rPr>
          <w:rFonts w:ascii="Times New Roman" w:hAnsi="Times New Roman" w:cs="Times New Roman"/>
          <w:rPrChange w:id="2337" w:author="Curt Storlazzi" w:date="2016-04-04T13:22:00Z">
            <w:rPr/>
          </w:rPrChange>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"Biggs", "given" : "Trent W.", "non-dropping-particle" : "", "parse-names" : false, "suffix" : "" }, { "dropping-particle" : "", "family" : "Washburn", "given" : "L",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987422" w:rsidRPr="007F54F5">
        <w:rPr>
          <w:rFonts w:ascii="Times New Roman" w:hAnsi="Times New Roman" w:cs="Times New Roman"/>
          <w:rPrChange w:id="2338" w:author="Curt Storlazzi" w:date="2016-04-04T13:22:00Z">
            <w:rPr/>
          </w:rPrChange>
        </w:rPr>
        <w:fldChar w:fldCharType="separate"/>
      </w:r>
      <w:r w:rsidR="00987422" w:rsidRPr="007F54F5">
        <w:rPr>
          <w:rFonts w:ascii="Times New Roman" w:hAnsi="Times New Roman" w:cs="Times New Roman"/>
          <w:noProof/>
          <w:rPrChange w:id="2339" w:author="Curt Storlazzi" w:date="2016-04-04T13:22:00Z">
            <w:rPr>
              <w:noProof/>
            </w:rPr>
          </w:rPrChange>
        </w:rPr>
        <w:t>(Messina et al.</w:t>
      </w:r>
      <w:r w:rsidR="00D771C0" w:rsidRPr="007F54F5">
        <w:rPr>
          <w:rFonts w:ascii="Times New Roman" w:hAnsi="Times New Roman" w:cs="Times New Roman"/>
          <w:noProof/>
          <w:rPrChange w:id="2340" w:author="Curt Storlazzi" w:date="2016-04-04T13:22:00Z">
            <w:rPr>
              <w:noProof/>
            </w:rPr>
          </w:rPrChange>
        </w:rPr>
        <w:t xml:space="preserve"> </w:t>
      </w:r>
      <w:r w:rsidR="00D771C0" w:rsidRPr="007F54F5">
        <w:rPr>
          <w:rFonts w:ascii="Times New Roman" w:hAnsi="Times New Roman" w:cs="Times New Roman"/>
          <w:i/>
          <w:noProof/>
          <w:rPrChange w:id="2341" w:author="Curt Storlazzi" w:date="2016-04-04T13:22:00Z">
            <w:rPr>
              <w:i/>
              <w:noProof/>
            </w:rPr>
          </w:rPrChange>
        </w:rPr>
        <w:t>in press</w:t>
      </w:r>
      <w:r w:rsidR="00987422" w:rsidRPr="007F54F5">
        <w:rPr>
          <w:rFonts w:ascii="Times New Roman" w:hAnsi="Times New Roman" w:cs="Times New Roman"/>
          <w:noProof/>
          <w:rPrChange w:id="2342" w:author="Curt Storlazzi" w:date="2016-04-04T13:22:00Z">
            <w:rPr>
              <w:noProof/>
            </w:rPr>
          </w:rPrChange>
        </w:rPr>
        <w:t>)</w:t>
      </w:r>
      <w:r w:rsidR="00987422" w:rsidRPr="007F54F5">
        <w:rPr>
          <w:rFonts w:ascii="Times New Roman" w:hAnsi="Times New Roman" w:cs="Times New Roman"/>
          <w:rPrChange w:id="2343" w:author="Curt Storlazzi" w:date="2016-04-04T13:22:00Z">
            <w:rPr/>
          </w:rPrChange>
        </w:rPr>
        <w:fldChar w:fldCharType="end"/>
      </w:r>
      <w:r w:rsidRPr="007F54F5">
        <w:rPr>
          <w:rFonts w:ascii="Times New Roman" w:hAnsi="Times New Roman" w:cs="Times New Roman"/>
          <w:rPrChange w:id="2344" w:author="Curt Storlazzi" w:date="2016-04-04T13:22:00Z">
            <w:rPr/>
          </w:rPrChange>
        </w:rPr>
        <w:t>. Under these conditions, settling of silt could possibly occur over the whole northern reef but the largest particles which are most likely to be deposited on corals would be deposited before reaching the foreree</w:t>
      </w:r>
      <w:r w:rsidR="00987422" w:rsidRPr="007F54F5">
        <w:rPr>
          <w:rFonts w:ascii="Times New Roman" w:hAnsi="Times New Roman" w:cs="Times New Roman"/>
          <w:rPrChange w:id="2345" w:author="Curt Storlazzi" w:date="2016-04-04T13:22:00Z">
            <w:rPr/>
          </w:rPrChange>
        </w:rPr>
        <w:t xml:space="preserve">f. </w:t>
      </w:r>
      <w:r w:rsidR="004152F7" w:rsidRPr="007F54F5">
        <w:rPr>
          <w:rFonts w:ascii="Times New Roman" w:hAnsi="Times New Roman" w:cs="Times New Roman"/>
          <w:rPrChange w:id="2346" w:author="Curt Storlazzi" w:date="2016-04-04T13:22:00Z">
            <w:rPr/>
          </w:rPrChange>
        </w:rPr>
        <w:t>Therefore, t</w:t>
      </w:r>
      <w:r w:rsidR="00987422" w:rsidRPr="007F54F5">
        <w:rPr>
          <w:rFonts w:ascii="Times New Roman" w:hAnsi="Times New Roman" w:cs="Times New Roman"/>
          <w:rPrChange w:id="2347" w:author="Curt Storlazzi" w:date="2016-04-04T13:22:00Z">
            <w:rPr/>
          </w:rPrChange>
        </w:rPr>
        <w:t>errigenous s</w:t>
      </w:r>
      <w:r w:rsidRPr="007F54F5">
        <w:rPr>
          <w:rFonts w:ascii="Times New Roman" w:hAnsi="Times New Roman" w:cs="Times New Roman"/>
          <w:rPrChange w:id="2348" w:author="Curt Storlazzi" w:date="2016-04-04T13:22:00Z">
            <w:rPr/>
          </w:rPrChange>
        </w:rPr>
        <w:t>ediment accumulation over the</w:t>
      </w:r>
      <w:r w:rsidR="00987422" w:rsidRPr="007F54F5">
        <w:rPr>
          <w:rFonts w:ascii="Times New Roman" w:hAnsi="Times New Roman" w:cs="Times New Roman"/>
          <w:rPrChange w:id="2349" w:author="Curt Storlazzi" w:date="2016-04-04T13:22:00Z">
            <w:rPr/>
          </w:rPrChange>
        </w:rPr>
        <w:t xml:space="preserve"> northern</w:t>
      </w:r>
      <w:r w:rsidRPr="007F54F5">
        <w:rPr>
          <w:rFonts w:ascii="Times New Roman" w:hAnsi="Times New Roman" w:cs="Times New Roman"/>
          <w:rPrChange w:id="2350" w:author="Curt Storlazzi" w:date="2016-04-04T13:22:00Z">
            <w:rPr/>
          </w:rPrChange>
        </w:rPr>
        <w:t xml:space="preserve"> re</w:t>
      </w:r>
      <w:r w:rsidR="00987422" w:rsidRPr="007F54F5">
        <w:rPr>
          <w:rFonts w:ascii="Times New Roman" w:hAnsi="Times New Roman" w:cs="Times New Roman"/>
          <w:rPrChange w:id="2351" w:author="Curt Storlazzi" w:date="2016-04-04T13:22:00Z">
            <w:rPr/>
          </w:rPrChange>
        </w:rPr>
        <w:t>ef is most likely dominated by resuspension and advection of sediment that was previously deposited near the stream outlet since the smaller particles that could have made it out to the forereef in the plume are likely never deposited given their slow settling velocities</w:t>
      </w:r>
      <w:r w:rsidRPr="007F54F5">
        <w:rPr>
          <w:rFonts w:ascii="Times New Roman" w:hAnsi="Times New Roman" w:cs="Times New Roman"/>
          <w:rPrChange w:id="2352" w:author="Curt Storlazzi" w:date="2016-04-04T13:22:00Z">
            <w:rPr/>
          </w:rPrChange>
        </w:rPr>
        <w:t>.</w:t>
      </w:r>
      <w:r w:rsidR="00987422" w:rsidRPr="007F54F5">
        <w:rPr>
          <w:rFonts w:ascii="Times New Roman" w:hAnsi="Times New Roman" w:cs="Times New Roman"/>
          <w:rPrChange w:id="2353" w:author="Curt Storlazzi" w:date="2016-04-04T13:22:00Z">
            <w:rPr/>
          </w:rPrChange>
        </w:rPr>
        <w:t xml:space="preserve"> </w:t>
      </w:r>
      <w:r w:rsidRPr="007F54F5">
        <w:rPr>
          <w:rFonts w:ascii="Times New Roman" w:hAnsi="Times New Roman" w:cs="Times New Roman"/>
          <w:rPrChange w:id="2354" w:author="Curt Storlazzi" w:date="2016-04-04T13:22:00Z">
            <w:rPr/>
          </w:rPrChange>
        </w:rPr>
        <w:fldChar w:fldCharType="begin" w:fldLock="1"/>
      </w:r>
      <w:r w:rsidR="00987422" w:rsidRPr="007F54F5">
        <w:rPr>
          <w:rFonts w:ascii="Times New Roman" w:hAnsi="Times New Roman" w:cs="Times New Roman"/>
          <w:rPrChange w:id="2355" w:author="Curt Storlazzi" w:date="2016-04-04T13:22:00Z">
            <w:rPr/>
          </w:rPrChange>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Pr="007F54F5">
        <w:rPr>
          <w:rFonts w:ascii="Times New Roman" w:hAnsi="Times New Roman" w:cs="Times New Roman"/>
          <w:rPrChange w:id="2356" w:author="Curt Storlazzi" w:date="2016-04-04T13:22:00Z">
            <w:rPr/>
          </w:rPrChange>
        </w:rPr>
        <w:fldChar w:fldCharType="separate"/>
      </w:r>
      <w:r w:rsidRPr="007F54F5">
        <w:rPr>
          <w:rFonts w:ascii="Times New Roman" w:hAnsi="Times New Roman" w:cs="Times New Roman"/>
          <w:noProof/>
          <w:rPrChange w:id="2357" w:author="Curt Storlazzi" w:date="2016-04-04T13:22:00Z">
            <w:rPr>
              <w:noProof/>
            </w:rPr>
          </w:rPrChange>
        </w:rPr>
        <w:t xml:space="preserve">Storlazzi et al. </w:t>
      </w:r>
      <w:r w:rsidR="00987422" w:rsidRPr="007F54F5">
        <w:rPr>
          <w:rFonts w:ascii="Times New Roman" w:hAnsi="Times New Roman" w:cs="Times New Roman"/>
          <w:noProof/>
          <w:rPrChange w:id="2358" w:author="Curt Storlazzi" w:date="2016-04-04T13:22:00Z">
            <w:rPr>
              <w:noProof/>
            </w:rPr>
          </w:rPrChange>
        </w:rPr>
        <w:t>(</w:t>
      </w:r>
      <w:r w:rsidRPr="007F54F5">
        <w:rPr>
          <w:rFonts w:ascii="Times New Roman" w:hAnsi="Times New Roman" w:cs="Times New Roman"/>
          <w:noProof/>
          <w:rPrChange w:id="2359" w:author="Curt Storlazzi" w:date="2016-04-04T13:22:00Z">
            <w:rPr>
              <w:noProof/>
            </w:rPr>
          </w:rPrChange>
        </w:rPr>
        <w:t>2015)</w:t>
      </w:r>
      <w:r w:rsidRPr="007F54F5">
        <w:rPr>
          <w:rFonts w:ascii="Times New Roman" w:hAnsi="Times New Roman" w:cs="Times New Roman"/>
          <w:rPrChange w:id="2360" w:author="Curt Storlazzi" w:date="2016-04-04T13:22:00Z">
            <w:rPr/>
          </w:rPrChange>
        </w:rPr>
        <w:fldChar w:fldCharType="end"/>
      </w:r>
      <w:r w:rsidRPr="007F54F5">
        <w:rPr>
          <w:rFonts w:ascii="Times New Roman" w:hAnsi="Times New Roman" w:cs="Times New Roman"/>
          <w:rPrChange w:id="2361" w:author="Curt Storlazzi" w:date="2016-04-04T13:22:00Z">
            <w:rPr/>
          </w:rPrChange>
        </w:rPr>
        <w:t xml:space="preserve"> estimates settling time varies from 0.02 hr/m for coarse sands up to 1000 hr/m for clays, but more importantly sediment in water column attenuates light and shifts color spectrum to yellow/green light, reducing effective radiation for photosynthesis </w:t>
      </w:r>
      <w:r w:rsidRPr="007F54F5">
        <w:rPr>
          <w:rFonts w:ascii="Times New Roman" w:hAnsi="Times New Roman" w:cs="Times New Roman"/>
          <w:rPrChange w:id="2362" w:author="Curt Storlazzi" w:date="2016-04-04T13:22:00Z">
            <w:rPr/>
          </w:rPrChange>
        </w:rPr>
        <w:fldChar w:fldCharType="begin" w:fldLock="1"/>
      </w:r>
      <w:r w:rsidRPr="007F54F5">
        <w:rPr>
          <w:rFonts w:ascii="Times New Roman" w:hAnsi="Times New Roman" w:cs="Times New Roman"/>
          <w:rPrChange w:id="2363" w:author="Curt Storlazzi" w:date="2016-04-04T13:22:00Z">
            <w:rPr/>
          </w:rPrChange>
        </w:rP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rsidRPr="007F54F5">
        <w:rPr>
          <w:rFonts w:ascii="Times New Roman" w:hAnsi="Times New Roman" w:cs="Times New Roman"/>
          <w:rPrChange w:id="2364" w:author="Curt Storlazzi" w:date="2016-04-04T13:22:00Z">
            <w:rPr/>
          </w:rPrChange>
        </w:rPr>
        <w:fldChar w:fldCharType="separate"/>
      </w:r>
      <w:r w:rsidRPr="007F54F5">
        <w:rPr>
          <w:rFonts w:ascii="Times New Roman" w:hAnsi="Times New Roman" w:cs="Times New Roman"/>
          <w:noProof/>
          <w:rPrChange w:id="2365" w:author="Curt Storlazzi" w:date="2016-04-04T13:22:00Z">
            <w:rPr>
              <w:noProof/>
            </w:rPr>
          </w:rPrChange>
        </w:rPr>
        <w:t>(Jones et al. 2015)</w:t>
      </w:r>
      <w:r w:rsidRPr="007F54F5">
        <w:rPr>
          <w:rFonts w:ascii="Times New Roman" w:hAnsi="Times New Roman" w:cs="Times New Roman"/>
          <w:rPrChange w:id="2366" w:author="Curt Storlazzi" w:date="2016-04-04T13:22:00Z">
            <w:rPr/>
          </w:rPrChange>
        </w:rPr>
        <w:fldChar w:fldCharType="end"/>
      </w:r>
    </w:p>
    <w:p w14:paraId="74DDFD9A" w14:textId="59C926E7" w:rsidR="007A6854" w:rsidRPr="007F54F5" w:rsidRDefault="007A6854">
      <w:pPr>
        <w:spacing w:after="0"/>
        <w:rPr>
          <w:rFonts w:ascii="Times New Roman" w:hAnsi="Times New Roman" w:cs="Times New Roman"/>
          <w:rPrChange w:id="2367" w:author="Curt Storlazzi" w:date="2016-04-04T13:22:00Z">
            <w:rPr/>
          </w:rPrChange>
        </w:rPr>
        <w:pPrChange w:id="2368" w:author="Curt Storlazzi" w:date="2016-04-04T12:44:00Z">
          <w:pPr/>
        </w:pPrChange>
      </w:pPr>
    </w:p>
    <w:p w14:paraId="56930008" w14:textId="480DA319" w:rsidR="00045EDC" w:rsidRPr="007F54F5" w:rsidRDefault="00045EDC">
      <w:pPr>
        <w:pStyle w:val="Heading2"/>
        <w:keepNext w:val="0"/>
        <w:keepLines w:val="0"/>
        <w:spacing w:before="0"/>
        <w:rPr>
          <w:rFonts w:ascii="Times New Roman" w:hAnsi="Times New Roman" w:cs="Times New Roman"/>
          <w:rPrChange w:id="2369" w:author="Curt Storlazzi" w:date="2016-04-04T13:22:00Z">
            <w:rPr/>
          </w:rPrChange>
        </w:rPr>
        <w:pPrChange w:id="2370" w:author="Curt Storlazzi" w:date="2016-04-04T12:44:00Z">
          <w:pPr>
            <w:pStyle w:val="Heading2"/>
            <w:keepNext w:val="0"/>
            <w:keepLines w:val="0"/>
          </w:pPr>
        </w:pPrChange>
      </w:pPr>
      <w:r w:rsidRPr="007F54F5">
        <w:rPr>
          <w:rFonts w:ascii="Times New Roman" w:hAnsi="Times New Roman" w:cs="Times New Roman"/>
          <w:rPrChange w:id="2371" w:author="Curt Storlazzi" w:date="2016-04-04T13:22:00Z">
            <w:rPr/>
          </w:rPrChange>
        </w:rPr>
        <w:t>4.</w:t>
      </w:r>
      <w:r w:rsidR="00987422" w:rsidRPr="007F54F5">
        <w:rPr>
          <w:rFonts w:ascii="Times New Roman" w:hAnsi="Times New Roman" w:cs="Times New Roman"/>
          <w:rPrChange w:id="2372" w:author="Curt Storlazzi" w:date="2016-04-04T13:22:00Z">
            <w:rPr/>
          </w:rPrChange>
        </w:rPr>
        <w:t>4</w:t>
      </w:r>
      <w:r w:rsidRPr="007F54F5">
        <w:rPr>
          <w:rFonts w:ascii="Times New Roman" w:hAnsi="Times New Roman" w:cs="Times New Roman"/>
          <w:rPrChange w:id="2373" w:author="Curt Storlazzi" w:date="2016-04-04T13:22:00Z">
            <w:rPr/>
          </w:rPrChange>
        </w:rPr>
        <w:t xml:space="preserve"> Relating sediment accumulation to coral health</w:t>
      </w:r>
    </w:p>
    <w:p w14:paraId="56C6E006" w14:textId="66A404BE" w:rsidR="00570B3A" w:rsidRPr="007F54F5" w:rsidRDefault="00570B3A">
      <w:pPr>
        <w:spacing w:after="0"/>
        <w:ind w:firstLine="720"/>
        <w:rPr>
          <w:rFonts w:ascii="Times New Roman" w:hAnsi="Times New Roman" w:cs="Times New Roman"/>
          <w:rPrChange w:id="2374" w:author="Curt Storlazzi" w:date="2016-04-04T13:22:00Z">
            <w:rPr/>
          </w:rPrChange>
        </w:rPr>
        <w:pPrChange w:id="2375" w:author="Curt Storlazzi" w:date="2016-04-04T12:44:00Z">
          <w:pPr>
            <w:ind w:firstLine="720"/>
          </w:pPr>
        </w:pPrChange>
      </w:pPr>
      <w:r w:rsidRPr="007F54F5">
        <w:rPr>
          <w:rFonts w:ascii="Times New Roman" w:hAnsi="Times New Roman" w:cs="Times New Roman"/>
          <w:rPrChange w:id="2376" w:author="Curt Storlazzi" w:date="2016-04-04T13:22:00Z">
            <w:rPr/>
          </w:rPrChange>
        </w:rPr>
        <w:t xml:space="preserve">Sediment traps showed an order of magnitude higher sediment accumulation, particularly in areas of high flows like 3A, 3B, and 1B, but similar patterns of accumulation as sediment pods in quiescent parts of the bay (2A, 1A). Other studies have shown that sediment traps collected transient suspended sediment while the surrounding benthic sediment suggested there was no net accumulation </w:t>
      </w:r>
      <w:r w:rsidRPr="007F54F5">
        <w:rPr>
          <w:rFonts w:ascii="Times New Roman" w:hAnsi="Times New Roman" w:cs="Times New Roman"/>
          <w:rPrChange w:id="2377" w:author="Curt Storlazzi" w:date="2016-04-04T13:22:00Z">
            <w:rPr/>
          </w:rPrChange>
        </w:rPr>
        <w:fldChar w:fldCharType="begin" w:fldLock="1"/>
      </w:r>
      <w:r w:rsidRPr="007F54F5">
        <w:rPr>
          <w:rFonts w:ascii="Times New Roman" w:hAnsi="Times New Roman" w:cs="Times New Roman"/>
          <w:rPrChange w:id="2378" w:author="Curt Storlazzi" w:date="2016-04-04T13:22:00Z">
            <w:rPr/>
          </w:rPrChange>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rsidRPr="007F54F5">
        <w:rPr>
          <w:rFonts w:ascii="Times New Roman" w:hAnsi="Times New Roman" w:cs="Times New Roman"/>
          <w:rPrChange w:id="2379" w:author="Curt Storlazzi" w:date="2016-04-04T13:22:00Z">
            <w:rPr/>
          </w:rPrChange>
        </w:rPr>
        <w:fldChar w:fldCharType="separate"/>
      </w:r>
      <w:r w:rsidRPr="007F54F5">
        <w:rPr>
          <w:rFonts w:ascii="Times New Roman" w:hAnsi="Times New Roman" w:cs="Times New Roman"/>
          <w:noProof/>
          <w:rPrChange w:id="2380" w:author="Curt Storlazzi" w:date="2016-04-04T13:22:00Z">
            <w:rPr>
              <w:noProof/>
            </w:rPr>
          </w:rPrChange>
        </w:rPr>
        <w:t>(Bothner et al. 2006; Storlazzi et al. 2009)</w:t>
      </w:r>
      <w:r w:rsidRPr="007F54F5">
        <w:rPr>
          <w:rFonts w:ascii="Times New Roman" w:hAnsi="Times New Roman" w:cs="Times New Roman"/>
          <w:rPrChange w:id="2381" w:author="Curt Storlazzi" w:date="2016-04-04T13:22:00Z">
            <w:rPr/>
          </w:rPrChange>
        </w:rPr>
        <w:fldChar w:fldCharType="end"/>
      </w:r>
      <w:r w:rsidRPr="007F54F5">
        <w:rPr>
          <w:rFonts w:ascii="Times New Roman" w:hAnsi="Times New Roman" w:cs="Times New Roman"/>
          <w:rPrChange w:id="2382" w:author="Curt Storlazzi" w:date="2016-04-04T13:22:00Z">
            <w:rPr/>
          </w:rPrChange>
        </w:rPr>
        <w:t xml:space="preserve">. </w:t>
      </w:r>
      <w:r w:rsidR="004152F7" w:rsidRPr="007F54F5">
        <w:rPr>
          <w:rFonts w:ascii="Times New Roman" w:hAnsi="Times New Roman" w:cs="Times New Roman"/>
          <w:rPrChange w:id="2383" w:author="Curt Storlazzi" w:date="2016-04-04T13:22:00Z">
            <w:rPr/>
          </w:rPrChange>
        </w:rPr>
        <w:t>S</w:t>
      </w:r>
      <w:r w:rsidRPr="007F54F5">
        <w:rPr>
          <w:rFonts w:ascii="Times New Roman" w:hAnsi="Times New Roman" w:cs="Times New Roman"/>
          <w:rPrChange w:id="2384" w:author="Curt Storlazzi" w:date="2016-04-04T13:22:00Z">
            <w:rPr/>
          </w:rPrChange>
        </w:rPr>
        <w:t xml:space="preserve">ediment traps overestimate sediment accumulation rates by slowing the water column to allow more deposition, and preventing resuspension of deposited sediment </w:t>
      </w:r>
      <w:r w:rsidRPr="007F54F5">
        <w:rPr>
          <w:rFonts w:ascii="Times New Roman" w:hAnsi="Times New Roman" w:cs="Times New Roman"/>
          <w:rPrChange w:id="2385" w:author="Curt Storlazzi" w:date="2016-04-04T13:22:00Z">
            <w:rPr/>
          </w:rPrChange>
        </w:rPr>
        <w:fldChar w:fldCharType="begin" w:fldLock="1"/>
      </w:r>
      <w:r w:rsidRPr="007F54F5">
        <w:rPr>
          <w:rFonts w:ascii="Times New Roman" w:hAnsi="Times New Roman" w:cs="Times New Roman"/>
          <w:rPrChange w:id="2386" w:author="Curt Storlazzi" w:date="2016-04-04T13:22:00Z">
            <w:rPr/>
          </w:rPrChange>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Pr="007F54F5">
        <w:rPr>
          <w:rFonts w:ascii="Times New Roman" w:hAnsi="Times New Roman" w:cs="Times New Roman"/>
          <w:rPrChange w:id="2387" w:author="Curt Storlazzi" w:date="2016-04-04T13:22:00Z">
            <w:rPr/>
          </w:rPrChange>
        </w:rPr>
        <w:fldChar w:fldCharType="separate"/>
      </w:r>
      <w:r w:rsidRPr="007F54F5">
        <w:rPr>
          <w:rFonts w:ascii="Times New Roman" w:hAnsi="Times New Roman" w:cs="Times New Roman"/>
          <w:noProof/>
          <w:rPrChange w:id="2388" w:author="Curt Storlazzi" w:date="2016-04-04T13:22:00Z">
            <w:rPr>
              <w:noProof/>
            </w:rPr>
          </w:rPrChange>
        </w:rPr>
        <w:t>(Storlazzi et al. 2011)</w:t>
      </w:r>
      <w:r w:rsidRPr="007F54F5">
        <w:rPr>
          <w:rFonts w:ascii="Times New Roman" w:hAnsi="Times New Roman" w:cs="Times New Roman"/>
          <w:rPrChange w:id="2389" w:author="Curt Storlazzi" w:date="2016-04-04T13:22:00Z">
            <w:rPr/>
          </w:rPrChange>
        </w:rPr>
        <w:fldChar w:fldCharType="end"/>
      </w:r>
      <w:r w:rsidRPr="007F54F5">
        <w:rPr>
          <w:rFonts w:ascii="Times New Roman" w:hAnsi="Times New Roman" w:cs="Times New Roman"/>
          <w:rPrChange w:id="2390" w:author="Curt Storlazzi" w:date="2016-04-04T13:22:00Z">
            <w:rPr/>
          </w:rPrChange>
        </w:rPr>
        <w:t>, which means they provide better information on what sediment is moving through an area than what accumulates there.</w:t>
      </w:r>
      <w:commentRangeStart w:id="2391"/>
      <w:r w:rsidRPr="007F54F5">
        <w:rPr>
          <w:rFonts w:ascii="Times New Roman" w:hAnsi="Times New Roman" w:cs="Times New Roman"/>
          <w:rPrChange w:id="2392" w:author="Curt Storlazzi" w:date="2016-04-04T13:22:00Z">
            <w:rPr/>
          </w:rPrChange>
        </w:rPr>
        <w:t xml:space="preserve"> </w:t>
      </w:r>
      <w:commentRangeEnd w:id="2391"/>
      <w:r w:rsidRPr="007F54F5">
        <w:rPr>
          <w:rStyle w:val="CommentReference"/>
          <w:rFonts w:ascii="Times New Roman" w:hAnsi="Times New Roman" w:cs="Times New Roman"/>
          <w:rPrChange w:id="2393" w:author="Curt Storlazzi" w:date="2016-04-04T13:22:00Z">
            <w:rPr>
              <w:rStyle w:val="CommentReference"/>
              <w:rFonts w:asciiTheme="minorHAnsi" w:hAnsiTheme="minorHAnsi"/>
            </w:rPr>
          </w:rPrChange>
        </w:rPr>
        <w:commentReference w:id="2391"/>
      </w:r>
      <w:r w:rsidRPr="007F54F5">
        <w:rPr>
          <w:rFonts w:ascii="Times New Roman" w:hAnsi="Times New Roman" w:cs="Times New Roman"/>
          <w:rPrChange w:id="2394" w:author="Curt Storlazzi" w:date="2016-04-04T13:22:00Z">
            <w:rPr/>
          </w:rPrChange>
        </w:rPr>
        <w:t xml:space="preserve">As a consequence, measured sediment accumulation rates in </w:t>
      </w:r>
      <w:r w:rsidR="001B5629" w:rsidRPr="007F54F5">
        <w:rPr>
          <w:rFonts w:ascii="Times New Roman" w:hAnsi="Times New Roman" w:cs="Times New Roman"/>
          <w:rPrChange w:id="2395" w:author="Curt Storlazzi" w:date="2016-04-04T13:22:00Z">
            <w:rPr/>
          </w:rPrChange>
        </w:rPr>
        <w:t>sediment trap</w:t>
      </w:r>
      <w:r w:rsidRPr="007F54F5">
        <w:rPr>
          <w:rFonts w:ascii="Times New Roman" w:hAnsi="Times New Roman" w:cs="Times New Roman"/>
          <w:rPrChange w:id="2396" w:author="Curt Storlazzi" w:date="2016-04-04T13:22:00Z">
            <w:rPr/>
          </w:rPrChange>
        </w:rPr>
        <w:t xml:space="preserve">s cannot be used to estimate long term accumulation rates or coral health impacts, though both are often done </w:t>
      </w:r>
      <w:r w:rsidRPr="007F54F5">
        <w:rPr>
          <w:rFonts w:ascii="Times New Roman" w:hAnsi="Times New Roman" w:cs="Times New Roman"/>
          <w:rPrChange w:id="2397" w:author="Curt Storlazzi" w:date="2016-04-04T13:22:00Z">
            <w:rPr/>
          </w:rPrChange>
        </w:rPr>
        <w:fldChar w:fldCharType="begin" w:fldLock="1"/>
      </w:r>
      <w:r w:rsidRPr="007F54F5">
        <w:rPr>
          <w:rFonts w:ascii="Times New Roman" w:hAnsi="Times New Roman" w:cs="Times New Roman"/>
          <w:rPrChange w:id="2398" w:author="Curt Storlazzi" w:date="2016-04-04T13:22:00Z">
            <w:rPr/>
          </w:rPrChange>
        </w:rP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rsidRPr="007F54F5">
        <w:rPr>
          <w:rFonts w:ascii="Times New Roman" w:hAnsi="Times New Roman" w:cs="Times New Roman"/>
          <w:rPrChange w:id="2399" w:author="Curt Storlazzi" w:date="2016-04-04T13:22:00Z">
            <w:rPr/>
          </w:rPrChange>
        </w:rPr>
        <w:fldChar w:fldCharType="separate"/>
      </w:r>
      <w:r w:rsidRPr="007F54F5">
        <w:rPr>
          <w:rFonts w:ascii="Times New Roman" w:hAnsi="Times New Roman" w:cs="Times New Roman"/>
          <w:noProof/>
          <w:rPrChange w:id="2400" w:author="Curt Storlazzi" w:date="2016-04-04T13:22:00Z">
            <w:rPr>
              <w:noProof/>
            </w:rPr>
          </w:rPrChange>
        </w:rPr>
        <w:t>(Teneva et al. 2016)</w:t>
      </w:r>
      <w:r w:rsidRPr="007F54F5">
        <w:rPr>
          <w:rFonts w:ascii="Times New Roman" w:hAnsi="Times New Roman" w:cs="Times New Roman"/>
          <w:rPrChange w:id="2401" w:author="Curt Storlazzi" w:date="2016-04-04T13:22:00Z">
            <w:rPr/>
          </w:rPrChange>
        </w:rPr>
        <w:fldChar w:fldCharType="end"/>
      </w:r>
      <w:r w:rsidRPr="007F54F5">
        <w:rPr>
          <w:rFonts w:ascii="Times New Roman" w:hAnsi="Times New Roman" w:cs="Times New Roman"/>
          <w:rPrChange w:id="2402" w:author="Curt Storlazzi" w:date="2016-04-04T13:22:00Z">
            <w:rPr/>
          </w:rPrChange>
        </w:rPr>
        <w:t xml:space="preserve">. Coral health is affected by suspended sediment, so information on sediment concentrations in the water column, as represented by the collection in the sediment traps, could be an important indicator of sediment stress. </w:t>
      </w:r>
    </w:p>
    <w:p w14:paraId="607508EC" w14:textId="182AB3F6" w:rsidR="00045EDC" w:rsidRPr="007F54F5" w:rsidRDefault="00045EDC">
      <w:pPr>
        <w:spacing w:after="0"/>
        <w:ind w:firstLine="720"/>
        <w:rPr>
          <w:rFonts w:ascii="Times New Roman" w:hAnsi="Times New Roman" w:cs="Times New Roman"/>
          <w:rPrChange w:id="2403" w:author="Curt Storlazzi" w:date="2016-04-04T13:22:00Z">
            <w:rPr/>
          </w:rPrChange>
        </w:rPr>
        <w:pPrChange w:id="2404" w:author="Curt Storlazzi" w:date="2016-04-04T12:44:00Z">
          <w:pPr>
            <w:ind w:firstLine="720"/>
          </w:pPr>
        </w:pPrChange>
      </w:pPr>
      <w:r w:rsidRPr="007F54F5">
        <w:rPr>
          <w:rFonts w:ascii="Times New Roman" w:hAnsi="Times New Roman" w:cs="Times New Roman"/>
          <w:rPrChange w:id="2405" w:author="Curt Storlazzi" w:date="2016-04-04T13:22:00Z">
            <w:rPr/>
          </w:rPrChange>
        </w:rPr>
        <w:lastRenderedPageBreak/>
        <w:t xml:space="preserve">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 Ecologically relevant thresholds for harmful sediment accumulation rates on corals are not straightforward, are unavailable for </w:t>
      </w:r>
      <w:r w:rsidR="00D365F0" w:rsidRPr="007F54F5">
        <w:rPr>
          <w:rFonts w:ascii="Times New Roman" w:hAnsi="Times New Roman" w:cs="Times New Roman"/>
          <w:rPrChange w:id="2406" w:author="Curt Storlazzi" w:date="2016-04-04T13:22:00Z">
            <w:rPr/>
          </w:rPrChange>
        </w:rPr>
        <w:t>sediment pod</w:t>
      </w:r>
      <w:r w:rsidRPr="007F54F5">
        <w:rPr>
          <w:rFonts w:ascii="Times New Roman" w:hAnsi="Times New Roman" w:cs="Times New Roman"/>
          <w:rPrChange w:id="2407" w:author="Curt Storlazzi" w:date="2016-04-04T13:22:00Z">
            <w:rPr/>
          </w:rPrChange>
        </w:rPr>
        <w:t xml:space="preserve">s, and can vary widely in the literature for simple tube traps </w:t>
      </w:r>
      <w:r w:rsidRPr="007F54F5">
        <w:rPr>
          <w:rFonts w:ascii="Times New Roman" w:hAnsi="Times New Roman" w:cs="Times New Roman"/>
          <w:rPrChange w:id="2408" w:author="Curt Storlazzi" w:date="2016-04-04T13:22:00Z">
            <w:rPr/>
          </w:rPrChange>
        </w:rPr>
        <w:fldChar w:fldCharType="begin" w:fldLock="1"/>
      </w:r>
      <w:r w:rsidRPr="007F54F5">
        <w:rPr>
          <w:rFonts w:ascii="Times New Roman" w:hAnsi="Times New Roman" w:cs="Times New Roman"/>
          <w:rPrChange w:id="2409" w:author="Curt Storlazzi" w:date="2016-04-04T13:22:00Z">
            <w:rPr/>
          </w:rPrChange>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7F54F5">
        <w:rPr>
          <w:rFonts w:ascii="Times New Roman" w:hAnsi="Times New Roman" w:cs="Times New Roman"/>
          <w:rPrChange w:id="2410" w:author="Curt Storlazzi" w:date="2016-04-04T13:22:00Z">
            <w:rPr/>
          </w:rPrChange>
        </w:rPr>
        <w:fldChar w:fldCharType="separate"/>
      </w:r>
      <w:r w:rsidRPr="007F54F5">
        <w:rPr>
          <w:rFonts w:ascii="Times New Roman" w:hAnsi="Times New Roman" w:cs="Times New Roman"/>
          <w:noProof/>
          <w:rPrChange w:id="2411" w:author="Curt Storlazzi" w:date="2016-04-04T13:22:00Z">
            <w:rPr>
              <w:noProof/>
            </w:rPr>
          </w:rPrChange>
        </w:rPr>
        <w:t>(Erftemeijer et al. 2012)</w:t>
      </w:r>
      <w:r w:rsidRPr="007F54F5">
        <w:rPr>
          <w:rFonts w:ascii="Times New Roman" w:hAnsi="Times New Roman" w:cs="Times New Roman"/>
          <w:rPrChange w:id="2412" w:author="Curt Storlazzi" w:date="2016-04-04T13:22:00Z">
            <w:rPr/>
          </w:rPrChange>
        </w:rPr>
        <w:fldChar w:fldCharType="end"/>
      </w:r>
      <w:r w:rsidRPr="007F54F5">
        <w:rPr>
          <w:rFonts w:ascii="Times New Roman" w:hAnsi="Times New Roman" w:cs="Times New Roman"/>
          <w:rPrChange w:id="2413" w:author="Curt Storlazzi" w:date="2016-04-04T13:22:00Z">
            <w:rPr/>
          </w:rPrChange>
        </w:rPr>
        <w:t xml:space="preserve">. They are included in </w:t>
      </w:r>
      <w:r w:rsidRPr="007F54F5">
        <w:rPr>
          <w:rFonts w:ascii="Times New Roman" w:hAnsi="Times New Roman" w:cs="Times New Roman"/>
          <w:rPrChange w:id="2414" w:author="Curt Storlazzi" w:date="2016-04-04T13:22:00Z">
            <w:rPr/>
          </w:rPrChange>
        </w:rPr>
        <w:fldChar w:fldCharType="begin"/>
      </w:r>
      <w:r w:rsidRPr="007F54F5">
        <w:rPr>
          <w:rFonts w:ascii="Times New Roman" w:hAnsi="Times New Roman" w:cs="Times New Roman"/>
          <w:rPrChange w:id="2415" w:author="Curt Storlazzi" w:date="2016-04-04T13:22:00Z">
            <w:rPr/>
          </w:rPrChange>
        </w:rPr>
        <w:instrText xml:space="preserve"> REF _Ref446490686 \h </w:instrText>
      </w:r>
      <w:r w:rsidRPr="007F54F5">
        <w:rPr>
          <w:rFonts w:ascii="Times New Roman" w:hAnsi="Times New Roman" w:cs="Times New Roman"/>
          <w:rPrChange w:id="2416" w:author="Curt Storlazzi" w:date="2016-04-04T13:22:00Z">
            <w:rPr>
              <w:rFonts w:ascii="Times New Roman" w:hAnsi="Times New Roman" w:cs="Times New Roman"/>
            </w:rPr>
          </w:rPrChange>
        </w:rPr>
      </w:r>
      <w:r w:rsidRPr="007F54F5">
        <w:rPr>
          <w:rFonts w:ascii="Times New Roman" w:hAnsi="Times New Roman" w:cs="Times New Roman"/>
          <w:rPrChange w:id="2417" w:author="Curt Storlazzi" w:date="2016-04-04T13:22:00Z">
            <w:rPr/>
          </w:rPrChange>
        </w:rPr>
        <w:fldChar w:fldCharType="separate"/>
      </w:r>
      <w:r w:rsidRPr="007F54F5">
        <w:rPr>
          <w:rFonts w:ascii="Times New Roman" w:hAnsi="Times New Roman" w:cs="Times New Roman"/>
          <w:rPrChange w:id="2418" w:author="Curt Storlazzi" w:date="2016-04-04T13:22:00Z">
            <w:rPr/>
          </w:rPrChange>
        </w:rPr>
        <w:t xml:space="preserve">Figure </w:t>
      </w:r>
      <w:r w:rsidRPr="007F54F5">
        <w:rPr>
          <w:rFonts w:ascii="Times New Roman" w:hAnsi="Times New Roman" w:cs="Times New Roman"/>
          <w:noProof/>
          <w:rPrChange w:id="2419" w:author="Curt Storlazzi" w:date="2016-04-04T13:22:00Z">
            <w:rPr>
              <w:noProof/>
            </w:rPr>
          </w:rPrChange>
        </w:rPr>
        <w:t>9</w:t>
      </w:r>
      <w:r w:rsidRPr="007F54F5">
        <w:rPr>
          <w:rFonts w:ascii="Times New Roman" w:hAnsi="Times New Roman" w:cs="Times New Roman"/>
          <w:rPrChange w:id="2420" w:author="Curt Storlazzi" w:date="2016-04-04T13:22:00Z">
            <w:rPr/>
          </w:rPrChange>
        </w:rPr>
        <w:fldChar w:fldCharType="end"/>
      </w:r>
      <w:r w:rsidRPr="007F54F5">
        <w:rPr>
          <w:rFonts w:ascii="Times New Roman" w:hAnsi="Times New Roman" w:cs="Times New Roman"/>
          <w:rPrChange w:id="2421" w:author="Curt Storlazzi" w:date="2016-04-04T13:22:00Z">
            <w:rPr/>
          </w:rPrChange>
        </w:rPr>
        <w:t xml:space="preserve"> as a general reference, and not to imply specific impacts on coral health in Faga'alu Bay. On the northern reef these thresholds are exceeded, reaching lethal sediment accumulation rates</w:t>
      </w:r>
      <w:r w:rsidR="004152F7" w:rsidRPr="007F54F5">
        <w:rPr>
          <w:rFonts w:ascii="Times New Roman" w:hAnsi="Times New Roman" w:cs="Times New Roman"/>
          <w:rPrChange w:id="2422" w:author="Curt Storlazzi" w:date="2016-04-04T13:22:00Z">
            <w:rPr/>
          </w:rPrChange>
        </w:rPr>
        <w:t xml:space="preserve"> during some deployment periods</w:t>
      </w:r>
      <w:r w:rsidRPr="007F54F5">
        <w:rPr>
          <w:rFonts w:ascii="Times New Roman" w:hAnsi="Times New Roman" w:cs="Times New Roman"/>
          <w:rPrChange w:id="2423" w:author="Curt Storlazzi" w:date="2016-04-04T13:22:00Z">
            <w:rPr/>
          </w:rPrChange>
        </w:rPr>
        <w:t xml:space="preserve">. Coral health surveys reflect the same spatial pattern as sediment accumulation on </w:t>
      </w:r>
      <w:r w:rsidR="007A6854" w:rsidRPr="007F54F5">
        <w:rPr>
          <w:rFonts w:ascii="Times New Roman" w:hAnsi="Times New Roman" w:cs="Times New Roman"/>
          <w:rPrChange w:id="2424" w:author="Curt Storlazzi" w:date="2016-04-04T13:22:00Z">
            <w:rPr/>
          </w:rPrChange>
        </w:rPr>
        <w:t>sediment pods</w:t>
      </w:r>
      <w:r w:rsidRPr="007F54F5">
        <w:rPr>
          <w:rFonts w:ascii="Times New Roman" w:hAnsi="Times New Roman" w:cs="Times New Roman"/>
          <w:rPrChange w:id="2425" w:author="Curt Storlazzi" w:date="2016-04-04T13:22:00Z">
            <w:rPr/>
          </w:rPrChange>
        </w:rPr>
        <w:t xml:space="preserve">, with lower coral health coincidental with higher sediment accumulation, particularly terrigenous sediment accumulation </w:t>
      </w:r>
      <w:r w:rsidRPr="007F54F5">
        <w:rPr>
          <w:rFonts w:ascii="Times New Roman" w:hAnsi="Times New Roman" w:cs="Times New Roman"/>
          <w:rPrChange w:id="2426" w:author="Curt Storlazzi" w:date="2016-04-04T13:22:00Z">
            <w:rPr/>
          </w:rPrChange>
        </w:rPr>
        <w:fldChar w:fldCharType="begin" w:fldLock="1"/>
      </w:r>
      <w:r w:rsidRPr="007F54F5">
        <w:rPr>
          <w:rFonts w:ascii="Times New Roman" w:hAnsi="Times New Roman" w:cs="Times New Roman"/>
          <w:rPrChange w:id="2427" w:author="Curt Storlazzi" w:date="2016-04-04T13:22:00Z">
            <w:rPr/>
          </w:rPrChange>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Pr="007F54F5">
        <w:rPr>
          <w:rFonts w:ascii="Times New Roman" w:hAnsi="Times New Roman" w:cs="Times New Roman"/>
          <w:rPrChange w:id="2428" w:author="Curt Storlazzi" w:date="2016-04-04T13:22:00Z">
            <w:rPr/>
          </w:rPrChange>
        </w:rPr>
        <w:fldChar w:fldCharType="separate"/>
      </w:r>
      <w:r w:rsidRPr="007F54F5">
        <w:rPr>
          <w:rFonts w:ascii="Times New Roman" w:hAnsi="Times New Roman" w:cs="Times New Roman"/>
          <w:noProof/>
          <w:rPrChange w:id="2429" w:author="Curt Storlazzi" w:date="2016-04-04T13:22:00Z">
            <w:rPr>
              <w:noProof/>
            </w:rPr>
          </w:rPrChange>
        </w:rPr>
        <w:t>(Holst-Rice et al. 2016)</w:t>
      </w:r>
      <w:r w:rsidRPr="007F54F5">
        <w:rPr>
          <w:rFonts w:ascii="Times New Roman" w:hAnsi="Times New Roman" w:cs="Times New Roman"/>
          <w:rPrChange w:id="2430" w:author="Curt Storlazzi" w:date="2016-04-04T13:22:00Z">
            <w:rPr/>
          </w:rPrChange>
        </w:rPr>
        <w:fldChar w:fldCharType="end"/>
      </w:r>
      <w:r w:rsidRPr="007F54F5">
        <w:rPr>
          <w:rFonts w:ascii="Times New Roman" w:hAnsi="Times New Roman" w:cs="Times New Roman"/>
          <w:rPrChange w:id="2431" w:author="Curt Storlazzi" w:date="2016-04-04T13:22:00Z">
            <w:rPr/>
          </w:rPrChange>
        </w:rPr>
        <w:t>.</w:t>
      </w:r>
    </w:p>
    <w:p w14:paraId="188BB3B2" w14:textId="021B5F86" w:rsidR="007A6854" w:rsidRPr="007F54F5" w:rsidRDefault="007A6854">
      <w:pPr>
        <w:spacing w:after="0"/>
        <w:ind w:firstLine="720"/>
        <w:rPr>
          <w:rFonts w:ascii="Times New Roman" w:hAnsi="Times New Roman" w:cs="Times New Roman"/>
          <w:rPrChange w:id="2432" w:author="Curt Storlazzi" w:date="2016-04-04T13:22:00Z">
            <w:rPr/>
          </w:rPrChange>
        </w:rPr>
        <w:pPrChange w:id="2433" w:author="Curt Storlazzi" w:date="2016-04-04T12:44:00Z">
          <w:pPr>
            <w:ind w:firstLine="720"/>
          </w:pPr>
        </w:pPrChange>
      </w:pPr>
      <w:r w:rsidRPr="007F54F5">
        <w:rPr>
          <w:rFonts w:ascii="Times New Roman" w:hAnsi="Times New Roman" w:cs="Times New Roman"/>
          <w:rPrChange w:id="2434" w:author="Curt Storlazzi" w:date="2016-04-04T13:22:00Z">
            <w:rPr/>
          </w:rPrChange>
        </w:rPr>
        <w:t xml:space="preserve">Given the apparent lag between deposition at the stream outlet, and subsequent resuspension and advection </w:t>
      </w:r>
      <w:r w:rsidR="004152F7" w:rsidRPr="007F54F5">
        <w:rPr>
          <w:rFonts w:ascii="Times New Roman" w:hAnsi="Times New Roman" w:cs="Times New Roman"/>
          <w:rPrChange w:id="2435" w:author="Curt Storlazzi" w:date="2016-04-04T13:22:00Z">
            <w:rPr/>
          </w:rPrChange>
        </w:rPr>
        <w:t xml:space="preserve">of terrigenous sediment </w:t>
      </w:r>
      <w:r w:rsidRPr="007F54F5">
        <w:rPr>
          <w:rFonts w:ascii="Times New Roman" w:hAnsi="Times New Roman" w:cs="Times New Roman"/>
          <w:rPrChange w:id="2436" w:author="Curt Storlazzi" w:date="2016-04-04T13:22:00Z">
            <w:rPr/>
          </w:rPrChange>
        </w:rPr>
        <w:t xml:space="preserve">over the northern reef, SSY from storms may not be a strong control on terrigenous sediment accumulation at monthly scale, but would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rsidRPr="007F54F5">
        <w:rPr>
          <w:rFonts w:ascii="Times New Roman" w:hAnsi="Times New Roman" w:cs="Times New Roman"/>
          <w:rPrChange w:id="2437" w:author="Curt Storlazzi" w:date="2016-04-04T13:22:00Z">
            <w:rPr/>
          </w:rPrChange>
        </w:rPr>
        <w:fldChar w:fldCharType="begin" w:fldLock="1"/>
      </w:r>
      <w:r w:rsidRPr="007F54F5">
        <w:rPr>
          <w:rFonts w:ascii="Times New Roman" w:hAnsi="Times New Roman" w:cs="Times New Roman"/>
          <w:rPrChange w:id="2438" w:author="Curt Storlazzi" w:date="2016-04-04T13:22:00Z">
            <w:rPr/>
          </w:rPrChange>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7F54F5">
        <w:rPr>
          <w:rFonts w:ascii="Times New Roman" w:hAnsi="Times New Roman" w:cs="Times New Roman"/>
          <w:rPrChange w:id="2439" w:author="Curt Storlazzi" w:date="2016-04-04T13:22:00Z">
            <w:rPr/>
          </w:rPrChange>
        </w:rPr>
        <w:fldChar w:fldCharType="separate"/>
      </w:r>
      <w:r w:rsidRPr="007F54F5">
        <w:rPr>
          <w:rFonts w:ascii="Times New Roman" w:hAnsi="Times New Roman" w:cs="Times New Roman"/>
          <w:noProof/>
          <w:rPrChange w:id="2440" w:author="Curt Storlazzi" w:date="2016-04-04T13:22:00Z">
            <w:rPr>
              <w:noProof/>
            </w:rPr>
          </w:rPrChange>
        </w:rPr>
        <w:t>(Storlazzi et al. 2015)</w:t>
      </w:r>
      <w:r w:rsidRPr="007F54F5">
        <w:rPr>
          <w:rFonts w:ascii="Times New Roman" w:hAnsi="Times New Roman" w:cs="Times New Roman"/>
          <w:rPrChange w:id="2441" w:author="Curt Storlazzi" w:date="2016-04-04T13:22:00Z">
            <w:rPr/>
          </w:rPrChange>
        </w:rPr>
        <w:fldChar w:fldCharType="end"/>
      </w:r>
      <w:r w:rsidRPr="007F54F5">
        <w:rPr>
          <w:rFonts w:ascii="Times New Roman" w:hAnsi="Times New Roman" w:cs="Times New Roman"/>
          <w:rPrChange w:id="2442" w:author="Curt Storlazzi" w:date="2016-04-04T13:22:00Z">
            <w:rPr/>
          </w:rPrChange>
        </w:rPr>
        <w:t>.</w:t>
      </w:r>
    </w:p>
    <w:p w14:paraId="1E683D9D" w14:textId="50D509DA" w:rsidR="00987422" w:rsidRPr="007F54F5" w:rsidRDefault="00987422">
      <w:pPr>
        <w:spacing w:after="0"/>
        <w:ind w:firstLine="720"/>
        <w:rPr>
          <w:rFonts w:ascii="Times New Roman" w:hAnsi="Times New Roman" w:cs="Times New Roman"/>
          <w:rPrChange w:id="2443" w:author="Curt Storlazzi" w:date="2016-04-04T13:22:00Z">
            <w:rPr/>
          </w:rPrChange>
        </w:rPr>
        <w:pPrChange w:id="2444" w:author="Curt Storlazzi" w:date="2016-04-04T12:44:00Z">
          <w:pPr>
            <w:ind w:firstLine="720"/>
          </w:pPr>
        </w:pPrChange>
      </w:pPr>
      <w:r w:rsidRPr="007F54F5">
        <w:rPr>
          <w:rFonts w:ascii="Times New Roman" w:hAnsi="Times New Roman" w:cs="Times New Roman"/>
          <w:rPrChange w:id="2445" w:author="Curt Storlazzi" w:date="2016-04-04T13:22:00Z">
            <w:rPr/>
          </w:rPrChange>
        </w:rPr>
        <w:t>Previous work in Faga'alu documented that human disturbance has increased SSY to the bay by ~3.6 times over the natural background, due in large part to an open pi</w:t>
      </w:r>
      <w:r w:rsidR="004152F7" w:rsidRPr="007F54F5">
        <w:rPr>
          <w:rFonts w:ascii="Times New Roman" w:hAnsi="Times New Roman" w:cs="Times New Roman"/>
          <w:rPrChange w:id="2446" w:author="Curt Storlazzi" w:date="2016-04-04T13:22:00Z">
            <w:rPr/>
          </w:rPrChange>
        </w:rPr>
        <w:t xml:space="preserve">t quarry in the watershed. </w:t>
      </w:r>
      <w:r w:rsidRPr="007F54F5">
        <w:rPr>
          <w:rFonts w:ascii="Times New Roman" w:hAnsi="Times New Roman" w:cs="Times New Roman"/>
          <w:rPrChange w:id="2447" w:author="Curt Storlazzi" w:date="2016-04-04T13:22:00Z">
            <w:rPr/>
          </w:rPrChange>
        </w:rPr>
        <w:t xml:space="preserve">The enhanced terrigenous fraction in the northern part of the bay may reflect this enhanced terrestrial yield, and our data suggest that resuspension of that material after deposition is a continuing source of sediment accumulation in the coral environment. </w:t>
      </w:r>
    </w:p>
    <w:p w14:paraId="1EF51929" w14:textId="396A0678" w:rsidR="002D21F3" w:rsidRPr="007F54F5" w:rsidRDefault="007A6854">
      <w:pPr>
        <w:spacing w:after="0"/>
        <w:ind w:firstLine="720"/>
        <w:rPr>
          <w:rFonts w:ascii="Times New Roman" w:hAnsi="Times New Roman" w:cs="Times New Roman"/>
          <w:rPrChange w:id="2448" w:author="Curt Storlazzi" w:date="2016-04-04T13:22:00Z">
            <w:rPr/>
          </w:rPrChange>
        </w:rPr>
        <w:pPrChange w:id="2449" w:author="Curt Storlazzi" w:date="2016-04-04T12:44:00Z">
          <w:pPr>
            <w:ind w:firstLine="720"/>
          </w:pPr>
        </w:pPrChange>
      </w:pPr>
      <w:r w:rsidRPr="007F54F5">
        <w:rPr>
          <w:rFonts w:ascii="Times New Roman" w:hAnsi="Times New Roman" w:cs="Times New Roman"/>
          <w:rPrChange w:id="2450" w:author="Curt Storlazzi" w:date="2016-04-04T13:22:00Z">
            <w:rPr/>
          </w:rPrChange>
        </w:rPr>
        <w:t xml:space="preserve">Similar to other studies on sediment management for coral recovery like </w:t>
      </w:r>
      <w:r w:rsidRPr="007F54F5">
        <w:rPr>
          <w:rFonts w:ascii="Times New Roman" w:hAnsi="Times New Roman" w:cs="Times New Roman"/>
          <w:rPrChange w:id="2451" w:author="Curt Storlazzi" w:date="2016-04-04T13:22:00Z">
            <w:rPr/>
          </w:rPrChange>
        </w:rPr>
        <w:fldChar w:fldCharType="begin" w:fldLock="1"/>
      </w:r>
      <w:r w:rsidRPr="007F54F5">
        <w:rPr>
          <w:rFonts w:ascii="Times New Roman" w:hAnsi="Times New Roman" w:cs="Times New Roman"/>
          <w:rPrChange w:id="2452" w:author="Curt Storlazzi" w:date="2016-04-04T13:22:00Z">
            <w:rPr/>
          </w:rPrChange>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"manualFormatting" : "DeMartini et al. (2013)", "plainTextFormattedCitation" : "(DeMartini et al. 2013)", "previouslyFormattedCitation" : "(DeMartini et al. 2013)" }, "properties" : { "noteIndex" : 0 }, "schema" : "https://github.com/citation-style-language/schema/raw/master/csl-citation.json" }</w:instrText>
      </w:r>
      <w:r w:rsidRPr="007F54F5">
        <w:rPr>
          <w:rFonts w:ascii="Times New Roman" w:hAnsi="Times New Roman" w:cs="Times New Roman"/>
          <w:rPrChange w:id="2453" w:author="Curt Storlazzi" w:date="2016-04-04T13:22:00Z">
            <w:rPr/>
          </w:rPrChange>
        </w:rPr>
        <w:fldChar w:fldCharType="separate"/>
      </w:r>
      <w:r w:rsidRPr="007F54F5">
        <w:rPr>
          <w:rFonts w:ascii="Times New Roman" w:hAnsi="Times New Roman" w:cs="Times New Roman"/>
          <w:noProof/>
          <w:rPrChange w:id="2454" w:author="Curt Storlazzi" w:date="2016-04-04T13:22:00Z">
            <w:rPr>
              <w:noProof/>
            </w:rPr>
          </w:rPrChange>
        </w:rPr>
        <w:t>DeMartini et al. (2013)</w:t>
      </w:r>
      <w:r w:rsidRPr="007F54F5">
        <w:rPr>
          <w:rFonts w:ascii="Times New Roman" w:hAnsi="Times New Roman" w:cs="Times New Roman"/>
          <w:rPrChange w:id="2455" w:author="Curt Storlazzi" w:date="2016-04-04T13:22:00Z">
            <w:rPr/>
          </w:rPrChange>
        </w:rPr>
        <w:fldChar w:fldCharType="end"/>
      </w:r>
      <w:r w:rsidRPr="007F54F5">
        <w:rPr>
          <w:rFonts w:ascii="Times New Roman" w:hAnsi="Times New Roman" w:cs="Times New Roman"/>
          <w:rPrChange w:id="2456" w:author="Curt Storlazzi" w:date="2016-04-04T13:22:00Z">
            <w:rPr/>
          </w:rPrChange>
        </w:rPr>
        <w:t>, i</w:t>
      </w:r>
      <w:r w:rsidR="00045EDC" w:rsidRPr="007F54F5">
        <w:rPr>
          <w:rFonts w:ascii="Times New Roman" w:hAnsi="Times New Roman" w:cs="Times New Roman"/>
          <w:rPrChange w:id="2457" w:author="Curt Storlazzi" w:date="2016-04-04T13:22:00Z">
            <w:rPr/>
          </w:rPrChange>
        </w:rPr>
        <w:t xml:space="preserve">t is unknown what the effect of sediment mitigation in the watershed and observed decrease in SSY will be on coral health, particularly the time scale that recovery can be expected. Wave-driven resuspension of terrigenous sediment occurs frequently on the shallow reef flat, suggesting the built up store of terrigenous sediment will be advected from the reef flat, but it may be deposited on the northern fore reef where its residence time could be much longer. </w:t>
      </w:r>
      <w:r w:rsidR="00045EDC" w:rsidRPr="007F54F5">
        <w:rPr>
          <w:rFonts w:ascii="Times New Roman" w:hAnsi="Times New Roman" w:cs="Times New Roman"/>
          <w:noProof/>
          <w:rPrChange w:id="2458" w:author="Curt Storlazzi" w:date="2016-04-04T13:22:00Z">
            <w:rPr>
              <w:noProof/>
            </w:rPr>
          </w:rPrChange>
        </w:rPr>
        <w:t xml:space="preserve">Wolanski et al. </w:t>
      </w:r>
      <w:r w:rsidR="00045EDC" w:rsidRPr="007F54F5">
        <w:rPr>
          <w:rFonts w:ascii="Times New Roman" w:hAnsi="Times New Roman" w:cs="Times New Roman"/>
          <w:rPrChange w:id="2459" w:author="Curt Storlazzi" w:date="2016-04-04T13:22:00Z">
            <w:rPr/>
          </w:rPrChange>
        </w:rPr>
        <w:fldChar w:fldCharType="begin" w:fldLock="1"/>
      </w:r>
      <w:r w:rsidR="00045EDC" w:rsidRPr="007F54F5">
        <w:rPr>
          <w:rFonts w:ascii="Times New Roman" w:hAnsi="Times New Roman" w:cs="Times New Roman"/>
          <w:rPrChange w:id="2460" w:author="Curt Storlazzi" w:date="2016-04-04T13:22:00Z">
            <w:rPr/>
          </w:rPrChange>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"manualFormatting" : "(", "plainTextFormattedCitation" : "(Wolanski et al. 2005)", "previouslyFormattedCitation" : "(Wolanski et al. 2005)" }, "properties" : { "noteIndex" : 0 }, "schema" : "https://github.com/citation-style-language/schema/raw/master/csl-citation.json" }</w:instrText>
      </w:r>
      <w:r w:rsidR="00045EDC" w:rsidRPr="007F54F5">
        <w:rPr>
          <w:rFonts w:ascii="Times New Roman" w:hAnsi="Times New Roman" w:cs="Times New Roman"/>
          <w:rPrChange w:id="2461" w:author="Curt Storlazzi" w:date="2016-04-04T13:22:00Z">
            <w:rPr/>
          </w:rPrChange>
        </w:rPr>
        <w:fldChar w:fldCharType="separate"/>
      </w:r>
      <w:r w:rsidR="00045EDC" w:rsidRPr="007F54F5">
        <w:rPr>
          <w:rFonts w:ascii="Times New Roman" w:hAnsi="Times New Roman" w:cs="Times New Roman"/>
          <w:noProof/>
          <w:rPrChange w:id="2462" w:author="Curt Storlazzi" w:date="2016-04-04T13:22:00Z">
            <w:rPr>
              <w:noProof/>
            </w:rPr>
          </w:rPrChange>
        </w:rPr>
        <w:t>(</w:t>
      </w:r>
      <w:r w:rsidR="00045EDC" w:rsidRPr="007F54F5">
        <w:rPr>
          <w:rFonts w:ascii="Times New Roman" w:hAnsi="Times New Roman" w:cs="Times New Roman"/>
          <w:rPrChange w:id="2463" w:author="Curt Storlazzi" w:date="2016-04-04T13:22:00Z">
            <w:rPr/>
          </w:rPrChange>
        </w:rPr>
        <w:fldChar w:fldCharType="end"/>
      </w:r>
      <w:r w:rsidR="00045EDC" w:rsidRPr="007F54F5">
        <w:rPr>
          <w:rFonts w:ascii="Times New Roman" w:hAnsi="Times New Roman" w:cs="Times New Roman"/>
          <w:noProof/>
          <w:rPrChange w:id="2464" w:author="Curt Storlazzi" w:date="2016-04-04T13:22:00Z">
            <w:rPr>
              <w:noProof/>
            </w:rPr>
          </w:rPrChange>
        </w:rPr>
        <w:t xml:space="preserve">2005) found resuspension </w:t>
      </w:r>
      <w:r w:rsidR="00045EDC" w:rsidRPr="007F54F5">
        <w:rPr>
          <w:rFonts w:ascii="Times New Roman" w:hAnsi="Times New Roman" w:cs="Times New Roman"/>
          <w:rPrChange w:id="2465" w:author="Curt Storlazzi" w:date="2016-04-04T13:22:00Z">
            <w:rPr/>
          </w:rPrChange>
        </w:rPr>
        <w:t>at depths &gt; 10 m only occurred during infrequent, extreme wave events, so any sediment deposited on corals deep on the forereef may have very long residence times and persistent negative impacts.</w:t>
      </w:r>
    </w:p>
    <w:p w14:paraId="79B886D2" w14:textId="77777777" w:rsidR="00292608" w:rsidRPr="007F54F5" w:rsidRDefault="00292608">
      <w:pPr>
        <w:spacing w:after="0"/>
        <w:rPr>
          <w:rFonts w:ascii="Times New Roman" w:hAnsi="Times New Roman" w:cs="Times New Roman"/>
          <w:rPrChange w:id="2466" w:author="Curt Storlazzi" w:date="2016-04-04T13:22:00Z">
            <w:rPr/>
          </w:rPrChange>
        </w:rPr>
        <w:pPrChange w:id="2467" w:author="Curt Storlazzi" w:date="2016-04-04T12:44:00Z">
          <w:pPr/>
        </w:pPrChange>
      </w:pPr>
    </w:p>
    <w:p w14:paraId="1CB9A9AB" w14:textId="77777777" w:rsidR="00292608" w:rsidRPr="007F54F5" w:rsidRDefault="00292608">
      <w:pPr>
        <w:pStyle w:val="Heading2"/>
        <w:keepNext w:val="0"/>
        <w:keepLines w:val="0"/>
        <w:spacing w:before="0"/>
        <w:rPr>
          <w:rFonts w:ascii="Times New Roman" w:hAnsi="Times New Roman" w:cs="Times New Roman"/>
          <w:rPrChange w:id="2468" w:author="Curt Storlazzi" w:date="2016-04-04T13:22:00Z">
            <w:rPr/>
          </w:rPrChange>
        </w:rPr>
        <w:pPrChange w:id="2469" w:author="Curt Storlazzi" w:date="2016-04-04T12:44:00Z">
          <w:pPr>
            <w:pStyle w:val="Heading2"/>
            <w:keepNext w:val="0"/>
            <w:keepLines w:val="0"/>
          </w:pPr>
        </w:pPrChange>
      </w:pPr>
      <w:r w:rsidRPr="007F54F5">
        <w:rPr>
          <w:rFonts w:ascii="Times New Roman" w:hAnsi="Times New Roman" w:cs="Times New Roman"/>
          <w:rPrChange w:id="2470" w:author="Curt Storlazzi" w:date="2016-04-04T13:22:00Z">
            <w:rPr/>
          </w:rPrChange>
        </w:rPr>
        <w:t>4.5 Further work</w:t>
      </w:r>
    </w:p>
    <w:p w14:paraId="7453BD95" w14:textId="1BEFEB08" w:rsidR="00292608" w:rsidRPr="007F54F5" w:rsidRDefault="00292608">
      <w:pPr>
        <w:spacing w:after="0"/>
        <w:ind w:firstLine="720"/>
        <w:rPr>
          <w:rFonts w:ascii="Times New Roman" w:hAnsi="Times New Roman" w:cs="Times New Roman"/>
          <w:rPrChange w:id="2471" w:author="Curt Storlazzi" w:date="2016-04-04T13:22:00Z">
            <w:rPr/>
          </w:rPrChange>
        </w:rPr>
        <w:pPrChange w:id="2472" w:author="Curt Storlazzi" w:date="2016-04-04T12:44:00Z">
          <w:pPr>
            <w:ind w:firstLine="720"/>
          </w:pPr>
        </w:pPrChange>
      </w:pPr>
      <w:r w:rsidRPr="007F54F5">
        <w:rPr>
          <w:rFonts w:ascii="Times New Roman" w:hAnsi="Times New Roman" w:cs="Times New Roman"/>
          <w:noProof/>
          <w:rPrChange w:id="2473" w:author="Curt Storlazzi" w:date="2016-04-04T13:22:00Z">
            <w:rPr>
              <w:noProof/>
            </w:rPr>
          </w:rPrChange>
        </w:rPr>
        <w:t>With a quasi-monthly sampling interval it is not possible to assess da</w:t>
      </w:r>
      <w:r w:rsidR="004152F7" w:rsidRPr="007F54F5">
        <w:rPr>
          <w:rFonts w:ascii="Times New Roman" w:hAnsi="Times New Roman" w:cs="Times New Roman"/>
          <w:noProof/>
          <w:rPrChange w:id="2474" w:author="Curt Storlazzi" w:date="2016-04-04T13:22:00Z">
            <w:rPr>
              <w:noProof/>
            </w:rPr>
          </w:rPrChange>
        </w:rPr>
        <w:t xml:space="preserve">ily sediment accumulation rates, or </w:t>
      </w:r>
      <w:r w:rsidRPr="007F54F5">
        <w:rPr>
          <w:rFonts w:ascii="Times New Roman" w:hAnsi="Times New Roman" w:cs="Times New Roman"/>
          <w:noProof/>
          <w:rPrChange w:id="2475" w:author="Curt Storlazzi" w:date="2016-04-04T13:22:00Z">
            <w:rPr>
              <w:noProof/>
            </w:rPr>
          </w:rPrChange>
        </w:rPr>
        <w:t xml:space="preserve">to investigate the effects of phasing and sequence between daily SSY and daily wave conditions, which are likely very important </w:t>
      </w:r>
      <w:r w:rsidR="004152F7" w:rsidRPr="007F54F5">
        <w:rPr>
          <w:rFonts w:ascii="Times New Roman" w:hAnsi="Times New Roman" w:cs="Times New Roman"/>
          <w:noProof/>
          <w:rPrChange w:id="2476" w:author="Curt Storlazzi" w:date="2016-04-04T13:22:00Z">
            <w:rPr>
              <w:noProof/>
            </w:rPr>
          </w:rPrChange>
        </w:rPr>
        <w:t xml:space="preserve">controls on </w:t>
      </w:r>
      <w:r w:rsidRPr="007F54F5">
        <w:rPr>
          <w:rFonts w:ascii="Times New Roman" w:hAnsi="Times New Roman" w:cs="Times New Roman"/>
          <w:noProof/>
          <w:rPrChange w:id="2477" w:author="Curt Storlazzi" w:date="2016-04-04T13:22:00Z">
            <w:rPr>
              <w:noProof/>
            </w:rPr>
          </w:rPrChange>
        </w:rPr>
        <w:t>sediment accumulation rates. The objective of this study was to investigate broad spatial and temporal trensds in a remote area to support management, so simple, more feasible methods were used. U</w:t>
      </w:r>
      <w:commentRangeStart w:id="2478"/>
      <w:r w:rsidRPr="007F54F5">
        <w:rPr>
          <w:rFonts w:ascii="Times New Roman" w:hAnsi="Times New Roman" w:cs="Times New Roman"/>
          <w:noProof/>
          <w:rPrChange w:id="2479" w:author="Curt Storlazzi" w:date="2016-04-04T13:22:00Z">
            <w:rPr>
              <w:noProof/>
            </w:rPr>
          </w:rPrChange>
        </w:rPr>
        <w:t>sing upward-facing, optical backscatter instruments to measure sediment accumulation at hourly intervals (</w:t>
      </w:r>
      <w:r w:rsidRPr="007F54F5">
        <w:rPr>
          <w:rFonts w:ascii="Times New Roman" w:hAnsi="Times New Roman" w:cs="Times New Roman"/>
          <w:noProof/>
          <w:rPrChange w:id="2480" w:author="Curt Storlazzi" w:date="2016-04-04T13:22:00Z">
            <w:rPr>
              <w:noProof/>
            </w:rPr>
          </w:rPrChange>
        </w:rPr>
        <w:fldChar w:fldCharType="begin" w:fldLock="1"/>
      </w:r>
      <w:r w:rsidRPr="007F54F5">
        <w:rPr>
          <w:rFonts w:ascii="Times New Roman" w:hAnsi="Times New Roman" w:cs="Times New Roman"/>
          <w:noProof/>
          <w:rPrChange w:id="2481" w:author="Curt Storlazzi" w:date="2016-04-04T13:22:00Z">
            <w:rPr>
              <w:noProof/>
            </w:rPr>
          </w:rPrChange>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sidRPr="007F54F5">
        <w:rPr>
          <w:rFonts w:ascii="Times New Roman" w:hAnsi="Times New Roman" w:cs="Times New Roman"/>
          <w:noProof/>
          <w:rPrChange w:id="2482" w:author="Curt Storlazzi" w:date="2016-04-04T13:22:00Z">
            <w:rPr>
              <w:noProof/>
            </w:rPr>
          </w:rPrChange>
        </w:rPr>
        <w:fldChar w:fldCharType="separate"/>
      </w:r>
      <w:r w:rsidRPr="007F54F5">
        <w:rPr>
          <w:rFonts w:ascii="Times New Roman" w:hAnsi="Times New Roman" w:cs="Times New Roman"/>
          <w:noProof/>
          <w:rPrChange w:id="2483" w:author="Curt Storlazzi" w:date="2016-04-04T13:22:00Z">
            <w:rPr>
              <w:noProof/>
            </w:rPr>
          </w:rPrChange>
        </w:rPr>
        <w:t>Thomas and Ridd 2005)</w:t>
      </w:r>
      <w:r w:rsidRPr="007F54F5">
        <w:rPr>
          <w:rFonts w:ascii="Times New Roman" w:hAnsi="Times New Roman" w:cs="Times New Roman"/>
          <w:noProof/>
          <w:rPrChange w:id="2484" w:author="Curt Storlazzi" w:date="2016-04-04T13:22:00Z">
            <w:rPr>
              <w:noProof/>
            </w:rPr>
          </w:rPrChange>
        </w:rPr>
        <w:fldChar w:fldCharType="end"/>
      </w:r>
      <w:commentRangeEnd w:id="2478"/>
      <w:r w:rsidRPr="007F54F5">
        <w:rPr>
          <w:rStyle w:val="CommentReference"/>
          <w:rFonts w:ascii="Times New Roman" w:hAnsi="Times New Roman" w:cs="Times New Roman"/>
          <w:rPrChange w:id="2485" w:author="Curt Storlazzi" w:date="2016-04-04T13:22:00Z">
            <w:rPr>
              <w:rStyle w:val="CommentReference"/>
              <w:rFonts w:asciiTheme="minorHAnsi" w:hAnsiTheme="minorHAnsi"/>
            </w:rPr>
          </w:rPrChange>
        </w:rPr>
        <w:commentReference w:id="2478"/>
      </w:r>
      <w:r w:rsidRPr="007F54F5">
        <w:rPr>
          <w:rFonts w:ascii="Times New Roman" w:hAnsi="Times New Roman" w:cs="Times New Roman"/>
          <w:noProof/>
          <w:rPrChange w:id="2486" w:author="Curt Storlazzi" w:date="2016-04-04T13:22:00Z">
            <w:rPr>
              <w:noProof/>
            </w:rPr>
          </w:rPrChange>
        </w:rPr>
        <w:t xml:space="preserve"> or measuring resuspension and transport with more sophisticated hydrodynamic instruments and s</w:t>
      </w:r>
      <w:r w:rsidR="004152F7" w:rsidRPr="007F54F5">
        <w:rPr>
          <w:rFonts w:ascii="Times New Roman" w:hAnsi="Times New Roman" w:cs="Times New Roman"/>
          <w:noProof/>
          <w:rPrChange w:id="2487" w:author="Curt Storlazzi" w:date="2016-04-04T13:22:00Z">
            <w:rPr>
              <w:noProof/>
            </w:rPr>
          </w:rPrChange>
        </w:rPr>
        <w:t xml:space="preserve">uspended sediment sampling </w:t>
      </w:r>
      <w:r w:rsidRPr="007F54F5">
        <w:rPr>
          <w:rFonts w:ascii="Times New Roman" w:hAnsi="Times New Roman" w:cs="Times New Roman"/>
          <w:noProof/>
          <w:rPrChange w:id="2488" w:author="Curt Storlazzi" w:date="2016-04-04T13:22:00Z">
            <w:rPr>
              <w:noProof/>
            </w:rPr>
          </w:rPrChange>
        </w:rPr>
        <w:fldChar w:fldCharType="begin" w:fldLock="1"/>
      </w:r>
      <w:r w:rsidR="004152F7" w:rsidRPr="007F54F5">
        <w:rPr>
          <w:rFonts w:ascii="Times New Roman" w:hAnsi="Times New Roman" w:cs="Times New Roman"/>
          <w:noProof/>
          <w:rPrChange w:id="2489" w:author="Curt Storlazzi" w:date="2016-04-04T13:22:00Z">
            <w:rPr>
              <w:noProof/>
            </w:rPr>
          </w:rPrChange>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Pomeroy et al. 2015)", "plainTextFormattedCitation" : "(Storlazzi et al. 2009; Pomeroy et al. 2015)", "previouslyFormattedCitation" : "(Pomeroy et al. 2015)" }, "properties" : { "noteIndex" : 0 }, "schema" : "https://github.com/citation-style-language/schema/raw/master/csl-citation.json" }</w:instrText>
      </w:r>
      <w:r w:rsidRPr="007F54F5">
        <w:rPr>
          <w:rFonts w:ascii="Times New Roman" w:hAnsi="Times New Roman" w:cs="Times New Roman"/>
          <w:noProof/>
          <w:rPrChange w:id="2490" w:author="Curt Storlazzi" w:date="2016-04-04T13:22:00Z">
            <w:rPr>
              <w:noProof/>
            </w:rPr>
          </w:rPrChange>
        </w:rPr>
        <w:fldChar w:fldCharType="separate"/>
      </w:r>
      <w:r w:rsidR="004152F7" w:rsidRPr="007F54F5">
        <w:rPr>
          <w:rFonts w:ascii="Times New Roman" w:hAnsi="Times New Roman" w:cs="Times New Roman"/>
          <w:noProof/>
          <w:rPrChange w:id="2491" w:author="Curt Storlazzi" w:date="2016-04-04T13:22:00Z">
            <w:rPr>
              <w:noProof/>
            </w:rPr>
          </w:rPrChange>
        </w:rPr>
        <w:t>(Storlazzi et al. 2009; Pomeroy et al. 2015)</w:t>
      </w:r>
      <w:r w:rsidRPr="007F54F5">
        <w:rPr>
          <w:rFonts w:ascii="Times New Roman" w:hAnsi="Times New Roman" w:cs="Times New Roman"/>
          <w:noProof/>
          <w:rPrChange w:id="2492" w:author="Curt Storlazzi" w:date="2016-04-04T13:22:00Z">
            <w:rPr>
              <w:noProof/>
            </w:rPr>
          </w:rPrChange>
        </w:rPr>
        <w:fldChar w:fldCharType="end"/>
      </w:r>
      <w:r w:rsidRPr="007F54F5">
        <w:rPr>
          <w:rFonts w:ascii="Times New Roman" w:hAnsi="Times New Roman" w:cs="Times New Roman"/>
          <w:noProof/>
          <w:rPrChange w:id="2493" w:author="Curt Storlazzi" w:date="2016-04-04T13:22:00Z">
            <w:rPr>
              <w:noProof/>
            </w:rPr>
          </w:rPrChange>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p>
    <w:p w14:paraId="368776DF" w14:textId="77777777" w:rsidR="00292608" w:rsidRPr="007F54F5" w:rsidRDefault="00292608">
      <w:pPr>
        <w:spacing w:after="0"/>
        <w:ind w:firstLine="720"/>
        <w:rPr>
          <w:rFonts w:ascii="Times New Roman" w:hAnsi="Times New Roman" w:cs="Times New Roman"/>
          <w:rPrChange w:id="2494" w:author="Curt Storlazzi" w:date="2016-04-04T13:22:00Z">
            <w:rPr/>
          </w:rPrChange>
        </w:rPr>
        <w:pPrChange w:id="2495" w:author="Curt Storlazzi" w:date="2016-04-04T12:44:00Z">
          <w:pPr>
            <w:ind w:firstLine="720"/>
          </w:pPr>
        </w:pPrChange>
      </w:pPr>
    </w:p>
    <w:p w14:paraId="5B85B59A" w14:textId="77777777" w:rsidR="00292608" w:rsidRPr="007F54F5" w:rsidRDefault="00292608">
      <w:pPr>
        <w:pStyle w:val="Heading2"/>
        <w:keepNext w:val="0"/>
        <w:keepLines w:val="0"/>
        <w:spacing w:before="0"/>
        <w:rPr>
          <w:rFonts w:ascii="Times New Roman" w:hAnsi="Times New Roman" w:cs="Times New Roman"/>
          <w:rPrChange w:id="2496" w:author="Curt Storlazzi" w:date="2016-04-04T13:22:00Z">
            <w:rPr/>
          </w:rPrChange>
        </w:rPr>
        <w:pPrChange w:id="2497" w:author="Curt Storlazzi" w:date="2016-04-04T12:44:00Z">
          <w:pPr>
            <w:pStyle w:val="Heading2"/>
            <w:keepNext w:val="0"/>
            <w:keepLines w:val="0"/>
          </w:pPr>
        </w:pPrChange>
      </w:pPr>
      <w:r w:rsidRPr="007F54F5">
        <w:rPr>
          <w:rFonts w:ascii="Times New Roman" w:hAnsi="Times New Roman" w:cs="Times New Roman"/>
          <w:rPrChange w:id="2498" w:author="Curt Storlazzi" w:date="2016-04-04T13:22:00Z">
            <w:rPr/>
          </w:rPrChange>
        </w:rPr>
        <w:t>4.6 Main takeaways</w:t>
      </w:r>
    </w:p>
    <w:p w14:paraId="3394B11C" w14:textId="6073D6FB" w:rsidR="00292608" w:rsidRPr="007F54F5" w:rsidRDefault="00292608">
      <w:pPr>
        <w:spacing w:after="0"/>
        <w:ind w:firstLine="720"/>
        <w:rPr>
          <w:rFonts w:ascii="Times New Roman" w:hAnsi="Times New Roman" w:cs="Times New Roman"/>
          <w:rPrChange w:id="2499" w:author="Curt Storlazzi" w:date="2016-04-04T13:22:00Z">
            <w:rPr/>
          </w:rPrChange>
        </w:rPr>
        <w:pPrChange w:id="2500" w:author="Curt Storlazzi" w:date="2016-04-04T12:44:00Z">
          <w:pPr>
            <w:ind w:firstLine="720"/>
          </w:pPr>
        </w:pPrChange>
      </w:pPr>
      <w:r w:rsidRPr="007F54F5">
        <w:rPr>
          <w:rFonts w:ascii="Times New Roman" w:hAnsi="Times New Roman" w:cs="Times New Roman"/>
          <w:rPrChange w:id="2501" w:author="Curt Storlazzi" w:date="2016-04-04T13:22:00Z">
            <w:rPr/>
          </w:rPrChange>
        </w:rPr>
        <w:t xml:space="preserve">Sediment traps showed sediment accumulation was higher on the northern reef due to water circulation patterns that deflect sediment plumes from the stream during storms. Comparing sediment pods and traps showed some areas might see high sediment accumulation in sediment traps, but the actual residence time is low as shown by the flat, sediment pods. While other studies showed correlations between SSY and terrigenous sediment accumulation using monthly measurements </w:t>
      </w:r>
      <w:r w:rsidRPr="007F54F5">
        <w:rPr>
          <w:rFonts w:ascii="Times New Roman" w:hAnsi="Times New Roman" w:cs="Times New Roman"/>
          <w:rPrChange w:id="2502" w:author="Curt Storlazzi" w:date="2016-04-04T13:22:00Z">
            <w:rPr/>
          </w:rPrChange>
        </w:rPr>
        <w:fldChar w:fldCharType="begin" w:fldLock="1"/>
      </w:r>
      <w:r w:rsidRPr="007F54F5">
        <w:rPr>
          <w:rFonts w:ascii="Times New Roman" w:hAnsi="Times New Roman" w:cs="Times New Roman"/>
          <w:rPrChange w:id="2503" w:author="Curt Storlazzi" w:date="2016-04-04T13:22:00Z">
            <w:rPr/>
          </w:rPrChange>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Pr="007F54F5">
        <w:rPr>
          <w:rFonts w:ascii="Times New Roman" w:hAnsi="Times New Roman" w:cs="Times New Roman"/>
          <w:rPrChange w:id="2504" w:author="Curt Storlazzi" w:date="2016-04-04T13:22:00Z">
            <w:rPr/>
          </w:rPrChange>
        </w:rPr>
        <w:fldChar w:fldCharType="separate"/>
      </w:r>
      <w:r w:rsidRPr="007F54F5">
        <w:rPr>
          <w:rFonts w:ascii="Times New Roman" w:hAnsi="Times New Roman" w:cs="Times New Roman"/>
          <w:noProof/>
          <w:rPrChange w:id="2505" w:author="Curt Storlazzi" w:date="2016-04-04T13:22:00Z">
            <w:rPr>
              <w:noProof/>
            </w:rPr>
          </w:rPrChange>
        </w:rPr>
        <w:t>(Draut et al. 2009)</w:t>
      </w:r>
      <w:r w:rsidRPr="007F54F5">
        <w:rPr>
          <w:rFonts w:ascii="Times New Roman" w:hAnsi="Times New Roman" w:cs="Times New Roman"/>
          <w:rPrChange w:id="2506" w:author="Curt Storlazzi" w:date="2016-04-04T13:22:00Z">
            <w:rPr/>
          </w:rPrChange>
        </w:rPr>
        <w:fldChar w:fldCharType="end"/>
      </w:r>
      <w:r w:rsidRPr="007F54F5">
        <w:rPr>
          <w:rFonts w:ascii="Times New Roman" w:hAnsi="Times New Roman" w:cs="Times New Roman"/>
          <w:rPrChange w:id="2507" w:author="Curt Storlazzi" w:date="2016-04-04T13:22:00Z">
            <w:rPr/>
          </w:rPrChange>
        </w:rPr>
        <w:t>, in the more dynamic Faga'alu reef, a shorter sampling interval is needed to better resolve the interaction of SSY and hydrodynamic conditions</w:t>
      </w:r>
      <w:r w:rsidR="00702B42" w:rsidRPr="007F54F5">
        <w:rPr>
          <w:rFonts w:ascii="Times New Roman" w:hAnsi="Times New Roman" w:cs="Times New Roman"/>
          <w:rPrChange w:id="2508" w:author="Curt Storlazzi" w:date="2016-04-04T13:22:00Z">
            <w:rPr/>
          </w:rPrChange>
        </w:rPr>
        <w:t xml:space="preserve"> at sites further from the stream outlet</w:t>
      </w:r>
      <w:r w:rsidRPr="007F54F5">
        <w:rPr>
          <w:rFonts w:ascii="Times New Roman" w:hAnsi="Times New Roman" w:cs="Times New Roman"/>
          <w:rPrChange w:id="2509" w:author="Curt Storlazzi" w:date="2016-04-04T13:22:00Z">
            <w:rPr/>
          </w:rPrChange>
        </w:rPr>
        <w:t xml:space="preserve">. </w:t>
      </w:r>
    </w:p>
    <w:p w14:paraId="6A5B42AE" w14:textId="63F0843C" w:rsidR="00292608" w:rsidRPr="007F54F5" w:rsidRDefault="00292608">
      <w:pPr>
        <w:spacing w:after="0"/>
        <w:ind w:firstLine="720"/>
        <w:rPr>
          <w:rFonts w:ascii="Times New Roman" w:hAnsi="Times New Roman" w:cs="Times New Roman"/>
          <w:rPrChange w:id="2510" w:author="Curt Storlazzi" w:date="2016-04-04T13:22:00Z">
            <w:rPr/>
          </w:rPrChange>
        </w:rPr>
        <w:pPrChange w:id="2511" w:author="Curt Storlazzi" w:date="2016-04-04T12:44:00Z">
          <w:pPr>
            <w:ind w:firstLine="720"/>
          </w:pPr>
        </w:pPrChange>
      </w:pPr>
      <w:r w:rsidRPr="007F54F5">
        <w:rPr>
          <w:rFonts w:ascii="Times New Roman" w:hAnsi="Times New Roman" w:cs="Times New Roman"/>
          <w:rPrChange w:id="2512" w:author="Curt Storlazzi" w:date="2016-04-04T13:22:00Z">
            <w:rPr/>
          </w:rPrChange>
        </w:rPr>
        <w:t xml:space="preserve">By deploying sediment traps across the whole Bay along gradients in </w:t>
      </w:r>
      <w:r w:rsidR="00C810B0" w:rsidRPr="007F54F5">
        <w:rPr>
          <w:rFonts w:ascii="Times New Roman" w:hAnsi="Times New Roman" w:cs="Times New Roman"/>
          <w:rPrChange w:id="2513" w:author="Curt Storlazzi" w:date="2016-04-04T13:22:00Z">
            <w:rPr/>
          </w:rPrChange>
        </w:rPr>
        <w:t>distance from the stream</w:t>
      </w:r>
      <w:r w:rsidRPr="007F54F5">
        <w:rPr>
          <w:rFonts w:ascii="Times New Roman" w:hAnsi="Times New Roman" w:cs="Times New Roman"/>
          <w:rPrChange w:id="2514" w:author="Curt Storlazzi" w:date="2016-04-04T13:22:00Z">
            <w:rPr/>
          </w:rPrChange>
        </w:rPr>
        <w:t xml:space="preserve">, water circulation, </w:t>
      </w:r>
      <w:r w:rsidR="00C810B0" w:rsidRPr="007F54F5">
        <w:rPr>
          <w:rFonts w:ascii="Times New Roman" w:hAnsi="Times New Roman" w:cs="Times New Roman"/>
          <w:rPrChange w:id="2515" w:author="Curt Storlazzi" w:date="2016-04-04T13:22:00Z">
            <w:rPr/>
          </w:rPrChange>
        </w:rPr>
        <w:t xml:space="preserve">wave energy, </w:t>
      </w:r>
      <w:r w:rsidRPr="007F54F5">
        <w:rPr>
          <w:rFonts w:ascii="Times New Roman" w:hAnsi="Times New Roman" w:cs="Times New Roman"/>
          <w:rPrChange w:id="2516" w:author="Curt Storlazzi" w:date="2016-04-04T13:22:00Z">
            <w:rPr/>
          </w:rPrChange>
        </w:rPr>
        <w:t>and</w:t>
      </w:r>
      <w:r w:rsidR="00C810B0" w:rsidRPr="007F54F5">
        <w:rPr>
          <w:rFonts w:ascii="Times New Roman" w:hAnsi="Times New Roman" w:cs="Times New Roman"/>
          <w:rPrChange w:id="2517" w:author="Curt Storlazzi" w:date="2016-04-04T13:22:00Z">
            <w:rPr/>
          </w:rPrChange>
        </w:rPr>
        <w:t xml:space="preserve"> depth,</w:t>
      </w:r>
      <w:r w:rsidRPr="007F54F5">
        <w:rPr>
          <w:rFonts w:ascii="Times New Roman" w:hAnsi="Times New Roman" w:cs="Times New Roman"/>
          <w:rPrChange w:id="2518" w:author="Curt Storlazzi" w:date="2016-04-04T13:22:00Z">
            <w:rPr/>
          </w:rPrChange>
        </w:rPr>
        <w:t xml:space="preserve"> it was possible to see heterogeneous spatial patterns over short distances. This suggests sediment accumulation studies that rely on one or a few sediment traps near the stream outlet may be significantly overestimating sediment accumulation or the impact of flood-supplied sediment on the surrounding reef. </w:t>
      </w:r>
    </w:p>
    <w:p w14:paraId="4A1A004D" w14:textId="2B991115" w:rsidR="00292608" w:rsidRPr="007F54F5" w:rsidRDefault="00292608">
      <w:pPr>
        <w:spacing w:after="0"/>
        <w:ind w:firstLine="720"/>
        <w:rPr>
          <w:rFonts w:ascii="Times New Roman" w:hAnsi="Times New Roman" w:cs="Times New Roman"/>
          <w:rPrChange w:id="2519" w:author="Curt Storlazzi" w:date="2016-04-04T13:22:00Z">
            <w:rPr/>
          </w:rPrChange>
        </w:rPr>
        <w:pPrChange w:id="2520" w:author="Curt Storlazzi" w:date="2016-04-04T12:44:00Z">
          <w:pPr>
            <w:ind w:firstLine="720"/>
          </w:pPr>
        </w:pPrChange>
      </w:pPr>
      <w:r w:rsidRPr="007F54F5">
        <w:rPr>
          <w:rFonts w:ascii="Times New Roman" w:hAnsi="Times New Roman" w:cs="Times New Roman"/>
          <w:rPrChange w:id="2521" w:author="Curt Storlazzi" w:date="2016-04-04T13:22:00Z">
            <w:rPr/>
          </w:rPrChange>
        </w:rPr>
        <w:t>This study period included mitigation actions that significantly reduced SSY to the Bay, making precipitation a poor predictor of SSY and hence, sediment accumulation. In other watersheds where mitigation is planned, or land use change is ongoing</w:t>
      </w:r>
      <w:r w:rsidR="00C810B0" w:rsidRPr="007F54F5">
        <w:rPr>
          <w:rFonts w:ascii="Times New Roman" w:hAnsi="Times New Roman" w:cs="Times New Roman"/>
          <w:rPrChange w:id="2522" w:author="Curt Storlazzi" w:date="2016-04-04T13:22:00Z">
            <w:rPr/>
          </w:rPrChange>
        </w:rPr>
        <w:t>,</w:t>
      </w:r>
      <w:r w:rsidRPr="007F54F5">
        <w:rPr>
          <w:rFonts w:ascii="Times New Roman" w:hAnsi="Times New Roman" w:cs="Times New Roman"/>
          <w:rPrChange w:id="2523" w:author="Curt Storlazzi" w:date="2016-04-04T13:22:00Z">
            <w:rPr/>
          </w:rPrChange>
        </w:rPr>
        <w:t xml:space="preserve"> it is strongly advised that in situ measurements of SSY from the stream are used. The approach presented in this paper illustrates how measurements of SSY from the stream,</w:t>
      </w:r>
      <w:r w:rsidR="00702B42" w:rsidRPr="007F54F5">
        <w:rPr>
          <w:rFonts w:ascii="Times New Roman" w:hAnsi="Times New Roman" w:cs="Times New Roman"/>
          <w:rPrChange w:id="2524" w:author="Curt Storlazzi" w:date="2016-04-04T13:22:00Z">
            <w:rPr/>
          </w:rPrChange>
        </w:rPr>
        <w:t xml:space="preserve"> time-lapse photography,</w:t>
      </w:r>
      <w:r w:rsidRPr="007F54F5">
        <w:rPr>
          <w:rFonts w:ascii="Times New Roman" w:hAnsi="Times New Roman" w:cs="Times New Roman"/>
          <w:rPrChange w:id="2525" w:author="Curt Storlazzi" w:date="2016-04-04T13:22:00Z">
            <w:rPr/>
          </w:rPrChange>
        </w:rPr>
        <w:t xml:space="preserve"> water circulation over the reef, and sediment accumulation in sediment traps and </w:t>
      </w:r>
      <w:r w:rsidR="00C810B0" w:rsidRPr="007F54F5">
        <w:rPr>
          <w:rFonts w:ascii="Times New Roman" w:hAnsi="Times New Roman" w:cs="Times New Roman"/>
          <w:rPrChange w:id="2526" w:author="Curt Storlazzi" w:date="2016-04-04T13:22:00Z">
            <w:rPr/>
          </w:rPrChange>
        </w:rPr>
        <w:t>pods</w:t>
      </w:r>
      <w:r w:rsidRPr="007F54F5">
        <w:rPr>
          <w:rFonts w:ascii="Times New Roman" w:hAnsi="Times New Roman" w:cs="Times New Roman"/>
          <w:rPrChange w:id="2527" w:author="Curt Storlazzi" w:date="2016-04-04T13:22:00Z">
            <w:rPr/>
          </w:rPrChange>
        </w:rPr>
        <w:t xml:space="preserve"> can be </w:t>
      </w:r>
      <w:r w:rsidR="00C810B0" w:rsidRPr="007F54F5">
        <w:rPr>
          <w:rFonts w:ascii="Times New Roman" w:hAnsi="Times New Roman" w:cs="Times New Roman"/>
          <w:rPrChange w:id="2528" w:author="Curt Storlazzi" w:date="2016-04-04T13:22:00Z">
            <w:rPr/>
          </w:rPrChange>
        </w:rPr>
        <w:t xml:space="preserve">combined to develop an integrated understanding of sediment dynamics in a fringing reef embayment in </w:t>
      </w:r>
      <w:r w:rsidRPr="007F54F5">
        <w:rPr>
          <w:rFonts w:ascii="Times New Roman" w:hAnsi="Times New Roman" w:cs="Times New Roman"/>
          <w:rPrChange w:id="2529" w:author="Curt Storlazzi" w:date="2016-04-04T13:22:00Z">
            <w:rPr/>
          </w:rPrChange>
        </w:rPr>
        <w:t xml:space="preserve">support </w:t>
      </w:r>
      <w:r w:rsidR="00C810B0" w:rsidRPr="007F54F5">
        <w:rPr>
          <w:rFonts w:ascii="Times New Roman" w:hAnsi="Times New Roman" w:cs="Times New Roman"/>
          <w:rPrChange w:id="2530" w:author="Curt Storlazzi" w:date="2016-04-04T13:22:00Z">
            <w:rPr/>
          </w:rPrChange>
        </w:rPr>
        <w:t xml:space="preserve">of </w:t>
      </w:r>
      <w:r w:rsidRPr="007F54F5">
        <w:rPr>
          <w:rFonts w:ascii="Times New Roman" w:hAnsi="Times New Roman" w:cs="Times New Roman"/>
          <w:rPrChange w:id="2531" w:author="Curt Storlazzi" w:date="2016-04-04T13:22:00Z">
            <w:rPr/>
          </w:rPrChange>
        </w:rPr>
        <w:t>coral conservation. This approach was designed to be low cost and require few personnel and technical resources, yet still provide</w:t>
      </w:r>
      <w:r w:rsidR="00702B42" w:rsidRPr="007F54F5">
        <w:rPr>
          <w:rFonts w:ascii="Times New Roman" w:hAnsi="Times New Roman" w:cs="Times New Roman"/>
          <w:rPrChange w:id="2532" w:author="Curt Storlazzi" w:date="2016-04-04T13:22:00Z">
            <w:rPr/>
          </w:rPrChange>
        </w:rPr>
        <w:t>d</w:t>
      </w:r>
      <w:r w:rsidRPr="007F54F5">
        <w:rPr>
          <w:rFonts w:ascii="Times New Roman" w:hAnsi="Times New Roman" w:cs="Times New Roman"/>
          <w:rPrChange w:id="2533" w:author="Curt Storlazzi" w:date="2016-04-04T13:22:00Z">
            <w:rPr/>
          </w:rPrChange>
        </w:rPr>
        <w:t xml:space="preserve"> a full description of terrigenous sediment dynamics in the study site to recommend management efforts and determine their efficacy. </w:t>
      </w:r>
    </w:p>
    <w:p w14:paraId="52D16ADD" w14:textId="4B9CEDBF" w:rsidR="007E3E41" w:rsidRPr="007F54F5" w:rsidRDefault="007E3E41">
      <w:pPr>
        <w:spacing w:after="0"/>
        <w:ind w:firstLine="720"/>
        <w:rPr>
          <w:rFonts w:ascii="Times New Roman" w:hAnsi="Times New Roman" w:cs="Times New Roman"/>
          <w:rPrChange w:id="2534" w:author="Curt Storlazzi" w:date="2016-04-04T13:22:00Z">
            <w:rPr/>
          </w:rPrChange>
        </w:rPr>
        <w:pPrChange w:id="2535" w:author="Curt Storlazzi" w:date="2016-04-04T12:44:00Z">
          <w:pPr>
            <w:ind w:firstLine="720"/>
          </w:pPr>
        </w:pPrChange>
      </w:pPr>
      <w:r w:rsidRPr="007F54F5">
        <w:rPr>
          <w:rFonts w:ascii="Times New Roman" w:hAnsi="Times New Roman" w:cs="Times New Roman"/>
          <w:rPrChange w:id="2536" w:author="Curt Storlazzi" w:date="2016-04-04T13:22:00Z">
            <w:rPr/>
          </w:rPrChange>
        </w:rPr>
        <w:br w:type="page"/>
      </w:r>
    </w:p>
    <w:p w14:paraId="722829A5" w14:textId="550FF76E" w:rsidR="007E3E41" w:rsidRPr="007F54F5" w:rsidRDefault="007E3E41">
      <w:pPr>
        <w:pStyle w:val="Heading1"/>
        <w:spacing w:before="0" w:after="0"/>
        <w:rPr>
          <w:rFonts w:ascii="Times New Roman" w:hAnsi="Times New Roman" w:cs="Times New Roman"/>
          <w:rPrChange w:id="2537" w:author="Curt Storlazzi" w:date="2016-04-04T13:22:00Z">
            <w:rPr/>
          </w:rPrChange>
        </w:rPr>
        <w:pPrChange w:id="2538" w:author="Curt Storlazzi" w:date="2016-04-04T12:44:00Z">
          <w:pPr>
            <w:pStyle w:val="Heading1"/>
          </w:pPr>
        </w:pPrChange>
      </w:pPr>
      <w:r w:rsidRPr="007F54F5">
        <w:rPr>
          <w:rFonts w:ascii="Times New Roman" w:hAnsi="Times New Roman" w:cs="Times New Roman"/>
          <w:rPrChange w:id="2539" w:author="Curt Storlazzi" w:date="2016-04-04T13:22:00Z">
            <w:rPr/>
          </w:rPrChange>
        </w:rPr>
        <w:lastRenderedPageBreak/>
        <w:t xml:space="preserve">Figures </w:t>
      </w:r>
      <w:r w:rsidR="00CC4698" w:rsidRPr="007F54F5">
        <w:rPr>
          <w:rFonts w:ascii="Times New Roman" w:hAnsi="Times New Roman" w:cs="Times New Roman"/>
          <w:rPrChange w:id="2540" w:author="Curt Storlazzi" w:date="2016-04-04T13:22:00Z">
            <w:rPr/>
          </w:rPrChange>
        </w:rPr>
        <w:t>with</w:t>
      </w:r>
      <w:r w:rsidRPr="007F54F5">
        <w:rPr>
          <w:rFonts w:ascii="Times New Roman" w:hAnsi="Times New Roman" w:cs="Times New Roman"/>
          <w:rPrChange w:id="2541" w:author="Curt Storlazzi" w:date="2016-04-04T13:22:00Z">
            <w:rPr/>
          </w:rPrChange>
        </w:rPr>
        <w:t xml:space="preserve"> Captions</w:t>
      </w:r>
    </w:p>
    <w:p w14:paraId="635859B0" w14:textId="12136759" w:rsidR="007E3E41" w:rsidRPr="007F54F5" w:rsidRDefault="00A13A1D">
      <w:pPr>
        <w:pStyle w:val="Heading2"/>
        <w:spacing w:before="0"/>
        <w:rPr>
          <w:rFonts w:ascii="Times New Roman" w:hAnsi="Times New Roman" w:cs="Times New Roman"/>
          <w:rPrChange w:id="2542" w:author="Curt Storlazzi" w:date="2016-04-04T13:22:00Z">
            <w:rPr/>
          </w:rPrChange>
        </w:rPr>
        <w:pPrChange w:id="2543" w:author="Curt Storlazzi" w:date="2016-04-04T12:44:00Z">
          <w:pPr>
            <w:pStyle w:val="Heading2"/>
          </w:pPr>
        </w:pPrChange>
      </w:pPr>
      <w:r w:rsidRPr="007F54F5">
        <w:rPr>
          <w:rFonts w:ascii="Times New Roman" w:hAnsi="Times New Roman" w:cs="Times New Roman"/>
          <w:rPrChange w:id="2544" w:author="Curt Storlazzi" w:date="2016-04-04T13:22:00Z">
            <w:rPr/>
          </w:rPrChange>
        </w:rPr>
        <w:t>Figure 1 Study Area</w:t>
      </w:r>
    </w:p>
    <w:p w14:paraId="05DDB20E" w14:textId="77777777" w:rsidR="007E3E41" w:rsidRPr="007F54F5" w:rsidRDefault="007E3E41">
      <w:pPr>
        <w:spacing w:after="0"/>
        <w:rPr>
          <w:rFonts w:ascii="Times New Roman" w:hAnsi="Times New Roman" w:cs="Times New Roman"/>
          <w:rPrChange w:id="2545" w:author="Curt Storlazzi" w:date="2016-04-04T13:22:00Z">
            <w:rPr/>
          </w:rPrChange>
        </w:rPr>
        <w:pPrChange w:id="2546" w:author="Curt Storlazzi" w:date="2016-04-04T12:44:00Z">
          <w:pPr/>
        </w:pPrChange>
      </w:pPr>
      <w:r w:rsidRPr="007F54F5">
        <w:rPr>
          <w:rFonts w:ascii="Times New Roman" w:hAnsi="Times New Roman" w:cs="Times New Roman"/>
          <w:noProof/>
          <w:rPrChange w:id="2547" w:author="Curt Storlazzi" w:date="2016-04-04T13:22:00Z">
            <w:rPr>
              <w:noProof/>
            </w:rPr>
          </w:rPrChange>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2548" w:name="_Ref446470632"/>
    </w:p>
    <w:p w14:paraId="25046F38" w14:textId="47B64541" w:rsidR="007E3E41" w:rsidRPr="007F54F5" w:rsidRDefault="007E3E41">
      <w:pPr>
        <w:keepNext/>
        <w:keepLines/>
        <w:spacing w:after="0"/>
        <w:rPr>
          <w:rFonts w:ascii="Times New Roman" w:hAnsi="Times New Roman" w:cs="Times New Roman"/>
          <w:rPrChange w:id="2549" w:author="Curt Storlazzi" w:date="2016-04-04T13:22:00Z">
            <w:rPr/>
          </w:rPrChange>
        </w:rPr>
        <w:pPrChange w:id="2550" w:author="Curt Storlazzi" w:date="2016-04-04T12:44:00Z">
          <w:pPr>
            <w:keepNext/>
            <w:keepLines/>
          </w:pPr>
        </w:pPrChange>
      </w:pPr>
      <w:bookmarkStart w:id="2551" w:name="_Ref447276231"/>
      <w:bookmarkStart w:id="2552" w:name="_Ref447181793"/>
      <w:r w:rsidRPr="007F54F5">
        <w:rPr>
          <w:rFonts w:ascii="Times New Roman" w:hAnsi="Times New Roman" w:cs="Times New Roman"/>
          <w:rPrChange w:id="2553" w:author="Curt Storlazzi" w:date="2016-04-04T13:22:00Z">
            <w:rPr/>
          </w:rPrChange>
        </w:rPr>
        <w:t xml:space="preserve">Figure </w:t>
      </w:r>
      <w:r w:rsidR="006B7B47" w:rsidRPr="007F54F5">
        <w:rPr>
          <w:rFonts w:ascii="Times New Roman" w:hAnsi="Times New Roman" w:cs="Times New Roman"/>
          <w:rPrChange w:id="2554" w:author="Curt Storlazzi" w:date="2016-04-04T13:22:00Z">
            <w:rPr/>
          </w:rPrChange>
        </w:rPr>
        <w:fldChar w:fldCharType="begin"/>
      </w:r>
      <w:r w:rsidR="006B7B47" w:rsidRPr="007F54F5">
        <w:rPr>
          <w:rFonts w:ascii="Times New Roman" w:hAnsi="Times New Roman" w:cs="Times New Roman"/>
          <w:rPrChange w:id="2555" w:author="Curt Storlazzi" w:date="2016-04-04T13:22:00Z">
            <w:rPr/>
          </w:rPrChange>
        </w:rPr>
        <w:instrText xml:space="preserve"> SEQ Figure \* ARABIC </w:instrText>
      </w:r>
      <w:r w:rsidR="006B7B47" w:rsidRPr="007F54F5">
        <w:rPr>
          <w:rFonts w:ascii="Times New Roman" w:hAnsi="Times New Roman" w:cs="Times New Roman"/>
          <w:rPrChange w:id="2556" w:author="Curt Storlazzi" w:date="2016-04-04T13:22:00Z">
            <w:rPr>
              <w:noProof/>
            </w:rPr>
          </w:rPrChange>
        </w:rPr>
        <w:fldChar w:fldCharType="separate"/>
      </w:r>
      <w:r w:rsidR="00C604D7" w:rsidRPr="007F54F5">
        <w:rPr>
          <w:rFonts w:ascii="Times New Roman" w:hAnsi="Times New Roman" w:cs="Times New Roman"/>
          <w:noProof/>
          <w:rPrChange w:id="2557" w:author="Curt Storlazzi" w:date="2016-04-04T13:22:00Z">
            <w:rPr>
              <w:noProof/>
            </w:rPr>
          </w:rPrChange>
        </w:rPr>
        <w:t>1</w:t>
      </w:r>
      <w:r w:rsidR="006B7B47" w:rsidRPr="007F54F5">
        <w:rPr>
          <w:rFonts w:ascii="Times New Roman" w:hAnsi="Times New Roman" w:cs="Times New Roman"/>
          <w:noProof/>
          <w:rPrChange w:id="2558" w:author="Curt Storlazzi" w:date="2016-04-04T13:22:00Z">
            <w:rPr>
              <w:noProof/>
            </w:rPr>
          </w:rPrChange>
        </w:rPr>
        <w:fldChar w:fldCharType="end"/>
      </w:r>
      <w:bookmarkEnd w:id="2548"/>
      <w:bookmarkEnd w:id="2551"/>
      <w:r w:rsidR="00CC4698" w:rsidRPr="007F54F5">
        <w:rPr>
          <w:rFonts w:ascii="Times New Roman" w:hAnsi="Times New Roman" w:cs="Times New Roman"/>
          <w:rPrChange w:id="2559" w:author="Curt Storlazzi" w:date="2016-04-04T13:22:00Z">
            <w:rPr/>
          </w:rPrChange>
        </w:rPr>
        <w:t xml:space="preserve">. </w:t>
      </w:r>
      <w:r w:rsidRPr="007F54F5">
        <w:rPr>
          <w:rFonts w:ascii="Times New Roman" w:hAnsi="Times New Roman" w:cs="Times New Roman"/>
          <w:rPrChange w:id="2560" w:author="Curt Storlazzi" w:date="2016-04-04T13:22:00Z">
            <w:rPr/>
          </w:rPrChange>
        </w:rPr>
        <w:t xml:space="preserve">Maps of the study area and instrumentation in Faga'alu Bay. </w:t>
      </w:r>
      <w:r w:rsidR="00D365F0" w:rsidRPr="007F54F5">
        <w:rPr>
          <w:rFonts w:ascii="Times New Roman" w:hAnsi="Times New Roman" w:cs="Times New Roman"/>
          <w:rPrChange w:id="2561" w:author="Curt Storlazzi" w:date="2016-04-04T13:22:00Z">
            <w:rPr/>
          </w:rPrChange>
        </w:rPr>
        <w:t>Sediment pod</w:t>
      </w:r>
      <w:r w:rsidRPr="007F54F5">
        <w:rPr>
          <w:rFonts w:ascii="Times New Roman" w:hAnsi="Times New Roman" w:cs="Times New Roman"/>
          <w:rPrChange w:id="2562" w:author="Curt Storlazzi" w:date="2016-04-04T13:22:00Z">
            <w:rPr/>
          </w:rPrChange>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7F54F5">
        <w:rPr>
          <w:rFonts w:ascii="Times New Roman" w:hAnsi="Times New Roman" w:cs="Times New Roman"/>
          <w:rPrChange w:id="2563" w:author="Curt Storlazzi" w:date="2016-04-04T13:22:00Z">
            <w:rPr/>
          </w:rPrChange>
        </w:rPr>
        <w:fldChar w:fldCharType="begin" w:fldLock="1"/>
      </w:r>
      <w:r w:rsidRPr="007F54F5">
        <w:rPr>
          <w:rFonts w:ascii="Times New Roman" w:hAnsi="Times New Roman" w:cs="Times New Roman"/>
          <w:rPrChange w:id="2564" w:author="Curt Storlazzi" w:date="2016-04-04T13:22:00Z">
            <w:rPr/>
          </w:rPrChange>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rsidRPr="007F54F5">
        <w:rPr>
          <w:rFonts w:ascii="Times New Roman" w:hAnsi="Times New Roman" w:cs="Times New Roman"/>
          <w:rPrChange w:id="2565" w:author="Curt Storlazzi" w:date="2016-04-04T13:22:00Z">
            <w:rPr/>
          </w:rPrChange>
        </w:rPr>
        <w:fldChar w:fldCharType="separate"/>
      </w:r>
      <w:r w:rsidRPr="007F54F5">
        <w:rPr>
          <w:rFonts w:ascii="Times New Roman" w:hAnsi="Times New Roman" w:cs="Times New Roman"/>
          <w:noProof/>
          <w:rPrChange w:id="2566" w:author="Curt Storlazzi" w:date="2016-04-04T13:22:00Z">
            <w:rPr>
              <w:noProof/>
            </w:rPr>
          </w:rPrChange>
        </w:rPr>
        <w:t xml:space="preserve">(Messina and Biggs, </w:t>
      </w:r>
      <w:r w:rsidRPr="007F54F5">
        <w:rPr>
          <w:rFonts w:ascii="Times New Roman" w:hAnsi="Times New Roman" w:cs="Times New Roman"/>
          <w:i/>
          <w:noProof/>
          <w:rPrChange w:id="2567" w:author="Curt Storlazzi" w:date="2016-04-04T13:22:00Z">
            <w:rPr>
              <w:i/>
              <w:noProof/>
            </w:rPr>
          </w:rPrChange>
        </w:rPr>
        <w:t>in press</w:t>
      </w:r>
      <w:r w:rsidRPr="007F54F5">
        <w:rPr>
          <w:rFonts w:ascii="Times New Roman" w:hAnsi="Times New Roman" w:cs="Times New Roman"/>
          <w:noProof/>
          <w:rPrChange w:id="2568" w:author="Curt Storlazzi" w:date="2016-04-04T13:22:00Z">
            <w:rPr>
              <w:noProof/>
            </w:rPr>
          </w:rPrChange>
        </w:rPr>
        <w:t>)</w:t>
      </w:r>
      <w:r w:rsidRPr="007F54F5">
        <w:rPr>
          <w:rFonts w:ascii="Times New Roman" w:hAnsi="Times New Roman" w:cs="Times New Roman"/>
          <w:rPrChange w:id="2569" w:author="Curt Storlazzi" w:date="2016-04-04T13:22:00Z">
            <w:rPr/>
          </w:rPrChange>
        </w:rPr>
        <w:fldChar w:fldCharType="end"/>
      </w:r>
      <w:r w:rsidRPr="007F54F5">
        <w:rPr>
          <w:rFonts w:ascii="Times New Roman" w:hAnsi="Times New Roman" w:cs="Times New Roman"/>
          <w:rPrChange w:id="2570" w:author="Curt Storlazzi" w:date="2016-04-04T13:22:00Z">
            <w:rPr/>
          </w:rPrChange>
        </w:rPr>
        <w:t>. A time-lapse camera was installed at “Camera” to record images of transient sediment plumes during storms.</w:t>
      </w:r>
      <w:bookmarkEnd w:id="2552"/>
    </w:p>
    <w:p w14:paraId="096A3B67" w14:textId="77777777" w:rsidR="007E3E41" w:rsidRPr="007F54F5" w:rsidRDefault="007E3E41">
      <w:pPr>
        <w:spacing w:after="0"/>
        <w:rPr>
          <w:rFonts w:ascii="Times New Roman" w:hAnsi="Times New Roman" w:cs="Times New Roman"/>
          <w:rPrChange w:id="2571" w:author="Curt Storlazzi" w:date="2016-04-04T13:22:00Z">
            <w:rPr/>
          </w:rPrChange>
        </w:rPr>
        <w:pPrChange w:id="2572" w:author="Curt Storlazzi" w:date="2016-04-04T12:44:00Z">
          <w:pPr/>
        </w:pPrChange>
      </w:pPr>
    </w:p>
    <w:p w14:paraId="2A13CAF8" w14:textId="77777777" w:rsidR="00A13A1D" w:rsidRPr="007F54F5" w:rsidRDefault="00A13A1D">
      <w:pPr>
        <w:spacing w:after="0"/>
        <w:rPr>
          <w:rFonts w:ascii="Times New Roman" w:hAnsi="Times New Roman" w:cs="Times New Roman"/>
          <w:rPrChange w:id="2573" w:author="Curt Storlazzi" w:date="2016-04-04T13:22:00Z">
            <w:rPr/>
          </w:rPrChange>
        </w:rPr>
        <w:pPrChange w:id="2574" w:author="Curt Storlazzi" w:date="2016-04-04T12:44:00Z">
          <w:pPr/>
        </w:pPrChange>
      </w:pPr>
    </w:p>
    <w:p w14:paraId="35558BA8" w14:textId="4C0445D4" w:rsidR="00A13A1D" w:rsidRPr="007F54F5" w:rsidRDefault="00A13A1D">
      <w:pPr>
        <w:pStyle w:val="Heading2"/>
        <w:spacing w:before="0"/>
        <w:rPr>
          <w:rFonts w:ascii="Times New Roman" w:hAnsi="Times New Roman" w:cs="Times New Roman"/>
          <w:rPrChange w:id="2575" w:author="Curt Storlazzi" w:date="2016-04-04T13:22:00Z">
            <w:rPr/>
          </w:rPrChange>
        </w:rPr>
        <w:pPrChange w:id="2576" w:author="Curt Storlazzi" w:date="2016-04-04T12:44:00Z">
          <w:pPr>
            <w:pStyle w:val="Heading2"/>
          </w:pPr>
        </w:pPrChange>
      </w:pPr>
      <w:r w:rsidRPr="007F54F5">
        <w:rPr>
          <w:rFonts w:ascii="Times New Roman" w:hAnsi="Times New Roman" w:cs="Times New Roman"/>
          <w:rPrChange w:id="2577" w:author="Curt Storlazzi" w:date="2016-04-04T13:22:00Z">
            <w:rPr/>
          </w:rPrChange>
        </w:rPr>
        <w:lastRenderedPageBreak/>
        <w:t>Figure 2 Pictures of sediment traps</w:t>
      </w:r>
    </w:p>
    <w:p w14:paraId="1FD867B9" w14:textId="77777777" w:rsidR="002903D1" w:rsidRPr="007F54F5" w:rsidRDefault="002903D1">
      <w:pPr>
        <w:keepNext/>
        <w:keepLines/>
        <w:spacing w:after="0"/>
        <w:rPr>
          <w:rFonts w:ascii="Times New Roman" w:hAnsi="Times New Roman" w:cs="Times New Roman"/>
          <w:rPrChange w:id="2578" w:author="Curt Storlazzi" w:date="2016-04-04T13:22:00Z">
            <w:rPr/>
          </w:rPrChange>
        </w:rPr>
        <w:pPrChange w:id="2579" w:author="Curt Storlazzi" w:date="2016-04-04T12:44:00Z">
          <w:pPr>
            <w:keepNext/>
            <w:keepLines/>
          </w:pPr>
        </w:pPrChange>
      </w:pPr>
      <w:r w:rsidRPr="007F54F5">
        <w:rPr>
          <w:rFonts w:ascii="Times New Roman" w:hAnsi="Times New Roman" w:cs="Times New Roman"/>
          <w:noProof/>
          <w:rPrChange w:id="2580" w:author="Curt Storlazzi" w:date="2016-04-04T13:22:00Z">
            <w:rPr>
              <w:noProof/>
            </w:rPr>
          </w:rPrChange>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70BC54F3" w:rsidR="002903D1" w:rsidRPr="007F54F5" w:rsidRDefault="002903D1">
      <w:pPr>
        <w:spacing w:after="0"/>
        <w:rPr>
          <w:rFonts w:ascii="Times New Roman" w:hAnsi="Times New Roman" w:cs="Times New Roman"/>
          <w:rPrChange w:id="2581" w:author="Curt Storlazzi" w:date="2016-04-04T13:22:00Z">
            <w:rPr/>
          </w:rPrChange>
        </w:rPr>
        <w:pPrChange w:id="2582" w:author="Curt Storlazzi" w:date="2016-04-04T12:44:00Z">
          <w:pPr/>
        </w:pPrChange>
      </w:pPr>
      <w:bookmarkStart w:id="2583" w:name="_Ref446590596"/>
      <w:bookmarkStart w:id="2584" w:name="_Ref447181952"/>
      <w:r w:rsidRPr="007F54F5">
        <w:rPr>
          <w:rFonts w:ascii="Times New Roman" w:hAnsi="Times New Roman" w:cs="Times New Roman"/>
          <w:rPrChange w:id="2585" w:author="Curt Storlazzi" w:date="2016-04-04T13:22:00Z">
            <w:rPr/>
          </w:rPrChange>
        </w:rPr>
        <w:t xml:space="preserve">Figure </w:t>
      </w:r>
      <w:r w:rsidR="006B7B47" w:rsidRPr="007F54F5">
        <w:rPr>
          <w:rFonts w:ascii="Times New Roman" w:hAnsi="Times New Roman" w:cs="Times New Roman"/>
          <w:rPrChange w:id="2586" w:author="Curt Storlazzi" w:date="2016-04-04T13:22:00Z">
            <w:rPr/>
          </w:rPrChange>
        </w:rPr>
        <w:fldChar w:fldCharType="begin"/>
      </w:r>
      <w:r w:rsidR="006B7B47" w:rsidRPr="007F54F5">
        <w:rPr>
          <w:rFonts w:ascii="Times New Roman" w:hAnsi="Times New Roman" w:cs="Times New Roman"/>
          <w:rPrChange w:id="2587" w:author="Curt Storlazzi" w:date="2016-04-04T13:22:00Z">
            <w:rPr/>
          </w:rPrChange>
        </w:rPr>
        <w:instrText xml:space="preserve"> SEQ Figure \* ARABIC </w:instrText>
      </w:r>
      <w:r w:rsidR="006B7B47" w:rsidRPr="007F54F5">
        <w:rPr>
          <w:rFonts w:ascii="Times New Roman" w:hAnsi="Times New Roman" w:cs="Times New Roman"/>
          <w:rPrChange w:id="2588" w:author="Curt Storlazzi" w:date="2016-04-04T13:22:00Z">
            <w:rPr>
              <w:noProof/>
            </w:rPr>
          </w:rPrChange>
        </w:rPr>
        <w:fldChar w:fldCharType="separate"/>
      </w:r>
      <w:r w:rsidR="00C604D7" w:rsidRPr="007F54F5">
        <w:rPr>
          <w:rFonts w:ascii="Times New Roman" w:hAnsi="Times New Roman" w:cs="Times New Roman"/>
          <w:noProof/>
          <w:rPrChange w:id="2589" w:author="Curt Storlazzi" w:date="2016-04-04T13:22:00Z">
            <w:rPr>
              <w:noProof/>
            </w:rPr>
          </w:rPrChange>
        </w:rPr>
        <w:t>2</w:t>
      </w:r>
      <w:r w:rsidR="006B7B47" w:rsidRPr="007F54F5">
        <w:rPr>
          <w:rFonts w:ascii="Times New Roman" w:hAnsi="Times New Roman" w:cs="Times New Roman"/>
          <w:noProof/>
          <w:rPrChange w:id="2590" w:author="Curt Storlazzi" w:date="2016-04-04T13:22:00Z">
            <w:rPr>
              <w:noProof/>
            </w:rPr>
          </w:rPrChange>
        </w:rPr>
        <w:fldChar w:fldCharType="end"/>
      </w:r>
      <w:bookmarkEnd w:id="2583"/>
      <w:r w:rsidRPr="007F54F5">
        <w:rPr>
          <w:rFonts w:ascii="Times New Roman" w:hAnsi="Times New Roman" w:cs="Times New Roman"/>
          <w:rPrChange w:id="2591" w:author="Curt Storlazzi" w:date="2016-04-04T13:22:00Z">
            <w:rPr/>
          </w:rPrChange>
        </w:rPr>
        <w:t xml:space="preserve">. Pictures of the sediment traps and </w:t>
      </w:r>
      <w:r w:rsidR="00D365F0" w:rsidRPr="007F54F5">
        <w:rPr>
          <w:rFonts w:ascii="Times New Roman" w:hAnsi="Times New Roman" w:cs="Times New Roman"/>
          <w:rPrChange w:id="2592" w:author="Curt Storlazzi" w:date="2016-04-04T13:22:00Z">
            <w:rPr/>
          </w:rPrChange>
        </w:rPr>
        <w:t>sediment pod</w:t>
      </w:r>
      <w:r w:rsidRPr="007F54F5">
        <w:rPr>
          <w:rFonts w:ascii="Times New Roman" w:hAnsi="Times New Roman" w:cs="Times New Roman"/>
          <w:rPrChange w:id="2593" w:author="Curt Storlazzi" w:date="2016-04-04T13:22:00Z">
            <w:rPr/>
          </w:rPrChange>
        </w:rPr>
        <w:t xml:space="preserve">s at high tide. a-b) At Site 3A in an area of branching coral rubble, approximately 2m depth c) Capping the </w:t>
      </w:r>
      <w:r w:rsidR="00D365F0" w:rsidRPr="007F54F5">
        <w:rPr>
          <w:rFonts w:ascii="Times New Roman" w:hAnsi="Times New Roman" w:cs="Times New Roman"/>
          <w:rPrChange w:id="2594" w:author="Curt Storlazzi" w:date="2016-04-04T13:22:00Z">
            <w:rPr/>
          </w:rPrChange>
        </w:rPr>
        <w:t>sediment pod</w:t>
      </w:r>
      <w:r w:rsidRPr="007F54F5">
        <w:rPr>
          <w:rFonts w:ascii="Times New Roman" w:hAnsi="Times New Roman" w:cs="Times New Roman"/>
          <w:rPrChange w:id="2595" w:author="Curt Storlazzi" w:date="2016-04-04T13:22:00Z">
            <w:rPr/>
          </w:rPrChange>
        </w:rPr>
        <w:t xml:space="preserve"> for retrieval at Site 1C, approx. 10m depth d) At Site 1B, the surrounding area is mixed terrigenous and carbonate benthic sediment.</w:t>
      </w:r>
      <w:bookmarkEnd w:id="2584"/>
    </w:p>
    <w:p w14:paraId="0CAA6B8D" w14:textId="77777777" w:rsidR="002903D1" w:rsidRPr="007F54F5" w:rsidRDefault="002903D1">
      <w:pPr>
        <w:spacing w:after="0"/>
        <w:rPr>
          <w:rFonts w:ascii="Times New Roman" w:hAnsi="Times New Roman" w:cs="Times New Roman"/>
          <w:rPrChange w:id="2596" w:author="Curt Storlazzi" w:date="2016-04-04T13:22:00Z">
            <w:rPr/>
          </w:rPrChange>
        </w:rPr>
        <w:pPrChange w:id="2597" w:author="Curt Storlazzi" w:date="2016-04-04T12:44:00Z">
          <w:pPr/>
        </w:pPrChange>
      </w:pPr>
    </w:p>
    <w:p w14:paraId="67B5465B" w14:textId="77777777" w:rsidR="00A13A1D" w:rsidRPr="007F54F5" w:rsidRDefault="00A13A1D">
      <w:pPr>
        <w:spacing w:after="0"/>
        <w:rPr>
          <w:rFonts w:ascii="Times New Roman" w:hAnsi="Times New Roman" w:cs="Times New Roman"/>
          <w:rPrChange w:id="2598" w:author="Curt Storlazzi" w:date="2016-04-04T13:22:00Z">
            <w:rPr/>
          </w:rPrChange>
        </w:rPr>
        <w:pPrChange w:id="2599" w:author="Curt Storlazzi" w:date="2016-04-04T12:44:00Z">
          <w:pPr/>
        </w:pPrChange>
      </w:pPr>
    </w:p>
    <w:p w14:paraId="7AFA25CF" w14:textId="77777777" w:rsidR="00A13A1D" w:rsidRPr="007F54F5" w:rsidRDefault="00A13A1D">
      <w:pPr>
        <w:spacing w:after="0"/>
        <w:rPr>
          <w:rFonts w:ascii="Times New Roman" w:hAnsi="Times New Roman" w:cs="Times New Roman"/>
          <w:rPrChange w:id="2600" w:author="Curt Storlazzi" w:date="2016-04-04T13:22:00Z">
            <w:rPr/>
          </w:rPrChange>
        </w:rPr>
        <w:pPrChange w:id="2601" w:author="Curt Storlazzi" w:date="2016-04-04T12:44:00Z">
          <w:pPr/>
        </w:pPrChange>
      </w:pPr>
    </w:p>
    <w:p w14:paraId="1A6B962A" w14:textId="77777777" w:rsidR="00A13A1D" w:rsidRPr="007F54F5" w:rsidRDefault="00A13A1D">
      <w:pPr>
        <w:spacing w:after="0"/>
        <w:rPr>
          <w:rFonts w:ascii="Times New Roman" w:hAnsi="Times New Roman" w:cs="Times New Roman"/>
          <w:rPrChange w:id="2602" w:author="Curt Storlazzi" w:date="2016-04-04T13:22:00Z">
            <w:rPr/>
          </w:rPrChange>
        </w:rPr>
        <w:pPrChange w:id="2603" w:author="Curt Storlazzi" w:date="2016-04-04T12:44:00Z">
          <w:pPr/>
        </w:pPrChange>
      </w:pPr>
    </w:p>
    <w:p w14:paraId="06F40183" w14:textId="77777777" w:rsidR="00A13A1D" w:rsidRPr="007F54F5" w:rsidRDefault="00A13A1D">
      <w:pPr>
        <w:spacing w:after="0"/>
        <w:rPr>
          <w:rFonts w:ascii="Times New Roman" w:hAnsi="Times New Roman" w:cs="Times New Roman"/>
          <w:rPrChange w:id="2604" w:author="Curt Storlazzi" w:date="2016-04-04T13:22:00Z">
            <w:rPr/>
          </w:rPrChange>
        </w:rPr>
        <w:pPrChange w:id="2605" w:author="Curt Storlazzi" w:date="2016-04-04T12:44:00Z">
          <w:pPr/>
        </w:pPrChange>
      </w:pPr>
    </w:p>
    <w:p w14:paraId="3E6451B8" w14:textId="77777777" w:rsidR="00A13A1D" w:rsidRPr="007F54F5" w:rsidRDefault="00A13A1D">
      <w:pPr>
        <w:spacing w:after="0"/>
        <w:rPr>
          <w:rFonts w:ascii="Times New Roman" w:hAnsi="Times New Roman" w:cs="Times New Roman"/>
          <w:rPrChange w:id="2606" w:author="Curt Storlazzi" w:date="2016-04-04T13:22:00Z">
            <w:rPr/>
          </w:rPrChange>
        </w:rPr>
        <w:pPrChange w:id="2607" w:author="Curt Storlazzi" w:date="2016-04-04T12:44:00Z">
          <w:pPr/>
        </w:pPrChange>
      </w:pPr>
    </w:p>
    <w:p w14:paraId="05018847" w14:textId="77777777" w:rsidR="00A13A1D" w:rsidRPr="007F54F5" w:rsidRDefault="00A13A1D">
      <w:pPr>
        <w:spacing w:after="0"/>
        <w:rPr>
          <w:rFonts w:ascii="Times New Roman" w:hAnsi="Times New Roman" w:cs="Times New Roman"/>
          <w:rPrChange w:id="2608" w:author="Curt Storlazzi" w:date="2016-04-04T13:22:00Z">
            <w:rPr/>
          </w:rPrChange>
        </w:rPr>
        <w:pPrChange w:id="2609" w:author="Curt Storlazzi" w:date="2016-04-04T12:44:00Z">
          <w:pPr/>
        </w:pPrChange>
      </w:pPr>
    </w:p>
    <w:p w14:paraId="1184A73C" w14:textId="77777777" w:rsidR="00A13A1D" w:rsidRPr="007F54F5" w:rsidRDefault="00A13A1D">
      <w:pPr>
        <w:spacing w:after="0"/>
        <w:rPr>
          <w:rFonts w:ascii="Times New Roman" w:hAnsi="Times New Roman" w:cs="Times New Roman"/>
          <w:rPrChange w:id="2610" w:author="Curt Storlazzi" w:date="2016-04-04T13:22:00Z">
            <w:rPr/>
          </w:rPrChange>
        </w:rPr>
        <w:pPrChange w:id="2611" w:author="Curt Storlazzi" w:date="2016-04-04T12:44:00Z">
          <w:pPr/>
        </w:pPrChange>
      </w:pPr>
    </w:p>
    <w:p w14:paraId="7DE6AEC6" w14:textId="77777777" w:rsidR="00A13A1D" w:rsidRPr="007F54F5" w:rsidRDefault="00A13A1D">
      <w:pPr>
        <w:spacing w:after="0"/>
        <w:rPr>
          <w:rFonts w:ascii="Times New Roman" w:hAnsi="Times New Roman" w:cs="Times New Roman"/>
          <w:rPrChange w:id="2612" w:author="Curt Storlazzi" w:date="2016-04-04T13:22:00Z">
            <w:rPr/>
          </w:rPrChange>
        </w:rPr>
        <w:pPrChange w:id="2613" w:author="Curt Storlazzi" w:date="2016-04-04T12:44:00Z">
          <w:pPr/>
        </w:pPrChange>
      </w:pPr>
    </w:p>
    <w:p w14:paraId="3C7B64A7" w14:textId="77777777" w:rsidR="00A13A1D" w:rsidRPr="007F54F5" w:rsidRDefault="00A13A1D">
      <w:pPr>
        <w:spacing w:after="0"/>
        <w:rPr>
          <w:rFonts w:ascii="Times New Roman" w:hAnsi="Times New Roman" w:cs="Times New Roman"/>
          <w:rPrChange w:id="2614" w:author="Curt Storlazzi" w:date="2016-04-04T13:22:00Z">
            <w:rPr/>
          </w:rPrChange>
        </w:rPr>
        <w:pPrChange w:id="2615" w:author="Curt Storlazzi" w:date="2016-04-04T12:44:00Z">
          <w:pPr/>
        </w:pPrChange>
      </w:pPr>
    </w:p>
    <w:p w14:paraId="73690C69" w14:textId="77777777" w:rsidR="00A13A1D" w:rsidRPr="007F54F5" w:rsidRDefault="00A13A1D">
      <w:pPr>
        <w:spacing w:after="0"/>
        <w:rPr>
          <w:rFonts w:ascii="Times New Roman" w:hAnsi="Times New Roman" w:cs="Times New Roman"/>
          <w:rPrChange w:id="2616" w:author="Curt Storlazzi" w:date="2016-04-04T13:22:00Z">
            <w:rPr/>
          </w:rPrChange>
        </w:rPr>
        <w:pPrChange w:id="2617" w:author="Curt Storlazzi" w:date="2016-04-04T12:44:00Z">
          <w:pPr/>
        </w:pPrChange>
      </w:pPr>
    </w:p>
    <w:p w14:paraId="5078F7DD" w14:textId="77777777" w:rsidR="00A13A1D" w:rsidRPr="007F54F5" w:rsidRDefault="00A13A1D">
      <w:pPr>
        <w:spacing w:after="0"/>
        <w:rPr>
          <w:rFonts w:ascii="Times New Roman" w:hAnsi="Times New Roman" w:cs="Times New Roman"/>
          <w:rPrChange w:id="2618" w:author="Curt Storlazzi" w:date="2016-04-04T13:22:00Z">
            <w:rPr/>
          </w:rPrChange>
        </w:rPr>
        <w:pPrChange w:id="2619" w:author="Curt Storlazzi" w:date="2016-04-04T12:44:00Z">
          <w:pPr/>
        </w:pPrChange>
      </w:pPr>
    </w:p>
    <w:p w14:paraId="665D2721" w14:textId="77777777" w:rsidR="00A13A1D" w:rsidRPr="007F54F5" w:rsidRDefault="00A13A1D">
      <w:pPr>
        <w:spacing w:after="0"/>
        <w:rPr>
          <w:rFonts w:ascii="Times New Roman" w:hAnsi="Times New Roman" w:cs="Times New Roman"/>
          <w:rPrChange w:id="2620" w:author="Curt Storlazzi" w:date="2016-04-04T13:22:00Z">
            <w:rPr/>
          </w:rPrChange>
        </w:rPr>
        <w:pPrChange w:id="2621" w:author="Curt Storlazzi" w:date="2016-04-04T12:44:00Z">
          <w:pPr/>
        </w:pPrChange>
      </w:pPr>
    </w:p>
    <w:p w14:paraId="084CCC9D" w14:textId="07236E0E" w:rsidR="00A13A1D" w:rsidRPr="007F54F5" w:rsidRDefault="00A13A1D">
      <w:pPr>
        <w:pStyle w:val="Heading2"/>
        <w:spacing w:before="0"/>
        <w:rPr>
          <w:rFonts w:ascii="Times New Roman" w:hAnsi="Times New Roman" w:cs="Times New Roman"/>
          <w:rPrChange w:id="2622" w:author="Curt Storlazzi" w:date="2016-04-04T13:22:00Z">
            <w:rPr/>
          </w:rPrChange>
        </w:rPr>
        <w:pPrChange w:id="2623" w:author="Curt Storlazzi" w:date="2016-04-04T12:44:00Z">
          <w:pPr>
            <w:pStyle w:val="Heading2"/>
          </w:pPr>
        </w:pPrChange>
      </w:pPr>
      <w:r w:rsidRPr="007F54F5">
        <w:rPr>
          <w:rFonts w:ascii="Times New Roman" w:hAnsi="Times New Roman" w:cs="Times New Roman"/>
          <w:rPrChange w:id="2624" w:author="Curt Storlazzi" w:date="2016-04-04T13:22:00Z">
            <w:rPr/>
          </w:rPrChange>
        </w:rPr>
        <w:lastRenderedPageBreak/>
        <w:t>Figure 3 SSY and Waves</w:t>
      </w:r>
    </w:p>
    <w:p w14:paraId="641CBCCA" w14:textId="77777777" w:rsidR="00491DA3" w:rsidRPr="007F54F5" w:rsidRDefault="00491DA3">
      <w:pPr>
        <w:keepNext/>
        <w:keepLines/>
        <w:spacing w:after="0"/>
        <w:rPr>
          <w:rFonts w:ascii="Times New Roman" w:hAnsi="Times New Roman" w:cs="Times New Roman"/>
          <w:sz w:val="22"/>
          <w:rPrChange w:id="2625" w:author="Curt Storlazzi" w:date="2016-04-04T13:22:00Z">
            <w:rPr>
              <w:rFonts w:asciiTheme="minorHAnsi" w:hAnsiTheme="minorHAnsi"/>
              <w:sz w:val="22"/>
            </w:rPr>
          </w:rPrChange>
        </w:rPr>
        <w:pPrChange w:id="2626" w:author="Curt Storlazzi" w:date="2016-04-04T12:44:00Z">
          <w:pPr>
            <w:keepNext/>
            <w:keepLines/>
          </w:pPr>
        </w:pPrChange>
      </w:pPr>
      <w:r w:rsidRPr="007F54F5">
        <w:rPr>
          <w:rFonts w:ascii="Times New Roman" w:hAnsi="Times New Roman" w:cs="Times New Roman"/>
          <w:noProof/>
          <w:rPrChange w:id="2627" w:author="Curt Storlazzi" w:date="2016-04-04T13:22:00Z">
            <w:rPr>
              <w:noProof/>
            </w:rPr>
          </w:rPrChange>
        </w:rPr>
        <w:drawing>
          <wp:inline distT="0" distB="0" distL="0" distR="0" wp14:anchorId="77D1A310" wp14:editId="40699513">
            <wp:extent cx="5830570" cy="465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0570" cy="4650740"/>
                    </a:xfrm>
                    <a:prstGeom prst="rect">
                      <a:avLst/>
                    </a:prstGeom>
                    <a:noFill/>
                    <a:ln>
                      <a:noFill/>
                    </a:ln>
                  </pic:spPr>
                </pic:pic>
              </a:graphicData>
            </a:graphic>
          </wp:inline>
        </w:drawing>
      </w:r>
    </w:p>
    <w:p w14:paraId="3D83794F" w14:textId="0AD48176" w:rsidR="00491DA3" w:rsidRPr="007F54F5" w:rsidRDefault="00491DA3">
      <w:pPr>
        <w:spacing w:after="0"/>
        <w:rPr>
          <w:rFonts w:ascii="Times New Roman" w:hAnsi="Times New Roman" w:cs="Times New Roman"/>
          <w:rPrChange w:id="2628" w:author="Curt Storlazzi" w:date="2016-04-04T13:22:00Z">
            <w:rPr/>
          </w:rPrChange>
        </w:rPr>
        <w:pPrChange w:id="2629" w:author="Curt Storlazzi" w:date="2016-04-04T12:44:00Z">
          <w:pPr/>
        </w:pPrChange>
      </w:pPr>
      <w:bookmarkStart w:id="2630" w:name="_Ref446330860"/>
      <w:bookmarkStart w:id="2631" w:name="_Ref447182090"/>
      <w:bookmarkStart w:id="2632" w:name="_Ref447182265"/>
      <w:r w:rsidRPr="007F54F5">
        <w:rPr>
          <w:rFonts w:ascii="Times New Roman" w:hAnsi="Times New Roman" w:cs="Times New Roman"/>
          <w:rPrChange w:id="2633" w:author="Curt Storlazzi" w:date="2016-04-04T13:22:00Z">
            <w:rPr/>
          </w:rPrChange>
        </w:rPr>
        <w:t xml:space="preserve">Figure </w:t>
      </w:r>
      <w:r w:rsidR="006B7B47" w:rsidRPr="007F54F5">
        <w:rPr>
          <w:rFonts w:ascii="Times New Roman" w:hAnsi="Times New Roman" w:cs="Times New Roman"/>
          <w:rPrChange w:id="2634" w:author="Curt Storlazzi" w:date="2016-04-04T13:22:00Z">
            <w:rPr/>
          </w:rPrChange>
        </w:rPr>
        <w:fldChar w:fldCharType="begin"/>
      </w:r>
      <w:r w:rsidR="006B7B47" w:rsidRPr="007F54F5">
        <w:rPr>
          <w:rFonts w:ascii="Times New Roman" w:hAnsi="Times New Roman" w:cs="Times New Roman"/>
          <w:rPrChange w:id="2635" w:author="Curt Storlazzi" w:date="2016-04-04T13:22:00Z">
            <w:rPr/>
          </w:rPrChange>
        </w:rPr>
        <w:instrText xml:space="preserve"> SEQ Figure \* ARABIC </w:instrText>
      </w:r>
      <w:r w:rsidR="006B7B47" w:rsidRPr="007F54F5">
        <w:rPr>
          <w:rFonts w:ascii="Times New Roman" w:hAnsi="Times New Roman" w:cs="Times New Roman"/>
          <w:rPrChange w:id="2636" w:author="Curt Storlazzi" w:date="2016-04-04T13:22:00Z">
            <w:rPr>
              <w:noProof/>
            </w:rPr>
          </w:rPrChange>
        </w:rPr>
        <w:fldChar w:fldCharType="separate"/>
      </w:r>
      <w:r w:rsidR="003854F2" w:rsidRPr="007F54F5">
        <w:rPr>
          <w:rFonts w:ascii="Times New Roman" w:hAnsi="Times New Roman" w:cs="Times New Roman"/>
          <w:noProof/>
          <w:rPrChange w:id="2637" w:author="Curt Storlazzi" w:date="2016-04-04T13:22:00Z">
            <w:rPr>
              <w:noProof/>
            </w:rPr>
          </w:rPrChange>
        </w:rPr>
        <w:t>3</w:t>
      </w:r>
      <w:r w:rsidR="006B7B47" w:rsidRPr="007F54F5">
        <w:rPr>
          <w:rFonts w:ascii="Times New Roman" w:hAnsi="Times New Roman" w:cs="Times New Roman"/>
          <w:noProof/>
          <w:rPrChange w:id="2638" w:author="Curt Storlazzi" w:date="2016-04-04T13:22:00Z">
            <w:rPr>
              <w:noProof/>
            </w:rPr>
          </w:rPrChange>
        </w:rPr>
        <w:fldChar w:fldCharType="end"/>
      </w:r>
      <w:bookmarkEnd w:id="2630"/>
      <w:r w:rsidR="00B855F3" w:rsidRPr="007F54F5">
        <w:rPr>
          <w:rFonts w:ascii="Times New Roman" w:hAnsi="Times New Roman" w:cs="Times New Roman"/>
          <w:noProof/>
          <w:rPrChange w:id="2639" w:author="Curt Storlazzi" w:date="2016-04-04T13:22:00Z">
            <w:rPr>
              <w:noProof/>
            </w:rPr>
          </w:rPrChange>
        </w:rPr>
        <w:t>.</w:t>
      </w:r>
      <w:bookmarkEnd w:id="2631"/>
      <w:r w:rsidR="00C604D7" w:rsidRPr="007F54F5">
        <w:rPr>
          <w:rFonts w:ascii="Times New Roman" w:hAnsi="Times New Roman" w:cs="Times New Roman"/>
          <w:noProof/>
          <w:rPrChange w:id="2640" w:author="Curt Storlazzi" w:date="2016-04-04T13:22:00Z">
            <w:rPr>
              <w:noProof/>
            </w:rPr>
          </w:rPrChange>
        </w:rPr>
        <w:t xml:space="preserve"> </w:t>
      </w:r>
      <w:r w:rsidRPr="007F54F5">
        <w:rPr>
          <w:rFonts w:ascii="Times New Roman" w:hAnsi="Times New Roman" w:cs="Times New Roman"/>
          <w:rPrChange w:id="2641" w:author="Curt Storlazzi" w:date="2016-04-04T13:22:00Z">
            <w:rPr/>
          </w:rPrChange>
        </w:rPr>
        <w:t xml:space="preserve">a) Hypothetical phasing of monthly sediment loading from the watershed and offshore wave height </w:t>
      </w:r>
      <w:r w:rsidRPr="007F54F5">
        <w:rPr>
          <w:rFonts w:ascii="Times New Roman" w:hAnsi="Times New Roman" w:cs="Times New Roman"/>
          <w:rPrChange w:id="2642" w:author="Curt Storlazzi" w:date="2016-04-04T13:22:00Z">
            <w:rPr/>
          </w:rPrChange>
        </w:rPr>
        <w:fldChar w:fldCharType="begin" w:fldLock="1"/>
      </w:r>
      <w:r w:rsidRPr="007F54F5">
        <w:rPr>
          <w:rFonts w:ascii="Times New Roman" w:hAnsi="Times New Roman" w:cs="Times New Roman"/>
          <w:rPrChange w:id="2643" w:author="Curt Storlazzi" w:date="2016-04-04T13:22:00Z">
            <w:rPr/>
          </w:rPrChange>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Pr="007F54F5">
        <w:rPr>
          <w:rFonts w:ascii="Times New Roman" w:hAnsi="Times New Roman" w:cs="Times New Roman"/>
          <w:rPrChange w:id="2644" w:author="Curt Storlazzi" w:date="2016-04-04T13:22:00Z">
            <w:rPr/>
          </w:rPrChange>
        </w:rPr>
        <w:fldChar w:fldCharType="separate"/>
      </w:r>
      <w:r w:rsidRPr="007F54F5">
        <w:rPr>
          <w:rFonts w:ascii="Times New Roman" w:hAnsi="Times New Roman" w:cs="Times New Roman"/>
          <w:i/>
          <w:noProof/>
          <w:rPrChange w:id="2645" w:author="Curt Storlazzi" w:date="2016-04-04T13:22:00Z">
            <w:rPr>
              <w:i/>
              <w:noProof/>
            </w:rPr>
          </w:rPrChange>
        </w:rPr>
        <w:t>(Draut et al. 2009)</w:t>
      </w:r>
      <w:r w:rsidRPr="007F54F5">
        <w:rPr>
          <w:rFonts w:ascii="Times New Roman" w:hAnsi="Times New Roman" w:cs="Times New Roman"/>
          <w:rPrChange w:id="2646" w:author="Curt Storlazzi" w:date="2016-04-04T13:22:00Z">
            <w:rPr/>
          </w:rPrChange>
        </w:rPr>
        <w:fldChar w:fldCharType="end"/>
      </w:r>
      <w:r w:rsidRPr="007F54F5">
        <w:rPr>
          <w:rFonts w:ascii="Times New Roman" w:hAnsi="Times New Roman" w:cs="Times New Roman"/>
          <w:rPrChange w:id="2647" w:author="Curt Storlazzi" w:date="2016-04-04T13:22:00Z">
            <w:rPr/>
          </w:rPrChange>
        </w:rPr>
        <w:t>. Red shaded areas indicate a time of net terrigenous sediment accumulation and green shaded areas indicate a time of net terrigenous sediment removal and resuspension of marine-derived sediment, b) Mean daily significant wave height (m) exceeding 1.5 m from the NOAA WaveWatch III Samoa Regional Model and Total daily Suspended Sediment Yield (SSY) (tons), and c) Mean Wave Height (m) and Total Suspended Sediment Yield during deployment periods (dashed lines indicate sample collection dates).</w:t>
      </w:r>
      <w:bookmarkEnd w:id="2632"/>
      <w:r w:rsidRPr="007F54F5">
        <w:rPr>
          <w:rFonts w:ascii="Times New Roman" w:hAnsi="Times New Roman" w:cs="Times New Roman"/>
          <w:rPrChange w:id="2648" w:author="Curt Storlazzi" w:date="2016-04-04T13:22:00Z">
            <w:rPr/>
          </w:rPrChange>
        </w:rPr>
        <w:t xml:space="preserve"> </w:t>
      </w:r>
    </w:p>
    <w:p w14:paraId="19F1FF7F" w14:textId="77777777" w:rsidR="002903D1" w:rsidRPr="007F54F5" w:rsidRDefault="002903D1">
      <w:pPr>
        <w:spacing w:after="0"/>
        <w:rPr>
          <w:rFonts w:ascii="Times New Roman" w:hAnsi="Times New Roman" w:cs="Times New Roman"/>
          <w:rPrChange w:id="2649" w:author="Curt Storlazzi" w:date="2016-04-04T13:22:00Z">
            <w:rPr/>
          </w:rPrChange>
        </w:rPr>
        <w:pPrChange w:id="2650" w:author="Curt Storlazzi" w:date="2016-04-04T12:44:00Z">
          <w:pPr/>
        </w:pPrChange>
      </w:pPr>
    </w:p>
    <w:p w14:paraId="24CCC37F" w14:textId="77777777" w:rsidR="00A13A1D" w:rsidRPr="007F54F5" w:rsidRDefault="00A13A1D">
      <w:pPr>
        <w:spacing w:after="0"/>
        <w:rPr>
          <w:rFonts w:ascii="Times New Roman" w:hAnsi="Times New Roman" w:cs="Times New Roman"/>
          <w:rPrChange w:id="2651" w:author="Curt Storlazzi" w:date="2016-04-04T13:22:00Z">
            <w:rPr/>
          </w:rPrChange>
        </w:rPr>
        <w:pPrChange w:id="2652" w:author="Curt Storlazzi" w:date="2016-04-04T12:44:00Z">
          <w:pPr/>
        </w:pPrChange>
      </w:pPr>
    </w:p>
    <w:p w14:paraId="15247665" w14:textId="77777777" w:rsidR="00A13A1D" w:rsidRPr="007F54F5" w:rsidRDefault="00A13A1D">
      <w:pPr>
        <w:spacing w:after="0"/>
        <w:rPr>
          <w:rFonts w:ascii="Times New Roman" w:hAnsi="Times New Roman" w:cs="Times New Roman"/>
          <w:rPrChange w:id="2653" w:author="Curt Storlazzi" w:date="2016-04-04T13:22:00Z">
            <w:rPr/>
          </w:rPrChange>
        </w:rPr>
        <w:pPrChange w:id="2654" w:author="Curt Storlazzi" w:date="2016-04-04T12:44:00Z">
          <w:pPr/>
        </w:pPrChange>
      </w:pPr>
    </w:p>
    <w:p w14:paraId="73352CF1" w14:textId="77777777" w:rsidR="00A13A1D" w:rsidRPr="007F54F5" w:rsidRDefault="00A13A1D">
      <w:pPr>
        <w:spacing w:after="0"/>
        <w:rPr>
          <w:rFonts w:ascii="Times New Roman" w:hAnsi="Times New Roman" w:cs="Times New Roman"/>
          <w:rPrChange w:id="2655" w:author="Curt Storlazzi" w:date="2016-04-04T13:22:00Z">
            <w:rPr/>
          </w:rPrChange>
        </w:rPr>
        <w:pPrChange w:id="2656" w:author="Curt Storlazzi" w:date="2016-04-04T12:44:00Z">
          <w:pPr/>
        </w:pPrChange>
      </w:pPr>
    </w:p>
    <w:p w14:paraId="0A1E34E6" w14:textId="77777777" w:rsidR="00A13A1D" w:rsidRPr="007F54F5" w:rsidRDefault="00A13A1D">
      <w:pPr>
        <w:spacing w:after="0"/>
        <w:rPr>
          <w:rFonts w:ascii="Times New Roman" w:hAnsi="Times New Roman" w:cs="Times New Roman"/>
          <w:rPrChange w:id="2657" w:author="Curt Storlazzi" w:date="2016-04-04T13:22:00Z">
            <w:rPr/>
          </w:rPrChange>
        </w:rPr>
        <w:pPrChange w:id="2658" w:author="Curt Storlazzi" w:date="2016-04-04T12:44:00Z">
          <w:pPr/>
        </w:pPrChange>
      </w:pPr>
    </w:p>
    <w:p w14:paraId="0494469F" w14:textId="77777777" w:rsidR="00A13A1D" w:rsidRPr="007F54F5" w:rsidRDefault="00A13A1D">
      <w:pPr>
        <w:spacing w:after="0"/>
        <w:rPr>
          <w:rFonts w:ascii="Times New Roman" w:hAnsi="Times New Roman" w:cs="Times New Roman"/>
          <w:rPrChange w:id="2659" w:author="Curt Storlazzi" w:date="2016-04-04T13:22:00Z">
            <w:rPr/>
          </w:rPrChange>
        </w:rPr>
        <w:pPrChange w:id="2660" w:author="Curt Storlazzi" w:date="2016-04-04T12:44:00Z">
          <w:pPr/>
        </w:pPrChange>
      </w:pPr>
    </w:p>
    <w:p w14:paraId="4965AA35" w14:textId="77777777" w:rsidR="00A13A1D" w:rsidRPr="007F54F5" w:rsidRDefault="00A13A1D">
      <w:pPr>
        <w:spacing w:after="0"/>
        <w:rPr>
          <w:rFonts w:ascii="Times New Roman" w:hAnsi="Times New Roman" w:cs="Times New Roman"/>
          <w:rPrChange w:id="2661" w:author="Curt Storlazzi" w:date="2016-04-04T13:22:00Z">
            <w:rPr/>
          </w:rPrChange>
        </w:rPr>
        <w:pPrChange w:id="2662" w:author="Curt Storlazzi" w:date="2016-04-04T12:44:00Z">
          <w:pPr/>
        </w:pPrChange>
      </w:pPr>
    </w:p>
    <w:p w14:paraId="2882B1A3" w14:textId="77777777" w:rsidR="00A13A1D" w:rsidRPr="007F54F5" w:rsidRDefault="00A13A1D">
      <w:pPr>
        <w:spacing w:after="0"/>
        <w:rPr>
          <w:rFonts w:ascii="Times New Roman" w:hAnsi="Times New Roman" w:cs="Times New Roman"/>
          <w:rPrChange w:id="2663" w:author="Curt Storlazzi" w:date="2016-04-04T13:22:00Z">
            <w:rPr/>
          </w:rPrChange>
        </w:rPr>
        <w:pPrChange w:id="2664" w:author="Curt Storlazzi" w:date="2016-04-04T12:44:00Z">
          <w:pPr/>
        </w:pPrChange>
      </w:pPr>
    </w:p>
    <w:p w14:paraId="444F03BD" w14:textId="77777777" w:rsidR="00A13A1D" w:rsidRPr="007F54F5" w:rsidRDefault="00A13A1D">
      <w:pPr>
        <w:spacing w:after="0"/>
        <w:rPr>
          <w:rFonts w:ascii="Times New Roman" w:hAnsi="Times New Roman" w:cs="Times New Roman"/>
          <w:rPrChange w:id="2665" w:author="Curt Storlazzi" w:date="2016-04-04T13:22:00Z">
            <w:rPr/>
          </w:rPrChange>
        </w:rPr>
        <w:pPrChange w:id="2666" w:author="Curt Storlazzi" w:date="2016-04-04T12:44:00Z">
          <w:pPr/>
        </w:pPrChange>
      </w:pPr>
    </w:p>
    <w:p w14:paraId="159D0893" w14:textId="1C212A9A" w:rsidR="00A13A1D" w:rsidRPr="007F54F5" w:rsidRDefault="00A13A1D">
      <w:pPr>
        <w:pStyle w:val="Heading2"/>
        <w:spacing w:before="0"/>
        <w:rPr>
          <w:rFonts w:ascii="Times New Roman" w:hAnsi="Times New Roman" w:cs="Times New Roman"/>
          <w:rPrChange w:id="2667" w:author="Curt Storlazzi" w:date="2016-04-04T13:22:00Z">
            <w:rPr/>
          </w:rPrChange>
        </w:rPr>
        <w:pPrChange w:id="2668" w:author="Curt Storlazzi" w:date="2016-04-04T12:44:00Z">
          <w:pPr>
            <w:pStyle w:val="Heading2"/>
          </w:pPr>
        </w:pPrChange>
      </w:pPr>
      <w:r w:rsidRPr="007F54F5">
        <w:rPr>
          <w:rFonts w:ascii="Times New Roman" w:hAnsi="Times New Roman" w:cs="Times New Roman"/>
          <w:rPrChange w:id="2669" w:author="Curt Storlazzi" w:date="2016-04-04T13:22:00Z">
            <w:rPr/>
          </w:rPrChange>
        </w:rPr>
        <w:lastRenderedPageBreak/>
        <w:t>Figure 4 Time lapse of sediment plume</w:t>
      </w:r>
    </w:p>
    <w:p w14:paraId="0862315D" w14:textId="77777777" w:rsidR="00F660C4" w:rsidRPr="007F54F5" w:rsidRDefault="00F660C4">
      <w:pPr>
        <w:keepNext/>
        <w:keepLines/>
        <w:spacing w:after="0"/>
        <w:rPr>
          <w:rFonts w:ascii="Times New Roman" w:hAnsi="Times New Roman" w:cs="Times New Roman"/>
          <w:sz w:val="22"/>
          <w:rPrChange w:id="2670" w:author="Curt Storlazzi" w:date="2016-04-04T13:22:00Z">
            <w:rPr>
              <w:rFonts w:asciiTheme="minorHAnsi" w:hAnsiTheme="minorHAnsi"/>
              <w:sz w:val="22"/>
            </w:rPr>
          </w:rPrChange>
        </w:rPr>
        <w:pPrChange w:id="2671" w:author="Curt Storlazzi" w:date="2016-04-04T12:44:00Z">
          <w:pPr>
            <w:keepNext/>
            <w:keepLines/>
          </w:pPr>
        </w:pPrChange>
      </w:pPr>
      <w:r w:rsidRPr="007F54F5">
        <w:rPr>
          <w:rFonts w:ascii="Times New Roman" w:hAnsi="Times New Roman" w:cs="Times New Roman"/>
          <w:noProof/>
          <w:sz w:val="22"/>
          <w:rPrChange w:id="2672" w:author="Curt Storlazzi" w:date="2016-04-04T13:22:00Z">
            <w:rPr>
              <w:rFonts w:asciiTheme="minorHAnsi" w:hAnsiTheme="minorHAnsi"/>
              <w:noProof/>
              <w:sz w:val="22"/>
            </w:rPr>
          </w:rPrChange>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3B7453" w:rsidRPr="004B5AD5" w:rsidRDefault="003B7453"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3B7453" w:rsidRDefault="003B7453" w:rsidP="00F660C4">
                              <w:pPr>
                                <w:spacing w:after="0"/>
                                <w:jc w:val="center"/>
                              </w:pPr>
                              <w:r>
                                <w:t>Camera</w:t>
                              </w:r>
                            </w:p>
                            <w:p w14:paraId="6DF33C9B" w14:textId="250B3913" w:rsidR="003B7453" w:rsidRDefault="003B7453"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pSMYA&#10;AADbAAAADwAAAGRycy9kb3ducmV2LnhtbESPzYrCQBCE78K+w9ALXkQnKqhkHWURFfck/qAeezNt&#10;EjbTEzKjRp/eWRA8FtX1Vdd4WptCXKlyuWUF3U4EgjixOudUwX63aI9AOI+ssbBMCu7kYDr5aIwx&#10;1vbGG7pufSoChF2MCjLvy1hKl2Rk0HVsSRy8s60M+iCrVOoKbwFuCtmLooE0mHNoyLCkWUbJ3/Zi&#10;whvL4W/rp3U4zPv1cP0YDY7n0/2oVPOz/v4C4an27+NXeqUV9LvwvyUA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pSMYAAADbAAAADwAAAAAAAAAAAAAAAACYAgAAZHJz&#10;L2Rvd25yZXYueG1sUEsFBgAAAAAEAAQA9QAAAIsDAAAAAA==&#10;" adj="12992,,16081" fillcolor="white [3212]" stroked="f" strokeweight="1pt">
                  <v:textbox>
                    <w:txbxContent>
                      <w:p w14:paraId="0A4B422C" w14:textId="77777777" w:rsidR="003B7453" w:rsidRPr="004B5AD5" w:rsidRDefault="003B7453"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9dMQA&#10;AADdAAAADwAAAGRycy9kb3ducmV2LnhtbERPTWvCQBC9C/6HZQredFOx1abZiBQqPXhQa6HHITtN&#10;otnZmF11/feuUPA2j/c52TyYRpypc7VlBc+jBARxYXXNpYLd9+dwBsJ5ZI2NZVJwJQfzvN/LMNX2&#10;whs6b30pYgi7FBVU3replK6oyKAb2ZY4cn+2M+gj7EqpO7zEcNPIcZK8SoM1x4YKW/qoqDhsT0ZB&#10;My1f9jv6ObbrRZhR+HXrt+VKqcFTWLyD8BT8Q/zv/tJxfjKewP2be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fXTEAAAA3QAAAA8AAAAAAAAAAAAAAAAAmAIAAGRycy9k&#10;b3ducmV2LnhtbFBLBQYAAAAABAAEAPUAAACJAwAAAAA=&#10;" filled="f" stroked="f" strokeweight=".5pt">
                  <v:textbox>
                    <w:txbxContent>
                      <w:p w14:paraId="33BCD2E4" w14:textId="77777777" w:rsidR="003B7453" w:rsidRDefault="003B7453" w:rsidP="00F660C4">
                        <w:pPr>
                          <w:spacing w:after="0"/>
                          <w:jc w:val="center"/>
                        </w:pPr>
                        <w:r>
                          <w:t>Camera</w:t>
                        </w:r>
                      </w:p>
                      <w:p w14:paraId="6DF33C9B" w14:textId="250B3913" w:rsidR="003B7453" w:rsidRDefault="003B7453" w:rsidP="00F660C4">
                        <w:pPr>
                          <w:spacing w:after="0"/>
                          <w:jc w:val="center"/>
                        </w:pPr>
                        <w:r>
                          <w:t>View</w:t>
                        </w:r>
                      </w:p>
                    </w:txbxContent>
                  </v:textbox>
                </v:shape>
              </v:group>
            </w:pict>
          </mc:Fallback>
        </mc:AlternateContent>
      </w:r>
      <w:r w:rsidRPr="007F54F5">
        <w:rPr>
          <w:rFonts w:ascii="Times New Roman" w:hAnsi="Times New Roman" w:cs="Times New Roman"/>
          <w:noProof/>
          <w:sz w:val="22"/>
          <w:rPrChange w:id="2673" w:author="Curt Storlazzi" w:date="2016-04-04T13:22:00Z">
            <w:rPr>
              <w:rFonts w:asciiTheme="minorHAnsi" w:hAnsiTheme="minorHAnsi"/>
              <w:noProof/>
              <w:sz w:val="22"/>
            </w:rPr>
          </w:rPrChange>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3B7453" w:rsidRPr="00760CB9" w:rsidRDefault="003B7453"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3B7453" w:rsidRPr="00760CB9" w:rsidRDefault="003B7453" w:rsidP="00F660C4">
                      <w:pPr>
                        <w:rPr>
                          <w:color w:val="FFFFFF" w:themeColor="background1"/>
                          <w:sz w:val="28"/>
                        </w:rPr>
                      </w:pPr>
                      <w:r w:rsidRPr="00760CB9">
                        <w:rPr>
                          <w:color w:val="FFFFFF" w:themeColor="background1"/>
                          <w:sz w:val="28"/>
                        </w:rPr>
                        <w:t>a)</w:t>
                      </w:r>
                    </w:p>
                  </w:txbxContent>
                </v:textbox>
              </v:shape>
            </w:pict>
          </mc:Fallback>
        </mc:AlternateContent>
      </w:r>
      <w:r w:rsidRPr="007F54F5">
        <w:rPr>
          <w:rFonts w:ascii="Times New Roman" w:hAnsi="Times New Roman" w:cs="Times New Roman"/>
          <w:noProof/>
          <w:sz w:val="22"/>
          <w:rPrChange w:id="2674" w:author="Curt Storlazzi" w:date="2016-04-04T13:22:00Z">
            <w:rPr>
              <w:rFonts w:asciiTheme="minorHAnsi" w:hAnsiTheme="minorHAnsi"/>
              <w:noProof/>
              <w:sz w:val="22"/>
            </w:rPr>
          </w:rPrChange>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512CBF7B" w:rsidR="00F660C4" w:rsidRPr="007F54F5" w:rsidRDefault="00F660C4">
      <w:pPr>
        <w:keepNext/>
        <w:keepLines/>
        <w:spacing w:after="0"/>
        <w:rPr>
          <w:rFonts w:ascii="Times New Roman" w:hAnsi="Times New Roman" w:cs="Times New Roman"/>
          <w:sz w:val="22"/>
          <w:rPrChange w:id="2675" w:author="Curt Storlazzi" w:date="2016-04-04T13:22:00Z">
            <w:rPr>
              <w:rFonts w:asciiTheme="minorHAnsi" w:hAnsiTheme="minorHAnsi"/>
              <w:sz w:val="22"/>
            </w:rPr>
          </w:rPrChange>
        </w:rPr>
        <w:pPrChange w:id="2676" w:author="Curt Storlazzi" w:date="2016-04-04T12:44:00Z">
          <w:pPr>
            <w:keepNext/>
            <w:keepLines/>
          </w:pPr>
        </w:pPrChange>
      </w:pPr>
      <w:r w:rsidRPr="007F54F5">
        <w:rPr>
          <w:rFonts w:ascii="Times New Roman" w:hAnsi="Times New Roman" w:cs="Times New Roman"/>
          <w:noProof/>
          <w:rPrChange w:id="2677" w:author="Curt Storlazzi" w:date="2016-04-04T13:22:00Z">
            <w:rPr>
              <w:rFonts w:asciiTheme="minorHAnsi" w:hAnsiTheme="minorHAnsi"/>
              <w:noProof/>
            </w:rPr>
          </w:rPrChange>
        </w:rPr>
        <mc:AlternateContent>
          <mc:Choice Requires="wpg">
            <w:drawing>
              <wp:anchor distT="0" distB="0" distL="114300" distR="114300" simplePos="0" relativeHeight="251659264" behindDoc="0" locked="0" layoutInCell="1" allowOverlap="1" wp14:anchorId="70FD3386" wp14:editId="7FA38144">
                <wp:simplePos x="0" y="0"/>
                <wp:positionH relativeFrom="column">
                  <wp:posOffset>0</wp:posOffset>
                </wp:positionH>
                <wp:positionV relativeFrom="paragraph">
                  <wp:posOffset>975360</wp:posOffset>
                </wp:positionV>
                <wp:extent cx="5634804" cy="1914525"/>
                <wp:effectExtent l="0" t="0" r="0" b="66675"/>
                <wp:wrapNone/>
                <wp:docPr id="27" name="Group 27"/>
                <wp:cNvGraphicFramePr/>
                <a:graphic xmlns:a="http://schemas.openxmlformats.org/drawingml/2006/main">
                  <a:graphicData uri="http://schemas.microsoft.com/office/word/2010/wordprocessingGroup">
                    <wpg:wgp>
                      <wpg:cNvGrpSpPr/>
                      <wpg:grpSpPr>
                        <a:xfrm>
                          <a:off x="0" y="0"/>
                          <a:ext cx="5634804" cy="1914525"/>
                          <a:chOff x="0" y="0"/>
                          <a:chExt cx="5634804" cy="1914525"/>
                        </a:xfrm>
                      </wpg:grpSpPr>
                      <wps:wsp>
                        <wps:cNvPr id="15" name="Text Box 15"/>
                        <wps:cNvSpPr txBox="1"/>
                        <wps:spPr>
                          <a:xfrm rot="1107381">
                            <a:off x="495299" y="304798"/>
                            <a:ext cx="885825" cy="295275"/>
                          </a:xfrm>
                          <a:prstGeom prst="rect">
                            <a:avLst/>
                          </a:prstGeom>
                          <a:noFill/>
                          <a:ln w="6350">
                            <a:noFill/>
                          </a:ln>
                          <a:effectLst/>
                          <a:scene3d>
                            <a:camera prst="isometricTopUp"/>
                            <a:lightRig rig="threePt" dir="t"/>
                          </a:scene3d>
                        </wps:spPr>
                        <wps:style>
                          <a:lnRef idx="0">
                            <a:schemeClr val="accent1"/>
                          </a:lnRef>
                          <a:fillRef idx="0">
                            <a:schemeClr val="accent1"/>
                          </a:fillRef>
                          <a:effectRef idx="0">
                            <a:schemeClr val="accent1"/>
                          </a:effectRef>
                          <a:fontRef idx="minor">
                            <a:schemeClr val="dk1"/>
                          </a:fontRef>
                        </wps:style>
                        <wps:txbx>
                          <w:txbxContent>
                            <w:p w14:paraId="2C59FF45" w14:textId="1CA47DF5" w:rsidR="003B7453" w:rsidRPr="003F06A5" w:rsidRDefault="003B7453"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5634804" cy="1914525"/>
                            <a:chOff x="0" y="0"/>
                            <a:chExt cx="5634804" cy="1914525"/>
                          </a:xfrm>
                        </wpg:grpSpPr>
                        <wpg:grpSp>
                          <wpg:cNvPr id="25" name="Group 25"/>
                          <wpg:cNvGrpSpPr/>
                          <wpg:grpSpPr>
                            <a:xfrm>
                              <a:off x="3948879" y="1114425"/>
                              <a:ext cx="1685925" cy="800100"/>
                              <a:chOff x="91254" y="-257175"/>
                              <a:chExt cx="1685925" cy="800100"/>
                            </a:xfrm>
                          </wpg:grpSpPr>
                          <wps:wsp>
                            <wps:cNvPr id="16" name="Text Box 16"/>
                            <wps:cNvSpPr txBox="1"/>
                            <wps:spPr>
                              <a:xfrm>
                                <a:off x="91254" y="-257175"/>
                                <a:ext cx="168592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E21162" w14:textId="46FD5E3A" w:rsidR="003B7453" w:rsidRPr="003F06A5" w:rsidRDefault="003B7453"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Straight Arrow Connector 17"/>
                            <wps:cNvCnPr/>
                            <wps:spPr>
                              <a:xfrm>
                                <a:off x="637813" y="371475"/>
                                <a:ext cx="76200" cy="1714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0" y="0"/>
                              <a:ext cx="3333750" cy="533400"/>
                              <a:chOff x="0" y="0"/>
                              <a:chExt cx="3333750" cy="533400"/>
                            </a:xfrm>
                          </wpg:grpSpPr>
                          <wpg:grpSp>
                            <wpg:cNvPr id="22" name="Group 22"/>
                            <wpg:cNvGrpSpPr/>
                            <wpg:grpSpPr>
                              <a:xfrm>
                                <a:off x="0" y="0"/>
                                <a:ext cx="1962150" cy="533400"/>
                                <a:chOff x="0" y="0"/>
                                <a:chExt cx="1962150" cy="533400"/>
                              </a:xfrm>
                            </wpg:grpSpPr>
                            <wpg:grpSp>
                              <wpg:cNvPr id="20" name="Group 20"/>
                              <wpg:cNvGrpSpPr/>
                              <wpg:grpSpPr>
                                <a:xfrm>
                                  <a:off x="0" y="0"/>
                                  <a:ext cx="885825" cy="447675"/>
                                  <a:chOff x="0" y="0"/>
                                  <a:chExt cx="885825" cy="447675"/>
                                </a:xfrm>
                              </wpg:grpSpPr>
                              <wps:wsp>
                                <wps:cNvPr id="10" name="Text Box 10"/>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71F18" w14:textId="77777777" w:rsidR="003B7453" w:rsidRPr="003F06A5" w:rsidRDefault="003B7453"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a:off x="323850" y="209550"/>
                                    <a:ext cx="476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1076325" y="38100"/>
                                  <a:ext cx="885825" cy="495300"/>
                                  <a:chOff x="0" y="0"/>
                                  <a:chExt cx="885825" cy="495300"/>
                                </a:xfrm>
                              </wpg:grpSpPr>
                              <wps:wsp>
                                <wps:cNvPr id="11" name="Text Box 11"/>
                                <wps:cNvSpPr txBox="1"/>
                                <wps:spPr>
                                  <a:xfrm>
                                    <a:off x="0" y="0"/>
                                    <a:ext cx="8858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B37A4" w14:textId="77777777" w:rsidR="003B7453" w:rsidRPr="003F06A5" w:rsidRDefault="003B7453"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542925" y="257175"/>
                                    <a:ext cx="85725"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23" name="Group 23"/>
                            <wpg:cNvGrpSpPr/>
                            <wpg:grpSpPr>
                              <a:xfrm>
                                <a:off x="1962150" y="38100"/>
                                <a:ext cx="1371600" cy="447675"/>
                                <a:chOff x="0" y="0"/>
                                <a:chExt cx="1371600" cy="447675"/>
                              </a:xfrm>
                            </wpg:grpSpPr>
                            <wps:wsp>
                              <wps:cNvPr id="18" name="Straight Arrow Connector 18"/>
                              <wps:cNvCnPr/>
                              <wps:spPr>
                                <a:xfrm flipH="1">
                                  <a:off x="0" y="171450"/>
                                  <a:ext cx="209550" cy="2381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42875" y="0"/>
                                  <a:ext cx="12287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49D77A" w14:textId="77777777" w:rsidR="003B7453" w:rsidRPr="003F06A5" w:rsidRDefault="003B7453"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0FD3386" id="Group 27" o:spid="_x0000_s1030" style="position:absolute;margin-left:0;margin-top:76.8pt;width:443.7pt;height:150.75pt;z-index:251659264;mso-width-relative:margin;mso-height-relative:margin" coordsize="56348,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">
                <v:shape id="Text Box 15" o:spid="_x0000_s1031" type="#_x0000_t202" style="position:absolute;left:4952;top:3047;width:8859;height:2953;rotation:12095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st8IA&#10;AADbAAAADwAAAGRycy9kb3ducmV2LnhtbERPS2vCQBC+F/wPywi9lGZTISWkriJCiz2aqrS3ITsm&#10;wexsml3z+PduoeBtPr7nLNejaURPnastK3iJYhDEhdU1lwoOX+/PKQjnkTU2lknBRA7Wq9nDEjNt&#10;B95Tn/tShBB2GSqovG8zKV1RkUEX2ZY4cGfbGfQBdqXUHQ4h3DRyEcev0mDNoaHClrYVFZf8ahRc&#10;0+nn0LjT5/dHLtvj1FP/mzwp9TgfN28gPI3+Lv5373SYn8DfL+E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Gy3wgAAANsAAAAPAAAAAAAAAAAAAAAAAJgCAABkcnMvZG93&#10;bnJldi54bWxQSwUGAAAAAAQABAD1AAAAhwMAAAAA&#10;" filled="f" stroked="f" strokeweight=".5pt">
                  <v:textbox>
                    <w:txbxContent>
                      <w:p w14:paraId="2C59FF45" w14:textId="1CA47DF5" w:rsidR="003B7453" w:rsidRPr="003F06A5" w:rsidRDefault="003B7453" w:rsidP="00F660C4">
                        <w:pPr>
                          <w:rPr>
                            <w:rFonts w:asciiTheme="minorHAnsi" w:hAnsiTheme="minorHAnsi"/>
                            <w:color w:val="FFFFFF" w:themeColor="background1"/>
                          </w:rPr>
                        </w:pPr>
                        <w:r w:rsidRPr="003F06A5">
                          <w:rPr>
                            <w:rFonts w:asciiTheme="minorHAnsi" w:hAnsiTheme="minorHAnsi"/>
                            <w:color w:val="FFFFFF" w:themeColor="background1"/>
                          </w:rPr>
                          <w:t>Channel</w:t>
                        </w:r>
                      </w:p>
                    </w:txbxContent>
                  </v:textbox>
                </v:shape>
                <v:group id="Group 26" o:spid="_x0000_s1032" style="position:absolute;width:56348;height:19145" coordsize="56348,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5" o:spid="_x0000_s1033" style="position:absolute;left:39488;top:11144;width:16860;height:8001" coordorigin="912,-2571" coordsize="16859,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6" o:spid="_x0000_s1034" type="#_x0000_t202" style="position:absolute;left:912;top:-2571;width:16859;height:6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66E21162" w14:textId="46FD5E3A" w:rsidR="003B7453" w:rsidRPr="003F06A5" w:rsidRDefault="003B7453" w:rsidP="00F660C4">
                            <w:pPr>
                              <w:rPr>
                                <w:rFonts w:asciiTheme="minorHAnsi" w:hAnsiTheme="minorHAnsi"/>
                                <w:color w:val="FFFFFF" w:themeColor="background1"/>
                              </w:rPr>
                            </w:pPr>
                            <w:r>
                              <w:rPr>
                                <w:rFonts w:asciiTheme="minorHAnsi" w:hAnsiTheme="minorHAnsi"/>
                                <w:color w:val="FFFFFF" w:themeColor="background1"/>
                              </w:rPr>
                              <w:t xml:space="preserve">Sediment </w:t>
                            </w:r>
                            <w:r w:rsidRPr="003F06A5">
                              <w:rPr>
                                <w:rFonts w:asciiTheme="minorHAnsi" w:hAnsiTheme="minorHAnsi"/>
                                <w:color w:val="FFFFFF" w:themeColor="background1"/>
                              </w:rPr>
                              <w:t xml:space="preserve">plume </w:t>
                            </w:r>
                            <w:r>
                              <w:rPr>
                                <w:rFonts w:asciiTheme="minorHAnsi" w:hAnsiTheme="minorHAnsi"/>
                                <w:color w:val="FFFFFF" w:themeColor="background1"/>
                              </w:rPr>
                              <w:t xml:space="preserve">deflected </w:t>
                            </w:r>
                            <w:r w:rsidRPr="003F06A5">
                              <w:rPr>
                                <w:rFonts w:asciiTheme="minorHAnsi" w:hAnsiTheme="minorHAnsi"/>
                                <w:color w:val="FFFFFF" w:themeColor="background1"/>
                              </w:rPr>
                              <w:t>over North reef and channel</w:t>
                            </w:r>
                          </w:p>
                        </w:txbxContent>
                      </v:textbox>
                    </v:shape>
                    <v:shapetype id="_x0000_t32" coordsize="21600,21600" o:spt="32" o:oned="t" path="m,l21600,21600e" filled="f">
                      <v:path arrowok="t" fillok="f" o:connecttype="none"/>
                      <o:lock v:ext="edit" shapetype="t"/>
                    </v:shapetype>
                    <v:shape id="Straight Arrow Connector 17" o:spid="_x0000_s1035" type="#_x0000_t32" style="position:absolute;left:6378;top:3714;width:762;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HqMMAAADbAAAADwAAAGRycy9kb3ducmV2LnhtbERPTWvCQBC9F/wPywi9FN3YQyOpmyAR&#10;tYdCMS1Cb0N2TILZ2ZBdk/jvu4VCb/N4n7PJJtOKgXrXWFawWkYgiEurG64UfH3uF2sQziNrbC2T&#10;gjs5yNLZwwYTbUc+0VD4SoQQdgkqqL3vEildWZNBt7QdceAutjfoA+wrqXscQ7hp5XMUvUiDDYeG&#10;GjvKayqvxc0oiL/fq+l8HMb8KfYHE5Hc5fSh1ON82r6C8DT5f/Gf+02H+TH8/hIOkO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sB6jDAAAA2wAAAA8AAAAAAAAAAAAA&#10;AAAAoQIAAGRycy9kb3ducmV2LnhtbFBLBQYAAAAABAAEAPkAAACRAwAAAAA=&#10;" strokecolor="white [3212]" strokeweight=".5pt">
                      <v:stroke endarrow="block" joinstyle="miter"/>
                    </v:shape>
                  </v:group>
                  <v:group id="Group 24" o:spid="_x0000_s1036" style="position:absolute;width:33337;height:5334" coordsize="33337,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037" style="position:absolute;width:19621;height:5334" coordsize="19621,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0" o:spid="_x0000_s1038" style="position:absolute;width:8858;height:4476" coordsize="8858,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Text Box 10" o:spid="_x0000_s1039"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14:paraId="6D071F18" w14:textId="77777777" w:rsidR="003B7453" w:rsidRPr="003F06A5" w:rsidRDefault="003B7453" w:rsidP="00F660C4">
                                <w:pPr>
                                  <w:rPr>
                                    <w:rFonts w:asciiTheme="minorHAnsi" w:hAnsiTheme="minorHAnsi"/>
                                    <w:color w:val="FFFFFF" w:themeColor="background1"/>
                                  </w:rPr>
                                </w:pPr>
                                <w:r w:rsidRPr="003F06A5">
                                  <w:rPr>
                                    <w:rFonts w:asciiTheme="minorHAnsi" w:hAnsiTheme="minorHAnsi"/>
                                    <w:color w:val="FFFFFF" w:themeColor="background1"/>
                                  </w:rPr>
                                  <w:t>North reef</w:t>
                                </w:r>
                              </w:p>
                            </w:txbxContent>
                          </v:textbox>
                        </v:shape>
                        <v:shape id="Straight Arrow Connector 12" o:spid="_x0000_s1040" type="#_x0000_t32" style="position:absolute;left:3238;top:2095;width:476;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IZMEAAADbAAAADwAAAGRycy9kb3ducmV2LnhtbERPPWvDMBDdC/kP4gLdGrke2saJEkIg&#10;ULqYuCFkPKyLbWqdjKTK9r+vCoVu93ift91PpheRnO8sK3heZSCIa6s7bhRcPk9PbyB8QNbYWyYF&#10;M3nY7xYPWyy0HflMsQqNSCHsC1TQhjAUUvq6JYN+ZQfixN2tMxgSdI3UDscUbnqZZ9mLNNhxamhx&#10;oGNL9Vf1bRSUPcZ5fY8U3evHtawyPJxvqNTjcjpsQASawr/4z/2u0/wcfn9JB8jd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sEhkwQAAANsAAAAPAAAAAAAAAAAAAAAA&#10;AKECAABkcnMvZG93bnJldi54bWxQSwUGAAAAAAQABAD5AAAAjwMAAAAA&#10;" strokecolor="white [3212]" strokeweight=".5pt">
                          <v:stroke endarrow="block" joinstyle="miter"/>
                        </v:shape>
                      </v:group>
                      <v:group id="Group 21" o:spid="_x0000_s1041" style="position:absolute;left:10763;top:381;width:8858;height:4953" coordsize="8858,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Box 11" o:spid="_x0000_s1042" type="#_x0000_t202" style="position:absolute;width:88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5F4B37A4" w14:textId="77777777" w:rsidR="003B7453" w:rsidRPr="003F06A5" w:rsidRDefault="003B7453" w:rsidP="00F660C4">
                                <w:pPr>
                                  <w:rPr>
                                    <w:rFonts w:asciiTheme="minorHAnsi" w:hAnsiTheme="minorHAnsi"/>
                                    <w:color w:val="FFFFFF" w:themeColor="background1"/>
                                  </w:rPr>
                                </w:pPr>
                                <w:r w:rsidRPr="003F06A5">
                                  <w:rPr>
                                    <w:rFonts w:asciiTheme="minorHAnsi" w:hAnsiTheme="minorHAnsi"/>
                                    <w:color w:val="FFFFFF" w:themeColor="background1"/>
                                  </w:rPr>
                                  <w:t>South reef</w:t>
                                </w:r>
                              </w:p>
                            </w:txbxContent>
                          </v:textbox>
                        </v:shape>
                        <v:shape id="Straight Arrow Connector 13" o:spid="_x0000_s1043" type="#_x0000_t32" style="position:absolute;left:5429;top:2571;width:857;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cBq8IAAADbAAAADwAAAGRycy9kb3ducmV2LnhtbERPS2vCQBC+F/wPywheim60oBJdRVJq&#10;PQjiA8HbkB2TYHY2ZNck/fddodDbfHzPWa47U4qGaldYVjAeRSCIU6sLzhRczl/DOQjnkTWWlknB&#10;DzlYr3pvS4y1bflIzclnIoSwi1FB7n0VS+nSnAy6ka2IA3e3tUEfYJ1JXWMbwk0pJ1E0lQYLDg05&#10;VpTklD5OT6Ngdttn3fW7aZP3md+aiORnQgelBv1uswDhqfP/4j/3Tof5H/D6JRw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cBq8IAAADbAAAADwAAAAAAAAAAAAAA&#10;AAChAgAAZHJzL2Rvd25yZXYueG1sUEsFBgAAAAAEAAQA+QAAAJADAAAAAA==&#10;" strokecolor="white [3212]" strokeweight=".5pt">
                          <v:stroke endarrow="block" joinstyle="miter"/>
                        </v:shape>
                      </v:group>
                    </v:group>
                    <v:group id="Group 23" o:spid="_x0000_s1044" style="position:absolute;left:19621;top:381;width:13716;height:4476" coordsize="13716,4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Straight Arrow Connector 18" o:spid="_x0000_s1045" type="#_x0000_t32" style="position:absolute;top:1714;width:2095;height:2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jsMAAADbAAAADwAAAGRycy9kb3ducmV2LnhtbESPQWsCMRCF74X+hzAFbzWrB9uuRpFC&#10;ofQibqV4HDbj7uJmsiQxrv/eOQi9zfDevPfNajO6XmUKsfNsYDYtQBHX3nbcGDj8fr2+g4oJ2WLv&#10;mQzcKMJm/fy0wtL6K+8pV6lREsKxRANtSkOpdaxbchinfiAW7eSDwyRraLQNeJVw1+t5USy0w46l&#10;ocWBPluqz9XFGdj1mG8fp0w5vP387aoCt/sjGjN5GbdLUInG9G9+XH9bwRdY+UUG0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47DAAAA2wAAAA8AAAAAAAAAAAAA&#10;AAAAoQIAAGRycy9kb3ducmV2LnhtbFBLBQYAAAAABAAEAPkAAACRAwAAAAA=&#10;" strokecolor="white [3212]" strokeweight=".5pt">
                        <v:stroke endarrow="block" joinstyle="miter"/>
                      </v:shape>
                      <v:shape id="Text Box 19" o:spid="_x0000_s1046" type="#_x0000_t202" style="position:absolute;left:1428;width:1228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6C49D77A" w14:textId="77777777" w:rsidR="003B7453" w:rsidRPr="003F06A5" w:rsidRDefault="003B7453" w:rsidP="00F660C4">
                              <w:pPr>
                                <w:rPr>
                                  <w:rFonts w:asciiTheme="minorHAnsi" w:hAnsiTheme="minorHAnsi"/>
                                  <w:color w:val="FFFFFF" w:themeColor="background1"/>
                                </w:rPr>
                              </w:pPr>
                              <w:r w:rsidRPr="003F06A5">
                                <w:rPr>
                                  <w:rFonts w:asciiTheme="minorHAnsi" w:hAnsiTheme="minorHAnsi"/>
                                  <w:color w:val="FFFFFF" w:themeColor="background1"/>
                                </w:rPr>
                                <w:t>Stream outlet</w:t>
                              </w:r>
                            </w:p>
                          </w:txbxContent>
                        </v:textbox>
                      </v:shape>
                    </v:group>
                  </v:group>
                </v:group>
              </v:group>
            </w:pict>
          </mc:Fallback>
        </mc:AlternateContent>
      </w:r>
      <w:r w:rsidR="003854F2" w:rsidRPr="007F54F5">
        <w:rPr>
          <w:rFonts w:ascii="Times New Roman" w:hAnsi="Times New Roman" w:cs="Times New Roman"/>
          <w:noProof/>
          <w:sz w:val="22"/>
          <w:rPrChange w:id="2678" w:author="Curt Storlazzi" w:date="2016-04-04T13:22:00Z">
            <w:rPr>
              <w:rFonts w:asciiTheme="minorHAnsi" w:hAnsiTheme="minorHAnsi"/>
              <w:noProof/>
              <w:sz w:val="22"/>
            </w:rPr>
          </w:rPrChange>
        </w:rPr>
        <mc:AlternateContent>
          <mc:Choice Requires="wps">
            <w:drawing>
              <wp:anchor distT="0" distB="0" distL="114300" distR="114300" simplePos="0" relativeHeight="251663360" behindDoc="0" locked="0" layoutInCell="1" allowOverlap="1" wp14:anchorId="3CBAB138" wp14:editId="612D7B85">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3B7453" w:rsidRPr="00760CB9" w:rsidRDefault="003B7453"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47"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BVfOgLfwIAAGgF&#10;AAAOAAAAAAAAAAAAAAAAAC4CAABkcnMvZTJvRG9jLnhtbFBLAQItABQABgAIAAAAIQAQ/lYq2wAA&#10;AAMBAAAPAAAAAAAAAAAAAAAAANkEAABkcnMvZG93bnJldi54bWxQSwUGAAAAAAQABADzAAAA4QUA&#10;AAAA&#10;" filled="f" stroked="f" strokeweight=".5pt">
                <v:textbox>
                  <w:txbxContent>
                    <w:p w14:paraId="403876A7" w14:textId="47294260" w:rsidR="003B7453" w:rsidRPr="00760CB9" w:rsidRDefault="003B7453"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Pr="007F54F5">
        <w:rPr>
          <w:rFonts w:ascii="Times New Roman" w:hAnsi="Times New Roman" w:cs="Times New Roman"/>
          <w:noProof/>
          <w:rPrChange w:id="2679" w:author="Curt Storlazzi" w:date="2016-04-04T13:22:00Z">
            <w:rPr>
              <w:rFonts w:asciiTheme="minorHAnsi" w:hAnsiTheme="minorHAnsi"/>
              <w:noProof/>
            </w:rPr>
          </w:rPrChange>
        </w:rPr>
        <w:drawing>
          <wp:inline distT="0" distB="0" distL="0" distR="0" wp14:anchorId="0E632419" wp14:editId="0C6C8AAF">
            <wp:extent cx="594868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680" cy="3343275"/>
                    </a:xfrm>
                    <a:prstGeom prst="rect">
                      <a:avLst/>
                    </a:prstGeom>
                    <a:noFill/>
                    <a:ln>
                      <a:noFill/>
                    </a:ln>
                  </pic:spPr>
                </pic:pic>
              </a:graphicData>
            </a:graphic>
          </wp:inline>
        </w:drawing>
      </w:r>
    </w:p>
    <w:p w14:paraId="0CB10FB1" w14:textId="4C126C2B" w:rsidR="00F660C4" w:rsidRPr="007F54F5" w:rsidRDefault="00F660C4">
      <w:pPr>
        <w:spacing w:after="0"/>
        <w:rPr>
          <w:rFonts w:ascii="Times New Roman" w:hAnsi="Times New Roman" w:cs="Times New Roman"/>
          <w:rPrChange w:id="2680" w:author="Curt Storlazzi" w:date="2016-04-04T13:22:00Z">
            <w:rPr/>
          </w:rPrChange>
        </w:rPr>
        <w:pPrChange w:id="2681" w:author="Curt Storlazzi" w:date="2016-04-04T12:44:00Z">
          <w:pPr/>
        </w:pPrChange>
      </w:pPr>
      <w:bookmarkStart w:id="2682" w:name="_Ref447092869"/>
      <w:bookmarkStart w:id="2683" w:name="_Ref447182321"/>
      <w:r w:rsidRPr="007F54F5">
        <w:rPr>
          <w:rFonts w:ascii="Times New Roman" w:hAnsi="Times New Roman" w:cs="Times New Roman"/>
          <w:rPrChange w:id="2684" w:author="Curt Storlazzi" w:date="2016-04-04T13:22:00Z">
            <w:rPr/>
          </w:rPrChange>
        </w:rPr>
        <w:t xml:space="preserve">Figure </w:t>
      </w:r>
      <w:r w:rsidR="006B7B47" w:rsidRPr="007F54F5">
        <w:rPr>
          <w:rFonts w:ascii="Times New Roman" w:hAnsi="Times New Roman" w:cs="Times New Roman"/>
          <w:rPrChange w:id="2685" w:author="Curt Storlazzi" w:date="2016-04-04T13:22:00Z">
            <w:rPr/>
          </w:rPrChange>
        </w:rPr>
        <w:fldChar w:fldCharType="begin"/>
      </w:r>
      <w:r w:rsidR="006B7B47" w:rsidRPr="007F54F5">
        <w:rPr>
          <w:rFonts w:ascii="Times New Roman" w:hAnsi="Times New Roman" w:cs="Times New Roman"/>
          <w:rPrChange w:id="2686" w:author="Curt Storlazzi" w:date="2016-04-04T13:22:00Z">
            <w:rPr/>
          </w:rPrChange>
        </w:rPr>
        <w:instrText xml:space="preserve"> SEQ Figure \* ARABIC </w:instrText>
      </w:r>
      <w:r w:rsidR="006B7B47" w:rsidRPr="007F54F5">
        <w:rPr>
          <w:rFonts w:ascii="Times New Roman" w:hAnsi="Times New Roman" w:cs="Times New Roman"/>
          <w:rPrChange w:id="2687" w:author="Curt Storlazzi" w:date="2016-04-04T13:22:00Z">
            <w:rPr>
              <w:noProof/>
            </w:rPr>
          </w:rPrChange>
        </w:rPr>
        <w:fldChar w:fldCharType="separate"/>
      </w:r>
      <w:r w:rsidR="00C604D7" w:rsidRPr="007F54F5">
        <w:rPr>
          <w:rFonts w:ascii="Times New Roman" w:hAnsi="Times New Roman" w:cs="Times New Roman"/>
          <w:noProof/>
          <w:rPrChange w:id="2688" w:author="Curt Storlazzi" w:date="2016-04-04T13:22:00Z">
            <w:rPr>
              <w:noProof/>
            </w:rPr>
          </w:rPrChange>
        </w:rPr>
        <w:t>4</w:t>
      </w:r>
      <w:r w:rsidR="006B7B47" w:rsidRPr="007F54F5">
        <w:rPr>
          <w:rFonts w:ascii="Times New Roman" w:hAnsi="Times New Roman" w:cs="Times New Roman"/>
          <w:noProof/>
          <w:rPrChange w:id="2689" w:author="Curt Storlazzi" w:date="2016-04-04T13:22:00Z">
            <w:rPr>
              <w:noProof/>
            </w:rPr>
          </w:rPrChange>
        </w:rPr>
        <w:fldChar w:fldCharType="end"/>
      </w:r>
      <w:bookmarkEnd w:id="2682"/>
      <w:r w:rsidRPr="007F54F5">
        <w:rPr>
          <w:rFonts w:ascii="Times New Roman" w:hAnsi="Times New Roman" w:cs="Times New Roman"/>
          <w:rPrChange w:id="2690" w:author="Curt Storlazzi" w:date="2016-04-04T13:22:00Z">
            <w:rPr/>
          </w:rPrChange>
        </w:rPr>
        <w:t xml:space="preserve">. a) Illustration of dominant wind and wave-forcing,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w:t>
      </w:r>
      <w:commentRangeStart w:id="2691"/>
      <w:commentRangeStart w:id="2692"/>
      <w:r w:rsidRPr="007F54F5">
        <w:rPr>
          <w:rFonts w:ascii="Times New Roman" w:hAnsi="Times New Roman" w:cs="Times New Roman"/>
          <w:rPrChange w:id="2693" w:author="Curt Storlazzi" w:date="2016-04-04T13:22:00Z">
            <w:rPr/>
          </w:rPrChange>
        </w:rPr>
        <w:t>sea</w:t>
      </w:r>
      <w:commentRangeEnd w:id="2691"/>
      <w:r w:rsidRPr="007F54F5">
        <w:rPr>
          <w:rStyle w:val="CommentReference"/>
          <w:rFonts w:ascii="Times New Roman" w:hAnsi="Times New Roman" w:cs="Times New Roman"/>
          <w:i/>
          <w:iCs/>
          <w:rPrChange w:id="2694" w:author="Curt Storlazzi" w:date="2016-04-04T13:22:00Z">
            <w:rPr>
              <w:rStyle w:val="CommentReference"/>
              <w:rFonts w:asciiTheme="minorHAnsi" w:hAnsiTheme="minorHAnsi"/>
              <w:i/>
              <w:iCs/>
            </w:rPr>
          </w:rPrChange>
        </w:rPr>
        <w:commentReference w:id="2691"/>
      </w:r>
      <w:commentRangeEnd w:id="2692"/>
      <w:r w:rsidRPr="007F54F5">
        <w:rPr>
          <w:rStyle w:val="CommentReference"/>
          <w:rFonts w:ascii="Times New Roman" w:hAnsi="Times New Roman" w:cs="Times New Roman"/>
          <w:i/>
          <w:iCs/>
          <w:rPrChange w:id="2695" w:author="Curt Storlazzi" w:date="2016-04-04T13:22:00Z">
            <w:rPr>
              <w:rStyle w:val="CommentReference"/>
              <w:rFonts w:asciiTheme="minorHAnsi" w:hAnsiTheme="minorHAnsi"/>
              <w:i/>
              <w:iCs/>
            </w:rPr>
          </w:rPrChange>
        </w:rPr>
        <w:commentReference w:id="2692"/>
      </w:r>
      <w:r w:rsidRPr="007F54F5">
        <w:rPr>
          <w:rFonts w:ascii="Times New Roman" w:hAnsi="Times New Roman" w:cs="Times New Roman"/>
          <w:rPrChange w:id="2696" w:author="Curt Storlazzi" w:date="2016-04-04T13:22:00Z">
            <w:rPr/>
          </w:rPrChange>
        </w:rPr>
        <w:t>. Later frames showed the same spatial pattern, and an apparent diminishing of sediment concentrations over the northern reef.</w:t>
      </w:r>
      <w:bookmarkEnd w:id="2683"/>
    </w:p>
    <w:p w14:paraId="4E2FC452" w14:textId="20C2D6DA" w:rsidR="00F660C4" w:rsidRPr="007F54F5" w:rsidRDefault="00A13A1D">
      <w:pPr>
        <w:pStyle w:val="Heading2"/>
        <w:spacing w:before="0"/>
        <w:rPr>
          <w:rFonts w:ascii="Times New Roman" w:hAnsi="Times New Roman" w:cs="Times New Roman"/>
          <w:rPrChange w:id="2697" w:author="Curt Storlazzi" w:date="2016-04-04T13:22:00Z">
            <w:rPr/>
          </w:rPrChange>
        </w:rPr>
        <w:pPrChange w:id="2698" w:author="Curt Storlazzi" w:date="2016-04-04T12:44:00Z">
          <w:pPr>
            <w:pStyle w:val="Heading2"/>
          </w:pPr>
        </w:pPrChange>
      </w:pPr>
      <w:r w:rsidRPr="007F54F5">
        <w:rPr>
          <w:rFonts w:ascii="Times New Roman" w:hAnsi="Times New Roman" w:cs="Times New Roman"/>
          <w:rPrChange w:id="2699" w:author="Curt Storlazzi" w:date="2016-04-04T13:22:00Z">
            <w:rPr/>
          </w:rPrChange>
        </w:rPr>
        <w:lastRenderedPageBreak/>
        <w:t xml:space="preserve">Figure 5 Mean accumulation and </w:t>
      </w:r>
      <w:r w:rsidR="00267162" w:rsidRPr="007F54F5">
        <w:rPr>
          <w:rFonts w:ascii="Times New Roman" w:hAnsi="Times New Roman" w:cs="Times New Roman"/>
          <w:rPrChange w:id="2700" w:author="Curt Storlazzi" w:date="2016-04-04T13:22:00Z">
            <w:rPr/>
          </w:rPrChange>
        </w:rPr>
        <w:t>benthic</w:t>
      </w:r>
      <w:r w:rsidRPr="007F54F5">
        <w:rPr>
          <w:rFonts w:ascii="Times New Roman" w:hAnsi="Times New Roman" w:cs="Times New Roman"/>
          <w:rPrChange w:id="2701" w:author="Curt Storlazzi" w:date="2016-04-04T13:22:00Z">
            <w:rPr/>
          </w:rPrChange>
        </w:rPr>
        <w:t xml:space="preserve"> composition</w:t>
      </w:r>
    </w:p>
    <w:p w14:paraId="284FD161" w14:textId="77777777" w:rsidR="00167B89" w:rsidRPr="007F54F5" w:rsidRDefault="00167B89">
      <w:pPr>
        <w:keepNext/>
        <w:keepLines/>
        <w:spacing w:after="0"/>
        <w:rPr>
          <w:rFonts w:ascii="Times New Roman" w:hAnsi="Times New Roman" w:cs="Times New Roman"/>
          <w:rPrChange w:id="2702" w:author="Curt Storlazzi" w:date="2016-04-04T13:22:00Z">
            <w:rPr/>
          </w:rPrChange>
        </w:rPr>
        <w:pPrChange w:id="2703" w:author="Curt Storlazzi" w:date="2016-04-04T12:44:00Z">
          <w:pPr>
            <w:keepNext/>
            <w:keepLines/>
          </w:pPr>
        </w:pPrChange>
      </w:pPr>
      <w:r w:rsidRPr="007F54F5">
        <w:rPr>
          <w:rFonts w:ascii="Times New Roman" w:hAnsi="Times New Roman" w:cs="Times New Roman"/>
          <w:noProof/>
          <w:rPrChange w:id="2704" w:author="Curt Storlazzi" w:date="2016-04-04T13:22:00Z">
            <w:rPr>
              <w:noProof/>
            </w:rPr>
          </w:rPrChange>
        </w:rPr>
        <w:drawing>
          <wp:inline distT="0" distB="0" distL="0" distR="0" wp14:anchorId="04B8E2F4" wp14:editId="228E4E4F">
            <wp:extent cx="5886450" cy="6845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3052" cy="6864619"/>
                    </a:xfrm>
                    <a:prstGeom prst="rect">
                      <a:avLst/>
                    </a:prstGeom>
                  </pic:spPr>
                </pic:pic>
              </a:graphicData>
            </a:graphic>
          </wp:inline>
        </w:drawing>
      </w:r>
    </w:p>
    <w:p w14:paraId="19203C60" w14:textId="5F86A993" w:rsidR="00167B89" w:rsidRPr="007F54F5" w:rsidRDefault="00167B89">
      <w:pPr>
        <w:spacing w:after="0"/>
        <w:rPr>
          <w:rFonts w:ascii="Times New Roman" w:hAnsi="Times New Roman" w:cs="Times New Roman"/>
          <w:rPrChange w:id="2705" w:author="Curt Storlazzi" w:date="2016-04-04T13:22:00Z">
            <w:rPr/>
          </w:rPrChange>
        </w:rPr>
        <w:pPrChange w:id="2706" w:author="Curt Storlazzi" w:date="2016-04-04T12:44:00Z">
          <w:pPr/>
        </w:pPrChange>
      </w:pPr>
      <w:bookmarkStart w:id="2707" w:name="_Ref446325490"/>
      <w:bookmarkStart w:id="2708" w:name="_Ref447182338"/>
      <w:r w:rsidRPr="007F54F5">
        <w:rPr>
          <w:rFonts w:ascii="Times New Roman" w:hAnsi="Times New Roman" w:cs="Times New Roman"/>
          <w:rPrChange w:id="2709" w:author="Curt Storlazzi" w:date="2016-04-04T13:22:00Z">
            <w:rPr/>
          </w:rPrChange>
        </w:rPr>
        <w:t xml:space="preserve">Figure </w:t>
      </w:r>
      <w:r w:rsidR="006B7B47" w:rsidRPr="007F54F5">
        <w:rPr>
          <w:rFonts w:ascii="Times New Roman" w:hAnsi="Times New Roman" w:cs="Times New Roman"/>
          <w:rPrChange w:id="2710" w:author="Curt Storlazzi" w:date="2016-04-04T13:22:00Z">
            <w:rPr/>
          </w:rPrChange>
        </w:rPr>
        <w:fldChar w:fldCharType="begin"/>
      </w:r>
      <w:r w:rsidR="006B7B47" w:rsidRPr="007F54F5">
        <w:rPr>
          <w:rFonts w:ascii="Times New Roman" w:hAnsi="Times New Roman" w:cs="Times New Roman"/>
          <w:rPrChange w:id="2711" w:author="Curt Storlazzi" w:date="2016-04-04T13:22:00Z">
            <w:rPr/>
          </w:rPrChange>
        </w:rPr>
        <w:instrText xml:space="preserve"> SEQ Figure \* ARABIC </w:instrText>
      </w:r>
      <w:r w:rsidR="006B7B47" w:rsidRPr="007F54F5">
        <w:rPr>
          <w:rFonts w:ascii="Times New Roman" w:hAnsi="Times New Roman" w:cs="Times New Roman"/>
          <w:rPrChange w:id="2712" w:author="Curt Storlazzi" w:date="2016-04-04T13:22:00Z">
            <w:rPr>
              <w:noProof/>
            </w:rPr>
          </w:rPrChange>
        </w:rPr>
        <w:fldChar w:fldCharType="separate"/>
      </w:r>
      <w:r w:rsidRPr="007F54F5">
        <w:rPr>
          <w:rFonts w:ascii="Times New Roman" w:hAnsi="Times New Roman" w:cs="Times New Roman"/>
          <w:noProof/>
          <w:rPrChange w:id="2713" w:author="Curt Storlazzi" w:date="2016-04-04T13:22:00Z">
            <w:rPr>
              <w:noProof/>
            </w:rPr>
          </w:rPrChange>
        </w:rPr>
        <w:t>5</w:t>
      </w:r>
      <w:r w:rsidR="006B7B47" w:rsidRPr="007F54F5">
        <w:rPr>
          <w:rFonts w:ascii="Times New Roman" w:hAnsi="Times New Roman" w:cs="Times New Roman"/>
          <w:noProof/>
          <w:rPrChange w:id="2714" w:author="Curt Storlazzi" w:date="2016-04-04T13:22:00Z">
            <w:rPr>
              <w:noProof/>
            </w:rPr>
          </w:rPrChange>
        </w:rPr>
        <w:fldChar w:fldCharType="end"/>
      </w:r>
      <w:bookmarkEnd w:id="2707"/>
      <w:r w:rsidRPr="007F54F5">
        <w:rPr>
          <w:rFonts w:ascii="Times New Roman" w:hAnsi="Times New Roman" w:cs="Times New Roman"/>
          <w:rPrChange w:id="2715" w:author="Curt Storlazzi" w:date="2016-04-04T13:22:00Z">
            <w:rPr/>
          </w:rPrChange>
        </w:rPr>
        <w:t>. Mean accumulation rate (g m</w:t>
      </w:r>
      <w:r w:rsidRPr="007F54F5">
        <w:rPr>
          <w:rFonts w:ascii="Times New Roman" w:hAnsi="Times New Roman" w:cs="Times New Roman"/>
          <w:vertAlign w:val="superscript"/>
          <w:rPrChange w:id="2716" w:author="Curt Storlazzi" w:date="2016-04-04T13:22:00Z">
            <w:rPr>
              <w:vertAlign w:val="superscript"/>
            </w:rPr>
          </w:rPrChange>
        </w:rPr>
        <w:t>-2</w:t>
      </w:r>
      <w:r w:rsidRPr="007F54F5">
        <w:rPr>
          <w:rFonts w:ascii="Times New Roman" w:hAnsi="Times New Roman" w:cs="Times New Roman"/>
          <w:rPrChange w:id="2717" w:author="Curt Storlazzi" w:date="2016-04-04T13:22:00Z">
            <w:rPr/>
          </w:rPrChange>
        </w:rPr>
        <w:t xml:space="preserve"> d</w:t>
      </w:r>
      <w:r w:rsidRPr="007F54F5">
        <w:rPr>
          <w:rFonts w:ascii="Times New Roman" w:hAnsi="Times New Roman" w:cs="Times New Roman"/>
          <w:vertAlign w:val="superscript"/>
          <w:rPrChange w:id="2718" w:author="Curt Storlazzi" w:date="2016-04-04T13:22:00Z">
            <w:rPr>
              <w:vertAlign w:val="superscript"/>
            </w:rPr>
          </w:rPrChange>
        </w:rPr>
        <w:t>-1</w:t>
      </w:r>
      <w:r w:rsidRPr="007F54F5">
        <w:rPr>
          <w:rFonts w:ascii="Times New Roman" w:hAnsi="Times New Roman" w:cs="Times New Roman"/>
          <w:rPrChange w:id="2719" w:author="Curt Storlazzi" w:date="2016-04-04T13:22:00Z">
            <w:rPr/>
          </w:rPrChange>
        </w:rPr>
        <w:t xml:space="preserve">) and composition in a) </w:t>
      </w:r>
      <w:r w:rsidR="00D365F0" w:rsidRPr="007F54F5">
        <w:rPr>
          <w:rFonts w:ascii="Times New Roman" w:hAnsi="Times New Roman" w:cs="Times New Roman"/>
          <w:rPrChange w:id="2720" w:author="Curt Storlazzi" w:date="2016-04-04T13:22:00Z">
            <w:rPr/>
          </w:rPrChange>
        </w:rPr>
        <w:t>sediment traps and</w:t>
      </w:r>
      <w:r w:rsidRPr="007F54F5">
        <w:rPr>
          <w:rFonts w:ascii="Times New Roman" w:hAnsi="Times New Roman" w:cs="Times New Roman"/>
          <w:rPrChange w:id="2721" w:author="Curt Storlazzi" w:date="2016-04-04T13:22:00Z">
            <w:rPr/>
          </w:rPrChange>
        </w:rPr>
        <w:t xml:space="preserve"> b) </w:t>
      </w:r>
      <w:r w:rsidR="00D365F0" w:rsidRPr="007F54F5">
        <w:rPr>
          <w:rFonts w:ascii="Times New Roman" w:hAnsi="Times New Roman" w:cs="Times New Roman"/>
          <w:rPrChange w:id="2722" w:author="Curt Storlazzi" w:date="2016-04-04T13:22:00Z">
            <w:rPr/>
          </w:rPrChange>
        </w:rPr>
        <w:t>sediment pod</w:t>
      </w:r>
      <w:r w:rsidRPr="007F54F5">
        <w:rPr>
          <w:rFonts w:ascii="Times New Roman" w:hAnsi="Times New Roman" w:cs="Times New Roman"/>
          <w:rPrChange w:id="2723" w:author="Curt Storlazzi" w:date="2016-04-04T13:22:00Z">
            <w:rPr/>
          </w:rPrChange>
        </w:rPr>
        <w:t>s. c) Benthic sediment composition. Note: Subplot scales are different for visualization purposes, can’t compare sizes of charts, hence numbers included.</w:t>
      </w:r>
      <w:bookmarkEnd w:id="2708"/>
    </w:p>
    <w:p w14:paraId="52E6FD64" w14:textId="77777777" w:rsidR="00167B89" w:rsidRPr="007F54F5" w:rsidRDefault="00167B89">
      <w:pPr>
        <w:spacing w:after="0"/>
        <w:rPr>
          <w:rFonts w:ascii="Times New Roman" w:hAnsi="Times New Roman" w:cs="Times New Roman"/>
          <w:rPrChange w:id="2724" w:author="Curt Storlazzi" w:date="2016-04-04T13:22:00Z">
            <w:rPr/>
          </w:rPrChange>
        </w:rPr>
        <w:pPrChange w:id="2725" w:author="Curt Storlazzi" w:date="2016-04-04T12:44:00Z">
          <w:pPr/>
        </w:pPrChange>
      </w:pPr>
    </w:p>
    <w:p w14:paraId="5FDD1A51" w14:textId="77777777" w:rsidR="00A13A1D" w:rsidRPr="007F54F5" w:rsidRDefault="00A13A1D">
      <w:pPr>
        <w:spacing w:after="0"/>
        <w:rPr>
          <w:rFonts w:ascii="Times New Roman" w:hAnsi="Times New Roman" w:cs="Times New Roman"/>
          <w:rPrChange w:id="2726" w:author="Curt Storlazzi" w:date="2016-04-04T13:22:00Z">
            <w:rPr/>
          </w:rPrChange>
        </w:rPr>
        <w:pPrChange w:id="2727" w:author="Curt Storlazzi" w:date="2016-04-04T12:44:00Z">
          <w:pPr/>
        </w:pPrChange>
      </w:pPr>
    </w:p>
    <w:p w14:paraId="69A9F9E3" w14:textId="29E364F3" w:rsidR="00A13A1D" w:rsidRPr="007F54F5" w:rsidRDefault="00A13A1D">
      <w:pPr>
        <w:pStyle w:val="Heading2"/>
        <w:spacing w:before="0"/>
        <w:rPr>
          <w:rFonts w:ascii="Times New Roman" w:hAnsi="Times New Roman" w:cs="Times New Roman"/>
          <w:rPrChange w:id="2728" w:author="Curt Storlazzi" w:date="2016-04-04T13:22:00Z">
            <w:rPr/>
          </w:rPrChange>
        </w:rPr>
        <w:pPrChange w:id="2729" w:author="Curt Storlazzi" w:date="2016-04-04T12:44:00Z">
          <w:pPr>
            <w:pStyle w:val="Heading2"/>
          </w:pPr>
        </w:pPrChange>
      </w:pPr>
      <w:r w:rsidRPr="007F54F5">
        <w:rPr>
          <w:rFonts w:ascii="Times New Roman" w:hAnsi="Times New Roman" w:cs="Times New Roman"/>
          <w:rPrChange w:id="2730" w:author="Curt Storlazzi" w:date="2016-04-04T13:22:00Z">
            <w:rPr/>
          </w:rPrChange>
        </w:rPr>
        <w:lastRenderedPageBreak/>
        <w:t>Figure 6 Mean accumulation time series-</w:t>
      </w:r>
      <w:r w:rsidR="00D365F0" w:rsidRPr="007F54F5">
        <w:rPr>
          <w:rFonts w:ascii="Times New Roman" w:hAnsi="Times New Roman" w:cs="Times New Roman"/>
          <w:rPrChange w:id="2731" w:author="Curt Storlazzi" w:date="2016-04-04T13:22:00Z">
            <w:rPr/>
          </w:rPrChange>
        </w:rPr>
        <w:t>sediment pod</w:t>
      </w:r>
      <w:r w:rsidRPr="007F54F5">
        <w:rPr>
          <w:rFonts w:ascii="Times New Roman" w:hAnsi="Times New Roman" w:cs="Times New Roman"/>
          <w:rPrChange w:id="2732" w:author="Curt Storlazzi" w:date="2016-04-04T13:22:00Z">
            <w:rPr/>
          </w:rPrChange>
        </w:rPr>
        <w:t>s</w:t>
      </w:r>
    </w:p>
    <w:p w14:paraId="70A1132F" w14:textId="77777777" w:rsidR="00A13A1D" w:rsidRPr="007F54F5" w:rsidRDefault="00A13A1D">
      <w:pPr>
        <w:keepNext/>
        <w:keepLines/>
        <w:spacing w:after="0"/>
        <w:rPr>
          <w:rFonts w:ascii="Times New Roman" w:hAnsi="Times New Roman" w:cs="Times New Roman"/>
          <w:rPrChange w:id="2733" w:author="Curt Storlazzi" w:date="2016-04-04T13:22:00Z">
            <w:rPr/>
          </w:rPrChange>
        </w:rPr>
        <w:pPrChange w:id="2734" w:author="Curt Storlazzi" w:date="2016-04-04T12:44:00Z">
          <w:pPr>
            <w:keepNext/>
            <w:keepLines/>
          </w:pPr>
        </w:pPrChange>
      </w:pPr>
      <w:r w:rsidRPr="007F54F5">
        <w:rPr>
          <w:rFonts w:ascii="Times New Roman" w:hAnsi="Times New Roman" w:cs="Times New Roman"/>
          <w:noProof/>
          <w:rPrChange w:id="2735" w:author="Curt Storlazzi" w:date="2016-04-04T13:22:00Z">
            <w:rPr>
              <w:noProof/>
            </w:rPr>
          </w:rPrChange>
        </w:rPr>
        <w:drawing>
          <wp:inline distT="0" distB="0" distL="0" distR="0" wp14:anchorId="6DBD6AC9" wp14:editId="16B6A053">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6E69D92C" w14:textId="66634DE5" w:rsidR="00A13A1D" w:rsidRPr="007F54F5" w:rsidRDefault="00A13A1D">
      <w:pPr>
        <w:spacing w:after="0"/>
        <w:rPr>
          <w:rFonts w:ascii="Times New Roman" w:hAnsi="Times New Roman" w:cs="Times New Roman"/>
          <w:rPrChange w:id="2736" w:author="Curt Storlazzi" w:date="2016-04-04T13:22:00Z">
            <w:rPr/>
          </w:rPrChange>
        </w:rPr>
        <w:pPrChange w:id="2737" w:author="Curt Storlazzi" w:date="2016-04-04T12:44:00Z">
          <w:pPr/>
        </w:pPrChange>
      </w:pPr>
      <w:bookmarkStart w:id="2738" w:name="_Ref446470696"/>
      <w:bookmarkStart w:id="2739" w:name="_Ref447182342"/>
      <w:r w:rsidRPr="007F54F5">
        <w:rPr>
          <w:rFonts w:ascii="Times New Roman" w:hAnsi="Times New Roman" w:cs="Times New Roman"/>
          <w:rPrChange w:id="2740" w:author="Curt Storlazzi" w:date="2016-04-04T13:22:00Z">
            <w:rPr/>
          </w:rPrChange>
        </w:rPr>
        <w:t xml:space="preserve">Figure </w:t>
      </w:r>
      <w:r w:rsidR="006B7B47" w:rsidRPr="007F54F5">
        <w:rPr>
          <w:rFonts w:ascii="Times New Roman" w:hAnsi="Times New Roman" w:cs="Times New Roman"/>
          <w:rPrChange w:id="2741" w:author="Curt Storlazzi" w:date="2016-04-04T13:22:00Z">
            <w:rPr/>
          </w:rPrChange>
        </w:rPr>
        <w:fldChar w:fldCharType="begin"/>
      </w:r>
      <w:r w:rsidR="006B7B47" w:rsidRPr="007F54F5">
        <w:rPr>
          <w:rFonts w:ascii="Times New Roman" w:hAnsi="Times New Roman" w:cs="Times New Roman"/>
          <w:rPrChange w:id="2742" w:author="Curt Storlazzi" w:date="2016-04-04T13:22:00Z">
            <w:rPr/>
          </w:rPrChange>
        </w:rPr>
        <w:instrText xml:space="preserve"> SEQ Figure \* ARABIC </w:instrText>
      </w:r>
      <w:r w:rsidR="006B7B47" w:rsidRPr="007F54F5">
        <w:rPr>
          <w:rFonts w:ascii="Times New Roman" w:hAnsi="Times New Roman" w:cs="Times New Roman"/>
          <w:rPrChange w:id="2743" w:author="Curt Storlazzi" w:date="2016-04-04T13:22:00Z">
            <w:rPr>
              <w:noProof/>
            </w:rPr>
          </w:rPrChange>
        </w:rPr>
        <w:fldChar w:fldCharType="separate"/>
      </w:r>
      <w:r w:rsidRPr="007F54F5">
        <w:rPr>
          <w:rFonts w:ascii="Times New Roman" w:hAnsi="Times New Roman" w:cs="Times New Roman"/>
          <w:noProof/>
          <w:rPrChange w:id="2744" w:author="Curt Storlazzi" w:date="2016-04-04T13:22:00Z">
            <w:rPr>
              <w:noProof/>
            </w:rPr>
          </w:rPrChange>
        </w:rPr>
        <w:t>6</w:t>
      </w:r>
      <w:r w:rsidR="006B7B47" w:rsidRPr="007F54F5">
        <w:rPr>
          <w:rFonts w:ascii="Times New Roman" w:hAnsi="Times New Roman" w:cs="Times New Roman"/>
          <w:noProof/>
          <w:rPrChange w:id="2745" w:author="Curt Storlazzi" w:date="2016-04-04T13:22:00Z">
            <w:rPr>
              <w:noProof/>
            </w:rPr>
          </w:rPrChange>
        </w:rPr>
        <w:fldChar w:fldCharType="end"/>
      </w:r>
      <w:bookmarkEnd w:id="2738"/>
      <w:r w:rsidRPr="007F54F5">
        <w:rPr>
          <w:rFonts w:ascii="Times New Roman" w:hAnsi="Times New Roman" w:cs="Times New Roman"/>
          <w:rPrChange w:id="2746" w:author="Curt Storlazzi" w:date="2016-04-04T13:22:00Z">
            <w:rPr/>
          </w:rPrChange>
        </w:rPr>
        <w:t xml:space="preserve">. Mean sediment accumulation on </w:t>
      </w:r>
      <w:r w:rsidR="00D365F0" w:rsidRPr="007F54F5">
        <w:rPr>
          <w:rFonts w:ascii="Times New Roman" w:hAnsi="Times New Roman" w:cs="Times New Roman"/>
          <w:rPrChange w:id="2747" w:author="Curt Storlazzi" w:date="2016-04-04T13:22:00Z">
            <w:rPr/>
          </w:rPrChange>
        </w:rPr>
        <w:t>sediment pod</w:t>
      </w:r>
      <w:r w:rsidRPr="007F54F5">
        <w:rPr>
          <w:rFonts w:ascii="Times New Roman" w:hAnsi="Times New Roman" w:cs="Times New Roman"/>
          <w:rPrChange w:id="2748" w:author="Curt Storlazzi" w:date="2016-04-04T13:22:00Z">
            <w:rPr/>
          </w:rPrChange>
        </w:rPr>
        <w:t>s during the study period over the a) north reef including sites 1A, 1B, 1C, 2A, 2C, and b) south reefs including sites 2B, 3A, 3B, 3C.</w:t>
      </w:r>
      <w:bookmarkEnd w:id="2739"/>
    </w:p>
    <w:p w14:paraId="60083023" w14:textId="77777777" w:rsidR="00A13A1D" w:rsidRPr="007F54F5" w:rsidRDefault="00A13A1D">
      <w:pPr>
        <w:spacing w:after="0"/>
        <w:rPr>
          <w:rFonts w:ascii="Times New Roman" w:hAnsi="Times New Roman" w:cs="Times New Roman"/>
          <w:rPrChange w:id="2749" w:author="Curt Storlazzi" w:date="2016-04-04T13:22:00Z">
            <w:rPr/>
          </w:rPrChange>
        </w:rPr>
        <w:pPrChange w:id="2750" w:author="Curt Storlazzi" w:date="2016-04-04T12:44:00Z">
          <w:pPr/>
        </w:pPrChange>
      </w:pPr>
    </w:p>
    <w:p w14:paraId="3581AE95" w14:textId="2077E6BF" w:rsidR="00A13A1D" w:rsidRPr="007F54F5" w:rsidRDefault="00A13A1D">
      <w:pPr>
        <w:pStyle w:val="Heading2"/>
        <w:spacing w:before="0"/>
        <w:rPr>
          <w:rFonts w:ascii="Times New Roman" w:hAnsi="Times New Roman" w:cs="Times New Roman"/>
          <w:rPrChange w:id="2751" w:author="Curt Storlazzi" w:date="2016-04-04T13:22:00Z">
            <w:rPr/>
          </w:rPrChange>
        </w:rPr>
        <w:pPrChange w:id="2752" w:author="Curt Storlazzi" w:date="2016-04-04T12:44:00Z">
          <w:pPr>
            <w:pStyle w:val="Heading2"/>
          </w:pPr>
        </w:pPrChange>
      </w:pPr>
      <w:r w:rsidRPr="007F54F5">
        <w:rPr>
          <w:rFonts w:ascii="Times New Roman" w:hAnsi="Times New Roman" w:cs="Times New Roman"/>
          <w:rPrChange w:id="2753" w:author="Curt Storlazzi" w:date="2016-04-04T13:22:00Z">
            <w:rPr/>
          </w:rPrChange>
        </w:rPr>
        <w:t>Figure 7 Mean accumulation time series-Tubes</w:t>
      </w:r>
    </w:p>
    <w:p w14:paraId="097A670A" w14:textId="77777777" w:rsidR="00A13A1D" w:rsidRPr="007F54F5" w:rsidRDefault="00A13A1D">
      <w:pPr>
        <w:keepNext/>
        <w:keepLines/>
        <w:spacing w:after="0"/>
        <w:rPr>
          <w:rFonts w:ascii="Times New Roman" w:hAnsi="Times New Roman" w:cs="Times New Roman"/>
          <w:rPrChange w:id="2754" w:author="Curt Storlazzi" w:date="2016-04-04T13:22:00Z">
            <w:rPr/>
          </w:rPrChange>
        </w:rPr>
        <w:pPrChange w:id="2755" w:author="Curt Storlazzi" w:date="2016-04-04T12:44:00Z">
          <w:pPr>
            <w:keepNext/>
            <w:keepLines/>
          </w:pPr>
        </w:pPrChange>
      </w:pPr>
      <w:r w:rsidRPr="007F54F5">
        <w:rPr>
          <w:rFonts w:ascii="Times New Roman" w:hAnsi="Times New Roman" w:cs="Times New Roman"/>
          <w:noProof/>
          <w:rPrChange w:id="2756" w:author="Curt Storlazzi" w:date="2016-04-04T13:22:00Z">
            <w:rPr>
              <w:noProof/>
            </w:rPr>
          </w:rPrChange>
        </w:rPr>
        <w:drawing>
          <wp:inline distT="0" distB="0" distL="0" distR="0" wp14:anchorId="32B7EC6E" wp14:editId="54F6170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77777777" w:rsidR="00A13A1D" w:rsidRPr="007F54F5" w:rsidRDefault="00A13A1D">
      <w:pPr>
        <w:spacing w:after="0"/>
        <w:rPr>
          <w:rFonts w:ascii="Times New Roman" w:hAnsi="Times New Roman" w:cs="Times New Roman"/>
          <w:rPrChange w:id="2757" w:author="Curt Storlazzi" w:date="2016-04-04T13:22:00Z">
            <w:rPr/>
          </w:rPrChange>
        </w:rPr>
        <w:pPrChange w:id="2758" w:author="Curt Storlazzi" w:date="2016-04-04T12:44:00Z">
          <w:pPr/>
        </w:pPrChange>
      </w:pPr>
      <w:bookmarkStart w:id="2759" w:name="_Ref447182345"/>
      <w:r w:rsidRPr="007F54F5">
        <w:rPr>
          <w:rFonts w:ascii="Times New Roman" w:hAnsi="Times New Roman" w:cs="Times New Roman"/>
          <w:rPrChange w:id="2760" w:author="Curt Storlazzi" w:date="2016-04-04T13:22:00Z">
            <w:rPr/>
          </w:rPrChange>
        </w:rPr>
        <w:t xml:space="preserve">Figure </w:t>
      </w:r>
      <w:r w:rsidR="006B7B47" w:rsidRPr="007F54F5">
        <w:rPr>
          <w:rFonts w:ascii="Times New Roman" w:hAnsi="Times New Roman" w:cs="Times New Roman"/>
          <w:rPrChange w:id="2761" w:author="Curt Storlazzi" w:date="2016-04-04T13:22:00Z">
            <w:rPr/>
          </w:rPrChange>
        </w:rPr>
        <w:fldChar w:fldCharType="begin"/>
      </w:r>
      <w:r w:rsidR="006B7B47" w:rsidRPr="007F54F5">
        <w:rPr>
          <w:rFonts w:ascii="Times New Roman" w:hAnsi="Times New Roman" w:cs="Times New Roman"/>
          <w:rPrChange w:id="2762" w:author="Curt Storlazzi" w:date="2016-04-04T13:22:00Z">
            <w:rPr/>
          </w:rPrChange>
        </w:rPr>
        <w:instrText xml:space="preserve"> SEQ Figure \* ARABIC </w:instrText>
      </w:r>
      <w:r w:rsidR="006B7B47" w:rsidRPr="007F54F5">
        <w:rPr>
          <w:rFonts w:ascii="Times New Roman" w:hAnsi="Times New Roman" w:cs="Times New Roman"/>
          <w:rPrChange w:id="2763" w:author="Curt Storlazzi" w:date="2016-04-04T13:22:00Z">
            <w:rPr>
              <w:noProof/>
            </w:rPr>
          </w:rPrChange>
        </w:rPr>
        <w:fldChar w:fldCharType="separate"/>
      </w:r>
      <w:r w:rsidRPr="007F54F5">
        <w:rPr>
          <w:rFonts w:ascii="Times New Roman" w:hAnsi="Times New Roman" w:cs="Times New Roman"/>
          <w:noProof/>
          <w:rPrChange w:id="2764" w:author="Curt Storlazzi" w:date="2016-04-04T13:22:00Z">
            <w:rPr>
              <w:noProof/>
            </w:rPr>
          </w:rPrChange>
        </w:rPr>
        <w:t>7</w:t>
      </w:r>
      <w:r w:rsidR="006B7B47" w:rsidRPr="007F54F5">
        <w:rPr>
          <w:rFonts w:ascii="Times New Roman" w:hAnsi="Times New Roman" w:cs="Times New Roman"/>
          <w:noProof/>
          <w:rPrChange w:id="2765" w:author="Curt Storlazzi" w:date="2016-04-04T13:22:00Z">
            <w:rPr>
              <w:noProof/>
            </w:rPr>
          </w:rPrChange>
        </w:rPr>
        <w:fldChar w:fldCharType="end"/>
      </w:r>
      <w:r w:rsidRPr="007F54F5">
        <w:rPr>
          <w:rFonts w:ascii="Times New Roman" w:hAnsi="Times New Roman" w:cs="Times New Roman"/>
          <w:rPrChange w:id="2766" w:author="Curt Storlazzi" w:date="2016-04-04T13:22:00Z">
            <w:rPr/>
          </w:rPrChange>
        </w:rPr>
        <w:t>. Mean sediment accumulation in Tubes during the study period over the a) north reef including sites 1A, 1B, 1C, 2A, 2C, and b) south reefs including sites 2B, 3A, 3B, 3C</w:t>
      </w:r>
      <w:bookmarkEnd w:id="2759"/>
    </w:p>
    <w:p w14:paraId="6B8B2EB2" w14:textId="77777777" w:rsidR="00A13A1D" w:rsidRPr="007F54F5" w:rsidRDefault="00A13A1D">
      <w:pPr>
        <w:spacing w:after="0"/>
        <w:rPr>
          <w:rFonts w:ascii="Times New Roman" w:hAnsi="Times New Roman" w:cs="Times New Roman"/>
          <w:rPrChange w:id="2767" w:author="Curt Storlazzi" w:date="2016-04-04T13:22:00Z">
            <w:rPr/>
          </w:rPrChange>
        </w:rPr>
        <w:pPrChange w:id="2768" w:author="Curt Storlazzi" w:date="2016-04-04T12:44:00Z">
          <w:pPr/>
        </w:pPrChange>
      </w:pPr>
    </w:p>
    <w:p w14:paraId="32DBF65E" w14:textId="04491964" w:rsidR="00A13A1D" w:rsidRPr="007F54F5" w:rsidRDefault="00A13A1D">
      <w:pPr>
        <w:pStyle w:val="Heading2"/>
        <w:spacing w:before="0"/>
        <w:rPr>
          <w:rFonts w:ascii="Times New Roman" w:hAnsi="Times New Roman" w:cs="Times New Roman"/>
          <w:rPrChange w:id="2769" w:author="Curt Storlazzi" w:date="2016-04-04T13:22:00Z">
            <w:rPr/>
          </w:rPrChange>
        </w:rPr>
        <w:pPrChange w:id="2770" w:author="Curt Storlazzi" w:date="2016-04-04T12:44:00Z">
          <w:pPr>
            <w:pStyle w:val="Heading2"/>
          </w:pPr>
        </w:pPrChange>
      </w:pPr>
      <w:r w:rsidRPr="007F54F5">
        <w:rPr>
          <w:rFonts w:ascii="Times New Roman" w:hAnsi="Times New Roman" w:cs="Times New Roman"/>
          <w:rPrChange w:id="2771" w:author="Curt Storlazzi" w:date="2016-04-04T13:22:00Z">
            <w:rPr/>
          </w:rPrChange>
        </w:rPr>
        <w:lastRenderedPageBreak/>
        <w:t xml:space="preserve">Figure 8 </w:t>
      </w:r>
      <w:r w:rsidR="009002FB" w:rsidRPr="007F54F5">
        <w:rPr>
          <w:rFonts w:ascii="Times New Roman" w:hAnsi="Times New Roman" w:cs="Times New Roman"/>
          <w:rPrChange w:id="2772" w:author="Curt Storlazzi" w:date="2016-04-04T13:22:00Z">
            <w:rPr/>
          </w:rPrChange>
        </w:rPr>
        <w:t xml:space="preserve">Sediment accumulation time series- </w:t>
      </w:r>
      <w:r w:rsidR="00D365F0" w:rsidRPr="007F54F5">
        <w:rPr>
          <w:rFonts w:ascii="Times New Roman" w:hAnsi="Times New Roman" w:cs="Times New Roman"/>
          <w:rPrChange w:id="2773" w:author="Curt Storlazzi" w:date="2016-04-04T13:22:00Z">
            <w:rPr/>
          </w:rPrChange>
        </w:rPr>
        <w:t>sediment pod</w:t>
      </w:r>
      <w:r w:rsidR="009002FB" w:rsidRPr="007F54F5">
        <w:rPr>
          <w:rFonts w:ascii="Times New Roman" w:hAnsi="Times New Roman" w:cs="Times New Roman"/>
          <w:rPrChange w:id="2774" w:author="Curt Storlazzi" w:date="2016-04-04T13:22:00Z">
            <w:rPr/>
          </w:rPrChange>
        </w:rPr>
        <w:t>s</w:t>
      </w:r>
    </w:p>
    <w:p w14:paraId="6083E5CA" w14:textId="77777777" w:rsidR="009002FB" w:rsidRPr="007F54F5" w:rsidRDefault="009002FB">
      <w:pPr>
        <w:keepNext/>
        <w:keepLines/>
        <w:spacing w:after="0"/>
        <w:rPr>
          <w:rFonts w:ascii="Times New Roman" w:hAnsi="Times New Roman" w:cs="Times New Roman"/>
          <w:rPrChange w:id="2775" w:author="Curt Storlazzi" w:date="2016-04-04T13:22:00Z">
            <w:rPr/>
          </w:rPrChange>
        </w:rPr>
        <w:pPrChange w:id="2776" w:author="Curt Storlazzi" w:date="2016-04-04T12:44:00Z">
          <w:pPr>
            <w:keepNext/>
            <w:keepLines/>
          </w:pPr>
        </w:pPrChange>
      </w:pPr>
      <w:r w:rsidRPr="007F54F5">
        <w:rPr>
          <w:rFonts w:ascii="Times New Roman" w:hAnsi="Times New Roman" w:cs="Times New Roman"/>
          <w:noProof/>
          <w:rPrChange w:id="2777" w:author="Curt Storlazzi" w:date="2016-04-04T13:22:00Z">
            <w:rPr>
              <w:noProof/>
            </w:rPr>
          </w:rPrChange>
        </w:rPr>
        <w:drawing>
          <wp:inline distT="0" distB="0" distL="0" distR="0" wp14:anchorId="65B3ECF3" wp14:editId="4296220F">
            <wp:extent cx="5943600" cy="4737048"/>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37048"/>
                    </a:xfrm>
                    <a:prstGeom prst="rect">
                      <a:avLst/>
                    </a:prstGeom>
                  </pic:spPr>
                </pic:pic>
              </a:graphicData>
            </a:graphic>
          </wp:inline>
        </w:drawing>
      </w:r>
    </w:p>
    <w:p w14:paraId="3F13626E" w14:textId="2DFFFEAD" w:rsidR="009002FB" w:rsidRPr="007F54F5" w:rsidRDefault="009002FB">
      <w:pPr>
        <w:spacing w:after="0"/>
        <w:rPr>
          <w:rFonts w:ascii="Times New Roman" w:hAnsi="Times New Roman" w:cs="Times New Roman"/>
          <w:rPrChange w:id="2778" w:author="Curt Storlazzi" w:date="2016-04-04T13:22:00Z">
            <w:rPr/>
          </w:rPrChange>
        </w:rPr>
        <w:pPrChange w:id="2779" w:author="Curt Storlazzi" w:date="2016-04-04T12:44:00Z">
          <w:pPr/>
        </w:pPrChange>
      </w:pPr>
      <w:bookmarkStart w:id="2780" w:name="_Ref446483309"/>
      <w:bookmarkStart w:id="2781" w:name="_Ref447182347"/>
      <w:r w:rsidRPr="007F54F5">
        <w:rPr>
          <w:rFonts w:ascii="Times New Roman" w:hAnsi="Times New Roman" w:cs="Times New Roman"/>
          <w:rPrChange w:id="2782" w:author="Curt Storlazzi" w:date="2016-04-04T13:22:00Z">
            <w:rPr/>
          </w:rPrChange>
        </w:rPr>
        <w:t xml:space="preserve">Figure </w:t>
      </w:r>
      <w:r w:rsidR="006B7B47" w:rsidRPr="007F54F5">
        <w:rPr>
          <w:rFonts w:ascii="Times New Roman" w:hAnsi="Times New Roman" w:cs="Times New Roman"/>
          <w:rPrChange w:id="2783" w:author="Curt Storlazzi" w:date="2016-04-04T13:22:00Z">
            <w:rPr/>
          </w:rPrChange>
        </w:rPr>
        <w:fldChar w:fldCharType="begin"/>
      </w:r>
      <w:r w:rsidR="006B7B47" w:rsidRPr="007F54F5">
        <w:rPr>
          <w:rFonts w:ascii="Times New Roman" w:hAnsi="Times New Roman" w:cs="Times New Roman"/>
          <w:rPrChange w:id="2784" w:author="Curt Storlazzi" w:date="2016-04-04T13:22:00Z">
            <w:rPr/>
          </w:rPrChange>
        </w:rPr>
        <w:instrText xml:space="preserve"> SEQ Figure \* ARABIC </w:instrText>
      </w:r>
      <w:r w:rsidR="006B7B47" w:rsidRPr="007F54F5">
        <w:rPr>
          <w:rFonts w:ascii="Times New Roman" w:hAnsi="Times New Roman" w:cs="Times New Roman"/>
          <w:rPrChange w:id="2785" w:author="Curt Storlazzi" w:date="2016-04-04T13:22:00Z">
            <w:rPr>
              <w:noProof/>
            </w:rPr>
          </w:rPrChange>
        </w:rPr>
        <w:fldChar w:fldCharType="separate"/>
      </w:r>
      <w:r w:rsidRPr="007F54F5">
        <w:rPr>
          <w:rFonts w:ascii="Times New Roman" w:hAnsi="Times New Roman" w:cs="Times New Roman"/>
          <w:noProof/>
          <w:rPrChange w:id="2786" w:author="Curt Storlazzi" w:date="2016-04-04T13:22:00Z">
            <w:rPr>
              <w:noProof/>
            </w:rPr>
          </w:rPrChange>
        </w:rPr>
        <w:t>8</w:t>
      </w:r>
      <w:r w:rsidR="006B7B47" w:rsidRPr="007F54F5">
        <w:rPr>
          <w:rFonts w:ascii="Times New Roman" w:hAnsi="Times New Roman" w:cs="Times New Roman"/>
          <w:noProof/>
          <w:rPrChange w:id="2787" w:author="Curt Storlazzi" w:date="2016-04-04T13:22:00Z">
            <w:rPr>
              <w:noProof/>
            </w:rPr>
          </w:rPrChange>
        </w:rPr>
        <w:fldChar w:fldCharType="end"/>
      </w:r>
      <w:bookmarkEnd w:id="2780"/>
      <w:r w:rsidRPr="007F54F5">
        <w:rPr>
          <w:rFonts w:ascii="Times New Roman" w:hAnsi="Times New Roman" w:cs="Times New Roman"/>
          <w:rPrChange w:id="2788" w:author="Curt Storlazzi" w:date="2016-04-04T13:22:00Z">
            <w:rPr/>
          </w:rPrChange>
        </w:rPr>
        <w:t xml:space="preserve">. Time series' of sediment accumulation and composition on </w:t>
      </w:r>
      <w:r w:rsidR="00D365F0" w:rsidRPr="007F54F5">
        <w:rPr>
          <w:rFonts w:ascii="Times New Roman" w:hAnsi="Times New Roman" w:cs="Times New Roman"/>
          <w:rPrChange w:id="2789" w:author="Curt Storlazzi" w:date="2016-04-04T13:22:00Z">
            <w:rPr/>
          </w:rPrChange>
        </w:rPr>
        <w:t>sediment pod</w:t>
      </w:r>
      <w:r w:rsidRPr="007F54F5">
        <w:rPr>
          <w:rFonts w:ascii="Times New Roman" w:hAnsi="Times New Roman" w:cs="Times New Roman"/>
          <w:rPrChange w:id="2790" w:author="Curt Storlazzi" w:date="2016-04-04T13:22:00Z">
            <w:rPr/>
          </w:rPrChange>
        </w:rPr>
        <w:t xml:space="preserve">s at nine sediment trap locations in Faga'alu Bay, related to suspended sediment yield from the watershed (SSY) and mean monthly significant wave height (MMSWH in m). “P” indicates </w:t>
      </w:r>
      <w:r w:rsidR="00D365F0" w:rsidRPr="007F54F5">
        <w:rPr>
          <w:rFonts w:ascii="Times New Roman" w:hAnsi="Times New Roman" w:cs="Times New Roman"/>
          <w:rPrChange w:id="2791" w:author="Curt Storlazzi" w:date="2016-04-04T13:22:00Z">
            <w:rPr/>
          </w:rPrChange>
        </w:rPr>
        <w:t>sediment pod</w:t>
      </w:r>
      <w:r w:rsidRPr="007F54F5">
        <w:rPr>
          <w:rFonts w:ascii="Times New Roman" w:hAnsi="Times New Roman" w:cs="Times New Roman"/>
          <w:rPrChange w:id="2792" w:author="Curt Storlazzi" w:date="2016-04-04T13:22:00Z">
            <w:rPr/>
          </w:rPrChange>
        </w:rPr>
        <w:t xml:space="preserve"> and location ID’s (ex. 2A) correspond to sediment trap locations in Figure 1.</w:t>
      </w:r>
      <w:bookmarkEnd w:id="2781"/>
    </w:p>
    <w:p w14:paraId="3B84F21B" w14:textId="77777777" w:rsidR="00A13A1D" w:rsidRPr="007F54F5" w:rsidRDefault="00A13A1D">
      <w:pPr>
        <w:spacing w:after="0"/>
        <w:rPr>
          <w:rFonts w:ascii="Times New Roman" w:hAnsi="Times New Roman" w:cs="Times New Roman"/>
          <w:rPrChange w:id="2793" w:author="Curt Storlazzi" w:date="2016-04-04T13:22:00Z">
            <w:rPr/>
          </w:rPrChange>
        </w:rPr>
        <w:pPrChange w:id="2794" w:author="Curt Storlazzi" w:date="2016-04-04T12:44:00Z">
          <w:pPr/>
        </w:pPrChange>
      </w:pPr>
    </w:p>
    <w:p w14:paraId="76DD6A4A" w14:textId="77777777" w:rsidR="009002FB" w:rsidRPr="007F54F5" w:rsidRDefault="009002FB">
      <w:pPr>
        <w:spacing w:after="0"/>
        <w:rPr>
          <w:rFonts w:ascii="Times New Roman" w:hAnsi="Times New Roman" w:cs="Times New Roman"/>
          <w:rPrChange w:id="2795" w:author="Curt Storlazzi" w:date="2016-04-04T13:22:00Z">
            <w:rPr/>
          </w:rPrChange>
        </w:rPr>
        <w:pPrChange w:id="2796" w:author="Curt Storlazzi" w:date="2016-04-04T12:44:00Z">
          <w:pPr/>
        </w:pPrChange>
      </w:pPr>
    </w:p>
    <w:p w14:paraId="31173A37" w14:textId="77777777" w:rsidR="009002FB" w:rsidRPr="007F54F5" w:rsidRDefault="009002FB">
      <w:pPr>
        <w:spacing w:after="0"/>
        <w:rPr>
          <w:rFonts w:ascii="Times New Roman" w:hAnsi="Times New Roman" w:cs="Times New Roman"/>
          <w:rPrChange w:id="2797" w:author="Curt Storlazzi" w:date="2016-04-04T13:22:00Z">
            <w:rPr/>
          </w:rPrChange>
        </w:rPr>
        <w:pPrChange w:id="2798" w:author="Curt Storlazzi" w:date="2016-04-04T12:44:00Z">
          <w:pPr/>
        </w:pPrChange>
      </w:pPr>
    </w:p>
    <w:p w14:paraId="02413082" w14:textId="77777777" w:rsidR="009002FB" w:rsidRPr="007F54F5" w:rsidRDefault="009002FB">
      <w:pPr>
        <w:spacing w:after="0"/>
        <w:rPr>
          <w:rFonts w:ascii="Times New Roman" w:hAnsi="Times New Roman" w:cs="Times New Roman"/>
          <w:rPrChange w:id="2799" w:author="Curt Storlazzi" w:date="2016-04-04T13:22:00Z">
            <w:rPr/>
          </w:rPrChange>
        </w:rPr>
        <w:pPrChange w:id="2800" w:author="Curt Storlazzi" w:date="2016-04-04T12:44:00Z">
          <w:pPr/>
        </w:pPrChange>
      </w:pPr>
    </w:p>
    <w:p w14:paraId="64183B68" w14:textId="77777777" w:rsidR="009002FB" w:rsidRPr="007F54F5" w:rsidRDefault="009002FB">
      <w:pPr>
        <w:spacing w:after="0"/>
        <w:rPr>
          <w:rFonts w:ascii="Times New Roman" w:hAnsi="Times New Roman" w:cs="Times New Roman"/>
          <w:rPrChange w:id="2801" w:author="Curt Storlazzi" w:date="2016-04-04T13:22:00Z">
            <w:rPr/>
          </w:rPrChange>
        </w:rPr>
        <w:pPrChange w:id="2802" w:author="Curt Storlazzi" w:date="2016-04-04T12:44:00Z">
          <w:pPr/>
        </w:pPrChange>
      </w:pPr>
    </w:p>
    <w:p w14:paraId="7CBA4D0B" w14:textId="77777777" w:rsidR="009002FB" w:rsidRPr="007F54F5" w:rsidRDefault="009002FB">
      <w:pPr>
        <w:spacing w:after="0"/>
        <w:rPr>
          <w:rFonts w:ascii="Times New Roman" w:hAnsi="Times New Roman" w:cs="Times New Roman"/>
          <w:rPrChange w:id="2803" w:author="Curt Storlazzi" w:date="2016-04-04T13:22:00Z">
            <w:rPr/>
          </w:rPrChange>
        </w:rPr>
        <w:pPrChange w:id="2804" w:author="Curt Storlazzi" w:date="2016-04-04T12:44:00Z">
          <w:pPr/>
        </w:pPrChange>
      </w:pPr>
    </w:p>
    <w:p w14:paraId="549DB069" w14:textId="77777777" w:rsidR="009002FB" w:rsidRPr="007F54F5" w:rsidRDefault="009002FB">
      <w:pPr>
        <w:spacing w:after="0"/>
        <w:rPr>
          <w:rFonts w:ascii="Times New Roman" w:hAnsi="Times New Roman" w:cs="Times New Roman"/>
          <w:rPrChange w:id="2805" w:author="Curt Storlazzi" w:date="2016-04-04T13:22:00Z">
            <w:rPr/>
          </w:rPrChange>
        </w:rPr>
        <w:pPrChange w:id="2806" w:author="Curt Storlazzi" w:date="2016-04-04T12:44:00Z">
          <w:pPr/>
        </w:pPrChange>
      </w:pPr>
    </w:p>
    <w:p w14:paraId="151693D0" w14:textId="77777777" w:rsidR="009002FB" w:rsidRPr="007F54F5" w:rsidRDefault="009002FB">
      <w:pPr>
        <w:spacing w:after="0"/>
        <w:rPr>
          <w:rFonts w:ascii="Times New Roman" w:hAnsi="Times New Roman" w:cs="Times New Roman"/>
          <w:rPrChange w:id="2807" w:author="Curt Storlazzi" w:date="2016-04-04T13:22:00Z">
            <w:rPr/>
          </w:rPrChange>
        </w:rPr>
        <w:pPrChange w:id="2808" w:author="Curt Storlazzi" w:date="2016-04-04T12:44:00Z">
          <w:pPr/>
        </w:pPrChange>
      </w:pPr>
    </w:p>
    <w:p w14:paraId="699E4988" w14:textId="77777777" w:rsidR="009002FB" w:rsidRPr="007F54F5" w:rsidRDefault="009002FB">
      <w:pPr>
        <w:spacing w:after="0"/>
        <w:rPr>
          <w:rFonts w:ascii="Times New Roman" w:hAnsi="Times New Roman" w:cs="Times New Roman"/>
          <w:rPrChange w:id="2809" w:author="Curt Storlazzi" w:date="2016-04-04T13:22:00Z">
            <w:rPr/>
          </w:rPrChange>
        </w:rPr>
        <w:pPrChange w:id="2810" w:author="Curt Storlazzi" w:date="2016-04-04T12:44:00Z">
          <w:pPr/>
        </w:pPrChange>
      </w:pPr>
    </w:p>
    <w:p w14:paraId="2FCE6C34" w14:textId="77777777" w:rsidR="009002FB" w:rsidRPr="007F54F5" w:rsidRDefault="009002FB">
      <w:pPr>
        <w:spacing w:after="0"/>
        <w:rPr>
          <w:rFonts w:ascii="Times New Roman" w:hAnsi="Times New Roman" w:cs="Times New Roman"/>
          <w:rPrChange w:id="2811" w:author="Curt Storlazzi" w:date="2016-04-04T13:22:00Z">
            <w:rPr/>
          </w:rPrChange>
        </w:rPr>
        <w:pPrChange w:id="2812" w:author="Curt Storlazzi" w:date="2016-04-04T12:44:00Z">
          <w:pPr/>
        </w:pPrChange>
      </w:pPr>
    </w:p>
    <w:p w14:paraId="0AA458FA" w14:textId="77777777" w:rsidR="009002FB" w:rsidRPr="007F54F5" w:rsidRDefault="009002FB">
      <w:pPr>
        <w:spacing w:after="0"/>
        <w:rPr>
          <w:rFonts w:ascii="Times New Roman" w:hAnsi="Times New Roman" w:cs="Times New Roman"/>
          <w:rPrChange w:id="2813" w:author="Curt Storlazzi" w:date="2016-04-04T13:22:00Z">
            <w:rPr/>
          </w:rPrChange>
        </w:rPr>
        <w:pPrChange w:id="2814" w:author="Curt Storlazzi" w:date="2016-04-04T12:44:00Z">
          <w:pPr/>
        </w:pPrChange>
      </w:pPr>
    </w:p>
    <w:p w14:paraId="1DC88DAD" w14:textId="32488950" w:rsidR="009002FB" w:rsidRPr="007F54F5" w:rsidRDefault="009002FB">
      <w:pPr>
        <w:pStyle w:val="Heading2"/>
        <w:spacing w:before="0"/>
        <w:rPr>
          <w:rFonts w:ascii="Times New Roman" w:hAnsi="Times New Roman" w:cs="Times New Roman"/>
          <w:rPrChange w:id="2815" w:author="Curt Storlazzi" w:date="2016-04-04T13:22:00Z">
            <w:rPr/>
          </w:rPrChange>
        </w:rPr>
        <w:pPrChange w:id="2816" w:author="Curt Storlazzi" w:date="2016-04-04T12:44:00Z">
          <w:pPr>
            <w:pStyle w:val="Heading2"/>
          </w:pPr>
        </w:pPrChange>
      </w:pPr>
      <w:r w:rsidRPr="007F54F5">
        <w:rPr>
          <w:rFonts w:ascii="Times New Roman" w:hAnsi="Times New Roman" w:cs="Times New Roman"/>
          <w:rPrChange w:id="2817" w:author="Curt Storlazzi" w:date="2016-04-04T13:22:00Z">
            <w:rPr/>
          </w:rPrChange>
        </w:rPr>
        <w:lastRenderedPageBreak/>
        <w:t>Figure 9 Sediment accumulation time series- Tubes</w:t>
      </w:r>
    </w:p>
    <w:p w14:paraId="7994AB0A" w14:textId="77777777" w:rsidR="009002FB" w:rsidRPr="007F54F5" w:rsidRDefault="009002FB">
      <w:pPr>
        <w:keepNext/>
        <w:keepLines/>
        <w:spacing w:after="0"/>
        <w:rPr>
          <w:rFonts w:ascii="Times New Roman" w:hAnsi="Times New Roman" w:cs="Times New Roman"/>
          <w:rPrChange w:id="2818" w:author="Curt Storlazzi" w:date="2016-04-04T13:22:00Z">
            <w:rPr/>
          </w:rPrChange>
        </w:rPr>
        <w:pPrChange w:id="2819" w:author="Curt Storlazzi" w:date="2016-04-04T12:44:00Z">
          <w:pPr>
            <w:keepNext/>
            <w:keepLines/>
          </w:pPr>
        </w:pPrChange>
      </w:pPr>
      <w:r w:rsidRPr="007F54F5">
        <w:rPr>
          <w:rFonts w:ascii="Times New Roman" w:hAnsi="Times New Roman" w:cs="Times New Roman"/>
          <w:noProof/>
          <w:rPrChange w:id="2820" w:author="Curt Storlazzi" w:date="2016-04-04T13:22:00Z">
            <w:rPr>
              <w:noProof/>
            </w:rPr>
          </w:rPrChange>
        </w:rPr>
        <w:drawing>
          <wp:inline distT="0" distB="0" distL="0" distR="0" wp14:anchorId="5F72F575" wp14:editId="583F7DF1">
            <wp:extent cx="5943600" cy="47364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inline>
        </w:drawing>
      </w:r>
    </w:p>
    <w:p w14:paraId="5772855C" w14:textId="31CC7AF7" w:rsidR="009002FB" w:rsidRPr="007F54F5" w:rsidRDefault="009002FB">
      <w:pPr>
        <w:spacing w:after="0"/>
        <w:rPr>
          <w:rFonts w:ascii="Times New Roman" w:hAnsi="Times New Roman" w:cs="Times New Roman"/>
          <w:rPrChange w:id="2821" w:author="Curt Storlazzi" w:date="2016-04-04T13:22:00Z">
            <w:rPr/>
          </w:rPrChange>
        </w:rPr>
        <w:pPrChange w:id="2822" w:author="Curt Storlazzi" w:date="2016-04-04T12:44:00Z">
          <w:pPr/>
        </w:pPrChange>
      </w:pPr>
      <w:bookmarkStart w:id="2823" w:name="_Ref446490686"/>
      <w:bookmarkStart w:id="2824" w:name="_Ref447182348"/>
      <w:r w:rsidRPr="007F54F5">
        <w:rPr>
          <w:rFonts w:ascii="Times New Roman" w:hAnsi="Times New Roman" w:cs="Times New Roman"/>
          <w:rPrChange w:id="2825" w:author="Curt Storlazzi" w:date="2016-04-04T13:22:00Z">
            <w:rPr/>
          </w:rPrChange>
        </w:rPr>
        <w:t xml:space="preserve">Figure </w:t>
      </w:r>
      <w:r w:rsidR="006B7B47" w:rsidRPr="007F54F5">
        <w:rPr>
          <w:rFonts w:ascii="Times New Roman" w:hAnsi="Times New Roman" w:cs="Times New Roman"/>
          <w:rPrChange w:id="2826" w:author="Curt Storlazzi" w:date="2016-04-04T13:22:00Z">
            <w:rPr/>
          </w:rPrChange>
        </w:rPr>
        <w:fldChar w:fldCharType="begin"/>
      </w:r>
      <w:r w:rsidR="006B7B47" w:rsidRPr="007F54F5">
        <w:rPr>
          <w:rFonts w:ascii="Times New Roman" w:hAnsi="Times New Roman" w:cs="Times New Roman"/>
          <w:rPrChange w:id="2827" w:author="Curt Storlazzi" w:date="2016-04-04T13:22:00Z">
            <w:rPr/>
          </w:rPrChange>
        </w:rPr>
        <w:instrText xml:space="preserve"> SEQ Figure \* ARABIC </w:instrText>
      </w:r>
      <w:r w:rsidR="006B7B47" w:rsidRPr="007F54F5">
        <w:rPr>
          <w:rFonts w:ascii="Times New Roman" w:hAnsi="Times New Roman" w:cs="Times New Roman"/>
          <w:rPrChange w:id="2828" w:author="Curt Storlazzi" w:date="2016-04-04T13:22:00Z">
            <w:rPr>
              <w:noProof/>
            </w:rPr>
          </w:rPrChange>
        </w:rPr>
        <w:fldChar w:fldCharType="separate"/>
      </w:r>
      <w:r w:rsidRPr="007F54F5">
        <w:rPr>
          <w:rFonts w:ascii="Times New Roman" w:hAnsi="Times New Roman" w:cs="Times New Roman"/>
          <w:noProof/>
          <w:rPrChange w:id="2829" w:author="Curt Storlazzi" w:date="2016-04-04T13:22:00Z">
            <w:rPr>
              <w:noProof/>
            </w:rPr>
          </w:rPrChange>
        </w:rPr>
        <w:t>9</w:t>
      </w:r>
      <w:r w:rsidR="006B7B47" w:rsidRPr="007F54F5">
        <w:rPr>
          <w:rFonts w:ascii="Times New Roman" w:hAnsi="Times New Roman" w:cs="Times New Roman"/>
          <w:noProof/>
          <w:rPrChange w:id="2830" w:author="Curt Storlazzi" w:date="2016-04-04T13:22:00Z">
            <w:rPr>
              <w:noProof/>
            </w:rPr>
          </w:rPrChange>
        </w:rPr>
        <w:fldChar w:fldCharType="end"/>
      </w:r>
      <w:bookmarkEnd w:id="2823"/>
      <w:r w:rsidRPr="007F54F5">
        <w:rPr>
          <w:rFonts w:ascii="Times New Roman" w:hAnsi="Times New Roman" w:cs="Times New Roman"/>
          <w:rPrChange w:id="2831" w:author="Curt Storlazzi" w:date="2016-04-04T13:22:00Z">
            <w:rPr/>
          </w:rPrChange>
        </w:rPr>
        <w:t xml:space="preserve">. Time series' of </w:t>
      </w:r>
      <w:r w:rsidR="001B5629" w:rsidRPr="007F54F5">
        <w:rPr>
          <w:rFonts w:ascii="Times New Roman" w:hAnsi="Times New Roman" w:cs="Times New Roman"/>
          <w:rPrChange w:id="2832" w:author="Curt Storlazzi" w:date="2016-04-04T13:22:00Z">
            <w:rPr/>
          </w:rPrChange>
        </w:rPr>
        <w:t xml:space="preserve">sediment accumulation in sediment </w:t>
      </w:r>
      <w:r w:rsidRPr="007F54F5">
        <w:rPr>
          <w:rFonts w:ascii="Times New Roman" w:hAnsi="Times New Roman" w:cs="Times New Roman"/>
          <w:rPrChange w:id="2833" w:author="Curt Storlazzi" w:date="2016-04-04T13:22:00Z">
            <w:rPr/>
          </w:rPrChange>
        </w:rPr>
        <w:t xml:space="preserve">traps and composition at nine sediment trap locations in Faga'alu Bay, related to suspended sediment yield from the watershed (SSY) and mean monthly significant wave height (MMSWH in m). “T” indicates Tube and location ID’s (ex. 2A) correspond to sediment trap locations in Figure 1. Coral health thresholds related to sediment accumulation in tubes from </w:t>
      </w:r>
      <w:r w:rsidRPr="007F54F5">
        <w:rPr>
          <w:rFonts w:ascii="Times New Roman" w:hAnsi="Times New Roman" w:cs="Times New Roman"/>
          <w:rPrChange w:id="2834" w:author="Curt Storlazzi" w:date="2016-04-04T13:22:00Z">
            <w:rPr/>
          </w:rPrChange>
        </w:rPr>
        <w:fldChar w:fldCharType="begin" w:fldLock="1"/>
      </w:r>
      <w:r w:rsidRPr="007F54F5">
        <w:rPr>
          <w:rFonts w:ascii="Times New Roman" w:hAnsi="Times New Roman" w:cs="Times New Roman"/>
          <w:rPrChange w:id="2835" w:author="Curt Storlazzi" w:date="2016-04-04T13:22:00Z">
            <w:rPr/>
          </w:rPrChange>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rsidRPr="007F54F5">
        <w:rPr>
          <w:rFonts w:ascii="Times New Roman" w:hAnsi="Times New Roman" w:cs="Times New Roman"/>
          <w:rPrChange w:id="2836" w:author="Curt Storlazzi" w:date="2016-04-04T13:22:00Z">
            <w:rPr/>
          </w:rPrChange>
        </w:rPr>
        <w:fldChar w:fldCharType="separate"/>
      </w:r>
      <w:r w:rsidRPr="007F54F5">
        <w:rPr>
          <w:rFonts w:ascii="Times New Roman" w:hAnsi="Times New Roman" w:cs="Times New Roman"/>
          <w:i/>
          <w:noProof/>
          <w:rPrChange w:id="2837" w:author="Curt Storlazzi" w:date="2016-04-04T13:22:00Z">
            <w:rPr>
              <w:i/>
              <w:noProof/>
            </w:rPr>
          </w:rPrChange>
        </w:rPr>
        <w:t>Erftemeijer et al. (2012)</w:t>
      </w:r>
      <w:r w:rsidRPr="007F54F5">
        <w:rPr>
          <w:rFonts w:ascii="Times New Roman" w:hAnsi="Times New Roman" w:cs="Times New Roman"/>
          <w:rPrChange w:id="2838" w:author="Curt Storlazzi" w:date="2016-04-04T13:22:00Z">
            <w:rPr/>
          </w:rPrChange>
        </w:rPr>
        <w:fldChar w:fldCharType="end"/>
      </w:r>
      <w:r w:rsidRPr="007F54F5">
        <w:rPr>
          <w:rFonts w:ascii="Times New Roman" w:hAnsi="Times New Roman" w:cs="Times New Roman"/>
          <w:rPrChange w:id="2839" w:author="Curt Storlazzi" w:date="2016-04-04T13:22:00Z">
            <w:rPr/>
          </w:rPrChange>
        </w:rPr>
        <w:t xml:space="preserve"> are included for reference only.</w:t>
      </w:r>
      <w:bookmarkEnd w:id="2824"/>
      <w:r w:rsidRPr="007F54F5">
        <w:rPr>
          <w:rFonts w:ascii="Times New Roman" w:hAnsi="Times New Roman" w:cs="Times New Roman"/>
          <w:rPrChange w:id="2840" w:author="Curt Storlazzi" w:date="2016-04-04T13:22:00Z">
            <w:rPr/>
          </w:rPrChange>
        </w:rPr>
        <w:t xml:space="preserve"> </w:t>
      </w:r>
    </w:p>
    <w:p w14:paraId="6FAB3452" w14:textId="77777777" w:rsidR="009002FB" w:rsidRPr="007F54F5" w:rsidRDefault="009002FB">
      <w:pPr>
        <w:spacing w:after="0"/>
        <w:rPr>
          <w:rFonts w:ascii="Times New Roman" w:hAnsi="Times New Roman" w:cs="Times New Roman"/>
          <w:rPrChange w:id="2841" w:author="Curt Storlazzi" w:date="2016-04-04T13:22:00Z">
            <w:rPr/>
          </w:rPrChange>
        </w:rPr>
        <w:pPrChange w:id="2842" w:author="Curt Storlazzi" w:date="2016-04-04T12:44:00Z">
          <w:pPr/>
        </w:pPrChange>
      </w:pPr>
    </w:p>
    <w:p w14:paraId="1944C0D6" w14:textId="77777777" w:rsidR="009002FB" w:rsidRPr="007F54F5" w:rsidRDefault="009002FB">
      <w:pPr>
        <w:spacing w:after="0"/>
        <w:rPr>
          <w:rFonts w:ascii="Times New Roman" w:hAnsi="Times New Roman" w:cs="Times New Roman"/>
          <w:rPrChange w:id="2843" w:author="Curt Storlazzi" w:date="2016-04-04T13:22:00Z">
            <w:rPr/>
          </w:rPrChange>
        </w:rPr>
        <w:pPrChange w:id="2844" w:author="Curt Storlazzi" w:date="2016-04-04T12:44:00Z">
          <w:pPr/>
        </w:pPrChange>
      </w:pPr>
    </w:p>
    <w:p w14:paraId="72021837" w14:textId="77777777" w:rsidR="009002FB" w:rsidRPr="007F54F5" w:rsidRDefault="009002FB">
      <w:pPr>
        <w:spacing w:after="0"/>
        <w:rPr>
          <w:rFonts w:ascii="Times New Roman" w:hAnsi="Times New Roman" w:cs="Times New Roman"/>
          <w:rPrChange w:id="2845" w:author="Curt Storlazzi" w:date="2016-04-04T13:22:00Z">
            <w:rPr/>
          </w:rPrChange>
        </w:rPr>
        <w:pPrChange w:id="2846" w:author="Curt Storlazzi" w:date="2016-04-04T12:44:00Z">
          <w:pPr/>
        </w:pPrChange>
      </w:pPr>
    </w:p>
    <w:p w14:paraId="2D6F82CB" w14:textId="77777777" w:rsidR="009002FB" w:rsidRPr="007F54F5" w:rsidRDefault="009002FB">
      <w:pPr>
        <w:spacing w:after="0"/>
        <w:rPr>
          <w:rFonts w:ascii="Times New Roman" w:hAnsi="Times New Roman" w:cs="Times New Roman"/>
          <w:rPrChange w:id="2847" w:author="Curt Storlazzi" w:date="2016-04-04T13:22:00Z">
            <w:rPr/>
          </w:rPrChange>
        </w:rPr>
        <w:pPrChange w:id="2848" w:author="Curt Storlazzi" w:date="2016-04-04T12:44:00Z">
          <w:pPr/>
        </w:pPrChange>
      </w:pPr>
    </w:p>
    <w:p w14:paraId="70236BB7" w14:textId="77777777" w:rsidR="009002FB" w:rsidRPr="007F54F5" w:rsidRDefault="009002FB">
      <w:pPr>
        <w:spacing w:after="0"/>
        <w:rPr>
          <w:rFonts w:ascii="Times New Roman" w:hAnsi="Times New Roman" w:cs="Times New Roman"/>
          <w:rPrChange w:id="2849" w:author="Curt Storlazzi" w:date="2016-04-04T13:22:00Z">
            <w:rPr/>
          </w:rPrChange>
        </w:rPr>
        <w:pPrChange w:id="2850" w:author="Curt Storlazzi" w:date="2016-04-04T12:44:00Z">
          <w:pPr/>
        </w:pPrChange>
      </w:pPr>
    </w:p>
    <w:p w14:paraId="6365B8D9" w14:textId="77777777" w:rsidR="009002FB" w:rsidRPr="007F54F5" w:rsidRDefault="009002FB">
      <w:pPr>
        <w:spacing w:after="0"/>
        <w:rPr>
          <w:rFonts w:ascii="Times New Roman" w:hAnsi="Times New Roman" w:cs="Times New Roman"/>
          <w:rPrChange w:id="2851" w:author="Curt Storlazzi" w:date="2016-04-04T13:22:00Z">
            <w:rPr/>
          </w:rPrChange>
        </w:rPr>
        <w:pPrChange w:id="2852" w:author="Curt Storlazzi" w:date="2016-04-04T12:44:00Z">
          <w:pPr/>
        </w:pPrChange>
      </w:pPr>
    </w:p>
    <w:p w14:paraId="0020DD52" w14:textId="77777777" w:rsidR="009002FB" w:rsidRPr="007F54F5" w:rsidRDefault="009002FB">
      <w:pPr>
        <w:spacing w:after="0"/>
        <w:rPr>
          <w:rFonts w:ascii="Times New Roman" w:hAnsi="Times New Roman" w:cs="Times New Roman"/>
          <w:rPrChange w:id="2853" w:author="Curt Storlazzi" w:date="2016-04-04T13:22:00Z">
            <w:rPr/>
          </w:rPrChange>
        </w:rPr>
        <w:pPrChange w:id="2854" w:author="Curt Storlazzi" w:date="2016-04-04T12:44:00Z">
          <w:pPr/>
        </w:pPrChange>
      </w:pPr>
    </w:p>
    <w:p w14:paraId="62E8DB11" w14:textId="77777777" w:rsidR="009002FB" w:rsidRPr="007F54F5" w:rsidRDefault="009002FB">
      <w:pPr>
        <w:spacing w:after="0"/>
        <w:rPr>
          <w:rFonts w:ascii="Times New Roman" w:hAnsi="Times New Roman" w:cs="Times New Roman"/>
          <w:rPrChange w:id="2855" w:author="Curt Storlazzi" w:date="2016-04-04T13:22:00Z">
            <w:rPr/>
          </w:rPrChange>
        </w:rPr>
        <w:pPrChange w:id="2856" w:author="Curt Storlazzi" w:date="2016-04-04T12:44:00Z">
          <w:pPr/>
        </w:pPrChange>
      </w:pPr>
    </w:p>
    <w:p w14:paraId="4BE9669B" w14:textId="77777777" w:rsidR="009002FB" w:rsidRPr="007F54F5" w:rsidRDefault="009002FB">
      <w:pPr>
        <w:spacing w:after="0"/>
        <w:rPr>
          <w:rFonts w:ascii="Times New Roman" w:hAnsi="Times New Roman" w:cs="Times New Roman"/>
          <w:rPrChange w:id="2857" w:author="Curt Storlazzi" w:date="2016-04-04T13:22:00Z">
            <w:rPr/>
          </w:rPrChange>
        </w:rPr>
        <w:pPrChange w:id="2858" w:author="Curt Storlazzi" w:date="2016-04-04T12:44:00Z">
          <w:pPr/>
        </w:pPrChange>
      </w:pPr>
    </w:p>
    <w:p w14:paraId="37382F0D" w14:textId="77777777" w:rsidR="009002FB" w:rsidRPr="007F54F5" w:rsidRDefault="009002FB">
      <w:pPr>
        <w:spacing w:after="0"/>
        <w:rPr>
          <w:rFonts w:ascii="Times New Roman" w:hAnsi="Times New Roman" w:cs="Times New Roman"/>
          <w:rPrChange w:id="2859" w:author="Curt Storlazzi" w:date="2016-04-04T13:22:00Z">
            <w:rPr/>
          </w:rPrChange>
        </w:rPr>
        <w:pPrChange w:id="2860" w:author="Curt Storlazzi" w:date="2016-04-04T12:44:00Z">
          <w:pPr/>
        </w:pPrChange>
      </w:pPr>
    </w:p>
    <w:p w14:paraId="320A8500" w14:textId="77777777" w:rsidR="009002FB" w:rsidRPr="007F54F5" w:rsidRDefault="009002FB">
      <w:pPr>
        <w:spacing w:after="0"/>
        <w:rPr>
          <w:rFonts w:ascii="Times New Roman" w:hAnsi="Times New Roman" w:cs="Times New Roman"/>
          <w:rPrChange w:id="2861" w:author="Curt Storlazzi" w:date="2016-04-04T13:22:00Z">
            <w:rPr/>
          </w:rPrChange>
        </w:rPr>
        <w:pPrChange w:id="2862" w:author="Curt Storlazzi" w:date="2016-04-04T12:44:00Z">
          <w:pPr/>
        </w:pPrChange>
      </w:pPr>
    </w:p>
    <w:p w14:paraId="6A1A064B" w14:textId="44D49824" w:rsidR="009002FB" w:rsidRPr="007F54F5" w:rsidRDefault="00F761EF">
      <w:pPr>
        <w:pStyle w:val="Heading2"/>
        <w:spacing w:before="0"/>
        <w:rPr>
          <w:rFonts w:ascii="Times New Roman" w:hAnsi="Times New Roman" w:cs="Times New Roman"/>
          <w:rPrChange w:id="2863" w:author="Curt Storlazzi" w:date="2016-04-04T13:22:00Z">
            <w:rPr/>
          </w:rPrChange>
        </w:rPr>
        <w:pPrChange w:id="2864" w:author="Curt Storlazzi" w:date="2016-04-04T12:44:00Z">
          <w:pPr>
            <w:pStyle w:val="Heading2"/>
          </w:pPr>
        </w:pPrChange>
      </w:pPr>
      <w:r w:rsidRPr="007F54F5">
        <w:rPr>
          <w:rFonts w:ascii="Times New Roman" w:hAnsi="Times New Roman" w:cs="Times New Roman"/>
          <w:rPrChange w:id="2865" w:author="Curt Storlazzi" w:date="2016-04-04T13:22:00Z">
            <w:rPr/>
          </w:rPrChange>
        </w:rPr>
        <w:lastRenderedPageBreak/>
        <w:t>Figure 10</w:t>
      </w:r>
      <w:r w:rsidR="009002FB" w:rsidRPr="007F54F5">
        <w:rPr>
          <w:rFonts w:ascii="Times New Roman" w:hAnsi="Times New Roman" w:cs="Times New Roman"/>
          <w:rPrChange w:id="2866" w:author="Curt Storlazzi" w:date="2016-04-04T13:22:00Z">
            <w:rPr/>
          </w:rPrChange>
        </w:rPr>
        <w:t xml:space="preserve"> Correlations</w:t>
      </w:r>
    </w:p>
    <w:p w14:paraId="09AD0556" w14:textId="77777777" w:rsidR="009002FB" w:rsidRPr="007F54F5" w:rsidRDefault="009002FB">
      <w:pPr>
        <w:keepNext/>
        <w:keepLines/>
        <w:spacing w:after="0"/>
        <w:rPr>
          <w:rFonts w:ascii="Times New Roman" w:hAnsi="Times New Roman" w:cs="Times New Roman"/>
          <w:rPrChange w:id="2867" w:author="Curt Storlazzi" w:date="2016-04-04T13:22:00Z">
            <w:rPr/>
          </w:rPrChange>
        </w:rPr>
        <w:pPrChange w:id="2868" w:author="Curt Storlazzi" w:date="2016-04-04T12:44:00Z">
          <w:pPr>
            <w:keepNext/>
            <w:keepLines/>
          </w:pPr>
        </w:pPrChange>
      </w:pPr>
      <w:r w:rsidRPr="007F54F5">
        <w:rPr>
          <w:rFonts w:ascii="Times New Roman" w:hAnsi="Times New Roman" w:cs="Times New Roman"/>
          <w:noProof/>
          <w:rPrChange w:id="2869" w:author="Curt Storlazzi" w:date="2016-04-04T13:22:00Z">
            <w:rPr>
              <w:noProof/>
            </w:rPr>
          </w:rPrChange>
        </w:rPr>
        <w:drawing>
          <wp:inline distT="0" distB="0" distL="0" distR="0" wp14:anchorId="528F1501" wp14:editId="56259FED">
            <wp:extent cx="5943600" cy="39624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DB27714" w14:textId="59974F26" w:rsidR="009002FB" w:rsidRPr="007F54F5" w:rsidRDefault="009002FB">
      <w:pPr>
        <w:spacing w:after="0"/>
        <w:rPr>
          <w:rFonts w:ascii="Times New Roman" w:hAnsi="Times New Roman" w:cs="Times New Roman"/>
          <w:rPrChange w:id="2870" w:author="Curt Storlazzi" w:date="2016-04-04T13:22:00Z">
            <w:rPr/>
          </w:rPrChange>
        </w:rPr>
        <w:pPrChange w:id="2871" w:author="Curt Storlazzi" w:date="2016-04-04T12:44:00Z">
          <w:pPr/>
        </w:pPrChange>
      </w:pPr>
      <w:bookmarkStart w:id="2872" w:name="_Ref446605779"/>
      <w:bookmarkStart w:id="2873" w:name="_Ref447182350"/>
      <w:r w:rsidRPr="007F54F5">
        <w:rPr>
          <w:rFonts w:ascii="Times New Roman" w:hAnsi="Times New Roman" w:cs="Times New Roman"/>
          <w:rPrChange w:id="2874" w:author="Curt Storlazzi" w:date="2016-04-04T13:22:00Z">
            <w:rPr/>
          </w:rPrChange>
        </w:rPr>
        <w:t xml:space="preserve">Figure </w:t>
      </w:r>
      <w:r w:rsidR="006B7B47" w:rsidRPr="007F54F5">
        <w:rPr>
          <w:rFonts w:ascii="Times New Roman" w:hAnsi="Times New Roman" w:cs="Times New Roman"/>
          <w:rPrChange w:id="2875" w:author="Curt Storlazzi" w:date="2016-04-04T13:22:00Z">
            <w:rPr/>
          </w:rPrChange>
        </w:rPr>
        <w:fldChar w:fldCharType="begin"/>
      </w:r>
      <w:r w:rsidR="006B7B47" w:rsidRPr="007F54F5">
        <w:rPr>
          <w:rFonts w:ascii="Times New Roman" w:hAnsi="Times New Roman" w:cs="Times New Roman"/>
          <w:rPrChange w:id="2876" w:author="Curt Storlazzi" w:date="2016-04-04T13:22:00Z">
            <w:rPr/>
          </w:rPrChange>
        </w:rPr>
        <w:instrText xml:space="preserve"> SEQ Figure \* ARABIC </w:instrText>
      </w:r>
      <w:r w:rsidR="006B7B47" w:rsidRPr="007F54F5">
        <w:rPr>
          <w:rFonts w:ascii="Times New Roman" w:hAnsi="Times New Roman" w:cs="Times New Roman"/>
          <w:rPrChange w:id="2877" w:author="Curt Storlazzi" w:date="2016-04-04T13:22:00Z">
            <w:rPr>
              <w:noProof/>
            </w:rPr>
          </w:rPrChange>
        </w:rPr>
        <w:fldChar w:fldCharType="separate"/>
      </w:r>
      <w:r w:rsidRPr="007F54F5">
        <w:rPr>
          <w:rFonts w:ascii="Times New Roman" w:hAnsi="Times New Roman" w:cs="Times New Roman"/>
          <w:noProof/>
          <w:rPrChange w:id="2878" w:author="Curt Storlazzi" w:date="2016-04-04T13:22:00Z">
            <w:rPr>
              <w:noProof/>
            </w:rPr>
          </w:rPrChange>
        </w:rPr>
        <w:t>10</w:t>
      </w:r>
      <w:r w:rsidR="006B7B47" w:rsidRPr="007F54F5">
        <w:rPr>
          <w:rFonts w:ascii="Times New Roman" w:hAnsi="Times New Roman" w:cs="Times New Roman"/>
          <w:noProof/>
          <w:rPrChange w:id="2879" w:author="Curt Storlazzi" w:date="2016-04-04T13:22:00Z">
            <w:rPr>
              <w:noProof/>
            </w:rPr>
          </w:rPrChange>
        </w:rPr>
        <w:fldChar w:fldCharType="end"/>
      </w:r>
      <w:bookmarkEnd w:id="2872"/>
      <w:r w:rsidRPr="007F54F5">
        <w:rPr>
          <w:rFonts w:ascii="Times New Roman" w:hAnsi="Times New Roman" w:cs="Times New Roman"/>
          <w:rPrChange w:id="2880" w:author="Curt Storlazzi" w:date="2016-04-04T13:22:00Z">
            <w:rPr/>
          </w:rPrChange>
        </w:rPr>
        <w:t>. Correlations between total sediment accumulations</w:t>
      </w:r>
      <w:r w:rsidRPr="007F54F5">
        <w:rPr>
          <w:rStyle w:val="CommentReference"/>
          <w:rFonts w:ascii="Times New Roman" w:hAnsi="Times New Roman" w:cs="Times New Roman"/>
          <w:i/>
          <w:iCs/>
          <w:rPrChange w:id="2881" w:author="Curt Storlazzi" w:date="2016-04-04T13:22:00Z">
            <w:rPr>
              <w:rStyle w:val="CommentReference"/>
              <w:rFonts w:asciiTheme="minorHAnsi" w:hAnsiTheme="minorHAnsi"/>
              <w:i/>
              <w:iCs/>
            </w:rPr>
          </w:rPrChange>
        </w:rPr>
        <w:commentReference w:id="2882"/>
      </w:r>
      <w:r w:rsidRPr="007F54F5">
        <w:rPr>
          <w:rFonts w:ascii="Times New Roman" w:hAnsi="Times New Roman" w:cs="Times New Roman"/>
          <w:rPrChange w:id="2883" w:author="Curt Storlazzi" w:date="2016-04-04T13:22:00Z">
            <w:rPr/>
          </w:rPrChange>
        </w:rPr>
        <w:t xml:space="preserve"> in </w:t>
      </w:r>
      <w:r w:rsidR="00F761EF" w:rsidRPr="007F54F5">
        <w:rPr>
          <w:rFonts w:ascii="Times New Roman" w:hAnsi="Times New Roman" w:cs="Times New Roman"/>
          <w:rPrChange w:id="2884" w:author="Curt Storlazzi" w:date="2016-04-04T13:22:00Z">
            <w:rPr/>
          </w:rPrChange>
        </w:rPr>
        <w:t>sediment traps</w:t>
      </w:r>
      <w:r w:rsidRPr="007F54F5">
        <w:rPr>
          <w:rFonts w:ascii="Times New Roman" w:hAnsi="Times New Roman" w:cs="Times New Roman"/>
          <w:rPrChange w:id="2885" w:author="Curt Storlazzi" w:date="2016-04-04T13:22:00Z">
            <w:rPr/>
          </w:rPrChange>
        </w:rPr>
        <w:t xml:space="preserve"> vs SSY, </w:t>
      </w:r>
      <w:r w:rsidR="00F761EF" w:rsidRPr="007F54F5">
        <w:rPr>
          <w:rFonts w:ascii="Times New Roman" w:hAnsi="Times New Roman" w:cs="Times New Roman"/>
          <w:rPrChange w:id="2886" w:author="Curt Storlazzi" w:date="2016-04-04T13:22:00Z">
            <w:rPr/>
          </w:rPrChange>
        </w:rPr>
        <w:t>mean wave height</w:t>
      </w:r>
      <w:r w:rsidRPr="007F54F5">
        <w:rPr>
          <w:rFonts w:ascii="Times New Roman" w:hAnsi="Times New Roman" w:cs="Times New Roman"/>
          <w:i/>
          <w:rPrChange w:id="2887" w:author="Curt Storlazzi" w:date="2016-04-04T13:22:00Z">
            <w:rPr>
              <w:i/>
            </w:rPr>
          </w:rPrChange>
        </w:rPr>
        <w:t>.  P-values</w:t>
      </w:r>
      <w:r w:rsidRPr="007F54F5">
        <w:rPr>
          <w:rFonts w:ascii="Times New Roman" w:hAnsi="Times New Roman" w:cs="Times New Roman"/>
          <w:rPrChange w:id="2888" w:author="Curt Storlazzi" w:date="2016-04-04T13:22:00Z">
            <w:rPr/>
          </w:rPrChange>
        </w:rPr>
        <w:t xml:space="preserve"> are for multiple regression</w:t>
      </w:r>
      <w:bookmarkEnd w:id="2873"/>
    </w:p>
    <w:p w14:paraId="6019A661" w14:textId="6DE5FC8F" w:rsidR="009002FB" w:rsidRPr="007F54F5" w:rsidRDefault="009002FB">
      <w:pPr>
        <w:spacing w:after="0"/>
        <w:rPr>
          <w:rFonts w:ascii="Times New Roman" w:hAnsi="Times New Roman" w:cs="Times New Roman"/>
          <w:rPrChange w:id="2889" w:author="Curt Storlazzi" w:date="2016-04-04T13:22:00Z">
            <w:rPr/>
          </w:rPrChange>
        </w:rPr>
        <w:pPrChange w:id="2890" w:author="Curt Storlazzi" w:date="2016-04-04T12:44:00Z">
          <w:pPr>
            <w:spacing w:after="160" w:line="259" w:lineRule="auto"/>
          </w:pPr>
        </w:pPrChange>
      </w:pPr>
    </w:p>
    <w:p w14:paraId="5AD97DE9" w14:textId="46840F3E" w:rsidR="00265673" w:rsidRPr="007F54F5" w:rsidRDefault="00265673">
      <w:pPr>
        <w:spacing w:after="0"/>
        <w:rPr>
          <w:rFonts w:ascii="Times New Roman" w:hAnsi="Times New Roman" w:cs="Times New Roman"/>
          <w:rPrChange w:id="2891" w:author="Curt Storlazzi" w:date="2016-04-04T13:22:00Z">
            <w:rPr/>
          </w:rPrChange>
        </w:rPr>
        <w:pPrChange w:id="2892" w:author="Curt Storlazzi" w:date="2016-04-04T12:44:00Z">
          <w:pPr>
            <w:spacing w:after="160" w:line="259" w:lineRule="auto"/>
          </w:pPr>
        </w:pPrChange>
      </w:pPr>
      <w:r w:rsidRPr="007F54F5">
        <w:rPr>
          <w:rFonts w:ascii="Times New Roman" w:hAnsi="Times New Roman" w:cs="Times New Roman"/>
          <w:rPrChange w:id="2893" w:author="Curt Storlazzi" w:date="2016-04-04T13:22:00Z">
            <w:rPr/>
          </w:rPrChange>
        </w:rPr>
        <w:br w:type="page"/>
      </w:r>
    </w:p>
    <w:p w14:paraId="5349A273" w14:textId="1DFC172E" w:rsidR="00265673" w:rsidRPr="007F54F5" w:rsidRDefault="00265673">
      <w:pPr>
        <w:pStyle w:val="Heading1"/>
        <w:spacing w:before="0" w:after="0"/>
        <w:jc w:val="center"/>
        <w:rPr>
          <w:rFonts w:ascii="Times New Roman" w:hAnsi="Times New Roman" w:cs="Times New Roman"/>
          <w:rPrChange w:id="2894" w:author="Curt Storlazzi" w:date="2016-04-04T13:22:00Z">
            <w:rPr/>
          </w:rPrChange>
        </w:rPr>
        <w:pPrChange w:id="2895" w:author="Curt Storlazzi" w:date="2016-04-04T12:44:00Z">
          <w:pPr>
            <w:pStyle w:val="Heading1"/>
            <w:jc w:val="center"/>
          </w:pPr>
        </w:pPrChange>
      </w:pPr>
      <w:r w:rsidRPr="007F54F5">
        <w:rPr>
          <w:rFonts w:ascii="Times New Roman" w:hAnsi="Times New Roman" w:cs="Times New Roman"/>
          <w:rPrChange w:id="2896" w:author="Curt Storlazzi" w:date="2016-04-04T13:22:00Z">
            <w:rPr/>
          </w:rPrChange>
        </w:rPr>
        <w:lastRenderedPageBreak/>
        <w:t>References</w:t>
      </w:r>
    </w:p>
    <w:p w14:paraId="71B7B792" w14:textId="24205E07" w:rsidR="004152F7" w:rsidRPr="007F54F5" w:rsidRDefault="00265673">
      <w:pPr>
        <w:pStyle w:val="NormalWeb"/>
        <w:spacing w:before="0" w:beforeAutospacing="0" w:after="0" w:afterAutospacing="0"/>
        <w:ind w:left="480" w:hanging="480"/>
        <w:divId w:val="1259217720"/>
        <w:rPr>
          <w:noProof/>
          <w:rPrChange w:id="2897" w:author="Curt Storlazzi" w:date="2016-04-04T13:22:00Z">
            <w:rPr>
              <w:rFonts w:ascii="Times" w:hAnsi="Times" w:cs="Times"/>
              <w:noProof/>
            </w:rPr>
          </w:rPrChange>
        </w:rPr>
        <w:pPrChange w:id="2898" w:author="Curt Storlazzi" w:date="2016-04-04T12:44:00Z">
          <w:pPr>
            <w:pStyle w:val="NormalWeb"/>
            <w:ind w:left="480" w:hanging="480"/>
            <w:divId w:val="1259217720"/>
          </w:pPr>
        </w:pPrChange>
      </w:pPr>
      <w:r w:rsidRPr="007F54F5">
        <w:fldChar w:fldCharType="begin" w:fldLock="1"/>
      </w:r>
      <w:r w:rsidRPr="00A949C6">
        <w:instrText xml:space="preserve">ADDIN Mendeley Bibliography CSL_BIBLIOGRAPHY </w:instrText>
      </w:r>
      <w:r w:rsidRPr="007F54F5">
        <w:fldChar w:fldCharType="separate"/>
      </w:r>
      <w:r w:rsidR="004152F7" w:rsidRPr="007F54F5">
        <w:rPr>
          <w:noProof/>
          <w:rPrChange w:id="2899" w:author="Curt Storlazzi" w:date="2016-04-04T13:22:00Z">
            <w:rPr>
              <w:rFonts w:ascii="Times" w:hAnsi="Times" w:cs="Times"/>
              <w:noProof/>
            </w:rPr>
          </w:rPrChange>
        </w:rPr>
        <w:t xml:space="preserve">Basher L, Hicks D, Clapp B, Hewitt T (2011) Sediment yield response to large storm events and forest harvesting, Motueka River, New Zealand. New Zeal. J. Mar. Freshw. Res. 45:333–356 </w:t>
      </w:r>
    </w:p>
    <w:p w14:paraId="300A5EB7" w14:textId="77777777" w:rsidR="004152F7" w:rsidRPr="007F54F5" w:rsidRDefault="004152F7">
      <w:pPr>
        <w:pStyle w:val="NormalWeb"/>
        <w:spacing w:before="0" w:beforeAutospacing="0" w:after="0" w:afterAutospacing="0"/>
        <w:ind w:left="480" w:hanging="480"/>
        <w:divId w:val="1259217720"/>
        <w:rPr>
          <w:noProof/>
          <w:rPrChange w:id="2900" w:author="Curt Storlazzi" w:date="2016-04-04T13:22:00Z">
            <w:rPr>
              <w:rFonts w:ascii="Times" w:hAnsi="Times" w:cs="Times"/>
              <w:noProof/>
            </w:rPr>
          </w:rPrChange>
        </w:rPr>
        <w:pPrChange w:id="2901" w:author="Curt Storlazzi" w:date="2016-04-04T12:44:00Z">
          <w:pPr>
            <w:pStyle w:val="NormalWeb"/>
            <w:ind w:left="480" w:hanging="480"/>
            <w:divId w:val="1259217720"/>
          </w:pPr>
        </w:pPrChange>
      </w:pPr>
      <w:r w:rsidRPr="007F54F5">
        <w:rPr>
          <w:rFonts w:hint="eastAsia"/>
          <w:noProof/>
          <w:rPrChange w:id="2902" w:author="Curt Storlazzi" w:date="2016-04-04T13:22:00Z">
            <w:rPr>
              <w:rFonts w:ascii="Times" w:hAnsi="Times" w:cs="Times" w:hint="eastAsia"/>
              <w:noProof/>
            </w:rPr>
          </w:rPrChange>
        </w:rPr>
        <w:t>Bégin C, Brooks G, Larson R a., Dragićević S, Ramos Scharrón CE, Coté IM (2014) Increased sediment loads over coral reefs in Saint Lucia in relation to land use change in contributing watersheds. Ocean Coast. Manag. 95:35</w:t>
      </w:r>
      <w:r w:rsidRPr="007F54F5">
        <w:rPr>
          <w:rFonts w:hint="eastAsia"/>
          <w:noProof/>
          <w:rPrChange w:id="2903" w:author="Curt Storlazzi" w:date="2016-04-04T13:22:00Z">
            <w:rPr>
              <w:rFonts w:ascii="Times" w:hAnsi="Times" w:cs="Times" w:hint="eastAsia"/>
              <w:noProof/>
            </w:rPr>
          </w:rPrChange>
        </w:rPr>
        <w:t>–</w:t>
      </w:r>
      <w:r w:rsidRPr="007F54F5">
        <w:rPr>
          <w:rFonts w:hint="eastAsia"/>
          <w:noProof/>
          <w:rPrChange w:id="2904" w:author="Curt Storlazzi" w:date="2016-04-04T13:22:00Z">
            <w:rPr>
              <w:rFonts w:ascii="Times" w:hAnsi="Times" w:cs="Times" w:hint="eastAsia"/>
              <w:noProof/>
            </w:rPr>
          </w:rPrChange>
        </w:rPr>
        <w:t xml:space="preserve">45 </w:t>
      </w:r>
    </w:p>
    <w:p w14:paraId="18E063EE" w14:textId="77777777" w:rsidR="004152F7" w:rsidRPr="007F54F5" w:rsidRDefault="004152F7">
      <w:pPr>
        <w:pStyle w:val="NormalWeb"/>
        <w:spacing w:before="0" w:beforeAutospacing="0" w:after="0" w:afterAutospacing="0"/>
        <w:ind w:left="480" w:hanging="480"/>
        <w:divId w:val="1259217720"/>
        <w:rPr>
          <w:noProof/>
          <w:rPrChange w:id="2905" w:author="Curt Storlazzi" w:date="2016-04-04T13:22:00Z">
            <w:rPr>
              <w:rFonts w:ascii="Times" w:hAnsi="Times" w:cs="Times"/>
              <w:noProof/>
            </w:rPr>
          </w:rPrChange>
        </w:rPr>
        <w:pPrChange w:id="2906" w:author="Curt Storlazzi" w:date="2016-04-04T12:44:00Z">
          <w:pPr>
            <w:pStyle w:val="NormalWeb"/>
            <w:ind w:left="480" w:hanging="480"/>
            <w:divId w:val="1259217720"/>
          </w:pPr>
        </w:pPrChange>
      </w:pPr>
      <w:r w:rsidRPr="007F54F5">
        <w:rPr>
          <w:noProof/>
          <w:rPrChange w:id="2907" w:author="Curt Storlazzi" w:date="2016-04-04T13:22:00Z">
            <w:rPr>
              <w:rFonts w:ascii="Times" w:hAnsi="Times" w:cs="Times"/>
              <w:noProof/>
            </w:rPr>
          </w:rPrChange>
        </w:rPr>
        <w:t xml:space="preserve">Bellwood DR, Fulton CJ (2008) Sediment-mediated suppression of herbivory on coral reefs: Decreasing resilience to rising sea-levels and climate change? Limnol. Oceanogr. 53:2695–2701 </w:t>
      </w:r>
    </w:p>
    <w:p w14:paraId="736665F1" w14:textId="77777777" w:rsidR="004152F7" w:rsidRPr="007F54F5" w:rsidRDefault="004152F7">
      <w:pPr>
        <w:pStyle w:val="NormalWeb"/>
        <w:spacing w:before="0" w:beforeAutospacing="0" w:after="0" w:afterAutospacing="0"/>
        <w:ind w:left="480" w:hanging="480"/>
        <w:divId w:val="1259217720"/>
        <w:rPr>
          <w:noProof/>
          <w:rPrChange w:id="2908" w:author="Curt Storlazzi" w:date="2016-04-04T13:22:00Z">
            <w:rPr>
              <w:rFonts w:ascii="Times" w:hAnsi="Times" w:cs="Times"/>
              <w:noProof/>
            </w:rPr>
          </w:rPrChange>
        </w:rPr>
        <w:pPrChange w:id="2909" w:author="Curt Storlazzi" w:date="2016-04-04T12:44:00Z">
          <w:pPr>
            <w:pStyle w:val="NormalWeb"/>
            <w:ind w:left="480" w:hanging="480"/>
            <w:divId w:val="1259217720"/>
          </w:pPr>
        </w:pPrChange>
      </w:pPr>
      <w:r w:rsidRPr="007F54F5">
        <w:rPr>
          <w:noProof/>
          <w:rPrChange w:id="2910" w:author="Curt Storlazzi" w:date="2016-04-04T13:22:00Z">
            <w:rPr>
              <w:rFonts w:ascii="Times" w:hAnsi="Times" w:cs="Times"/>
              <w:noProof/>
            </w:rPr>
          </w:rPrChange>
        </w:rPr>
        <w:t xml:space="preserve">Bever AJ, McNinch JE, Harris CK (2011) Hydrodynamics and sediment-transport in the nearshore of Poverty Bay, New Zealand: Observations of nearshore sediment segregation and oceanic storms. Cont. Shelf Res. 31:507–526 </w:t>
      </w:r>
    </w:p>
    <w:p w14:paraId="3A61CF81" w14:textId="77777777" w:rsidR="004152F7" w:rsidRPr="007F54F5" w:rsidRDefault="004152F7">
      <w:pPr>
        <w:pStyle w:val="NormalWeb"/>
        <w:spacing w:before="0" w:beforeAutospacing="0" w:after="0" w:afterAutospacing="0"/>
        <w:ind w:left="480" w:hanging="480"/>
        <w:divId w:val="1259217720"/>
        <w:rPr>
          <w:noProof/>
          <w:rPrChange w:id="2911" w:author="Curt Storlazzi" w:date="2016-04-04T13:22:00Z">
            <w:rPr>
              <w:rFonts w:ascii="Times" w:hAnsi="Times" w:cs="Times"/>
              <w:noProof/>
            </w:rPr>
          </w:rPrChange>
        </w:rPr>
        <w:pPrChange w:id="2912" w:author="Curt Storlazzi" w:date="2016-04-04T12:44:00Z">
          <w:pPr>
            <w:pStyle w:val="NormalWeb"/>
            <w:ind w:left="480" w:hanging="480"/>
            <w:divId w:val="1259217720"/>
          </w:pPr>
        </w:pPrChange>
      </w:pPr>
      <w:r w:rsidRPr="007F54F5">
        <w:rPr>
          <w:noProof/>
          <w:rPrChange w:id="2913" w:author="Curt Storlazzi" w:date="2016-04-04T13:22:00Z">
            <w:rPr>
              <w:rFonts w:ascii="Times" w:hAnsi="Times" w:cs="Times"/>
              <w:noProof/>
            </w:rPr>
          </w:rPrChange>
        </w:rPr>
        <w:t xml:space="preserve">Bothner MH, Reynolds RL, Casso MA, Storlazzi CD, Field ME (2006) Quantity, composition, and source of sediment collected in sediment traps along the fringing coral reef off Molokai, Hawaii. Mar. Pollut. Bull. 52:1034–47 </w:t>
      </w:r>
    </w:p>
    <w:p w14:paraId="55625291" w14:textId="77777777" w:rsidR="004152F7" w:rsidRPr="007F54F5" w:rsidRDefault="004152F7">
      <w:pPr>
        <w:pStyle w:val="NormalWeb"/>
        <w:spacing w:before="0" w:beforeAutospacing="0" w:after="0" w:afterAutospacing="0"/>
        <w:ind w:left="480" w:hanging="480"/>
        <w:divId w:val="1259217720"/>
        <w:rPr>
          <w:noProof/>
          <w:rPrChange w:id="2914" w:author="Curt Storlazzi" w:date="2016-04-04T13:22:00Z">
            <w:rPr>
              <w:rFonts w:ascii="Times" w:hAnsi="Times" w:cs="Times"/>
              <w:noProof/>
            </w:rPr>
          </w:rPrChange>
        </w:rPr>
        <w:pPrChange w:id="2915" w:author="Curt Storlazzi" w:date="2016-04-04T12:44:00Z">
          <w:pPr>
            <w:pStyle w:val="NormalWeb"/>
            <w:ind w:left="480" w:hanging="480"/>
            <w:divId w:val="1259217720"/>
          </w:pPr>
        </w:pPrChange>
      </w:pPr>
      <w:r w:rsidRPr="007F54F5">
        <w:rPr>
          <w:noProof/>
          <w:rPrChange w:id="2916" w:author="Curt Storlazzi" w:date="2016-04-04T13:22:00Z">
            <w:rPr>
              <w:rFonts w:ascii="Times" w:hAnsi="Times" w:cs="Times"/>
              <w:noProof/>
            </w:rPr>
          </w:rPrChange>
        </w:rPr>
        <w:t xml:space="preserve">Brooks G, Devine B, Larson R, Rood B (2007) Sedimentary Development of Coral Bay , St . John , USVI : A Shift From Natural to Anthropogenic Influences. Caribb. J. Sci. 43:226–243 </w:t>
      </w:r>
    </w:p>
    <w:p w14:paraId="38066230" w14:textId="77777777" w:rsidR="004152F7" w:rsidRPr="007F54F5" w:rsidRDefault="004152F7">
      <w:pPr>
        <w:pStyle w:val="NormalWeb"/>
        <w:spacing w:before="0" w:beforeAutospacing="0" w:after="0" w:afterAutospacing="0"/>
        <w:ind w:left="480" w:hanging="480"/>
        <w:divId w:val="1259217720"/>
        <w:rPr>
          <w:noProof/>
          <w:rPrChange w:id="2917" w:author="Curt Storlazzi" w:date="2016-04-04T13:22:00Z">
            <w:rPr>
              <w:rFonts w:ascii="Times" w:hAnsi="Times" w:cs="Times"/>
              <w:noProof/>
            </w:rPr>
          </w:rPrChange>
        </w:rPr>
        <w:pPrChange w:id="2918" w:author="Curt Storlazzi" w:date="2016-04-04T12:44:00Z">
          <w:pPr>
            <w:pStyle w:val="NormalWeb"/>
            <w:ind w:left="480" w:hanging="480"/>
            <w:divId w:val="1259217720"/>
          </w:pPr>
        </w:pPrChange>
      </w:pPr>
      <w:r w:rsidRPr="007F54F5">
        <w:rPr>
          <w:noProof/>
          <w:rPrChange w:id="2919" w:author="Curt Storlazzi" w:date="2016-04-04T13:22:00Z">
            <w:rPr>
              <w:rFonts w:ascii="Times" w:hAnsi="Times" w:cs="Times"/>
              <w:noProof/>
            </w:rPr>
          </w:rPrChange>
        </w:rPr>
        <w:t xml:space="preserve">Browne NK., Smithers SG., Perry CT., Ridd PV. (2012) A Field-Based technique for measuring sediment flux on coral reefs: Application to turbid reefs on the great barrier reef. J. Coast. Res. 28:1247–1262 </w:t>
      </w:r>
    </w:p>
    <w:p w14:paraId="67F19949" w14:textId="77777777" w:rsidR="004152F7" w:rsidRPr="007F54F5" w:rsidRDefault="004152F7">
      <w:pPr>
        <w:pStyle w:val="NormalWeb"/>
        <w:spacing w:before="0" w:beforeAutospacing="0" w:after="0" w:afterAutospacing="0"/>
        <w:ind w:left="480" w:hanging="480"/>
        <w:divId w:val="1259217720"/>
        <w:rPr>
          <w:noProof/>
          <w:rPrChange w:id="2920" w:author="Curt Storlazzi" w:date="2016-04-04T13:22:00Z">
            <w:rPr>
              <w:rFonts w:ascii="Times" w:hAnsi="Times" w:cs="Times"/>
              <w:noProof/>
            </w:rPr>
          </w:rPrChange>
        </w:rPr>
        <w:pPrChange w:id="2921" w:author="Curt Storlazzi" w:date="2016-04-04T12:44:00Z">
          <w:pPr>
            <w:pStyle w:val="NormalWeb"/>
            <w:ind w:left="480" w:hanging="480"/>
            <w:divId w:val="1259217720"/>
          </w:pPr>
        </w:pPrChange>
      </w:pPr>
      <w:r w:rsidRPr="007F54F5">
        <w:rPr>
          <w:noProof/>
          <w:rPrChange w:id="2922" w:author="Curt Storlazzi" w:date="2016-04-04T13:22:00Z">
            <w:rPr>
              <w:rFonts w:ascii="Times" w:hAnsi="Times" w:cs="Times"/>
              <w:noProof/>
            </w:rPr>
          </w:rPrChange>
        </w:rPr>
        <w:t xml:space="preserve">Cochran SA, Gibbs AE, D’Antonio NL, Storlazzi CD (2016) Benthic habitat map of U.S. Coral Reef Task Force Faga‘alu Bay priority study area, Tutuila, American Samoa: U.S. Geological Survey Open-File Rport 2016-XXXX, XX. </w:t>
      </w:r>
    </w:p>
    <w:p w14:paraId="3A927B28" w14:textId="77777777" w:rsidR="004152F7" w:rsidRPr="007F54F5" w:rsidRDefault="004152F7">
      <w:pPr>
        <w:pStyle w:val="NormalWeb"/>
        <w:spacing w:before="0" w:beforeAutospacing="0" w:after="0" w:afterAutospacing="0"/>
        <w:ind w:left="480" w:hanging="480"/>
        <w:divId w:val="1259217720"/>
        <w:rPr>
          <w:noProof/>
          <w:rPrChange w:id="2923" w:author="Curt Storlazzi" w:date="2016-04-04T13:22:00Z">
            <w:rPr>
              <w:rFonts w:ascii="Times" w:hAnsi="Times" w:cs="Times"/>
              <w:noProof/>
            </w:rPr>
          </w:rPrChange>
        </w:rPr>
        <w:pPrChange w:id="2924" w:author="Curt Storlazzi" w:date="2016-04-04T12:44:00Z">
          <w:pPr>
            <w:pStyle w:val="NormalWeb"/>
            <w:ind w:left="480" w:hanging="480"/>
            <w:divId w:val="1259217720"/>
          </w:pPr>
        </w:pPrChange>
      </w:pPr>
      <w:r w:rsidRPr="007F54F5">
        <w:rPr>
          <w:noProof/>
          <w:rPrChange w:id="2925" w:author="Curt Storlazzi" w:date="2016-04-04T13:22:00Z">
            <w:rPr>
              <w:rFonts w:ascii="Times" w:hAnsi="Times" w:cs="Times"/>
              <w:noProof/>
            </w:rPr>
          </w:rPrChange>
        </w:rPr>
        <w:t xml:space="preserve">Craig P (2009) Natural History Guide to American Samoa. National Park of American Samoa, Pago Pago, American Samoa </w:t>
      </w:r>
    </w:p>
    <w:p w14:paraId="208B8E1E" w14:textId="77777777" w:rsidR="004152F7" w:rsidRPr="007F54F5" w:rsidRDefault="004152F7">
      <w:pPr>
        <w:pStyle w:val="NormalWeb"/>
        <w:spacing w:before="0" w:beforeAutospacing="0" w:after="0" w:afterAutospacing="0"/>
        <w:ind w:left="480" w:hanging="480"/>
        <w:divId w:val="1259217720"/>
        <w:rPr>
          <w:noProof/>
          <w:rPrChange w:id="2926" w:author="Curt Storlazzi" w:date="2016-04-04T13:22:00Z">
            <w:rPr>
              <w:rFonts w:ascii="Times" w:hAnsi="Times" w:cs="Times"/>
              <w:noProof/>
            </w:rPr>
          </w:rPrChange>
        </w:rPr>
        <w:pPrChange w:id="2927" w:author="Curt Storlazzi" w:date="2016-04-04T12:44:00Z">
          <w:pPr>
            <w:pStyle w:val="NormalWeb"/>
            <w:ind w:left="480" w:hanging="480"/>
            <w:divId w:val="1259217720"/>
          </w:pPr>
        </w:pPrChange>
      </w:pPr>
      <w:r w:rsidRPr="007F54F5">
        <w:rPr>
          <w:noProof/>
          <w:rPrChange w:id="2928" w:author="Curt Storlazzi" w:date="2016-04-04T13:22:00Z">
            <w:rPr>
              <w:rFonts w:ascii="Times" w:hAnsi="Times" w:cs="Times"/>
              <w:noProof/>
            </w:rPr>
          </w:rPrChange>
        </w:rPr>
        <w:t xml:space="preserve">DeMartini E, Jokiel P, Beets J, Stender Y, Storlazzi C, Minton D, Conklin E (2013) Terrigenous sediment impact on coral recruitment and growth affects the use of coral habitat by recruit parrotfishes (F. Scaridae). J. Coast. Conserv. 17:417–429 </w:t>
      </w:r>
    </w:p>
    <w:p w14:paraId="24D7CD8C" w14:textId="77777777" w:rsidR="004152F7" w:rsidRPr="007F54F5" w:rsidRDefault="004152F7">
      <w:pPr>
        <w:pStyle w:val="NormalWeb"/>
        <w:spacing w:before="0" w:beforeAutospacing="0" w:after="0" w:afterAutospacing="0"/>
        <w:ind w:left="480" w:hanging="480"/>
        <w:divId w:val="1259217720"/>
        <w:rPr>
          <w:noProof/>
          <w:rPrChange w:id="2929" w:author="Curt Storlazzi" w:date="2016-04-04T13:22:00Z">
            <w:rPr>
              <w:rFonts w:ascii="Times" w:hAnsi="Times" w:cs="Times"/>
              <w:noProof/>
            </w:rPr>
          </w:rPrChange>
        </w:rPr>
        <w:pPrChange w:id="2930" w:author="Curt Storlazzi" w:date="2016-04-04T12:44:00Z">
          <w:pPr>
            <w:pStyle w:val="NormalWeb"/>
            <w:ind w:left="480" w:hanging="480"/>
            <w:divId w:val="1259217720"/>
          </w:pPr>
        </w:pPrChange>
      </w:pPr>
      <w:r w:rsidRPr="007F54F5">
        <w:rPr>
          <w:noProof/>
          <w:rPrChange w:id="2931" w:author="Curt Storlazzi" w:date="2016-04-04T13:22:00Z">
            <w:rPr>
              <w:rFonts w:ascii="Times" w:hAnsi="Times" w:cs="Times"/>
              <w:noProof/>
            </w:rPr>
          </w:rPrChange>
        </w:rPr>
        <w:t xml:space="preserve">Draut AE, Bothner MH, Field ME, Reynolds RL, Cochran, S.A.Logan JB, Storlazzi CD, Berg CJ (2009) Supply and dispersal of flood sediment from a steep, tropical watershed: Hanalei Bay, Kaua’i, Hawai'i, USA. Geol. Soc. Am. Bull. 121:574–585 </w:t>
      </w:r>
    </w:p>
    <w:p w14:paraId="05F533A1" w14:textId="77777777" w:rsidR="004152F7" w:rsidRPr="007F54F5" w:rsidRDefault="004152F7">
      <w:pPr>
        <w:pStyle w:val="NormalWeb"/>
        <w:spacing w:before="0" w:beforeAutospacing="0" w:after="0" w:afterAutospacing="0"/>
        <w:ind w:left="480" w:hanging="480"/>
        <w:divId w:val="1259217720"/>
        <w:rPr>
          <w:noProof/>
          <w:rPrChange w:id="2932" w:author="Curt Storlazzi" w:date="2016-04-04T13:22:00Z">
            <w:rPr>
              <w:rFonts w:ascii="Times" w:hAnsi="Times" w:cs="Times"/>
              <w:noProof/>
            </w:rPr>
          </w:rPrChange>
        </w:rPr>
        <w:pPrChange w:id="2933" w:author="Curt Storlazzi" w:date="2016-04-04T12:44:00Z">
          <w:pPr>
            <w:pStyle w:val="NormalWeb"/>
            <w:ind w:left="480" w:hanging="480"/>
            <w:divId w:val="1259217720"/>
          </w:pPr>
        </w:pPrChange>
      </w:pPr>
      <w:r w:rsidRPr="007F54F5">
        <w:rPr>
          <w:noProof/>
          <w:rPrChange w:id="2934" w:author="Curt Storlazzi" w:date="2016-04-04T13:22:00Z">
            <w:rPr>
              <w:rFonts w:ascii="Times" w:hAnsi="Times" w:cs="Times"/>
              <w:noProof/>
            </w:rPr>
          </w:rPrChange>
        </w:rPr>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2ACA4AB5" w14:textId="77777777" w:rsidR="004152F7" w:rsidRPr="007F54F5" w:rsidRDefault="004152F7">
      <w:pPr>
        <w:pStyle w:val="NormalWeb"/>
        <w:spacing w:before="0" w:beforeAutospacing="0" w:after="0" w:afterAutospacing="0"/>
        <w:ind w:left="480" w:hanging="480"/>
        <w:divId w:val="1259217720"/>
        <w:rPr>
          <w:noProof/>
          <w:rPrChange w:id="2935" w:author="Curt Storlazzi" w:date="2016-04-04T13:22:00Z">
            <w:rPr>
              <w:rFonts w:ascii="Times" w:hAnsi="Times" w:cs="Times"/>
              <w:noProof/>
            </w:rPr>
          </w:rPrChange>
        </w:rPr>
        <w:pPrChange w:id="2936" w:author="Curt Storlazzi" w:date="2016-04-04T12:44:00Z">
          <w:pPr>
            <w:pStyle w:val="NormalWeb"/>
            <w:ind w:left="480" w:hanging="480"/>
            <w:divId w:val="1259217720"/>
          </w:pPr>
        </w:pPrChange>
      </w:pPr>
      <w:r w:rsidRPr="007F54F5">
        <w:rPr>
          <w:noProof/>
          <w:rPrChange w:id="2937" w:author="Curt Storlazzi" w:date="2016-04-04T13:22:00Z">
            <w:rPr>
              <w:rFonts w:ascii="Times" w:hAnsi="Times" w:cs="Times"/>
              <w:noProof/>
            </w:rPr>
          </w:rPrChange>
        </w:rPr>
        <w:t xml:space="preserve">Erftemeijer PL a, Riegl B, Hoeksema BW, Todd P a. (2012) Environmental impacts of dredging and other sediment disturbances on corals: A review. Mar. Pollut. Bull. 64:1737–1765 </w:t>
      </w:r>
    </w:p>
    <w:p w14:paraId="2DA0C378" w14:textId="77777777" w:rsidR="004152F7" w:rsidRPr="007F54F5" w:rsidRDefault="004152F7">
      <w:pPr>
        <w:pStyle w:val="NormalWeb"/>
        <w:spacing w:before="0" w:beforeAutospacing="0" w:after="0" w:afterAutospacing="0"/>
        <w:ind w:left="480" w:hanging="480"/>
        <w:divId w:val="1259217720"/>
        <w:rPr>
          <w:noProof/>
          <w:rPrChange w:id="2938" w:author="Curt Storlazzi" w:date="2016-04-04T13:22:00Z">
            <w:rPr>
              <w:rFonts w:ascii="Times" w:hAnsi="Times" w:cs="Times"/>
              <w:noProof/>
            </w:rPr>
          </w:rPrChange>
        </w:rPr>
        <w:pPrChange w:id="2939" w:author="Curt Storlazzi" w:date="2016-04-04T12:44:00Z">
          <w:pPr>
            <w:pStyle w:val="NormalWeb"/>
            <w:ind w:left="480" w:hanging="480"/>
            <w:divId w:val="1259217720"/>
          </w:pPr>
        </w:pPrChange>
      </w:pPr>
      <w:r w:rsidRPr="007F54F5">
        <w:rPr>
          <w:noProof/>
          <w:rPrChange w:id="2940" w:author="Curt Storlazzi" w:date="2016-04-04T13:22:00Z">
            <w:rPr>
              <w:rFonts w:ascii="Times" w:hAnsi="Times" w:cs="Times"/>
              <w:noProof/>
            </w:rPr>
          </w:rPrChange>
        </w:rPr>
        <w:t xml:space="preserve">Fabricius KE (2005) Effects of terrestrial runoff on the ecology of corals and coral reefs: review and synthesis. Mar. Pollut. Bull. 50:125–46 </w:t>
      </w:r>
    </w:p>
    <w:p w14:paraId="0B779189" w14:textId="77777777" w:rsidR="004152F7" w:rsidRPr="007F54F5" w:rsidRDefault="004152F7">
      <w:pPr>
        <w:pStyle w:val="NormalWeb"/>
        <w:spacing w:before="0" w:beforeAutospacing="0" w:after="0" w:afterAutospacing="0"/>
        <w:ind w:left="480" w:hanging="480"/>
        <w:divId w:val="1259217720"/>
        <w:rPr>
          <w:noProof/>
          <w:rPrChange w:id="2941" w:author="Curt Storlazzi" w:date="2016-04-04T13:22:00Z">
            <w:rPr>
              <w:rFonts w:ascii="Times" w:hAnsi="Times" w:cs="Times"/>
              <w:noProof/>
            </w:rPr>
          </w:rPrChange>
        </w:rPr>
        <w:pPrChange w:id="2942" w:author="Curt Storlazzi" w:date="2016-04-04T12:44:00Z">
          <w:pPr>
            <w:pStyle w:val="NormalWeb"/>
            <w:ind w:left="480" w:hanging="480"/>
            <w:divId w:val="1259217720"/>
          </w:pPr>
        </w:pPrChange>
      </w:pPr>
      <w:r w:rsidRPr="007F54F5">
        <w:rPr>
          <w:noProof/>
          <w:rPrChange w:id="2943" w:author="Curt Storlazzi" w:date="2016-04-04T13:22:00Z">
            <w:rPr>
              <w:rFonts w:ascii="Times" w:hAnsi="Times" w:cs="Times"/>
              <w:noProof/>
            </w:rPr>
          </w:rPrChange>
        </w:rPr>
        <w:t xml:space="preserve">Fabricius KE, De’ath G, Humphrey C, Zagorskis I, Schaffelke B (2012) Intra-annual variation in turbidity in response to terrestrial runoff on near-shore coral reefs of the Great Barrier Reef. Estuar. Coast. Shelf Sci. 1–9 </w:t>
      </w:r>
    </w:p>
    <w:p w14:paraId="0516FE6E" w14:textId="77777777" w:rsidR="004152F7" w:rsidRPr="007F54F5" w:rsidRDefault="004152F7">
      <w:pPr>
        <w:pStyle w:val="NormalWeb"/>
        <w:spacing w:before="0" w:beforeAutospacing="0" w:after="0" w:afterAutospacing="0"/>
        <w:ind w:left="480" w:hanging="480"/>
        <w:divId w:val="1259217720"/>
        <w:rPr>
          <w:noProof/>
          <w:rPrChange w:id="2944" w:author="Curt Storlazzi" w:date="2016-04-04T13:22:00Z">
            <w:rPr>
              <w:rFonts w:ascii="Times" w:hAnsi="Times" w:cs="Times"/>
              <w:noProof/>
            </w:rPr>
          </w:rPrChange>
        </w:rPr>
        <w:pPrChange w:id="2945" w:author="Curt Storlazzi" w:date="2016-04-04T12:44:00Z">
          <w:pPr>
            <w:pStyle w:val="NormalWeb"/>
            <w:ind w:left="480" w:hanging="480"/>
            <w:divId w:val="1259217720"/>
          </w:pPr>
        </w:pPrChange>
      </w:pPr>
      <w:r w:rsidRPr="007F54F5">
        <w:rPr>
          <w:noProof/>
          <w:rPrChange w:id="2946" w:author="Curt Storlazzi" w:date="2016-04-04T13:22:00Z">
            <w:rPr>
              <w:rFonts w:ascii="Times" w:hAnsi="Times" w:cs="Times"/>
              <w:noProof/>
            </w:rPr>
          </w:rPrChange>
        </w:rPr>
        <w:t xml:space="preserve">Feagaimaalii-Luamanu J (2016) High surf generated by TC Victor washes over roads and property. Samoa News </w:t>
      </w:r>
    </w:p>
    <w:p w14:paraId="5E2B6447" w14:textId="77777777" w:rsidR="004152F7" w:rsidRPr="007F54F5" w:rsidRDefault="004152F7">
      <w:pPr>
        <w:pStyle w:val="NormalWeb"/>
        <w:spacing w:before="0" w:beforeAutospacing="0" w:after="0" w:afterAutospacing="0"/>
        <w:ind w:left="480" w:hanging="480"/>
        <w:divId w:val="1259217720"/>
        <w:rPr>
          <w:noProof/>
          <w:rPrChange w:id="2947" w:author="Curt Storlazzi" w:date="2016-04-04T13:22:00Z">
            <w:rPr>
              <w:rFonts w:ascii="Times" w:hAnsi="Times" w:cs="Times"/>
              <w:noProof/>
            </w:rPr>
          </w:rPrChange>
        </w:rPr>
        <w:pPrChange w:id="2948" w:author="Curt Storlazzi" w:date="2016-04-04T12:44:00Z">
          <w:pPr>
            <w:pStyle w:val="NormalWeb"/>
            <w:ind w:left="480" w:hanging="480"/>
            <w:divId w:val="1259217720"/>
          </w:pPr>
        </w:pPrChange>
      </w:pPr>
      <w:r w:rsidRPr="007F54F5">
        <w:rPr>
          <w:noProof/>
          <w:rPrChange w:id="2949" w:author="Curt Storlazzi" w:date="2016-04-04T13:22:00Z">
            <w:rPr>
              <w:rFonts w:ascii="Times" w:hAnsi="Times" w:cs="Times"/>
              <w:noProof/>
            </w:rPr>
          </w:rPrChange>
        </w:rPr>
        <w:lastRenderedPageBreak/>
        <w:t xml:space="preserve">Field ME, Chezar H, Storlazzi CD (2012) SedPods: a low-cost coral proxy for measuring net sedimentation. Coral Reefs 1–5 </w:t>
      </w:r>
    </w:p>
    <w:p w14:paraId="41B2D8FA" w14:textId="77777777" w:rsidR="004152F7" w:rsidRPr="007F54F5" w:rsidRDefault="004152F7">
      <w:pPr>
        <w:pStyle w:val="NormalWeb"/>
        <w:spacing w:before="0" w:beforeAutospacing="0" w:after="0" w:afterAutospacing="0"/>
        <w:ind w:left="480" w:hanging="480"/>
        <w:divId w:val="1259217720"/>
        <w:rPr>
          <w:noProof/>
          <w:rPrChange w:id="2950" w:author="Curt Storlazzi" w:date="2016-04-04T13:22:00Z">
            <w:rPr>
              <w:rFonts w:ascii="Times" w:hAnsi="Times" w:cs="Times"/>
              <w:noProof/>
            </w:rPr>
          </w:rPrChange>
        </w:rPr>
        <w:pPrChange w:id="2951" w:author="Curt Storlazzi" w:date="2016-04-04T12:44:00Z">
          <w:pPr>
            <w:pStyle w:val="NormalWeb"/>
            <w:ind w:left="480" w:hanging="480"/>
            <w:divId w:val="1259217720"/>
          </w:pPr>
        </w:pPrChange>
      </w:pPr>
      <w:r w:rsidRPr="007F54F5">
        <w:rPr>
          <w:noProof/>
          <w:rPrChange w:id="2952" w:author="Curt Storlazzi" w:date="2016-04-04T13:22:00Z">
            <w:rPr>
              <w:rFonts w:ascii="Times" w:hAnsi="Times" w:cs="Times"/>
              <w:noProof/>
            </w:rPr>
          </w:rPrChange>
        </w:rPr>
        <w:t>Gray SC, Sears W, Kolupski ML, Hastings ZC, Przyuski NW, Fox MD, Degrood A (2012) Factors affecting land-based sedimentation in coastal bays, US Virgin Islands. 9–13</w:t>
      </w:r>
    </w:p>
    <w:p w14:paraId="053AB8DA" w14:textId="77777777" w:rsidR="004152F7" w:rsidRPr="007F54F5" w:rsidRDefault="004152F7">
      <w:pPr>
        <w:pStyle w:val="NormalWeb"/>
        <w:spacing w:before="0" w:beforeAutospacing="0" w:after="0" w:afterAutospacing="0"/>
        <w:ind w:left="480" w:hanging="480"/>
        <w:divId w:val="1259217720"/>
        <w:rPr>
          <w:noProof/>
          <w:rPrChange w:id="2953" w:author="Curt Storlazzi" w:date="2016-04-04T13:22:00Z">
            <w:rPr>
              <w:rFonts w:ascii="Times" w:hAnsi="Times" w:cs="Times"/>
              <w:noProof/>
            </w:rPr>
          </w:rPrChange>
        </w:rPr>
        <w:pPrChange w:id="2954" w:author="Curt Storlazzi" w:date="2016-04-04T12:44:00Z">
          <w:pPr>
            <w:pStyle w:val="NormalWeb"/>
            <w:ind w:left="480" w:hanging="480"/>
            <w:divId w:val="1259217720"/>
          </w:pPr>
        </w:pPrChange>
      </w:pPr>
      <w:r w:rsidRPr="007F54F5">
        <w:rPr>
          <w:noProof/>
          <w:rPrChange w:id="2955" w:author="Curt Storlazzi" w:date="2016-04-04T13:22:00Z">
            <w:rPr>
              <w:rFonts w:ascii="Times" w:hAnsi="Times" w:cs="Times"/>
              <w:noProof/>
            </w:rPr>
          </w:rPrChange>
        </w:rPr>
        <w:t xml:space="preserve">Heiri O, Lotter AF, Lemcke G (2001) Loss on ignition as a method for estimating organic and carbonate content in sediments : reproducibility and comparability of results. J. Paleolimnol. 25:101–110 </w:t>
      </w:r>
    </w:p>
    <w:p w14:paraId="38D2485B" w14:textId="77777777" w:rsidR="004152F7" w:rsidRPr="007F54F5" w:rsidRDefault="004152F7">
      <w:pPr>
        <w:pStyle w:val="NormalWeb"/>
        <w:spacing w:before="0" w:beforeAutospacing="0" w:after="0" w:afterAutospacing="0"/>
        <w:ind w:left="480" w:hanging="480"/>
        <w:divId w:val="1259217720"/>
        <w:rPr>
          <w:noProof/>
          <w:rPrChange w:id="2956" w:author="Curt Storlazzi" w:date="2016-04-04T13:22:00Z">
            <w:rPr>
              <w:rFonts w:ascii="Times" w:hAnsi="Times" w:cs="Times"/>
              <w:noProof/>
            </w:rPr>
          </w:rPrChange>
        </w:rPr>
        <w:pPrChange w:id="2957" w:author="Curt Storlazzi" w:date="2016-04-04T12:44:00Z">
          <w:pPr>
            <w:pStyle w:val="NormalWeb"/>
            <w:ind w:left="480" w:hanging="480"/>
            <w:divId w:val="1259217720"/>
          </w:pPr>
        </w:pPrChange>
      </w:pPr>
      <w:r w:rsidRPr="007F54F5">
        <w:rPr>
          <w:noProof/>
          <w:rPrChange w:id="2958" w:author="Curt Storlazzi" w:date="2016-04-04T13:22:00Z">
            <w:rPr>
              <w:rFonts w:ascii="Times" w:hAnsi="Times" w:cs="Times"/>
              <w:noProof/>
            </w:rPr>
          </w:rPrChange>
        </w:rPr>
        <w:t xml:space="preserve">Hettler J, Irion G, Lehmann B (1997) Environmental impact of mining waste disposal on a tropical lowland river system: a case study on the Ok Tedi Mine, Papua New Guinea. Miner. Depos. 32:280–291 </w:t>
      </w:r>
    </w:p>
    <w:p w14:paraId="762E97A2" w14:textId="77777777" w:rsidR="004152F7" w:rsidRPr="007F54F5" w:rsidRDefault="004152F7">
      <w:pPr>
        <w:pStyle w:val="NormalWeb"/>
        <w:spacing w:before="0" w:beforeAutospacing="0" w:after="0" w:afterAutospacing="0"/>
        <w:ind w:left="480" w:hanging="480"/>
        <w:divId w:val="1259217720"/>
        <w:rPr>
          <w:noProof/>
          <w:rPrChange w:id="2959" w:author="Curt Storlazzi" w:date="2016-04-04T13:22:00Z">
            <w:rPr>
              <w:rFonts w:ascii="Times" w:hAnsi="Times" w:cs="Times"/>
              <w:noProof/>
            </w:rPr>
          </w:rPrChange>
        </w:rPr>
        <w:pPrChange w:id="2960" w:author="Curt Storlazzi" w:date="2016-04-04T12:44:00Z">
          <w:pPr>
            <w:pStyle w:val="NormalWeb"/>
            <w:ind w:left="480" w:hanging="480"/>
            <w:divId w:val="1259217720"/>
          </w:pPr>
        </w:pPrChange>
      </w:pPr>
      <w:r w:rsidRPr="007F54F5">
        <w:rPr>
          <w:noProof/>
          <w:rPrChange w:id="2961" w:author="Curt Storlazzi" w:date="2016-04-04T13:22:00Z">
            <w:rPr>
              <w:rFonts w:ascii="Times" w:hAnsi="Times" w:cs="Times"/>
              <w:noProof/>
            </w:rPr>
          </w:rPrChange>
        </w:rPr>
        <w:t xml:space="preserve">Hoitink AJF, Hoekstra P (2003) Hydrodynamic control of the supply of reworked terrigenous sediment to coral reefs in the Bay of Banten (NW Java, Indonesia). Estuar. Coast. Shelf Sci. 58:743–755 </w:t>
      </w:r>
    </w:p>
    <w:p w14:paraId="747C141D" w14:textId="77777777" w:rsidR="004152F7" w:rsidRPr="007F54F5" w:rsidRDefault="004152F7">
      <w:pPr>
        <w:pStyle w:val="NormalWeb"/>
        <w:spacing w:before="0" w:beforeAutospacing="0" w:after="0" w:afterAutospacing="0"/>
        <w:ind w:left="480" w:hanging="480"/>
        <w:divId w:val="1259217720"/>
        <w:rPr>
          <w:noProof/>
          <w:rPrChange w:id="2962" w:author="Curt Storlazzi" w:date="2016-04-04T13:22:00Z">
            <w:rPr>
              <w:rFonts w:ascii="Times" w:hAnsi="Times" w:cs="Times"/>
              <w:noProof/>
            </w:rPr>
          </w:rPrChange>
        </w:rPr>
        <w:pPrChange w:id="2963" w:author="Curt Storlazzi" w:date="2016-04-04T12:44:00Z">
          <w:pPr>
            <w:pStyle w:val="NormalWeb"/>
            <w:ind w:left="480" w:hanging="480"/>
            <w:divId w:val="1259217720"/>
          </w:pPr>
        </w:pPrChange>
      </w:pPr>
      <w:r w:rsidRPr="007F54F5">
        <w:rPr>
          <w:noProof/>
          <w:rPrChange w:id="2964" w:author="Curt Storlazzi" w:date="2016-04-04T13:22:00Z">
            <w:rPr>
              <w:rFonts w:ascii="Times" w:hAnsi="Times" w:cs="Times"/>
              <w:noProof/>
            </w:rPr>
          </w:rPrChange>
        </w:rPr>
        <w:t xml:space="preserve">Holst-Rice S, Messina A, Biggs TW, Vargas-Angel B, Whitall D (2016) Baseline Assessment of Fagaʻalu Watershed: A Ridge to Reef Assessment in Support of Sediment Reduction Activities and Future Evaluation of their Success. </w:t>
      </w:r>
    </w:p>
    <w:p w14:paraId="571C9CE3" w14:textId="77777777" w:rsidR="004152F7" w:rsidRPr="007F54F5" w:rsidRDefault="004152F7">
      <w:pPr>
        <w:pStyle w:val="NormalWeb"/>
        <w:spacing w:before="0" w:beforeAutospacing="0" w:after="0" w:afterAutospacing="0"/>
        <w:ind w:left="480" w:hanging="480"/>
        <w:divId w:val="1259217720"/>
        <w:rPr>
          <w:noProof/>
          <w:rPrChange w:id="2965" w:author="Curt Storlazzi" w:date="2016-04-04T13:22:00Z">
            <w:rPr>
              <w:rFonts w:ascii="Times" w:hAnsi="Times" w:cs="Times"/>
              <w:noProof/>
            </w:rPr>
          </w:rPrChange>
        </w:rPr>
        <w:pPrChange w:id="2966" w:author="Curt Storlazzi" w:date="2016-04-04T12:44:00Z">
          <w:pPr>
            <w:pStyle w:val="NormalWeb"/>
            <w:ind w:left="480" w:hanging="480"/>
            <w:divId w:val="1259217720"/>
          </w:pPr>
        </w:pPrChange>
      </w:pPr>
      <w:r w:rsidRPr="007F54F5">
        <w:rPr>
          <w:noProof/>
          <w:rPrChange w:id="2967" w:author="Curt Storlazzi" w:date="2016-04-04T13:22:00Z">
            <w:rPr>
              <w:rFonts w:ascii="Times" w:hAnsi="Times" w:cs="Times"/>
              <w:noProof/>
            </w:rPr>
          </w:rPrChange>
        </w:rPr>
        <w:t xml:space="preserve">Jokiel PL, Rodgers KS, Storlazzi CD, Field ME, Lager C V., Lager D (2014) Response of reef corals on a fringing reef flat to elevated suspended-sediment concentrations: Molokaʻi, Hawaiʻi. PeerJ 2: </w:t>
      </w:r>
    </w:p>
    <w:p w14:paraId="7FBB9025" w14:textId="77777777" w:rsidR="004152F7" w:rsidRPr="007F54F5" w:rsidRDefault="004152F7">
      <w:pPr>
        <w:pStyle w:val="NormalWeb"/>
        <w:spacing w:before="0" w:beforeAutospacing="0" w:after="0" w:afterAutospacing="0"/>
        <w:ind w:left="480" w:hanging="480"/>
        <w:divId w:val="1259217720"/>
        <w:rPr>
          <w:noProof/>
          <w:rPrChange w:id="2968" w:author="Curt Storlazzi" w:date="2016-04-04T13:22:00Z">
            <w:rPr>
              <w:rFonts w:ascii="Times" w:hAnsi="Times" w:cs="Times"/>
              <w:noProof/>
            </w:rPr>
          </w:rPrChange>
        </w:rPr>
        <w:pPrChange w:id="2969" w:author="Curt Storlazzi" w:date="2016-04-04T12:44:00Z">
          <w:pPr>
            <w:pStyle w:val="NormalWeb"/>
            <w:ind w:left="480" w:hanging="480"/>
            <w:divId w:val="1259217720"/>
          </w:pPr>
        </w:pPrChange>
      </w:pPr>
      <w:r w:rsidRPr="007F54F5">
        <w:rPr>
          <w:noProof/>
          <w:rPrChange w:id="2970" w:author="Curt Storlazzi" w:date="2016-04-04T13:22:00Z">
            <w:rPr>
              <w:rFonts w:ascii="Times" w:hAnsi="Times" w:cs="Times"/>
              <w:noProof/>
            </w:rPr>
          </w:rPrChange>
        </w:rPr>
        <w:t xml:space="preserve">Jones R, Bessell-Browne P, Fisher R, Klonowski W, Slivkoff M (2015) Assessing the impacts of sediments from dredging on corals. Mar. Pollut. Bull. </w:t>
      </w:r>
    </w:p>
    <w:p w14:paraId="5995D9EB" w14:textId="77777777" w:rsidR="004152F7" w:rsidRPr="007F54F5" w:rsidRDefault="004152F7">
      <w:pPr>
        <w:pStyle w:val="NormalWeb"/>
        <w:spacing w:before="0" w:beforeAutospacing="0" w:after="0" w:afterAutospacing="0"/>
        <w:ind w:left="480" w:hanging="480"/>
        <w:divId w:val="1259217720"/>
        <w:rPr>
          <w:noProof/>
          <w:rPrChange w:id="2971" w:author="Curt Storlazzi" w:date="2016-04-04T13:22:00Z">
            <w:rPr>
              <w:rFonts w:ascii="Times" w:hAnsi="Times" w:cs="Times"/>
              <w:noProof/>
            </w:rPr>
          </w:rPrChange>
        </w:rPr>
        <w:pPrChange w:id="2972" w:author="Curt Storlazzi" w:date="2016-04-04T12:44:00Z">
          <w:pPr>
            <w:pStyle w:val="NormalWeb"/>
            <w:ind w:left="480" w:hanging="480"/>
            <w:divId w:val="1259217720"/>
          </w:pPr>
        </w:pPrChange>
      </w:pPr>
      <w:r w:rsidRPr="007F54F5">
        <w:rPr>
          <w:noProof/>
          <w:rPrChange w:id="2973" w:author="Curt Storlazzi" w:date="2016-04-04T13:22:00Z">
            <w:rPr>
              <w:rFonts w:ascii="Times" w:hAnsi="Times" w:cs="Times"/>
              <w:noProof/>
            </w:rPr>
          </w:rPrChange>
        </w:rPr>
        <w:t xml:space="preserve">Klein CJ, Jupiter SD, Selig ER, Watts ME, Halpern BS, Kamal M, Roelfsema C, Possingham HP (2012) Forest conservation delivers highly variable coral reef conservation outcomes. Ecol. Appl. 22:1246–56 </w:t>
      </w:r>
    </w:p>
    <w:p w14:paraId="64D5FD96" w14:textId="77777777" w:rsidR="004152F7" w:rsidRPr="007F54F5" w:rsidRDefault="004152F7">
      <w:pPr>
        <w:pStyle w:val="NormalWeb"/>
        <w:spacing w:before="0" w:beforeAutospacing="0" w:after="0" w:afterAutospacing="0"/>
        <w:ind w:left="480" w:hanging="480"/>
        <w:divId w:val="1259217720"/>
        <w:rPr>
          <w:noProof/>
          <w:rPrChange w:id="2974" w:author="Curt Storlazzi" w:date="2016-04-04T13:22:00Z">
            <w:rPr>
              <w:rFonts w:ascii="Times" w:hAnsi="Times" w:cs="Times"/>
              <w:noProof/>
            </w:rPr>
          </w:rPrChange>
        </w:rPr>
        <w:pPrChange w:id="2975" w:author="Curt Storlazzi" w:date="2016-04-04T12:44:00Z">
          <w:pPr>
            <w:pStyle w:val="NormalWeb"/>
            <w:ind w:left="480" w:hanging="480"/>
            <w:divId w:val="1259217720"/>
          </w:pPr>
        </w:pPrChange>
      </w:pPr>
      <w:r w:rsidRPr="007F54F5">
        <w:rPr>
          <w:noProof/>
          <w:rPrChange w:id="2976" w:author="Curt Storlazzi" w:date="2016-04-04T13:22:00Z">
            <w:rPr>
              <w:rFonts w:ascii="Times" w:hAnsi="Times" w:cs="Times"/>
              <w:noProof/>
            </w:rPr>
          </w:rPrChange>
        </w:rPr>
        <w:t xml:space="preserve">Meng P-J, Lee H-J, Wang J-T, Chen C-C, Lin H-J, Tew KS, Hsieh W-J (2008) A long-term survey on anthropogenic impacts to the water quality of coral reefs, southern Taiwan. Environ. Pollut. 156:67–75 </w:t>
      </w:r>
    </w:p>
    <w:p w14:paraId="006E4EF2" w14:textId="77777777" w:rsidR="004152F7" w:rsidRPr="007F54F5" w:rsidRDefault="004152F7">
      <w:pPr>
        <w:pStyle w:val="NormalWeb"/>
        <w:spacing w:before="0" w:beforeAutospacing="0" w:after="0" w:afterAutospacing="0"/>
        <w:ind w:left="480" w:hanging="480"/>
        <w:divId w:val="1259217720"/>
        <w:rPr>
          <w:noProof/>
          <w:rPrChange w:id="2977" w:author="Curt Storlazzi" w:date="2016-04-04T13:22:00Z">
            <w:rPr>
              <w:rFonts w:ascii="Times" w:hAnsi="Times" w:cs="Times"/>
              <w:noProof/>
            </w:rPr>
          </w:rPrChange>
        </w:rPr>
        <w:pPrChange w:id="2978" w:author="Curt Storlazzi" w:date="2016-04-04T12:44:00Z">
          <w:pPr>
            <w:pStyle w:val="NormalWeb"/>
            <w:ind w:left="480" w:hanging="480"/>
            <w:divId w:val="1259217720"/>
          </w:pPr>
        </w:pPrChange>
      </w:pPr>
      <w:r w:rsidRPr="007F54F5">
        <w:rPr>
          <w:noProof/>
          <w:rPrChange w:id="2979" w:author="Curt Storlazzi" w:date="2016-04-04T13:22:00Z">
            <w:rPr>
              <w:rFonts w:ascii="Times" w:hAnsi="Times" w:cs="Times"/>
              <w:noProof/>
            </w:rPr>
          </w:rPrChange>
        </w:rPr>
        <w:t xml:space="preserve">Messina AT, Biggs TW (2016) Contributions of human activities to suspended sediment yield during storm events from a small, steep, tropical watershed. J. Hydrol. XX:XX </w:t>
      </w:r>
    </w:p>
    <w:p w14:paraId="22D73929" w14:textId="77777777" w:rsidR="004152F7" w:rsidRPr="007F54F5" w:rsidRDefault="004152F7">
      <w:pPr>
        <w:pStyle w:val="NormalWeb"/>
        <w:spacing w:before="0" w:beforeAutospacing="0" w:after="0" w:afterAutospacing="0"/>
        <w:ind w:left="480" w:hanging="480"/>
        <w:divId w:val="1259217720"/>
        <w:rPr>
          <w:noProof/>
          <w:rPrChange w:id="2980" w:author="Curt Storlazzi" w:date="2016-04-04T13:22:00Z">
            <w:rPr>
              <w:rFonts w:ascii="Times" w:hAnsi="Times" w:cs="Times"/>
              <w:noProof/>
            </w:rPr>
          </w:rPrChange>
        </w:rPr>
        <w:pPrChange w:id="2981" w:author="Curt Storlazzi" w:date="2016-04-04T12:44:00Z">
          <w:pPr>
            <w:pStyle w:val="NormalWeb"/>
            <w:ind w:left="480" w:hanging="480"/>
            <w:divId w:val="1259217720"/>
          </w:pPr>
        </w:pPrChange>
      </w:pPr>
      <w:r w:rsidRPr="007F54F5">
        <w:rPr>
          <w:noProof/>
          <w:rPrChange w:id="2982" w:author="Curt Storlazzi" w:date="2016-04-04T13:22:00Z">
            <w:rPr>
              <w:rFonts w:ascii="Times" w:hAnsi="Times" w:cs="Times"/>
              <w:noProof/>
            </w:rPr>
          </w:rPrChange>
        </w:rPr>
        <w:t xml:space="preserve">Messina AT, Storlazzi CD, Biggs TW, Washburn L Eulerian and Lagrangian measurements of flow and residence time on a fringing reef flat embayment, American Samoa. </w:t>
      </w:r>
    </w:p>
    <w:p w14:paraId="35B8A9EC" w14:textId="77777777" w:rsidR="004152F7" w:rsidRPr="007F54F5" w:rsidRDefault="004152F7">
      <w:pPr>
        <w:pStyle w:val="NormalWeb"/>
        <w:spacing w:before="0" w:beforeAutospacing="0" w:after="0" w:afterAutospacing="0"/>
        <w:ind w:left="480" w:hanging="480"/>
        <w:divId w:val="1259217720"/>
        <w:rPr>
          <w:noProof/>
          <w:rPrChange w:id="2983" w:author="Curt Storlazzi" w:date="2016-04-04T13:22:00Z">
            <w:rPr>
              <w:rFonts w:ascii="Times" w:hAnsi="Times" w:cs="Times"/>
              <w:noProof/>
            </w:rPr>
          </w:rPrChange>
        </w:rPr>
        <w:pPrChange w:id="2984" w:author="Curt Storlazzi" w:date="2016-04-04T12:44:00Z">
          <w:pPr>
            <w:pStyle w:val="NormalWeb"/>
            <w:ind w:left="480" w:hanging="480"/>
            <w:divId w:val="1259217720"/>
          </w:pPr>
        </w:pPrChange>
      </w:pPr>
      <w:r w:rsidRPr="007F54F5">
        <w:rPr>
          <w:noProof/>
          <w:rPrChange w:id="2985" w:author="Curt Storlazzi" w:date="2016-04-04T13:22:00Z">
            <w:rPr>
              <w:rFonts w:ascii="Times" w:hAnsi="Times" w:cs="Times"/>
              <w:noProof/>
            </w:rPr>
          </w:rPrChange>
        </w:rPr>
        <w:t xml:space="preserve">Militello A, Scheffner NW, Thompson EF (2003) Hurrican-Induced Stage-Frequency Relationships for the Territory of American Samoa. USACOE Technical Report CHL-98-33. </w:t>
      </w:r>
    </w:p>
    <w:p w14:paraId="085B816A" w14:textId="77777777" w:rsidR="004152F7" w:rsidRPr="007F54F5" w:rsidRDefault="004152F7">
      <w:pPr>
        <w:pStyle w:val="NormalWeb"/>
        <w:spacing w:before="0" w:beforeAutospacing="0" w:after="0" w:afterAutospacing="0"/>
        <w:ind w:left="480" w:hanging="480"/>
        <w:divId w:val="1259217720"/>
        <w:rPr>
          <w:noProof/>
          <w:rPrChange w:id="2986" w:author="Curt Storlazzi" w:date="2016-04-04T13:22:00Z">
            <w:rPr>
              <w:rFonts w:ascii="Times" w:hAnsi="Times" w:cs="Times"/>
              <w:noProof/>
            </w:rPr>
          </w:rPrChange>
        </w:rPr>
        <w:pPrChange w:id="2987" w:author="Curt Storlazzi" w:date="2016-04-04T12:44:00Z">
          <w:pPr>
            <w:pStyle w:val="NormalWeb"/>
            <w:ind w:left="480" w:hanging="480"/>
            <w:divId w:val="1259217720"/>
          </w:pPr>
        </w:pPrChange>
      </w:pPr>
      <w:r w:rsidRPr="007F54F5">
        <w:rPr>
          <w:noProof/>
          <w:rPrChange w:id="2988" w:author="Curt Storlazzi" w:date="2016-04-04T13:22:00Z">
            <w:rPr>
              <w:rFonts w:ascii="Times" w:hAnsi="Times" w:cs="Times"/>
              <w:noProof/>
            </w:rPr>
          </w:rPrChange>
        </w:rPr>
        <w:t xml:space="preserve">Muzuka ANN, Dubi AM, Muhando CA, Shaghude YW (2010) Impact of hydrographic parameters and seasonal variation in sediment fluxes on coral status at Chumbe and Bawe reefs, Zanzibar, Tanzania. Estuar. Coast. Shelf Sci. 89:137–144 </w:t>
      </w:r>
    </w:p>
    <w:p w14:paraId="398083FE" w14:textId="77777777" w:rsidR="004152F7" w:rsidRPr="007F54F5" w:rsidRDefault="004152F7">
      <w:pPr>
        <w:pStyle w:val="NormalWeb"/>
        <w:spacing w:before="0" w:beforeAutospacing="0" w:after="0" w:afterAutospacing="0"/>
        <w:ind w:left="480" w:hanging="480"/>
        <w:divId w:val="1259217720"/>
        <w:rPr>
          <w:noProof/>
          <w:rPrChange w:id="2989" w:author="Curt Storlazzi" w:date="2016-04-04T13:22:00Z">
            <w:rPr>
              <w:rFonts w:ascii="Times" w:hAnsi="Times" w:cs="Times"/>
              <w:noProof/>
            </w:rPr>
          </w:rPrChange>
        </w:rPr>
        <w:pPrChange w:id="2990" w:author="Curt Storlazzi" w:date="2016-04-04T12:44:00Z">
          <w:pPr>
            <w:pStyle w:val="NormalWeb"/>
            <w:ind w:left="480" w:hanging="480"/>
            <w:divId w:val="1259217720"/>
          </w:pPr>
        </w:pPrChange>
      </w:pPr>
      <w:r w:rsidRPr="007F54F5">
        <w:rPr>
          <w:noProof/>
          <w:rPrChange w:id="2991" w:author="Curt Storlazzi" w:date="2016-04-04T13:22:00Z">
            <w:rPr>
              <w:rFonts w:ascii="Times" w:hAnsi="Times" w:cs="Times"/>
              <w:noProof/>
            </w:rPr>
          </w:rPrChange>
        </w:rPr>
        <w:t xml:space="preserve">PACIOOS PIOOS (2016) WaveWatch III Samoa Regional Model. http://oos.soest.hawaii.edu/pacioos/ </w:t>
      </w:r>
    </w:p>
    <w:p w14:paraId="125481DD" w14:textId="77777777" w:rsidR="004152F7" w:rsidRPr="007F54F5" w:rsidRDefault="004152F7">
      <w:pPr>
        <w:pStyle w:val="NormalWeb"/>
        <w:spacing w:before="0" w:beforeAutospacing="0" w:after="0" w:afterAutospacing="0"/>
        <w:ind w:left="480" w:hanging="480"/>
        <w:divId w:val="1259217720"/>
        <w:rPr>
          <w:noProof/>
          <w:rPrChange w:id="2992" w:author="Curt Storlazzi" w:date="2016-04-04T13:22:00Z">
            <w:rPr>
              <w:rFonts w:ascii="Times" w:hAnsi="Times" w:cs="Times"/>
              <w:noProof/>
            </w:rPr>
          </w:rPrChange>
        </w:rPr>
        <w:pPrChange w:id="2993" w:author="Curt Storlazzi" w:date="2016-04-04T12:44:00Z">
          <w:pPr>
            <w:pStyle w:val="NormalWeb"/>
            <w:ind w:left="480" w:hanging="480"/>
            <w:divId w:val="1259217720"/>
          </w:pPr>
        </w:pPrChange>
      </w:pPr>
      <w:r w:rsidRPr="007F54F5">
        <w:rPr>
          <w:noProof/>
          <w:rPrChange w:id="2994" w:author="Curt Storlazzi" w:date="2016-04-04T13:22:00Z">
            <w:rPr>
              <w:rFonts w:ascii="Times" w:hAnsi="Times" w:cs="Times"/>
              <w:noProof/>
            </w:rPr>
          </w:rPrChange>
        </w:rPr>
        <w:t>Pomeroy AWM, Lowe RJ, Ghisalberti M, Storlazzi CD, Cuttler M, Symonds G (2015) Mechanics of Sediment Suspension and Transport Within a Fringing Reef. 1–14</w:t>
      </w:r>
    </w:p>
    <w:p w14:paraId="4F06C5EA" w14:textId="77777777" w:rsidR="004152F7" w:rsidRPr="007F54F5" w:rsidRDefault="004152F7">
      <w:pPr>
        <w:pStyle w:val="NormalWeb"/>
        <w:spacing w:before="0" w:beforeAutospacing="0" w:after="0" w:afterAutospacing="0"/>
        <w:ind w:left="480" w:hanging="480"/>
        <w:divId w:val="1259217720"/>
        <w:rPr>
          <w:noProof/>
          <w:rPrChange w:id="2995" w:author="Curt Storlazzi" w:date="2016-04-04T13:22:00Z">
            <w:rPr>
              <w:rFonts w:ascii="Times" w:hAnsi="Times" w:cs="Times"/>
              <w:noProof/>
            </w:rPr>
          </w:rPrChange>
        </w:rPr>
        <w:pPrChange w:id="2996" w:author="Curt Storlazzi" w:date="2016-04-04T12:44:00Z">
          <w:pPr>
            <w:pStyle w:val="NormalWeb"/>
            <w:ind w:left="480" w:hanging="480"/>
            <w:divId w:val="1259217720"/>
          </w:pPr>
        </w:pPrChange>
      </w:pPr>
      <w:r w:rsidRPr="007F54F5">
        <w:rPr>
          <w:noProof/>
          <w:rPrChange w:id="2997" w:author="Curt Storlazzi" w:date="2016-04-04T13:22:00Z">
            <w:rPr>
              <w:rFonts w:ascii="Times" w:hAnsi="Times" w:cs="Times"/>
              <w:noProof/>
            </w:rPr>
          </w:rPrChange>
        </w:rPr>
        <w:t xml:space="preserve">Ramos-Scharrón CE, Macdonald LH (2007) Measurement and prediction of natural and anthropogenic sediment sources, St. John, US Virgin Islands. Catena 71:250–266 </w:t>
      </w:r>
    </w:p>
    <w:p w14:paraId="51E3788D" w14:textId="77777777" w:rsidR="004152F7" w:rsidRPr="007F54F5" w:rsidRDefault="004152F7">
      <w:pPr>
        <w:pStyle w:val="NormalWeb"/>
        <w:spacing w:before="0" w:beforeAutospacing="0" w:after="0" w:afterAutospacing="0"/>
        <w:ind w:left="480" w:hanging="480"/>
        <w:divId w:val="1259217720"/>
        <w:rPr>
          <w:noProof/>
          <w:rPrChange w:id="2998" w:author="Curt Storlazzi" w:date="2016-04-04T13:22:00Z">
            <w:rPr>
              <w:rFonts w:ascii="Times" w:hAnsi="Times" w:cs="Times"/>
              <w:noProof/>
            </w:rPr>
          </w:rPrChange>
        </w:rPr>
        <w:pPrChange w:id="2999" w:author="Curt Storlazzi" w:date="2016-04-04T12:44:00Z">
          <w:pPr>
            <w:pStyle w:val="NormalWeb"/>
            <w:ind w:left="480" w:hanging="480"/>
            <w:divId w:val="1259217720"/>
          </w:pPr>
        </w:pPrChange>
      </w:pPr>
      <w:r w:rsidRPr="007F54F5">
        <w:rPr>
          <w:noProof/>
          <w:rPrChange w:id="3000" w:author="Curt Storlazzi" w:date="2016-04-04T13:22:00Z">
            <w:rPr>
              <w:rFonts w:ascii="Times" w:hAnsi="Times" w:cs="Times"/>
              <w:noProof/>
            </w:rPr>
          </w:rPrChange>
        </w:rPr>
        <w:t xml:space="preserve">Rangel-Buitrago N, Anfuso G, Phillips M, Thomas T, Alvarez O, Forero M (2014) Characterization of wave climate and extreme events into the SW Spanish and Wales coasts as a first step to define their wave energy potential. J. Coast. Res. 70:314–319 </w:t>
      </w:r>
    </w:p>
    <w:p w14:paraId="1E948B32" w14:textId="77777777" w:rsidR="004152F7" w:rsidRPr="007F54F5" w:rsidRDefault="004152F7">
      <w:pPr>
        <w:pStyle w:val="NormalWeb"/>
        <w:spacing w:before="0" w:beforeAutospacing="0" w:after="0" w:afterAutospacing="0"/>
        <w:ind w:left="480" w:hanging="480"/>
        <w:divId w:val="1259217720"/>
        <w:rPr>
          <w:noProof/>
          <w:rPrChange w:id="3001" w:author="Curt Storlazzi" w:date="2016-04-04T13:22:00Z">
            <w:rPr>
              <w:rFonts w:ascii="Times" w:hAnsi="Times" w:cs="Times"/>
              <w:noProof/>
            </w:rPr>
          </w:rPrChange>
        </w:rPr>
        <w:pPrChange w:id="3002" w:author="Curt Storlazzi" w:date="2016-04-04T12:44:00Z">
          <w:pPr>
            <w:pStyle w:val="NormalWeb"/>
            <w:ind w:left="480" w:hanging="480"/>
            <w:divId w:val="1259217720"/>
          </w:pPr>
        </w:pPrChange>
      </w:pPr>
      <w:r w:rsidRPr="007F54F5">
        <w:rPr>
          <w:noProof/>
          <w:rPrChange w:id="3003" w:author="Curt Storlazzi" w:date="2016-04-04T13:22:00Z">
            <w:rPr>
              <w:rFonts w:ascii="Times" w:hAnsi="Times" w:cs="Times"/>
              <w:noProof/>
            </w:rPr>
          </w:rPrChange>
        </w:rPr>
        <w:lastRenderedPageBreak/>
        <w:t xml:space="preserve">Ryan KE, Walsh JP, Corbett DR, Winter a (2008) A record of recent change in terrestrial sedimentation in a coral-reef environment, La Parguera, Puerto Rico: a response to coastal development? Mar. Pollut. Bull. 56:1177–83 </w:t>
      </w:r>
    </w:p>
    <w:p w14:paraId="43ACCC10" w14:textId="77777777" w:rsidR="004152F7" w:rsidRPr="007F54F5" w:rsidRDefault="004152F7">
      <w:pPr>
        <w:pStyle w:val="NormalWeb"/>
        <w:spacing w:before="0" w:beforeAutospacing="0" w:after="0" w:afterAutospacing="0"/>
        <w:ind w:left="480" w:hanging="480"/>
        <w:divId w:val="1259217720"/>
        <w:rPr>
          <w:noProof/>
          <w:rPrChange w:id="3004" w:author="Curt Storlazzi" w:date="2016-04-04T13:22:00Z">
            <w:rPr>
              <w:rFonts w:ascii="Times" w:hAnsi="Times" w:cs="Times"/>
              <w:noProof/>
            </w:rPr>
          </w:rPrChange>
        </w:rPr>
        <w:pPrChange w:id="3005" w:author="Curt Storlazzi" w:date="2016-04-04T12:44:00Z">
          <w:pPr>
            <w:pStyle w:val="NormalWeb"/>
            <w:ind w:left="480" w:hanging="480"/>
            <w:divId w:val="1259217720"/>
          </w:pPr>
        </w:pPrChange>
      </w:pPr>
      <w:r w:rsidRPr="007F54F5">
        <w:rPr>
          <w:noProof/>
          <w:rPrChange w:id="3006" w:author="Curt Storlazzi" w:date="2016-04-04T13:22:00Z">
            <w:rPr>
              <w:rFonts w:ascii="Times" w:hAnsi="Times" w:cs="Times"/>
              <w:noProof/>
            </w:rPr>
          </w:rPrChange>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571D65EA" w14:textId="77777777" w:rsidR="004152F7" w:rsidRPr="007F54F5" w:rsidRDefault="004152F7">
      <w:pPr>
        <w:pStyle w:val="NormalWeb"/>
        <w:spacing w:before="0" w:beforeAutospacing="0" w:after="0" w:afterAutospacing="0"/>
        <w:ind w:left="480" w:hanging="480"/>
        <w:divId w:val="1259217720"/>
        <w:rPr>
          <w:noProof/>
          <w:rPrChange w:id="3007" w:author="Curt Storlazzi" w:date="2016-04-04T13:22:00Z">
            <w:rPr>
              <w:rFonts w:ascii="Times" w:hAnsi="Times" w:cs="Times"/>
              <w:noProof/>
            </w:rPr>
          </w:rPrChange>
        </w:rPr>
        <w:pPrChange w:id="3008" w:author="Curt Storlazzi" w:date="2016-04-04T12:44:00Z">
          <w:pPr>
            <w:pStyle w:val="NormalWeb"/>
            <w:ind w:left="480" w:hanging="480"/>
            <w:divId w:val="1259217720"/>
          </w:pPr>
        </w:pPrChange>
      </w:pPr>
      <w:r w:rsidRPr="007F54F5">
        <w:rPr>
          <w:noProof/>
          <w:rPrChange w:id="3009" w:author="Curt Storlazzi" w:date="2016-04-04T13:22:00Z">
            <w:rPr>
              <w:rFonts w:ascii="Times" w:hAnsi="Times" w:cs="Times"/>
              <w:noProof/>
            </w:rPr>
          </w:rPrChange>
        </w:rPr>
        <w:t xml:space="preserve">Seymour RJ (2011) Evidence for Changes to the Northeast Pacific Wave Climate. J. Coast. Res. 27:194–201 </w:t>
      </w:r>
    </w:p>
    <w:p w14:paraId="1DDBB5A0" w14:textId="77777777" w:rsidR="004152F7" w:rsidRPr="007F54F5" w:rsidRDefault="004152F7">
      <w:pPr>
        <w:pStyle w:val="NormalWeb"/>
        <w:spacing w:before="0" w:beforeAutospacing="0" w:after="0" w:afterAutospacing="0"/>
        <w:ind w:left="480" w:hanging="480"/>
        <w:divId w:val="1259217720"/>
        <w:rPr>
          <w:noProof/>
          <w:rPrChange w:id="3010" w:author="Curt Storlazzi" w:date="2016-04-04T13:22:00Z">
            <w:rPr>
              <w:rFonts w:ascii="Times" w:hAnsi="Times" w:cs="Times"/>
              <w:noProof/>
            </w:rPr>
          </w:rPrChange>
        </w:rPr>
        <w:pPrChange w:id="3011" w:author="Curt Storlazzi" w:date="2016-04-04T12:44:00Z">
          <w:pPr>
            <w:pStyle w:val="NormalWeb"/>
            <w:ind w:left="480" w:hanging="480"/>
            <w:divId w:val="1259217720"/>
          </w:pPr>
        </w:pPrChange>
      </w:pPr>
      <w:r w:rsidRPr="007F54F5">
        <w:rPr>
          <w:noProof/>
          <w:rPrChange w:id="3012" w:author="Curt Storlazzi" w:date="2016-04-04T13:22:00Z">
            <w:rPr>
              <w:rFonts w:ascii="Times" w:hAnsi="Times" w:cs="Times"/>
              <w:noProof/>
            </w:rPr>
          </w:rPrChange>
        </w:rPr>
        <w:t xml:space="preserve">Storlazzi CD, Field ME, Bothner MH (2011) The use (and misuse) of sediment traps in coral reef environments: theory, observations, and suggested protocols. Coral Reefs 30:23–38 </w:t>
      </w:r>
    </w:p>
    <w:p w14:paraId="10D37905" w14:textId="77777777" w:rsidR="004152F7" w:rsidRPr="007F54F5" w:rsidRDefault="004152F7">
      <w:pPr>
        <w:pStyle w:val="NormalWeb"/>
        <w:spacing w:before="0" w:beforeAutospacing="0" w:after="0" w:afterAutospacing="0"/>
        <w:ind w:left="480" w:hanging="480"/>
        <w:divId w:val="1259217720"/>
        <w:rPr>
          <w:noProof/>
          <w:rPrChange w:id="3013" w:author="Curt Storlazzi" w:date="2016-04-04T13:22:00Z">
            <w:rPr>
              <w:rFonts w:ascii="Times" w:hAnsi="Times" w:cs="Times"/>
              <w:noProof/>
            </w:rPr>
          </w:rPrChange>
        </w:rPr>
        <w:pPrChange w:id="3014" w:author="Curt Storlazzi" w:date="2016-04-04T12:44:00Z">
          <w:pPr>
            <w:pStyle w:val="NormalWeb"/>
            <w:ind w:left="480" w:hanging="480"/>
            <w:divId w:val="1259217720"/>
          </w:pPr>
        </w:pPrChange>
      </w:pPr>
      <w:r w:rsidRPr="007F54F5">
        <w:rPr>
          <w:noProof/>
          <w:rPrChange w:id="3015" w:author="Curt Storlazzi" w:date="2016-04-04T13:22:00Z">
            <w:rPr>
              <w:rFonts w:ascii="Times" w:hAnsi="Times" w:cs="Times"/>
              <w:noProof/>
            </w:rPr>
          </w:rPrChange>
        </w:rPr>
        <w:t xml:space="preserve">Storlazzi CD, Field ME, Bothner MH, Presto MK, Draut AE (2009) Sedimentation processes in a coral reef embayment: Hanalei Bay, Kauai. Mar. Geol. 264:140–151 </w:t>
      </w:r>
    </w:p>
    <w:p w14:paraId="1BD669A5" w14:textId="77777777" w:rsidR="004152F7" w:rsidRPr="007F54F5" w:rsidRDefault="004152F7">
      <w:pPr>
        <w:pStyle w:val="NormalWeb"/>
        <w:spacing w:before="0" w:beforeAutospacing="0" w:after="0" w:afterAutospacing="0"/>
        <w:ind w:left="480" w:hanging="480"/>
        <w:divId w:val="1259217720"/>
        <w:rPr>
          <w:noProof/>
          <w:rPrChange w:id="3016" w:author="Curt Storlazzi" w:date="2016-04-04T13:22:00Z">
            <w:rPr>
              <w:rFonts w:ascii="Times" w:hAnsi="Times" w:cs="Times"/>
              <w:noProof/>
            </w:rPr>
          </w:rPrChange>
        </w:rPr>
        <w:pPrChange w:id="3017" w:author="Curt Storlazzi" w:date="2016-04-04T12:44:00Z">
          <w:pPr>
            <w:pStyle w:val="NormalWeb"/>
            <w:ind w:left="480" w:hanging="480"/>
            <w:divId w:val="1259217720"/>
          </w:pPr>
        </w:pPrChange>
      </w:pPr>
      <w:r w:rsidRPr="007F54F5">
        <w:rPr>
          <w:noProof/>
          <w:rPrChange w:id="3018" w:author="Curt Storlazzi" w:date="2016-04-04T13:22:00Z">
            <w:rPr>
              <w:rFonts w:ascii="Times" w:hAnsi="Times" w:cs="Times"/>
              <w:noProof/>
            </w:rPr>
          </w:rPrChange>
        </w:rPr>
        <w:t xml:space="preserve">Storlazzi CD, Norris BK, Rosenberger KJ (2015) The influence of grain size, grain color, and suspended-sediment concentration on light attenuation: Why fine-grained terrestrial sediment is bad for coral reef ecosystems. Coral Reefs 34:967–975 </w:t>
      </w:r>
    </w:p>
    <w:p w14:paraId="0B9F9498" w14:textId="77777777" w:rsidR="004152F7" w:rsidRPr="007F54F5" w:rsidRDefault="004152F7">
      <w:pPr>
        <w:pStyle w:val="NormalWeb"/>
        <w:spacing w:before="0" w:beforeAutospacing="0" w:after="0" w:afterAutospacing="0"/>
        <w:ind w:left="480" w:hanging="480"/>
        <w:divId w:val="1259217720"/>
        <w:rPr>
          <w:noProof/>
          <w:rPrChange w:id="3019" w:author="Curt Storlazzi" w:date="2016-04-04T13:22:00Z">
            <w:rPr>
              <w:rFonts w:ascii="Times" w:hAnsi="Times" w:cs="Times"/>
              <w:noProof/>
            </w:rPr>
          </w:rPrChange>
        </w:rPr>
        <w:pPrChange w:id="3020" w:author="Curt Storlazzi" w:date="2016-04-04T12:44:00Z">
          <w:pPr>
            <w:pStyle w:val="NormalWeb"/>
            <w:ind w:left="480" w:hanging="480"/>
            <w:divId w:val="1259217720"/>
          </w:pPr>
        </w:pPrChange>
      </w:pPr>
      <w:r w:rsidRPr="007F54F5">
        <w:rPr>
          <w:noProof/>
          <w:rPrChange w:id="3021" w:author="Curt Storlazzi" w:date="2016-04-04T13:22:00Z">
            <w:rPr>
              <w:rFonts w:ascii="Times" w:hAnsi="Times" w:cs="Times"/>
              <w:noProof/>
            </w:rPr>
          </w:rPrChange>
        </w:rPr>
        <w:t xml:space="preserve">Teneva LT, Mcmanus MA, Jerolmon C, Neuheimer AB, Clark SJ, Walker G, Kaho K, Shimabukuro E, Ostrander C, Kittinger JN (2016) Understanding Reef Flat Sediment Regimes and Hydrodynamics can Inform Erosion Mitigation on Land. Collabra 2:1–12 </w:t>
      </w:r>
    </w:p>
    <w:p w14:paraId="041440CC" w14:textId="77777777" w:rsidR="004152F7" w:rsidRPr="007F54F5" w:rsidRDefault="004152F7">
      <w:pPr>
        <w:pStyle w:val="NormalWeb"/>
        <w:spacing w:before="0" w:beforeAutospacing="0" w:after="0" w:afterAutospacing="0"/>
        <w:ind w:left="480" w:hanging="480"/>
        <w:divId w:val="1259217720"/>
        <w:rPr>
          <w:noProof/>
          <w:rPrChange w:id="3022" w:author="Curt Storlazzi" w:date="2016-04-04T13:22:00Z">
            <w:rPr>
              <w:rFonts w:ascii="Times" w:hAnsi="Times" w:cs="Times"/>
              <w:noProof/>
            </w:rPr>
          </w:rPrChange>
        </w:rPr>
        <w:pPrChange w:id="3023" w:author="Curt Storlazzi" w:date="2016-04-04T12:44:00Z">
          <w:pPr>
            <w:pStyle w:val="NormalWeb"/>
            <w:ind w:left="480" w:hanging="480"/>
            <w:divId w:val="1259217720"/>
          </w:pPr>
        </w:pPrChange>
      </w:pPr>
      <w:r w:rsidRPr="007F54F5">
        <w:rPr>
          <w:noProof/>
          <w:rPrChange w:id="3024" w:author="Curt Storlazzi" w:date="2016-04-04T13:22:00Z">
            <w:rPr>
              <w:rFonts w:ascii="Times" w:hAnsi="Times" w:cs="Times"/>
              <w:noProof/>
            </w:rPr>
          </w:rPrChange>
        </w:rPr>
        <w:t xml:space="preserve">Thomas S, Ridd P (2005) Field assessment of innovative sensor for monitoring of sediment accumulation at inshore coral reefs. Mar. Pollut. Bull. 51:470–80 </w:t>
      </w:r>
    </w:p>
    <w:p w14:paraId="180680B8" w14:textId="77777777" w:rsidR="004152F7" w:rsidRPr="007F54F5" w:rsidRDefault="004152F7">
      <w:pPr>
        <w:pStyle w:val="NormalWeb"/>
        <w:spacing w:before="0" w:beforeAutospacing="0" w:after="0" w:afterAutospacing="0"/>
        <w:ind w:left="480" w:hanging="480"/>
        <w:divId w:val="1259217720"/>
        <w:rPr>
          <w:noProof/>
          <w:rPrChange w:id="3025" w:author="Curt Storlazzi" w:date="2016-04-04T13:22:00Z">
            <w:rPr>
              <w:rFonts w:ascii="Times" w:hAnsi="Times" w:cs="Times"/>
              <w:noProof/>
            </w:rPr>
          </w:rPrChange>
        </w:rPr>
        <w:pPrChange w:id="3026" w:author="Curt Storlazzi" w:date="2016-04-04T12:44:00Z">
          <w:pPr>
            <w:pStyle w:val="NormalWeb"/>
            <w:ind w:left="480" w:hanging="480"/>
            <w:divId w:val="1259217720"/>
          </w:pPr>
        </w:pPrChange>
      </w:pPr>
      <w:r w:rsidRPr="007F54F5">
        <w:rPr>
          <w:noProof/>
          <w:rPrChange w:id="3027" w:author="Curt Storlazzi" w:date="2016-04-04T13:22:00Z">
            <w:rPr>
              <w:rFonts w:ascii="Times" w:hAnsi="Times" w:cs="Times"/>
              <w:noProof/>
            </w:rPr>
          </w:rPrChange>
        </w:rPr>
        <w:t xml:space="preserve">Thompson EF, Demirbilek Z (2002) Wave Response, Pago Pago Harbor, Island of Tutuila, Territory of American Samoa. USACOE Coastal and Hydraulics Laboratory ERDC/CHL TR-02-20. </w:t>
      </w:r>
    </w:p>
    <w:p w14:paraId="4C84C592" w14:textId="77777777" w:rsidR="004152F7" w:rsidRPr="007F54F5" w:rsidRDefault="004152F7">
      <w:pPr>
        <w:pStyle w:val="NormalWeb"/>
        <w:spacing w:before="0" w:beforeAutospacing="0" w:after="0" w:afterAutospacing="0"/>
        <w:ind w:left="480" w:hanging="480"/>
        <w:divId w:val="1259217720"/>
        <w:rPr>
          <w:noProof/>
          <w:rPrChange w:id="3028" w:author="Curt Storlazzi" w:date="2016-04-04T13:22:00Z">
            <w:rPr>
              <w:rFonts w:ascii="Times" w:hAnsi="Times" w:cs="Times"/>
              <w:noProof/>
            </w:rPr>
          </w:rPrChange>
        </w:rPr>
        <w:pPrChange w:id="3029" w:author="Curt Storlazzi" w:date="2016-04-04T12:44:00Z">
          <w:pPr>
            <w:pStyle w:val="NormalWeb"/>
            <w:ind w:left="480" w:hanging="480"/>
            <w:divId w:val="1259217720"/>
          </w:pPr>
        </w:pPrChange>
      </w:pPr>
      <w:r w:rsidRPr="007F54F5">
        <w:rPr>
          <w:noProof/>
          <w:rPrChange w:id="3030" w:author="Curt Storlazzi" w:date="2016-04-04T13:22:00Z">
            <w:rPr>
              <w:rFonts w:ascii="Times" w:hAnsi="Times" w:cs="Times"/>
              <w:noProof/>
            </w:rPr>
          </w:rPrChange>
        </w:rPr>
        <w:t xml:space="preserve">Vetter O (2013) Inter-Disciplinary Study of Flow Dynamics and Sedimentation Effects on Coral Colonies in Faga’alu Bay, American Samoa: Oceanographic Investigation Summary. NOAA CRCP Project #417. </w:t>
      </w:r>
    </w:p>
    <w:p w14:paraId="1C9C4AC2" w14:textId="77777777" w:rsidR="004152F7" w:rsidRPr="007F54F5" w:rsidRDefault="004152F7">
      <w:pPr>
        <w:pStyle w:val="NormalWeb"/>
        <w:spacing w:before="0" w:beforeAutospacing="0" w:after="0" w:afterAutospacing="0"/>
        <w:ind w:left="480" w:hanging="480"/>
        <w:divId w:val="1259217720"/>
        <w:rPr>
          <w:noProof/>
          <w:rPrChange w:id="3031" w:author="Curt Storlazzi" w:date="2016-04-04T13:22:00Z">
            <w:rPr>
              <w:rFonts w:ascii="Times" w:hAnsi="Times" w:cs="Times"/>
              <w:noProof/>
            </w:rPr>
          </w:rPrChange>
        </w:rPr>
        <w:pPrChange w:id="3032" w:author="Curt Storlazzi" w:date="2016-04-04T12:44:00Z">
          <w:pPr>
            <w:pStyle w:val="NormalWeb"/>
            <w:ind w:left="480" w:hanging="480"/>
            <w:divId w:val="1259217720"/>
          </w:pPr>
        </w:pPrChange>
      </w:pPr>
      <w:r w:rsidRPr="007F54F5">
        <w:rPr>
          <w:noProof/>
          <w:rPrChange w:id="3033" w:author="Curt Storlazzi" w:date="2016-04-04T13:22:00Z">
            <w:rPr>
              <w:rFonts w:ascii="Times" w:hAnsi="Times" w:cs="Times"/>
              <w:noProof/>
            </w:rPr>
          </w:rPrChange>
        </w:rPr>
        <w:t xml:space="preserve">Victor S, Neth L, Golbuu Y, Wolanski E, Richmond RH (2006) Sedimentation in mangroves and coral reefs in a wet tropical island, Pohnpei, Micronesia. Estuar. Coast. Shelf Sci. 66:409–416 </w:t>
      </w:r>
    </w:p>
    <w:p w14:paraId="32ECAA5A" w14:textId="77777777" w:rsidR="004152F7" w:rsidRPr="007F54F5" w:rsidRDefault="004152F7">
      <w:pPr>
        <w:pStyle w:val="NormalWeb"/>
        <w:spacing w:before="0" w:beforeAutospacing="0" w:after="0" w:afterAutospacing="0"/>
        <w:ind w:left="480" w:hanging="480"/>
        <w:divId w:val="1259217720"/>
        <w:rPr>
          <w:noProof/>
          <w:rPrChange w:id="3034" w:author="Curt Storlazzi" w:date="2016-04-04T13:22:00Z">
            <w:rPr>
              <w:rFonts w:ascii="Times" w:hAnsi="Times" w:cs="Times"/>
              <w:noProof/>
            </w:rPr>
          </w:rPrChange>
        </w:rPr>
        <w:pPrChange w:id="3035" w:author="Curt Storlazzi" w:date="2016-04-04T12:44:00Z">
          <w:pPr>
            <w:pStyle w:val="NormalWeb"/>
            <w:ind w:left="480" w:hanging="480"/>
            <w:divId w:val="1259217720"/>
          </w:pPr>
        </w:pPrChange>
      </w:pPr>
      <w:r w:rsidRPr="007F54F5">
        <w:rPr>
          <w:noProof/>
          <w:rPrChange w:id="3036" w:author="Curt Storlazzi" w:date="2016-04-04T13:22:00Z">
            <w:rPr>
              <w:rFonts w:ascii="Times" w:hAnsi="Times" w:cs="Times"/>
              <w:noProof/>
            </w:rPr>
          </w:rPrChange>
        </w:rPr>
        <w:t xml:space="preserve">Warrick JA, Mertes LAK, Washburn L, Siegel DA (2004) Dispersal forcing of southern California river plumes, based on field and remote sensing observations. Geo-Marine Lett. 24:46–52 </w:t>
      </w:r>
    </w:p>
    <w:p w14:paraId="3C50092D" w14:textId="77777777" w:rsidR="004152F7" w:rsidRPr="007F54F5" w:rsidRDefault="004152F7">
      <w:pPr>
        <w:pStyle w:val="NormalWeb"/>
        <w:spacing w:before="0" w:beforeAutospacing="0" w:after="0" w:afterAutospacing="0"/>
        <w:ind w:left="480" w:hanging="480"/>
        <w:divId w:val="1259217720"/>
        <w:rPr>
          <w:noProof/>
          <w:rPrChange w:id="3037" w:author="Curt Storlazzi" w:date="2016-04-04T13:22:00Z">
            <w:rPr>
              <w:rFonts w:ascii="Times" w:hAnsi="Times" w:cs="Times"/>
              <w:noProof/>
            </w:rPr>
          </w:rPrChange>
        </w:rPr>
        <w:pPrChange w:id="3038" w:author="Curt Storlazzi" w:date="2016-04-04T12:44:00Z">
          <w:pPr>
            <w:pStyle w:val="NormalWeb"/>
            <w:ind w:left="480" w:hanging="480"/>
            <w:divId w:val="1259217720"/>
          </w:pPr>
        </w:pPrChange>
      </w:pPr>
      <w:r w:rsidRPr="007F54F5">
        <w:rPr>
          <w:noProof/>
          <w:rPrChange w:id="3039" w:author="Curt Storlazzi" w:date="2016-04-04T13:22:00Z">
            <w:rPr>
              <w:rFonts w:ascii="Times" w:hAnsi="Times" w:cs="Times"/>
              <w:noProof/>
            </w:rPr>
          </w:rPrChange>
        </w:rPr>
        <w:t xml:space="preserve">Weber M, de Beer D, Lott C, Polerecky L, Kohls K, Abed RMM, Ferdelman TG, Fabricius KE (2012) Mechanisms of damage to corals exposed to sedimentation. Proc. Natl. Acad. Sci. 109:E1558–E1567 </w:t>
      </w:r>
    </w:p>
    <w:p w14:paraId="657CCBF4" w14:textId="77777777" w:rsidR="004152F7" w:rsidRPr="007F54F5" w:rsidRDefault="004152F7">
      <w:pPr>
        <w:pStyle w:val="NormalWeb"/>
        <w:spacing w:before="0" w:beforeAutospacing="0" w:after="0" w:afterAutospacing="0"/>
        <w:ind w:left="480" w:hanging="480"/>
        <w:divId w:val="1259217720"/>
        <w:rPr>
          <w:noProof/>
          <w:rPrChange w:id="3040" w:author="Curt Storlazzi" w:date="2016-04-04T13:22:00Z">
            <w:rPr>
              <w:rFonts w:ascii="Times" w:hAnsi="Times" w:cs="Times"/>
              <w:noProof/>
            </w:rPr>
          </w:rPrChange>
        </w:rPr>
        <w:pPrChange w:id="3041" w:author="Curt Storlazzi" w:date="2016-04-04T12:44:00Z">
          <w:pPr>
            <w:pStyle w:val="NormalWeb"/>
            <w:ind w:left="480" w:hanging="480"/>
            <w:divId w:val="1259217720"/>
          </w:pPr>
        </w:pPrChange>
      </w:pPr>
      <w:r w:rsidRPr="007F54F5">
        <w:rPr>
          <w:noProof/>
          <w:rPrChange w:id="3042" w:author="Curt Storlazzi" w:date="2016-04-04T13:22:00Z">
            <w:rPr>
              <w:rFonts w:ascii="Times" w:hAnsi="Times" w:cs="Times"/>
              <w:noProof/>
            </w:rPr>
          </w:rPrChange>
        </w:rPr>
        <w:t xml:space="preserve">Wolanski E, Fabricius KE, Spagnol S, Brinkman R (2005) Fine sediment budget on an inner-shelf coral-fringed island, Great Barrier Reef of Australia. Estuar. Coast. Shelf Sci. 65:153–158 </w:t>
      </w:r>
    </w:p>
    <w:p w14:paraId="7FA929DA" w14:textId="77777777" w:rsidR="004152F7" w:rsidRPr="007F54F5" w:rsidRDefault="004152F7">
      <w:pPr>
        <w:pStyle w:val="NormalWeb"/>
        <w:spacing w:before="0" w:beforeAutospacing="0" w:after="0" w:afterAutospacing="0"/>
        <w:ind w:left="480" w:hanging="480"/>
        <w:divId w:val="1259217720"/>
        <w:rPr>
          <w:noProof/>
          <w:rPrChange w:id="3043" w:author="Curt Storlazzi" w:date="2016-04-04T13:22:00Z">
            <w:rPr>
              <w:rFonts w:ascii="Times" w:hAnsi="Times" w:cs="Times"/>
              <w:noProof/>
            </w:rPr>
          </w:rPrChange>
        </w:rPr>
        <w:pPrChange w:id="3044" w:author="Curt Storlazzi" w:date="2016-04-04T12:44:00Z">
          <w:pPr>
            <w:pStyle w:val="NormalWeb"/>
            <w:ind w:left="480" w:hanging="480"/>
            <w:divId w:val="1259217720"/>
          </w:pPr>
        </w:pPrChange>
      </w:pPr>
      <w:r w:rsidRPr="007F54F5">
        <w:rPr>
          <w:noProof/>
          <w:rPrChange w:id="3045" w:author="Curt Storlazzi" w:date="2016-04-04T13:22:00Z">
            <w:rPr>
              <w:rFonts w:ascii="Times" w:hAnsi="Times" w:cs="Times"/>
              <w:noProof/>
            </w:rPr>
          </w:rPrChange>
        </w:rPr>
        <w:t xml:space="preserve">Wolanski E, Richmond RH, Davis G, Bonito V (2003) Water and fine sediment dynamics in transient river plumes in a small, reef-fringed bay, Guam. Estuar. Coast. Shelf Sci. 56:1029–1040 </w:t>
      </w:r>
    </w:p>
    <w:p w14:paraId="17B784B6" w14:textId="77777777" w:rsidR="004152F7" w:rsidRPr="007F54F5" w:rsidRDefault="004152F7">
      <w:pPr>
        <w:pStyle w:val="NormalWeb"/>
        <w:spacing w:before="0" w:beforeAutospacing="0" w:after="0" w:afterAutospacing="0"/>
        <w:ind w:left="480" w:hanging="480"/>
        <w:divId w:val="1259217720"/>
        <w:rPr>
          <w:noProof/>
          <w:rPrChange w:id="3046" w:author="Curt Storlazzi" w:date="2016-04-04T13:22:00Z">
            <w:rPr>
              <w:rFonts w:ascii="Times" w:hAnsi="Times" w:cs="Times"/>
              <w:noProof/>
            </w:rPr>
          </w:rPrChange>
        </w:rPr>
        <w:pPrChange w:id="3047" w:author="Curt Storlazzi" w:date="2016-04-04T12:44:00Z">
          <w:pPr>
            <w:pStyle w:val="NormalWeb"/>
            <w:ind w:left="480" w:hanging="480"/>
            <w:divId w:val="1259217720"/>
          </w:pPr>
        </w:pPrChange>
      </w:pPr>
      <w:r w:rsidRPr="007F54F5">
        <w:rPr>
          <w:noProof/>
          <w:rPrChange w:id="3048" w:author="Curt Storlazzi" w:date="2016-04-04T13:22:00Z">
            <w:rPr>
              <w:rFonts w:ascii="Times" w:hAnsi="Times" w:cs="Times"/>
              <w:noProof/>
            </w:rPr>
          </w:rPrChange>
        </w:rPr>
        <w:t xml:space="preserve">Wong M (1996) Analysis of Streamflow Characteristics for Streams on the Island of Tutuila, American Samoa. U.S. Geological Survey Water-Resources Investigations Report 95-4185. </w:t>
      </w:r>
    </w:p>
    <w:p w14:paraId="1A57E2BC" w14:textId="631A0BB3" w:rsidR="00265673" w:rsidRPr="007F54F5" w:rsidRDefault="00265673">
      <w:pPr>
        <w:spacing w:after="0"/>
        <w:rPr>
          <w:rFonts w:ascii="Times New Roman" w:hAnsi="Times New Roman" w:cs="Times New Roman"/>
          <w:rPrChange w:id="3049" w:author="Curt Storlazzi" w:date="2016-04-04T13:22:00Z">
            <w:rPr/>
          </w:rPrChange>
        </w:rPr>
        <w:pPrChange w:id="3050" w:author="Curt Storlazzi" w:date="2016-04-04T12:44:00Z">
          <w:pPr/>
        </w:pPrChange>
      </w:pPr>
      <w:r w:rsidRPr="007F54F5">
        <w:rPr>
          <w:rFonts w:ascii="Times New Roman" w:hAnsi="Times New Roman" w:cs="Times New Roman"/>
          <w:rPrChange w:id="3051" w:author="Curt Storlazzi" w:date="2016-04-04T13:22:00Z">
            <w:rPr/>
          </w:rPrChange>
        </w:rPr>
        <w:fldChar w:fldCharType="end"/>
      </w:r>
    </w:p>
    <w:sectPr w:rsidR="00265673" w:rsidRPr="007F54F5" w:rsidSect="008340DA">
      <w:headerReference w:type="default" r:id="rId21"/>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4" w:author="Alex Messina" w:date="2016-03-30T13:25:00Z" w:initials="AM">
    <w:p w14:paraId="031841B7" w14:textId="77777777" w:rsidR="003B7453" w:rsidRDefault="003B7453" w:rsidP="008340DA">
      <w:pPr>
        <w:pStyle w:val="CommentText"/>
      </w:pPr>
      <w:r>
        <w:rPr>
          <w:rStyle w:val="CommentReference"/>
        </w:rPr>
        <w:annotationRef/>
      </w:r>
      <w:r>
        <w:t xml:space="preserve">CURT: </w:t>
      </w:r>
      <w:r>
        <w:rPr>
          <w:rFonts w:ascii="Arial" w:hAnsi="Arial" w:cs="Arial"/>
          <w:color w:val="222222"/>
          <w:shd w:val="clear" w:color="auto" w:fill="FFFFFF"/>
        </w:rPr>
        <w:t>The Introduction meanders all over the place and doesn't wrap up well. Lay out the big picture, discuss what has been done previously, note where the wholes are, and explain what is being presented in this manuscript to address those holes. There is way too much, like a thesis. Break it down to brass tacks.</w:t>
      </w:r>
    </w:p>
  </w:comment>
  <w:comment w:id="273" w:author="Alex Messina" w:date="2016-03-31T11:07:00Z" w:initials="AM">
    <w:p w14:paraId="549DCB31" w14:textId="77777777" w:rsidR="003B7453" w:rsidRDefault="003B7453" w:rsidP="008340DA">
      <w:pPr>
        <w:keepNext/>
        <w:keepLines/>
        <w:ind w:firstLine="720"/>
      </w:pPr>
      <w:r>
        <w:rPr>
          <w:rStyle w:val="CommentReference"/>
        </w:rPr>
        <w:annotationRef/>
      </w:r>
      <w:r>
        <w:t xml:space="preserve">The impact of both suspended and accumulated sediment is determined by the duration and intensity of the exposure, which are controlled by the input magnitude and residence time of sediment (exposure=duration x intensity), that, in turn, is controlled by the local hydrodynamic conditions. In general, finer terrigenous sediment with more organic material is more detrimental to coral health by more effectively attenuating PAR, increasing microbial activity resulting in necrosis of the underlying coral tissue, and requiring more energy from the coral for removal than coarser, carbonate sediment </w:t>
      </w:r>
      <w:r>
        <w:fldChar w:fldCharType="begin" w:fldLock="1"/>
      </w:r>
      <w: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"ITEM-3", "issue" : "24", "issued" : { "date-parts" : [ [ "2012" ] ] }, "page" : "E1558-E1567", "title" : "Mechanisms of damage to corals exposed to sedimentation", "type" : "article-journal", "volume" : "109" }, "uris" : [ "http://www.mendeley.com/documents/?uuid=941240a5-6d95-4b1b-ae2a-3c0b41b2fb23" ] } ], "mendeley" : { "formattedCitation" : "(Erftemeijer et al. 2012; Weber et al. 2012; Storlazzi et al. 2015)", "plainTextFormattedCitation" : "(Erftemeijer et al. 2012; Weber et al. 2012; Storlazzi et al. 2015)", "previouslyFormattedCitation" : "(Erftemeijer et al. 2012; Weber et al. 2012; Storlazzi et al. 2015)" }, "properties" : { "noteIndex" : 0 }, "schema" : "https://github.com/citation-style-language/schema/raw/master/csl-citation.json" }</w:instrText>
      </w:r>
      <w:r>
        <w:fldChar w:fldCharType="separate"/>
      </w:r>
      <w:r w:rsidRPr="00C32918">
        <w:rPr>
          <w:noProof/>
        </w:rPr>
        <w:t>(Erftemeijer et al. 2012; Weber et al. 2012; Storlazzi et al. 2015)</w:t>
      </w:r>
      <w:r>
        <w:fldChar w:fldCharType="end"/>
      </w:r>
      <w:r>
        <w:t>. Finer sediment is most easily resuspended and potentially advected from the reef, reducing its ultimate impact, or conversely, it may persist in suspension and increase the exposure time of corals. Studies on sediment impacts on corals therefore must determine the composition of sediment, especially the terrigenous fraction.</w:t>
      </w:r>
    </w:p>
    <w:p w14:paraId="4488FC1B" w14:textId="77777777" w:rsidR="003B7453" w:rsidRDefault="003B7453" w:rsidP="008340DA">
      <w:pPr>
        <w:pStyle w:val="CommentText"/>
      </w:pPr>
    </w:p>
  </w:comment>
  <w:comment w:id="287" w:author="Alex Messina" w:date="2016-03-31T11:15:00Z" w:initials="AM">
    <w:p w14:paraId="563C7877" w14:textId="77777777" w:rsidR="003B7453" w:rsidRDefault="003B7453" w:rsidP="008340DA">
      <w:pPr>
        <w:pStyle w:val="CommentText"/>
      </w:pPr>
      <w:r>
        <w:rPr>
          <w:rStyle w:val="CommentReference"/>
        </w:rPr>
        <w:annotationRef/>
      </w:r>
      <w:r>
        <w:t xml:space="preserve">Coral surveys can monitor changes in coral abundance or species composition to infer sediment accumulation impacts, but coral health surveys cannot distinguish among multiple stressors, can fail to detect disturbance </w:t>
      </w:r>
      <w:r>
        <w:fldChar w:fldCharType="begin" w:fldLock="1"/>
      </w:r>
      <w:r>
        <w:instrText>ADDIN CSL_CITATION { "citationItems" : [ { "id" : "ITEM-1", "itemData" : { "DOI" : "10.1007/s10750-014-1876-7", "ISBN" : "0018-8158", "ISSN" : "15735117", "abstract" : "Abstract Disturbances are integral features of coral reefs, but since the 1970s they have degraded reefs throughout the world. While these events are well known, it is unclear how the perturbed communities will respond to further assaults. Here, we describe the effects ... \\n", "author" : [ { "dropping-particle" : "", "family" : "Edmunds", "given" : "Peter J.", "non-dropping-particle" : "", "parse-names" : false, "suffix" : "" }, { "dropping-particle" : "", "family" : "Gray", "given" : "Sarah C.", "non-dropping-particle" : "", "parse-names" : false, "suffix" : "" } ], "container-title" : "Hydrobiologia", "id" : "ITEM-1", "issue" : "1", "issued" : { "date-parts" : [ [ "2014" ] ] }, "page" : "143-158", "title" : "The effects of storms, heavy rain, and sedimentation on the shallow coral reefs of St. John, US Virgin Islands", "type" : "article-journal", "volume" : "734" }, "uris" : [ "http://www.mendeley.com/documents/?uuid=9f13e0cc-251a-4792-94b9-97904a1dfe8a" ] } ], "mendeley" : { "formattedCitation" : "(Edmunds and Gray 2014)", "plainTextFormattedCitation" : "(Edmunds and Gray 2014)", "previouslyFormattedCitation" : "(Edmunds and Gray 2014)" }, "properties" : { "noteIndex" : 0 }, "schema" : "https://github.com/citation-style-language/schema/raw/master/csl-citation.json" }</w:instrText>
      </w:r>
      <w:r>
        <w:fldChar w:fldCharType="separate"/>
      </w:r>
      <w:r w:rsidRPr="00914279">
        <w:rPr>
          <w:noProof/>
        </w:rPr>
        <w:t>(Edmunds and Gray 2014)</w:t>
      </w:r>
      <w:r>
        <w:fldChar w:fldCharType="end"/>
      </w:r>
      <w:r>
        <w:t xml:space="preserve">, coral responses can be non-linear </w:t>
      </w:r>
      <w:r>
        <w:fldChar w:fldCharType="begin" w:fldLock="1"/>
      </w:r>
      <w:r>
        <w:instrText>ADDIN CSL_CITATION { "citationItems" : [ { "id" : "ITEM-1", "itemData" : { "DOI" : "10.1007/978-90-481-2639-2", "ISBN" : "978-90-481-2638-5", "author" : [ { "dropping-particle" : "", "family" : "Hopley", "given" : "D.", "non-dropping-particle" : "", "parse-names" : false, "suffix" : "" } ], "container-title" : "Encyclopedia of Modern Coral Reefs", "id" : "ITEM-1", "issued" : { "date-parts" : [ [ "2011" ] ] }, "title" : "S", "type" : "chapter" }, "uris" : [ "http://www.mendeley.com/documents/?uuid=a84c80aa-6fdd-4f92-8171-83925195c081" ] } ], "mendeley" : { "formattedCitation" : "(Hopley 2011)", "plainTextFormattedCitation" : "(Hopley 2011)", "previouslyFormattedCitation" : "(Hopley 2011)" }, "properties" : { "noteIndex" : 0 }, "schema" : "https://github.com/citation-style-language/schema/raw/master/csl-citation.json" }</w:instrText>
      </w:r>
      <w:r>
        <w:fldChar w:fldCharType="separate"/>
      </w:r>
      <w:r w:rsidRPr="00EC7083">
        <w:rPr>
          <w:noProof/>
        </w:rPr>
        <w:t>(Hopley 2011)</w:t>
      </w:r>
      <w:r>
        <w:fldChar w:fldCharType="end"/>
      </w:r>
      <w:r>
        <w:t xml:space="preserve">, and some coral species thrive in turbid waters </w:t>
      </w:r>
      <w:r>
        <w:fldChar w:fldCharType="begin" w:fldLock="1"/>
      </w:r>
      <w:r>
        <w:instrText>ADDIN CSL_CITATION { "citationItems" : [ { "id" : "ITEM-1", "itemData" : { "DOI" : "10.1130/g33261.1", "ISBN" : "0091-7613", "abstract" : "Global-scale deteriorations in coral reef health are projected to lead to a progressive decline in reef-building potential and ultimately to states of net reef erosion. These transitions may be driven by various human disturbances and by climate change; however, increased terrestrial sediment and nutrient yields from anthropogenically modified coastal catchments are widely recognized as a major threat. As water quality deteriorates, reduced coral cover and species diversity are commonly inferred, and lower reef accretion rates and impaired reef development are assumed consequences. Here we present a detailed chronostratigraphic growth history, constrained by 40 accelerator mass spectrometry radiocarbon dates for Middle Reef, an inshore turbid-zone reef on Australia's Great Barrier Reef, that challenges the assumption that high terrestrial sediment inputs inherently restrict reef accretion rates and inhibit reef development. We establish that Middle Reef has vertically accreted very rapidly for more than 700 yr, at an average rate of 8.3 mm yr(-1). Accretion rates varied across the reef at different times, but it is significant that the periods of most rapid accretion (averaging 13.0 mm yr(-1)) coincide with phases of reef development dominated by fine-grained terrigenoclastic sediment accumulation. We suggest that this is in large part a function of a high rate of terrigenous sediment accumulation aiding the postmortem preservation of coral skeletal material. Both maximum and site-averaged accretion rates match or exceed those documented for most clear-water, mid- and outer-shelf reefs in the region over the past 9000 yr, and those determined for many reefs throughout the Indian and Pacific Oceans over the same period. While examples of inshore coral reefs that have been degraded in the short term by excessive terrestrial sedimentation clearly exist, others clearly tolerate high sedimentation and turbidity, and our data confirm that sustained and long-term rapid reef growth is possible in these environments.", "author" : [ { "dropping-particle" : "", "family" : "Perry", "given" : "Chris", "non-dropping-particle" : "", "parse-names" : false, "suffix" : "" }, { "dropping-particle" : "", "family" : "Smithers", "given" : "S. G.", "non-dropping-particle" : "", "parse-names" : false, "suffix" : "" }, { "dropping-particle" : "", "family" : "Gulliver", "given" : "P.", "non-dropping-particle" : "", "parse-names" : false, "suffix" : "" }, { "dropping-particle" : "", "family" : "Browne", "given" : "N. K.", "non-dropping-particle" : "", "parse-names" : false, "suffix" : "" } ], "container-title" : "Geology", "id" : "ITEM-1", "issue" : "8", "issued" : { "date-parts" : [ [ "2012" ] ] }, "language" : "English", "note" : "ISI Document Delivery No.: 983CF\nTimes Cited: 0\nCited Reference Count: 16\nPerry, C. T. Smithers, S. G. Gulliver, P. Browne, N. K.\nLeverhulme Trust (UK)[RF/4/REG/2007/0106]; Natural Environment Research Council (UK)[1458.0310]\nWe thank The Leverhulme Trust (UK) for funding this research under a Research Fellowship (RF/4/REG/2007/0106) to Perry, and the Natural Environment Research Council (UK) for an AMS Radiocarbon Dating Allocation (1458.0310) to Perry, Smithers, and Gulliver.\nGeological soc amer, inc\nBoulder", "page" : "719-722", "title" : "Evidence of very rapid reef accretion and reef growth under high turbidity and terrigenous sedimentation", "type" : "article-journal", "volume" : "40" }, "uris" : [ "http://www.mendeley.com/documents/?uuid=420cedeb-e661-4829-b84c-be4ea12ab7eb" ] }, { "id" : "ITEM-2",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"ITEM-2",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"(West and van Woesik 2001; Perry et al. 2012)", "plainTextFormattedCitation" : "(West and van Woesik 2001; Perry et al. 2012)", "previouslyFormattedCitation" : "(West and van Woesik 2001; Perry et al. 2012)" }, "properties" : { "noteIndex" : 0 }, "schema" : "https://github.com/citation-style-language/schema/raw/master/csl-citation.json" }</w:instrText>
      </w:r>
      <w:r>
        <w:fldChar w:fldCharType="separate"/>
      </w:r>
      <w:r w:rsidRPr="0089277C">
        <w:rPr>
          <w:noProof/>
        </w:rPr>
        <w:t>(West and van Woesik 2001; Perry et al. 2012)</w:t>
      </w:r>
      <w:r>
        <w:fldChar w:fldCharType="end"/>
      </w:r>
      <w:r>
        <w:t>. B</w:t>
      </w:r>
      <w:r w:rsidRPr="00B2473D">
        <w:t xml:space="preserve">io-indicators like gene-expression or incorporation into coral skeleton </w:t>
      </w:r>
      <w:r w:rsidRPr="00B2473D">
        <w:fldChar w:fldCharType="begin" w:fldLock="1"/>
      </w:r>
      <w:r>
        <w:instrText>ADDIN CSL_CITATION { "citationItems" : [ { "id" : "ITEM-1", "itemData" : { "author" : [ { "dropping-particle" : "", "family" : "Rotmann", "given" : "S.", "non-dropping-particle" : "", "parse-names" : false, "suffix" : "" }, { "dropping-particle" : "", "family" : "Thomas", "given" : "S\u00e9verine", "non-dropping-particle" : "", "parse-names" : false, "suffix" : "" } ], "container-title" : "Oceanography", "id" : "ITEM-1", "issue" : "4", "issued" : { "date-parts" : [ [ "2012" ] ] }, "page" : "52-63", "title" : "Coral tissue thickness as a bioindicator of mine-related turbidity stress on coral reefs at Lihir Island, Papua New Guinea", "type" : "article-journal", "volume" : "25" }, "uris" : [ "http://www.mendeley.com/documents/?uuid=65c47e3b-fbf8-4662-bee8-269c0b4cd224" ] }, { "id" : "ITEM-2", "itemData" : { "DOI" : "10.1007/s10646-011-0837-4", "ISSN" : "1573-3017", "PMID" : "22215560", "abstract" : "Coral reefs throughout the world are exhibiting documented declines in coral cover and species diversity, which have been linked to anthropogenic stressors including land-based sources of pollution. Reductions in coastal water and substratum quality are affecting coral survivorship, reproduction and recruitment, and hence, the persistence of coral reefs. One major obstacle in effectively addressing these declines is the lack of tools that can identify cause-and-effect relationships between stressors and specific coral reef losses, while a second problem is the inability to measure the efficacy of mitigation efforts in a timely fashion. We examined corals from six coral reefs on Guam, Mariana Islands, which were being affected by different environmental stressors (e.g. PAH's, pesticides, PCB's and sedimentation). Cellular diagnostic analysis differentiated the cellular-physiological condition of these corals. Examination of protein expression provided insight into their homeostatic responses to chemical and physical stressors in exposed corals prior to outright mortality, providing improved opportunities for developing locally-based management responses. This approach adds critically needed tools for addressing the effects of multiple stressors on corals and will allow researchers to move beyond present assessment and monitoring techniques that simply document the loss of coral abundance and diversity.", "author" : [ { "dropping-particle" : "", "family" : "Downs", "given" : "Craig a", "non-dropping-particle" : "", "parse-names" : false, "suffix" : "" }, { "dropping-particle" : "", "family" : "Ostrander", "given" : "Gary K", "non-dropping-particle" : "", "parse-names" : false, "suffix" : "" }, { "dropping-particle" : "", "family" : "Rougee", "given" : "Luc", "non-dropping-particle" : "", "parse-names" : false, "suffix" : "" }, { "dropping-particle" : "", "family" : "Rongo", "given" : "Teina", "non-dropping-particle" : "", "parse-names" : false, "suffix" : "" }, { "dropping-particle" : "", "family" : "Knutson", "given" : "Sean", "non-dropping-particle" : "", "parse-names" : false, "suffix" : "" }, { "dropping-particle" : "", "family" : "Williams", "given" : "David E", "non-dropping-particle" : "", "parse-names" : false, "suffix" : "" }, { "dropping-particle" : "", "family" : "Mendiola", "given" : "Wendy", "non-dropping-particle" : "", "parse-names" : false, "suffix" : "" }, { "dropping-particle" : "", "family" : "Holbrook", "given" : "Jackalyn", "non-dropping-particle" : "", "parse-names" : false, "suffix" : "" }, { "dropping-particle" : "", "family" : "Richmond", "given" : "Robert H", "non-dropping-particle" : "", "parse-names" : false, "suffix" : "" } ], "container-title" : "Ecotoxicology", "id" : "ITEM-2", "issue" : "3", "issued" : { "date-parts" : [ [ "2012", "4" ] ] }, "page" : "768-82", "title" : "The use of cellular diagnostics for identifying sub-lethal stress in reef corals.", "type" : "article-journal", "volume" : "21" }, "uris" : [ "http://www.mendeley.com/documents/?uuid=2b84371a-815f-4551-91da-4819e19110c1" ] }, { "id" : "ITEM-3", "itemData" : { "author" : [ { "dropping-particle" : "", "family" : "Fallon", "given" : "Stewart J.", "non-dropping-particle" : "", "parse-names" : false, "suffix" : "" }, { "dropping-particle" : "", "family" : "White", "given" : "Jamie c.", "non-dropping-particle" : "", "parse-names" : false, "suffix" : "" }, { "dropping-particle" : "", "family" : "McCulloch", "given" : "Malcolm T.", "non-dropping-particle" : "", "parse-names" : false, "suffix" : "" } ], "container-title" : "Geochimica et Cosmochimica Acta", "id" : "ITEM-3", "issue" : "1", "issued" : { "date-parts" : [ [ "2002" ] ] }, "page" : "45-62", "title" : "Porites corals as recorders of mining and environmental impacts: Misima Island, Papua New Guinea", "type" : "article-journal", "volume" : "66" }, "uris" : [ "http://www.mendeley.com/documents/?uuid=88de052f-8b7a-4011-8b88-0404541fb465" ] } ], "mendeley" : { "formattedCitation" : "(Fallon et al. 2002; Downs et al. 2012; Rotmann and Thomas 2012)", "plainTextFormattedCitation" : "(Fallon et al. 2002; Downs et al. 2012; Rotmann and Thomas 2012)", "previouslyFormattedCitation" : "(Fallon et al. 2002; Downs et al. 2012; Rotmann and Thomas 2012)" }, "properties" : { "noteIndex" : 0 }, "schema" : "https://github.com/citation-style-language/schema/raw/master/csl-citation.json" }</w:instrText>
      </w:r>
      <w:r w:rsidRPr="00B2473D">
        <w:fldChar w:fldCharType="separate"/>
      </w:r>
      <w:r w:rsidRPr="00B2473D">
        <w:rPr>
          <w:noProof/>
        </w:rPr>
        <w:t>(Fallon et al. 2002; Downs et al. 2012; Rotmann and Thomas 2012)</w:t>
      </w:r>
      <w:r w:rsidRPr="00B2473D">
        <w:fldChar w:fldCharType="end"/>
      </w:r>
      <w:r w:rsidRPr="00B2473D">
        <w:t xml:space="preserve"> </w:t>
      </w:r>
      <w:r>
        <w:t>are useful to determine if particular corals are being impacted, especially at sub-lethal levels, but the causal agent would still be unknown.</w:t>
      </w:r>
    </w:p>
    <w:p w14:paraId="68E65335" w14:textId="77777777" w:rsidR="003B7453" w:rsidRDefault="003B7453" w:rsidP="008340DA">
      <w:pPr>
        <w:pStyle w:val="CommentText"/>
      </w:pPr>
    </w:p>
    <w:p w14:paraId="6712FA42" w14:textId="77777777" w:rsidR="003B7453" w:rsidRDefault="003B7453" w:rsidP="008340DA">
      <w:pPr>
        <w:pStyle w:val="CommentText"/>
      </w:pPr>
      <w:r>
        <w:t xml:space="preserve">Thomas and Ridd </w:t>
      </w:r>
      <w:r>
        <w:fldChar w:fldCharType="begin" w:fldLock="1"/>
      </w:r>
      <w:r>
        <w:instrText>ADDIN CSL_CITATION { "citationItems" : [ { "id" : "ITEM-1", "itemData" : { "DOI" : "10.1016/j.margeo.2004.03.011", "ISSN" : "00253227", "author" : [ { "dropping-particle" : "", "family" : "Thomas", "given" : "S\u00e9verine", "non-dropping-particle" : "", "parse-names" : false, "suffix" : "" }, { "dropping-particle" : "V", "family" : "Ridd", "given" : "Peter", "non-dropping-particle" : "", "parse-names" : false, "suffix" : "" } ], "container-title" : "Marine Geology", "id" : "ITEM-1", "issue" : "1-4", "issued" : { "date-parts" : [ [ "2004", "6" ] ] }, "page" : "95-114", "title" : "Review of methods to measure short time scale sediment accumulation", "type" : "article-journal", "volume" : "207" }, "uris" : [ "http://www.mendeley.com/documents/?uuid=49d541d2-ef4d-42bc-b2d3-7168d75b8556" ] } ], "mendeley" : { "formattedCitation" : "(Thomas and Ridd 2004)", "manualFormatting" : "(2004)", "plainTextFormattedCitation" : "(Thomas and Ridd 2004)", "previouslyFormattedCitation" : "(Thomas and Ridd 2004)" }, "properties" : { "noteIndex" : 0 }, "schema" : "https://github.com/citation-style-language/schema/raw/master/csl-citation.json" }</w:instrText>
      </w:r>
      <w:r>
        <w:fldChar w:fldCharType="separate"/>
      </w:r>
      <w:r w:rsidRPr="00A97C47">
        <w:rPr>
          <w:noProof/>
        </w:rPr>
        <w:t>(2004)</w:t>
      </w:r>
      <w:r>
        <w:fldChar w:fldCharType="end"/>
      </w:r>
      <w:r>
        <w:t xml:space="preserve"> review various discontinuous and quasi-continuous methods for measuring sediment accumulation at short timescales.</w:t>
      </w:r>
    </w:p>
  </w:comment>
  <w:comment w:id="363" w:author="Alex Messina" w:date="2016-04-01T08:25:00Z" w:initials="AM">
    <w:p w14:paraId="5E17A64B" w14:textId="77777777" w:rsidR="003B7453" w:rsidRDefault="003B7453" w:rsidP="008340DA">
      <w:pPr>
        <w:pStyle w:val="CommentText"/>
      </w:pPr>
      <w:r>
        <w:rPr>
          <w:rStyle w:val="CommentReference"/>
        </w:rPr>
        <w:annotationRef/>
      </w:r>
      <w:r>
        <w:t xml:space="preserve">Identifying and mitigating coral health impacts will require an integrated understanding of how flood-supplied terrigenous sediment and water circulation control sediment deposition and residence time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"10.1016/j.scitotenv.2013.09.030", "ISSN" : "1879-1026", "PMID" : "24121565", "abstract" : "Modification of terrestrial sediment fluxes can result in increased sedimentation and turbidity in receiving waters, with detrimental impacts on coral reef ecosystems. Preventing anthropogenic sediment reaching coral reefs requires a better understanding of the specific characteristics, sources and processes generating the anthropogenic sediment, so that effective watershed management strategies can be implemented. Here, we review and synthesise research on measured runoff, sediment erosion and sediment delivery from watersheds to near-shore marine areas, with a strong focus on the Burdekin watershed in the Great Barrier Reef region, Australia. We first investigate the characteristics of sediment that pose the greatest risk to coral reef ecosystems. Next we track this sediment back from the marine system into the watershed to determine the storage zones, source areas and processes responsible for sediment generation and run-off. The review determined that only a small proportion of the sediment that has been eroded from the watershed makes it to the mid and outer reefs. The sediment transported &gt;1 km offshore is generally the clay to fine silt (&lt;4-16 \u03bcm) fraction, yet there is considerable potential for other terrestrially derived sediment fractions (&lt;63 \u03bcm) to be stored in the near-shore zone and remobilised during wind and tide driven re-suspension. The specific source of the fine clay sediments is still under investigation; however, the Bowen, Upper Burdekin and Lower Burdekin sub-watersheds appear to be the dominant source of the clay and fine silt fractions. Sub-surface erosion is the dominant process responsible for the fine sediment exported from these watersheds in recent times, although further work on the particle size of this material is required. Maintaining average minimum ground cover &gt;75% will likely be required to reduce runoff and prevent sub-soil erosion; however, it is not known whether ground cover management alone will reduce sediment supply to ecologically acceptable levels.", "author" : [ { "dropping-particle" : "", "family" : "Bartley", "given" : "Rebecca", "non-dropping-particle" : "", "parse-names" : false, "suffix" : "" }, { "dropping-particle" : "", "family" : "Bainbridge", "given" : "Zoe T", "non-dropping-particle" : "", "parse-names" : false, "suffix" : "" }, { "dropping-particle" : "", "family" : "Lewis", "given" : "Stephen E", "non-dropping-particle" : "", "parse-names" : false, "suffix" : "" }, { "dropping-particle" : "", "family" : "Kroon", "given" : "Frederieke J", "non-dropping-particle" : "", "parse-names" : false, "suffix" : "" }, { "dropping-particle" : "", "family" : "Wilkinson", "given" : "Scott N", "non-dropping-particle" : "", "parse-names" : false, "suffix" : "" }, { "dropping-particle" : "", "family" : "Brodie", "given" : "Jon E", "non-dropping-particle" : "", "parse-names" : false, "suffix" : "" }, { "dropping-particle" : "", "family" : "Silburn", "given" : "D Mark", "non-dropping-particle" : "", "parse-names" : false, "suffix" : "" } ], "container-title" : "The Science of the total environment", "id" : "ITEM-2", "issued" : { "date-parts" : [ [ "2014", "1", "15" ] ] }, "page" : "1138-53", "publisher" : "Elsevier B.V.", "title" : "Relating sediment impacts on coral reefs to watershed sources, processes and management: a review.", "type" : "article-journal", "volume" : "468-469" }, "uris" : [ "http://www.mendeley.com/documents/?uuid=e9ec0453-2b20-40c9-be46-1f9a426decab" ] } ], "mendeley" : { "formattedCitation" : "(Draut et al. 2009; Bartley et al. 2014)", "plainTextFormattedCitation" : "(Draut et al. 2009; Bartley et al. 2014)", "previouslyFormattedCitation" : "(Draut et al. 2009; Bartley et al. 2014)" }, "properties" : { "noteIndex" : 0 }, "schema" : "https://github.com/citation-style-language/schema/raw/master/csl-citation.json" }</w:instrText>
      </w:r>
      <w:r>
        <w:fldChar w:fldCharType="separate"/>
      </w:r>
      <w:r w:rsidRPr="00075565">
        <w:rPr>
          <w:noProof/>
        </w:rPr>
        <w:t>(Draut et al. 2009; Bartley et al. 2014)</w:t>
      </w:r>
      <w:r>
        <w:fldChar w:fldCharType="end"/>
      </w:r>
      <w:r>
        <w:t>.</w:t>
      </w:r>
    </w:p>
  </w:comment>
  <w:comment w:id="478" w:author="Alex Messina" w:date="2016-01-22T05:26:00Z" w:initials="AM">
    <w:p w14:paraId="47AF4F83" w14:textId="77777777" w:rsidR="003B7453" w:rsidRDefault="003B7453" w:rsidP="008340DA">
      <w:pPr>
        <w:pStyle w:val="CommentText"/>
      </w:pPr>
      <w:r>
        <w:rPr>
          <w:rStyle w:val="CommentReference"/>
        </w:rPr>
        <w:annotationRef/>
      </w:r>
      <w:r>
        <w:t>Too management oriented?</w:t>
      </w:r>
    </w:p>
  </w:comment>
  <w:comment w:id="558" w:author="Alex Messina" w:date="2016-04-01T09:10:00Z" w:initials="AM">
    <w:p w14:paraId="2B8A3207" w14:textId="77777777" w:rsidR="003B7453" w:rsidRDefault="003B7453" w:rsidP="008340DA">
      <w:pPr>
        <w:pStyle w:val="CommentText"/>
      </w:pPr>
      <w:r>
        <w:rPr>
          <w:rStyle w:val="CommentReference"/>
        </w:rPr>
        <w:annotationRef/>
      </w:r>
      <w:r>
        <w:t xml:space="preserve">The proposed modeling approach is similar to other efforts that have attempted to limit the complexity of the modeling approach, but still account for the impact of ocean conditions and watershed processes on sediment dynamics </w:t>
      </w:r>
      <w:r>
        <w:fldChar w:fldCharType="begin" w:fldLock="1"/>
      </w:r>
      <w:r>
        <w:instrText>ADDIN CSL_CITATION { "citationItems" : [ { "id" : "ITEM-1",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"ITEM-1",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"(Fabricius et al. 2012)", "plainTextFormattedCitation" : "(Fabricius et al. 2012)", "previouslyFormattedCitation" : "(Fabricius et al. 2012)" }, "properties" : { "noteIndex" : 0 }, "schema" : "https://github.com/citation-style-language/schema/raw/master/csl-citation.json" }</w:instrText>
      </w:r>
      <w:r>
        <w:fldChar w:fldCharType="separate"/>
      </w:r>
      <w:r>
        <w:rPr>
          <w:noProof/>
        </w:rPr>
        <w:t>(Fabricius et al. 2012)</w:t>
      </w:r>
      <w:r>
        <w:fldChar w:fldCharType="end"/>
      </w:r>
      <w:r>
        <w:rPr>
          <w:rStyle w:val="CommentReference"/>
        </w:rPr>
        <w:annotationRef/>
      </w:r>
      <w:r>
        <w:t xml:space="preserve">. </w:t>
      </w:r>
      <w:r>
        <w:rPr>
          <w:rStyle w:val="CommentReference"/>
        </w:rPr>
        <w:annotationRef/>
      </w:r>
    </w:p>
  </w:comment>
  <w:comment w:id="640" w:author="Alex Messina" w:date="2016-04-01T09:13:00Z" w:initials="AM">
    <w:p w14:paraId="6FADFD6C" w14:textId="77777777" w:rsidR="003B7453" w:rsidRDefault="003B7453" w:rsidP="008340DA">
      <w:pPr>
        <w:keepNext/>
        <w:keepLines/>
      </w:pPr>
      <w:r>
        <w:rPr>
          <w:rStyle w:val="CommentReference"/>
        </w:rPr>
        <w:annotationRef/>
      </w:r>
      <w:r>
        <w:t>The specific research questions are:</w:t>
      </w:r>
    </w:p>
    <w:p w14:paraId="00E011FF" w14:textId="77777777" w:rsidR="003B7453" w:rsidRPr="005271B3" w:rsidRDefault="003B7453" w:rsidP="008340DA">
      <w:pPr>
        <w:pStyle w:val="ListParagraph"/>
        <w:keepNext/>
        <w:keepLines/>
        <w:numPr>
          <w:ilvl w:val="0"/>
          <w:numId w:val="1"/>
        </w:numPr>
        <w:spacing w:after="0"/>
        <w:rPr>
          <w:rFonts w:asciiTheme="minorHAnsi" w:hAnsiTheme="minorHAnsi" w:cs="Times New Roman"/>
          <w:sz w:val="22"/>
        </w:rPr>
      </w:pPr>
      <w:r>
        <w:rPr>
          <w:rFonts w:asciiTheme="minorHAnsi" w:hAnsiTheme="minorHAnsi" w:cs="Times New Roman"/>
          <w:sz w:val="22"/>
        </w:rPr>
        <w:t>What are the spatial patterns of terrigenous and carbonate sediment accumulation?</w:t>
      </w:r>
    </w:p>
    <w:p w14:paraId="2F1F1D8F" w14:textId="77777777" w:rsidR="003B7453" w:rsidRDefault="003B7453" w:rsidP="008340DA">
      <w:pPr>
        <w:pStyle w:val="ListParagraph"/>
        <w:keepNext/>
        <w:keepLines/>
        <w:spacing w:after="0"/>
        <w:rPr>
          <w:rFonts w:asciiTheme="minorHAnsi" w:hAnsiTheme="minorHAnsi" w:cs="Times New Roman"/>
          <w:sz w:val="22"/>
        </w:rPr>
      </w:pPr>
      <w:r>
        <w:rPr>
          <w:rFonts w:asciiTheme="minorHAnsi" w:hAnsiTheme="minorHAnsi" w:cs="Times New Roman"/>
          <w:sz w:val="22"/>
        </w:rPr>
        <w:t>Hypothesis:</w:t>
      </w:r>
    </w:p>
    <w:p w14:paraId="57BDBA16" w14:textId="77777777" w:rsidR="003B7453" w:rsidRDefault="003B7453" w:rsidP="008340DA">
      <w:pPr>
        <w:pStyle w:val="ListParagraph"/>
        <w:keepNext/>
        <w:keepLines/>
        <w:spacing w:after="0"/>
        <w:rPr>
          <w:rFonts w:asciiTheme="minorHAnsi" w:hAnsiTheme="minorHAnsi" w:cs="Times New Roman"/>
          <w:sz w:val="22"/>
        </w:rPr>
      </w:pPr>
      <w:r>
        <w:rPr>
          <w:rFonts w:asciiTheme="minorHAnsi" w:hAnsiTheme="minorHAnsi" w:cs="Times New Roman"/>
          <w:sz w:val="22"/>
        </w:rPr>
        <w:t>a) Total sediment accumulation will be lower on the south reef, due to oceanic flushing, and higher on the north reef where the sediment plume is deflected by wave forcing.</w:t>
      </w:r>
    </w:p>
    <w:p w14:paraId="2498B9BE" w14:textId="77777777" w:rsidR="003B7453" w:rsidRDefault="003B7453" w:rsidP="008340DA">
      <w:pPr>
        <w:pStyle w:val="ListParagraph"/>
        <w:keepNext/>
        <w:keepLines/>
        <w:spacing w:after="0"/>
        <w:rPr>
          <w:rFonts w:asciiTheme="minorHAnsi" w:hAnsiTheme="minorHAnsi" w:cs="Times New Roman"/>
          <w:sz w:val="22"/>
        </w:rPr>
      </w:pPr>
      <w:r>
        <w:rPr>
          <w:rFonts w:asciiTheme="minorHAnsi" w:hAnsiTheme="minorHAnsi" w:cs="Times New Roman"/>
          <w:sz w:val="22"/>
        </w:rPr>
        <w:t>b) Terrigenous sediment accumulation will be highest near the stream outlet and on the north reef</w:t>
      </w:r>
    </w:p>
    <w:p w14:paraId="121A84CB" w14:textId="77777777" w:rsidR="003B7453" w:rsidRPr="004975E3" w:rsidRDefault="003B7453" w:rsidP="008340DA">
      <w:pPr>
        <w:pStyle w:val="ListParagraph"/>
        <w:keepNext/>
        <w:keepLines/>
        <w:numPr>
          <w:ilvl w:val="0"/>
          <w:numId w:val="1"/>
        </w:numPr>
        <w:spacing w:after="0"/>
        <w:rPr>
          <w:rFonts w:asciiTheme="minorHAnsi" w:hAnsiTheme="minorHAnsi" w:cs="Times New Roman"/>
          <w:sz w:val="22"/>
        </w:rPr>
      </w:pPr>
      <w:r>
        <w:rPr>
          <w:rFonts w:asciiTheme="minorHAnsi" w:hAnsiTheme="minorHAnsi" w:cs="Times New Roman"/>
          <w:sz w:val="22"/>
        </w:rPr>
        <w:t xml:space="preserve">How do storm-supplied terrigenous sediment and hydrodynamic conditions interact to control the gross and net rate of terrigenous sediment accumulation at monthly time scales? </w:t>
      </w:r>
    </w:p>
    <w:p w14:paraId="1E652043" w14:textId="77777777" w:rsidR="003B7453" w:rsidRDefault="003B7453" w:rsidP="008340DA">
      <w:pPr>
        <w:pStyle w:val="ListParagraph"/>
        <w:keepNext/>
        <w:keepLines/>
        <w:spacing w:after="0"/>
        <w:rPr>
          <w:rFonts w:asciiTheme="minorHAnsi" w:hAnsiTheme="minorHAnsi" w:cs="Times New Roman"/>
          <w:sz w:val="22"/>
        </w:rPr>
      </w:pPr>
      <w:r>
        <w:rPr>
          <w:rFonts w:asciiTheme="minorHAnsi" w:hAnsiTheme="minorHAnsi" w:cs="Times New Roman"/>
          <w:sz w:val="22"/>
        </w:rPr>
        <w:t>Hypothesis:</w:t>
      </w:r>
    </w:p>
    <w:p w14:paraId="28936CE1" w14:textId="77777777" w:rsidR="003B7453" w:rsidRDefault="003B7453" w:rsidP="008340DA">
      <w:pPr>
        <w:pStyle w:val="ListParagraph"/>
        <w:keepNext/>
        <w:keepLines/>
        <w:spacing w:after="0"/>
        <w:rPr>
          <w:rFonts w:asciiTheme="minorHAnsi" w:hAnsiTheme="minorHAnsi" w:cs="Times New Roman"/>
          <w:sz w:val="22"/>
        </w:rPr>
      </w:pPr>
      <w:r>
        <w:rPr>
          <w:rFonts w:asciiTheme="minorHAnsi" w:hAnsiTheme="minorHAnsi" w:cs="Times New Roman"/>
          <w:sz w:val="22"/>
        </w:rPr>
        <w:t>a) Terrigenous sediment accumulation will be high when SSY from the watershed is high, and low when waves are high; high waves will reduce terrigenous sediment accumulation by flushing</w:t>
      </w:r>
    </w:p>
    <w:p w14:paraId="3AC4B29B" w14:textId="77777777" w:rsidR="003B7453" w:rsidRDefault="003B7453" w:rsidP="008340DA">
      <w:pPr>
        <w:pStyle w:val="ListParagraph"/>
        <w:keepNext/>
        <w:keepLines/>
        <w:spacing w:after="0"/>
        <w:rPr>
          <w:rFonts w:asciiTheme="minorHAnsi" w:hAnsiTheme="minorHAnsi" w:cs="Times New Roman"/>
          <w:sz w:val="22"/>
        </w:rPr>
      </w:pPr>
      <w:r>
        <w:rPr>
          <w:rFonts w:asciiTheme="minorHAnsi" w:hAnsiTheme="minorHAnsi" w:cs="Times New Roman"/>
          <w:sz w:val="22"/>
        </w:rPr>
        <w:t>b) Carbonate sediment accumulation will be high when waves are high due to resuspension</w:t>
      </w:r>
    </w:p>
    <w:p w14:paraId="2704A6FF" w14:textId="77777777" w:rsidR="003B7453" w:rsidRDefault="003B7453" w:rsidP="008340DA">
      <w:pPr>
        <w:pStyle w:val="CommentText"/>
      </w:pPr>
    </w:p>
  </w:comment>
  <w:comment w:id="648" w:author="Curt Storlazzi" w:date="2016-04-04T13:04:00Z" w:initials="CS">
    <w:p w14:paraId="05E9574B" w14:textId="592677BA" w:rsidR="003B7453" w:rsidRDefault="003B7453">
      <w:pPr>
        <w:pStyle w:val="CommentText"/>
      </w:pPr>
      <w:r>
        <w:rPr>
          <w:rStyle w:val="CommentReference"/>
        </w:rPr>
        <w:annotationRef/>
      </w:r>
      <w:r>
        <w:t>This section needs to be re-ordered. Describe the Study Area. General geology, topography, bathymetry, and benthic habitats. Then variations in atmospheric and oceanic forcing. Then watershed changes and sediment yields. Then Methods. Sediment yield. Sediment traps and pods, including sediment compostional analyses. Time-lapse cameras.  Forcing data.</w:t>
      </w:r>
    </w:p>
  </w:comment>
  <w:comment w:id="1182" w:author="Geography" w:date="2016-03-29T09:47:00Z" w:initials="G">
    <w:p w14:paraId="090EEA13" w14:textId="77777777" w:rsidR="003B7453" w:rsidRDefault="003B7453" w:rsidP="002903D1">
      <w:pPr>
        <w:pStyle w:val="CommentText"/>
      </w:pPr>
      <w:r>
        <w:rPr>
          <w:rStyle w:val="CommentReference"/>
        </w:rPr>
        <w:annotationRef/>
      </w:r>
      <w:r>
        <w:t>But you do have at least one texture value you believe—yours…that’s still valuable and should be reported, especially for comparison with benthic textures, which we also believe (?)</w:t>
      </w:r>
    </w:p>
  </w:comment>
  <w:comment w:id="1183" w:author="Alex Messina" w:date="2016-03-29T10:49:00Z" w:initials="AM">
    <w:p w14:paraId="1C36811E" w14:textId="77777777" w:rsidR="003B7453" w:rsidRDefault="003B7453" w:rsidP="002903D1">
      <w:pPr>
        <w:pStyle w:val="CommentText"/>
      </w:pPr>
      <w:r>
        <w:rPr>
          <w:rStyle w:val="CommentReference"/>
        </w:rPr>
        <w:annotationRef/>
      </w:r>
      <w:r>
        <w:t>Yes but I think the presentation would be confusing; would only my samples be included and do the same analyses as total? Some summary?</w:t>
      </w:r>
    </w:p>
  </w:comment>
  <w:comment w:id="1268" w:author="Curt Storlazzi" w:date="2016-04-04T13:32:00Z" w:initials="CS">
    <w:p w14:paraId="474FE94D" w14:textId="238C8999" w:rsidR="003B7453" w:rsidRDefault="003B7453">
      <w:pPr>
        <w:pStyle w:val="CommentText"/>
      </w:pPr>
      <w:r>
        <w:rPr>
          <w:rStyle w:val="CommentReference"/>
        </w:rPr>
        <w:annotationRef/>
      </w:r>
      <w:r>
        <w:t>As in the last paper, people don't care about sites (in this case "3a" or "2b" - discuss them as areas readers from other locations can relate to - "the energetic southern reef", the "quiescent northern reef", etc.</w:t>
      </w:r>
    </w:p>
  </w:comment>
  <w:comment w:id="1306" w:author="Curt Storlazzi" w:date="2016-04-04T13:34:00Z" w:initials="CS">
    <w:p w14:paraId="11EE6DA0" w14:textId="5009D66F" w:rsidR="003B7453" w:rsidRDefault="003B7453">
      <w:pPr>
        <w:pStyle w:val="CommentText"/>
      </w:pPr>
      <w:r>
        <w:rPr>
          <w:rStyle w:val="CommentReference"/>
        </w:rPr>
        <w:annotationRef/>
      </w:r>
      <w:r>
        <w:t>This is an interpretation – put in Discussion.</w:t>
      </w:r>
    </w:p>
  </w:comment>
  <w:comment w:id="1424" w:author="Curt Storlazzi" w:date="2016-04-04T13:26:00Z" w:initials="CS">
    <w:p w14:paraId="27538EFC" w14:textId="5B5B704E" w:rsidR="003B7453" w:rsidRDefault="003B7453">
      <w:pPr>
        <w:pStyle w:val="CommentText"/>
      </w:pPr>
      <w:r>
        <w:rPr>
          <w:rStyle w:val="CommentReference"/>
        </w:rPr>
        <w:annotationRef/>
      </w:r>
      <w:r>
        <w:t>Huh?</w:t>
      </w:r>
    </w:p>
  </w:comment>
  <w:comment w:id="1461" w:author="Alex Messina" w:date="2016-04-01T12:12:00Z" w:initials="AM">
    <w:p w14:paraId="3ACA3BD0" w14:textId="77777777" w:rsidR="003B7453" w:rsidRPr="00BB5E3B" w:rsidRDefault="003B7453" w:rsidP="0003387C">
      <w:pPr>
        <w:keepNext/>
        <w:keepLines/>
        <w:spacing w:after="0"/>
      </w:pPr>
      <w:r>
        <w:rPr>
          <w:rStyle w:val="CommentReference"/>
        </w:rPr>
        <w:annotationRef/>
      </w:r>
      <w:r>
        <w:t xml:space="preserve">Settling velocity strongly depends on particle size with large non-linear differences due to both grain size flocculation. Water properties including salinity and temperature are variable in a mixed freshwater/seawater plume and strongly influence settling velocity. We have no data for any of these parameters, especially not at the scale of our flow measurements. </w:t>
      </w:r>
    </w:p>
    <w:p w14:paraId="7B6566B0" w14:textId="77777777" w:rsidR="003B7453" w:rsidRDefault="003B7453" w:rsidP="0003387C">
      <w:pPr>
        <w:keepNext/>
        <w:keepLines/>
      </w:pPr>
    </w:p>
    <w:p w14:paraId="7C215CC1" w14:textId="77777777" w:rsidR="003B7453" w:rsidRDefault="003B7453" w:rsidP="0003387C">
      <w:pPr>
        <w:keepNext/>
        <w:keepLines/>
      </w:pPr>
      <w:r>
        <w:t xml:space="preserve">Assuming these parameters could be constrained, settling velocity is also strongly influenced by sea state, flow conditions, and benthic topography that vary at much finer scale than our hydrodynamic measurements. Assuming these could be constrained and some likely range of settling velocities could be estimated, it would vary widely over the depths of the reef (0-15 m) so settling would have to be estimated in three dimensions.  Given these complexities I think it is sufficient to say that sediment plumes during storms are observed to flow seaward of the reef crest on the North reef, thereby exposing the entire reef flat to sediment stress by light reduction. Stress by particle settling is much more complicated. </w:t>
      </w:r>
    </w:p>
    <w:p w14:paraId="26F04AD5" w14:textId="77777777" w:rsidR="003B7453" w:rsidRDefault="003B7453" w:rsidP="0003387C">
      <w:pPr>
        <w:keepNext/>
        <w:keepLines/>
        <w:spacing w:after="0"/>
      </w:pPr>
    </w:p>
    <w:p w14:paraId="6B738473" w14:textId="77777777" w:rsidR="003B7453" w:rsidRDefault="003B7453" w:rsidP="0003387C">
      <w:pPr>
        <w:keepNext/>
        <w:keepLines/>
        <w:spacing w:after="0"/>
      </w:pPr>
      <w:r>
        <w:t>Stoke’s settling velocity of clay/silt in seawater is roughly 0-0.5 cm/s. For depths of 1 m settling time is ~33 min for particle size 63um, increasing to ~166 min for particle size 30um. Res. Times &gt;=1 hr are observed on the North reef under WIND/TIDE so sediment settling could possibly occur</w:t>
      </w:r>
    </w:p>
    <w:p w14:paraId="49AD1D06" w14:textId="77777777" w:rsidR="003B7453" w:rsidRPr="00BB5E3B" w:rsidRDefault="003B7453" w:rsidP="0003387C">
      <w:pPr>
        <w:keepNext/>
        <w:keepLines/>
        <w:spacing w:after="0"/>
      </w:pPr>
    </w:p>
    <w:p w14:paraId="113F42BA" w14:textId="77777777" w:rsidR="003B7453" w:rsidRDefault="003B7453" w:rsidP="0003387C">
      <w:pPr>
        <w:keepNext/>
        <w:keepLines/>
      </w:pPr>
      <w:r>
        <w:fldChar w:fldCharType="begin" w:fldLock="1"/>
      </w:r>
      <w: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fldChar w:fldCharType="separate"/>
      </w:r>
      <w:r w:rsidRPr="00BB5E3B">
        <w:rPr>
          <w:noProof/>
        </w:rPr>
        <w:t>(Storlazzi et al. 2015)</w:t>
      </w:r>
      <w:r>
        <w:fldChar w:fldCharType="end"/>
      </w:r>
      <w:r>
        <w:t xml:space="preserve"> estimates settling time varies from 0.02 hr/m for coarse sands up to 1000 hr/m for clays, but more importantly sediment in water column attenuates light and shifts color spectrum to yellow/green light, reducing effective radiation for photosynthesis </w:t>
      </w:r>
      <w:r>
        <w:fldChar w:fldCharType="begin" w:fldLock="1"/>
      </w:r>
      <w: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"mendeley" : { "formattedCitation" : "(Jones et al. 2015)", "plainTextFormattedCitation" : "(Jones et al. 2015)", "previouslyFormattedCitation" : "(Jones et al. 2015)" }, "properties" : { "noteIndex" : 0 }, "schema" : "https://github.com/citation-style-language/schema/raw/master/csl-citation.json" }</w:instrText>
      </w:r>
      <w:r>
        <w:fldChar w:fldCharType="separate"/>
      </w:r>
      <w:r w:rsidRPr="002A0BED">
        <w:rPr>
          <w:noProof/>
        </w:rPr>
        <w:t>(Jones et al. 2015)</w:t>
      </w:r>
      <w:r>
        <w:fldChar w:fldCharType="end"/>
      </w:r>
    </w:p>
    <w:p w14:paraId="1EEAC312" w14:textId="2F4A4EA0" w:rsidR="003B7453" w:rsidRDefault="003B7453">
      <w:pPr>
        <w:pStyle w:val="CommentText"/>
      </w:pPr>
    </w:p>
  </w:comment>
  <w:comment w:id="1449" w:author="Curt Storlazzi" w:date="2016-04-04T13:27:00Z" w:initials="CS">
    <w:p w14:paraId="3F8188E2" w14:textId="5D504413" w:rsidR="003B7453" w:rsidRDefault="003B7453">
      <w:pPr>
        <w:pStyle w:val="CommentText"/>
      </w:pPr>
      <w:r>
        <w:rPr>
          <w:rStyle w:val="CommentReference"/>
        </w:rPr>
        <w:annotationRef/>
      </w:r>
      <w:r>
        <w:t>This should go in the Discussion</w:t>
      </w:r>
    </w:p>
  </w:comment>
  <w:comment w:id="1500" w:author="Trent Biggs" w:date="2016-03-28T15:27:00Z" w:initials="TB">
    <w:p w14:paraId="4695B6FD" w14:textId="77777777" w:rsidR="003B7453" w:rsidRDefault="003B7453" w:rsidP="0003387C">
      <w:pPr>
        <w:pStyle w:val="CommentText"/>
      </w:pPr>
      <w:r>
        <w:rPr>
          <w:rStyle w:val="CommentReference"/>
        </w:rPr>
        <w:annotationRef/>
      </w:r>
      <w:r>
        <w:t>But Figure 1 shows up to 60-70% near the mouth, and the mean looks much higher than 3%...is most of that coarse terriginous?  Relate this text back to the figure and explain…</w:t>
      </w:r>
    </w:p>
  </w:comment>
  <w:comment w:id="1501" w:author="Alex Messina" w:date="2016-03-29T11:09:00Z" w:initials="AM">
    <w:p w14:paraId="7899D60F" w14:textId="77777777" w:rsidR="003B7453" w:rsidRDefault="003B7453" w:rsidP="0003387C">
      <w:pPr>
        <w:pStyle w:val="CommentText"/>
      </w:pPr>
      <w:r>
        <w:rPr>
          <w:rStyle w:val="CommentReference"/>
        </w:rPr>
        <w:annotationRef/>
      </w:r>
      <w:r>
        <w:t>Yes that was just fine fraction, I included total fraction in text</w:t>
      </w:r>
    </w:p>
  </w:comment>
  <w:comment w:id="1627" w:author="Curt Storlazzi" w:date="2016-04-04T13:18:00Z" w:initials="CS">
    <w:p w14:paraId="5C06AF56" w14:textId="709498E4" w:rsidR="003B7453" w:rsidRDefault="003B7453">
      <w:pPr>
        <w:pStyle w:val="CommentText"/>
      </w:pPr>
      <w:r>
        <w:rPr>
          <w:rStyle w:val="CommentReference"/>
        </w:rPr>
        <w:annotationRef/>
      </w:r>
      <w:r>
        <w:t>Interpretation – goes in Discussion</w:t>
      </w:r>
    </w:p>
  </w:comment>
  <w:comment w:id="1672" w:author="Curt Storlazzi" w:date="2016-04-04T13:20:00Z" w:initials="CS">
    <w:p w14:paraId="23C8BA24" w14:textId="33B29993" w:rsidR="003B7453" w:rsidRDefault="003B7453">
      <w:pPr>
        <w:pStyle w:val="CommentText"/>
      </w:pPr>
      <w:r>
        <w:rPr>
          <w:rStyle w:val="CommentReference"/>
        </w:rPr>
        <w:annotationRef/>
      </w:r>
      <w:r>
        <w:t>Interpretation – put in Discussion.</w:t>
      </w:r>
    </w:p>
  </w:comment>
  <w:comment w:id="1703" w:author="Curt Storlazzi" w:date="2016-04-04T13:29:00Z" w:initials="CS">
    <w:p w14:paraId="5ED793A0" w14:textId="382F0B1A" w:rsidR="003B7453" w:rsidRDefault="003B7453">
      <w:pPr>
        <w:pStyle w:val="CommentText"/>
      </w:pPr>
      <w:r>
        <w:rPr>
          <w:rStyle w:val="CommentReference"/>
        </w:rPr>
        <w:annotationRef/>
      </w:r>
      <w:r>
        <w:t>Remove interpretation from Results and move to Discussion.</w:t>
      </w:r>
    </w:p>
  </w:comment>
  <w:comment w:id="1781" w:author="Curt Storlazzi" w:date="2016-04-04T13:31:00Z" w:initials="CS">
    <w:p w14:paraId="404597E6" w14:textId="2989F9F8" w:rsidR="003B7453" w:rsidRDefault="003B7453">
      <w:pPr>
        <w:pStyle w:val="CommentText"/>
      </w:pPr>
      <w:r>
        <w:rPr>
          <w:rStyle w:val="CommentReference"/>
        </w:rPr>
        <w:annotationRef/>
      </w:r>
      <w:r>
        <w:t>This should go in the Methods section</w:t>
      </w:r>
    </w:p>
  </w:comment>
  <w:comment w:id="1820" w:author="Curt Storlazzi" w:date="2016-04-04T13:35:00Z" w:initials="CS">
    <w:p w14:paraId="2CCF9FA6" w14:textId="77777777" w:rsidR="003B7453" w:rsidRDefault="003B7453" w:rsidP="009D4CD5">
      <w:pPr>
        <w:pStyle w:val="CommentText"/>
      </w:pPr>
      <w:r>
        <w:rPr>
          <w:rStyle w:val="CommentReference"/>
        </w:rPr>
        <w:annotationRef/>
      </w:r>
      <w:r>
        <w:t>This is an interpretation – put in Discussion.</w:t>
      </w:r>
    </w:p>
    <w:p w14:paraId="5EDA7B72" w14:textId="7EBEA54B" w:rsidR="003B7453" w:rsidRDefault="003B7453">
      <w:pPr>
        <w:pStyle w:val="CommentText"/>
      </w:pPr>
    </w:p>
  </w:comment>
  <w:comment w:id="1887" w:author="Curt Storlazzi" w:date="2016-04-04T13:36:00Z" w:initials="CS">
    <w:p w14:paraId="27859B46" w14:textId="36005E09" w:rsidR="003B7453" w:rsidRDefault="003B7453">
      <w:pPr>
        <w:pStyle w:val="CommentText"/>
      </w:pPr>
      <w:r>
        <w:rPr>
          <w:rStyle w:val="CommentReference"/>
        </w:rPr>
        <w:annotationRef/>
      </w:r>
      <w:r>
        <w:t>These are Methods and should be put in that section.</w:t>
      </w:r>
    </w:p>
  </w:comment>
  <w:comment w:id="1947" w:author="Curt Storlazzi" w:date="2016-04-04T13:39:00Z" w:initials="CS">
    <w:p w14:paraId="06C52943" w14:textId="23B63C4D" w:rsidR="003B7453" w:rsidRDefault="003B7453">
      <w:pPr>
        <w:pStyle w:val="CommentText"/>
      </w:pPr>
      <w:r>
        <w:rPr>
          <w:rStyle w:val="CommentReference"/>
        </w:rPr>
        <w:annotationRef/>
      </w:r>
      <w:r>
        <w:t>Where is this?</w:t>
      </w:r>
    </w:p>
  </w:comment>
  <w:comment w:id="1961" w:author="Curt Storlazzi" w:date="2016-04-04T13:39:00Z" w:initials="CS">
    <w:p w14:paraId="20D138E8" w14:textId="6D74A028" w:rsidR="003B7453" w:rsidRDefault="003B7453">
      <w:pPr>
        <w:pStyle w:val="CommentText"/>
      </w:pPr>
      <w:r>
        <w:rPr>
          <w:rStyle w:val="CommentReference"/>
        </w:rPr>
        <w:annotationRef/>
      </w:r>
      <w:r>
        <w:t>Where are these?</w:t>
      </w:r>
    </w:p>
  </w:comment>
  <w:comment w:id="1966" w:author="Curt Storlazzi" w:date="2016-04-04T13:39:00Z" w:initials="CS">
    <w:p w14:paraId="4D252B4A" w14:textId="42D7169F" w:rsidR="003B7453" w:rsidRDefault="003B7453">
      <w:pPr>
        <w:pStyle w:val="CommentText"/>
      </w:pPr>
      <w:r>
        <w:rPr>
          <w:rStyle w:val="CommentReference"/>
        </w:rPr>
        <w:annotationRef/>
      </w:r>
      <w:r>
        <w:t>Where is this?</w:t>
      </w:r>
    </w:p>
  </w:comment>
  <w:comment w:id="1986" w:author="Curt Storlazzi" w:date="2016-04-04T13:39:00Z" w:initials="CS">
    <w:p w14:paraId="41767B48" w14:textId="75044590" w:rsidR="003B7453" w:rsidRDefault="003B7453">
      <w:pPr>
        <w:pStyle w:val="CommentText"/>
      </w:pPr>
      <w:r>
        <w:rPr>
          <w:rStyle w:val="CommentReference"/>
        </w:rPr>
        <w:annotationRef/>
      </w:r>
      <w:r>
        <w:t>Where are these?</w:t>
      </w:r>
    </w:p>
  </w:comment>
  <w:comment w:id="2011" w:author="Curt Storlazzi" w:date="2016-04-04T13:40:00Z" w:initials="CS">
    <w:p w14:paraId="273BD3A8" w14:textId="4B232490" w:rsidR="003B7453" w:rsidRDefault="003B7453">
      <w:pPr>
        <w:pStyle w:val="CommentText"/>
      </w:pPr>
      <w:r>
        <w:rPr>
          <w:rStyle w:val="CommentReference"/>
        </w:rPr>
        <w:annotationRef/>
      </w:r>
      <w:r>
        <w:t>Interpretation – move to Discussion</w:t>
      </w:r>
    </w:p>
  </w:comment>
  <w:comment w:id="2046" w:author="Curt Storlazzi" w:date="2016-04-04T13:41:00Z" w:initials="CS">
    <w:p w14:paraId="36B7C604" w14:textId="0F24D791" w:rsidR="003B7453" w:rsidRDefault="003B7453">
      <w:pPr>
        <w:pStyle w:val="CommentText"/>
      </w:pPr>
      <w:r>
        <w:rPr>
          <w:rStyle w:val="CommentReference"/>
        </w:rPr>
        <w:annotationRef/>
      </w:r>
      <w:r>
        <w:t>Talk about regions of the reef and embaymentand reference sites.</w:t>
      </w:r>
    </w:p>
  </w:comment>
  <w:comment w:id="2121" w:author="Curt Storlazzi" w:date="2016-04-04T13:42:00Z" w:initials="CS">
    <w:p w14:paraId="4EFE185E" w14:textId="563DCF48" w:rsidR="003B7453" w:rsidRDefault="003B7453">
      <w:pPr>
        <w:pStyle w:val="CommentText"/>
      </w:pPr>
      <w:r>
        <w:rPr>
          <w:rStyle w:val="CommentReference"/>
        </w:rPr>
        <w:annotationRef/>
      </w:r>
      <w:r>
        <w:t>Where are these?</w:t>
      </w:r>
    </w:p>
  </w:comment>
  <w:comment w:id="2186" w:author="Geography" w:date="2016-03-29T10:11:00Z" w:initials="G">
    <w:p w14:paraId="69DF0FBB" w14:textId="77777777" w:rsidR="003B7453" w:rsidRDefault="003B7453" w:rsidP="00FA6103">
      <w:pPr>
        <w:pStyle w:val="CommentText"/>
      </w:pPr>
      <w:r>
        <w:rPr>
          <w:rStyle w:val="CommentReference"/>
        </w:rPr>
        <w:annotationRef/>
      </w:r>
      <w:r>
        <w:t>Curt will have to see if this makes sense.</w:t>
      </w:r>
    </w:p>
  </w:comment>
  <w:comment w:id="2266" w:author="Alex Messina" w:date="2016-03-25T17:46:00Z" w:initials="AM">
    <w:p w14:paraId="0EDC9CDF" w14:textId="77777777" w:rsidR="003B7453" w:rsidRDefault="003B7453" w:rsidP="00CB2B05">
      <w:pPr>
        <w:pStyle w:val="CommentText"/>
      </w:pPr>
      <w:r>
        <w:rPr>
          <w:rStyle w:val="CommentReference"/>
        </w:rPr>
        <w:annotationRef/>
      </w:r>
      <w:r>
        <w:t>Wolanski et al. (2005) found there was a net sediment accumulation balance on the shallow reef flat during resuspension events but net accumulation in deeper areas due to lack or resuspension. Longer term cycles can also occur, such as years of deposition at depths, that is only flushed out during significant events like cyclones.</w:t>
      </w:r>
    </w:p>
    <w:p w14:paraId="407ACE02" w14:textId="77777777" w:rsidR="003B7453" w:rsidRDefault="003B7453" w:rsidP="00CB2B05">
      <w:pPr>
        <w:pStyle w:val="CommentText"/>
      </w:pPr>
    </w:p>
    <w:p w14:paraId="423E0901" w14:textId="77777777" w:rsidR="003B7453" w:rsidRDefault="003B7453" w:rsidP="00CB2B05">
      <w:pPr>
        <w:pStyle w:val="CommentText"/>
      </w:pPr>
      <w:r>
        <w:t>Hard to relate hydrodynamic flows to sediment resuspension and movement since we have limited forcing data and sediment movement is complex in an area of complex bathymetry and carbonate sediment shape and density are important variables, not just particle size (Kench and Brander 2006; Hopley 2011), maybe Tubes are a good check since they trap resuspended material as it moves by.</w:t>
      </w:r>
    </w:p>
  </w:comment>
  <w:comment w:id="2267" w:author="Geography" w:date="2016-03-29T06:58:00Z" w:initials="G">
    <w:p w14:paraId="60EC42E1" w14:textId="77777777" w:rsidR="003B7453" w:rsidRDefault="003B7453" w:rsidP="00CB2B05">
      <w:pPr>
        <w:pStyle w:val="CommentText"/>
      </w:pPr>
      <w:r>
        <w:rPr>
          <w:rStyle w:val="CommentReference"/>
        </w:rPr>
        <w:annotationRef/>
      </w:r>
      <w:r>
        <w:t>Seems like good text if we can figure out where to put it.</w:t>
      </w:r>
    </w:p>
  </w:comment>
  <w:comment w:id="2391" w:author="Alex Messina" w:date="2016-04-01T17:27:00Z" w:initials="AM">
    <w:p w14:paraId="02524AA9" w14:textId="77777777" w:rsidR="003B7453" w:rsidRDefault="003B7453" w:rsidP="00570B3A">
      <w:pPr>
        <w:pStyle w:val="CommentText"/>
      </w:pPr>
      <w:r>
        <w:rPr>
          <w:rStyle w:val="CommentReference"/>
        </w:rPr>
        <w:annotationRef/>
      </w:r>
      <w:r>
        <w:t>This is supported by the texture of sediment collected in our tubes.  The sediment texture collected in the tubes was finer than that of the benthic sediment</w:t>
      </w:r>
      <w:r>
        <w:rPr>
          <w:rStyle w:val="CommentReference"/>
        </w:rPr>
        <w:annotationRef/>
      </w:r>
      <w:r>
        <w:t xml:space="preserve">, suggesting that the tubes are retaining finer fractions than are being deposited on the reef, and that the sediment collected in them reflects sediment moving in an through the system rather than sediment that is depositing on the reef.  </w:t>
      </w:r>
    </w:p>
  </w:comment>
  <w:comment w:id="2478" w:author="Geography" w:date="2016-03-29T07:04:00Z" w:initials="G">
    <w:p w14:paraId="5E42FEE2" w14:textId="77777777" w:rsidR="003B7453" w:rsidRDefault="003B7453" w:rsidP="00292608">
      <w:pPr>
        <w:pStyle w:val="CommentText"/>
      </w:pPr>
      <w:r>
        <w:rPr>
          <w:rStyle w:val="CommentReference"/>
        </w:rPr>
        <w:annotationRef/>
      </w:r>
      <w:r>
        <w:t>Provide a bit more detail on their methods.  Did they measure over several months?  Document the relative importance of SSY and waves?  Chemical composition, spatial distribution, relationship to bay circulation?</w:t>
      </w:r>
    </w:p>
  </w:comment>
  <w:comment w:id="2691" w:author="Geography" w:date="2016-03-29T07:22:00Z" w:initials="G">
    <w:p w14:paraId="3B110682" w14:textId="77777777" w:rsidR="003B7453" w:rsidRDefault="003B7453" w:rsidP="00F660C4">
      <w:pPr>
        <w:pStyle w:val="CommentText"/>
      </w:pPr>
      <w:r>
        <w:rPr>
          <w:rStyle w:val="CommentReference"/>
        </w:rPr>
        <w:annotationRef/>
      </w:r>
      <w:r>
        <w:t>Could cut out all but 1 and 6…?  Or would you argue that there is info in pictures 2-5?</w:t>
      </w:r>
    </w:p>
  </w:comment>
  <w:comment w:id="2692" w:author="Alex Messina" w:date="2016-03-29T09:31:00Z" w:initials="AM">
    <w:p w14:paraId="17338624" w14:textId="77777777" w:rsidR="003B7453" w:rsidRDefault="003B7453" w:rsidP="00F660C4">
      <w:pPr>
        <w:pStyle w:val="CommentText"/>
      </w:pPr>
      <w:r>
        <w:rPr>
          <w:rStyle w:val="CommentReference"/>
        </w:rPr>
        <w:annotationRef/>
      </w:r>
      <w:r>
        <w:t>2-5 show just how quickly the watershed responds. In 45 minutes you go from completely clear to big brown sediment plume</w:t>
      </w:r>
    </w:p>
  </w:comment>
  <w:comment w:id="2882" w:author="Geography" w:date="2016-03-29T10:06:00Z" w:initials="G">
    <w:p w14:paraId="7C753BC2" w14:textId="77777777" w:rsidR="003B7453" w:rsidRDefault="003B7453" w:rsidP="009002FB">
      <w:pPr>
        <w:pStyle w:val="CommentText"/>
      </w:pPr>
      <w:r>
        <w:rPr>
          <w:rStyle w:val="CommentReference"/>
        </w:rPr>
        <w:annotationRef/>
      </w:r>
      <w:r>
        <w:t>Add buffer at top margin to points aren’t cut in ½.</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1841B7" w15:done="0"/>
  <w15:commentEx w15:paraId="4488FC1B" w15:done="0"/>
  <w15:commentEx w15:paraId="6712FA42" w15:done="0"/>
  <w15:commentEx w15:paraId="5E17A64B" w15:done="0"/>
  <w15:commentEx w15:paraId="47AF4F83" w15:done="0"/>
  <w15:commentEx w15:paraId="2B8A3207" w15:done="0"/>
  <w15:commentEx w15:paraId="2704A6FF" w15:done="0"/>
  <w15:commentEx w15:paraId="05E9574B" w15:done="0"/>
  <w15:commentEx w15:paraId="090EEA13" w15:done="0"/>
  <w15:commentEx w15:paraId="1C36811E" w15:paraIdParent="090EEA13" w15:done="0"/>
  <w15:commentEx w15:paraId="474FE94D" w15:done="0"/>
  <w15:commentEx w15:paraId="11EE6DA0" w15:done="0"/>
  <w15:commentEx w15:paraId="27538EFC" w15:done="0"/>
  <w15:commentEx w15:paraId="1EEAC312" w15:done="0"/>
  <w15:commentEx w15:paraId="3F8188E2" w15:done="0"/>
  <w15:commentEx w15:paraId="4695B6FD" w15:done="0"/>
  <w15:commentEx w15:paraId="7899D60F" w15:paraIdParent="4695B6FD" w15:done="0"/>
  <w15:commentEx w15:paraId="5C06AF56" w15:done="0"/>
  <w15:commentEx w15:paraId="23C8BA24" w15:done="0"/>
  <w15:commentEx w15:paraId="5ED793A0" w15:done="0"/>
  <w15:commentEx w15:paraId="404597E6" w15:done="0"/>
  <w15:commentEx w15:paraId="5EDA7B72" w15:done="0"/>
  <w15:commentEx w15:paraId="27859B46" w15:done="0"/>
  <w15:commentEx w15:paraId="06C52943" w15:done="0"/>
  <w15:commentEx w15:paraId="20D138E8" w15:done="0"/>
  <w15:commentEx w15:paraId="4D252B4A" w15:done="0"/>
  <w15:commentEx w15:paraId="41767B48" w15:done="0"/>
  <w15:commentEx w15:paraId="273BD3A8" w15:done="0"/>
  <w15:commentEx w15:paraId="36B7C604" w15:done="0"/>
  <w15:commentEx w15:paraId="4EFE185E" w15:done="0"/>
  <w15:commentEx w15:paraId="69DF0FBB" w15:done="0"/>
  <w15:commentEx w15:paraId="423E0901" w15:done="0"/>
  <w15:commentEx w15:paraId="60EC42E1" w15:done="0"/>
  <w15:commentEx w15:paraId="02524AA9" w15:done="0"/>
  <w15:commentEx w15:paraId="5E42FEE2" w15:done="0"/>
  <w15:commentEx w15:paraId="3B110682" w15:done="0"/>
  <w15:commentEx w15:paraId="17338624" w15:paraIdParent="3B110682" w15:done="0"/>
  <w15:commentEx w15:paraId="7C753BC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E697E4" w14:textId="77777777" w:rsidR="00456230" w:rsidRDefault="00456230" w:rsidP="008340DA">
      <w:pPr>
        <w:spacing w:after="0"/>
      </w:pPr>
      <w:r>
        <w:separator/>
      </w:r>
    </w:p>
  </w:endnote>
  <w:endnote w:type="continuationSeparator" w:id="0">
    <w:p w14:paraId="5095CD2B" w14:textId="77777777" w:rsidR="00456230" w:rsidRDefault="00456230"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8735964"/>
      <w:docPartObj>
        <w:docPartGallery w:val="Page Numbers (Bottom of Page)"/>
        <w:docPartUnique/>
      </w:docPartObj>
    </w:sdtPr>
    <w:sdtEndPr>
      <w:rPr>
        <w:noProof/>
      </w:rPr>
    </w:sdtEndPr>
    <w:sdtContent>
      <w:p w14:paraId="01F3FE01" w14:textId="77777777" w:rsidR="003B7453" w:rsidRDefault="003B7453">
        <w:pPr>
          <w:pStyle w:val="Footer"/>
          <w:jc w:val="center"/>
        </w:pPr>
        <w:r>
          <w:fldChar w:fldCharType="begin"/>
        </w:r>
        <w:r>
          <w:instrText xml:space="preserve"> PAGE   \* MERGEFORMAT </w:instrText>
        </w:r>
        <w:r>
          <w:fldChar w:fldCharType="separate"/>
        </w:r>
        <w:r w:rsidR="00DE7C2D">
          <w:rPr>
            <w:noProof/>
          </w:rPr>
          <w:t>1</w:t>
        </w:r>
        <w:r>
          <w:rPr>
            <w:noProof/>
          </w:rPr>
          <w:fldChar w:fldCharType="end"/>
        </w:r>
      </w:p>
    </w:sdtContent>
  </w:sdt>
  <w:p w14:paraId="08640E62" w14:textId="77777777" w:rsidR="003B7453" w:rsidRDefault="003B74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324EBA" w14:textId="77777777" w:rsidR="00456230" w:rsidRDefault="00456230" w:rsidP="008340DA">
      <w:pPr>
        <w:spacing w:after="0"/>
      </w:pPr>
      <w:r>
        <w:separator/>
      </w:r>
    </w:p>
  </w:footnote>
  <w:footnote w:type="continuationSeparator" w:id="0">
    <w:p w14:paraId="45313AD0" w14:textId="77777777" w:rsidR="00456230" w:rsidRDefault="00456230" w:rsidP="008340D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082306"/>
      <w:docPartObj>
        <w:docPartGallery w:val="Page Numbers (Top of Page)"/>
        <w:docPartUnique/>
      </w:docPartObj>
    </w:sdtPr>
    <w:sdtEndPr>
      <w:rPr>
        <w:noProof/>
      </w:rPr>
    </w:sdtEndPr>
    <w:sdtContent>
      <w:p w14:paraId="1C09FBE2" w14:textId="77777777" w:rsidR="003B7453" w:rsidRDefault="003B7453">
        <w:pPr>
          <w:pStyle w:val="Header"/>
          <w:jc w:val="center"/>
        </w:pPr>
        <w:r>
          <w:fldChar w:fldCharType="begin"/>
        </w:r>
        <w:r>
          <w:instrText xml:space="preserve"> PAGE   \* MERGEFORMAT </w:instrText>
        </w:r>
        <w:r>
          <w:fldChar w:fldCharType="separate"/>
        </w:r>
        <w:r w:rsidR="00DE7C2D">
          <w:rPr>
            <w:noProof/>
          </w:rPr>
          <w:t>1</w:t>
        </w:r>
        <w:r>
          <w:rPr>
            <w:noProof/>
          </w:rPr>
          <w:fldChar w:fldCharType="end"/>
        </w:r>
      </w:p>
    </w:sdtContent>
  </w:sdt>
  <w:p w14:paraId="4610DE19" w14:textId="77777777" w:rsidR="003B7453" w:rsidRDefault="003B74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rson w15:author="Geography">
    <w15:presenceInfo w15:providerId="None" w15:userId="Geography"/>
  </w15:person>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0DA"/>
    <w:rsid w:val="00022159"/>
    <w:rsid w:val="0003387C"/>
    <w:rsid w:val="00045EDC"/>
    <w:rsid w:val="00056B22"/>
    <w:rsid w:val="000E29D6"/>
    <w:rsid w:val="001027D2"/>
    <w:rsid w:val="00107B56"/>
    <w:rsid w:val="00114AFF"/>
    <w:rsid w:val="00120BD7"/>
    <w:rsid w:val="0012520E"/>
    <w:rsid w:val="00167B89"/>
    <w:rsid w:val="001B5629"/>
    <w:rsid w:val="001E50A3"/>
    <w:rsid w:val="00240A8B"/>
    <w:rsid w:val="00265673"/>
    <w:rsid w:val="00267162"/>
    <w:rsid w:val="002903D1"/>
    <w:rsid w:val="00292608"/>
    <w:rsid w:val="00293109"/>
    <w:rsid w:val="002A5045"/>
    <w:rsid w:val="002C51CD"/>
    <w:rsid w:val="002D21F3"/>
    <w:rsid w:val="002F494F"/>
    <w:rsid w:val="003554C6"/>
    <w:rsid w:val="003854F2"/>
    <w:rsid w:val="003B7453"/>
    <w:rsid w:val="003B79C6"/>
    <w:rsid w:val="004152F7"/>
    <w:rsid w:val="0043303D"/>
    <w:rsid w:val="00434E16"/>
    <w:rsid w:val="00456230"/>
    <w:rsid w:val="00467BF5"/>
    <w:rsid w:val="00491DA3"/>
    <w:rsid w:val="004C3887"/>
    <w:rsid w:val="004D075D"/>
    <w:rsid w:val="004D30B4"/>
    <w:rsid w:val="004F2CE9"/>
    <w:rsid w:val="00512B2A"/>
    <w:rsid w:val="00560B45"/>
    <w:rsid w:val="00570B3A"/>
    <w:rsid w:val="0059092E"/>
    <w:rsid w:val="005E5BF6"/>
    <w:rsid w:val="005E7EC7"/>
    <w:rsid w:val="006437F2"/>
    <w:rsid w:val="00647015"/>
    <w:rsid w:val="006B7B47"/>
    <w:rsid w:val="00702B42"/>
    <w:rsid w:val="0077169E"/>
    <w:rsid w:val="00783D90"/>
    <w:rsid w:val="007A6854"/>
    <w:rsid w:val="007B6398"/>
    <w:rsid w:val="007D7C9B"/>
    <w:rsid w:val="007E158A"/>
    <w:rsid w:val="007E3E41"/>
    <w:rsid w:val="007F54F5"/>
    <w:rsid w:val="00822507"/>
    <w:rsid w:val="008340DA"/>
    <w:rsid w:val="00885739"/>
    <w:rsid w:val="009002FB"/>
    <w:rsid w:val="00905539"/>
    <w:rsid w:val="00907DFC"/>
    <w:rsid w:val="00981208"/>
    <w:rsid w:val="00987422"/>
    <w:rsid w:val="009A0B2E"/>
    <w:rsid w:val="009D4CD5"/>
    <w:rsid w:val="00A13A1D"/>
    <w:rsid w:val="00A42385"/>
    <w:rsid w:val="00A949C6"/>
    <w:rsid w:val="00AB5159"/>
    <w:rsid w:val="00AF012A"/>
    <w:rsid w:val="00B03D61"/>
    <w:rsid w:val="00B27E7C"/>
    <w:rsid w:val="00B30433"/>
    <w:rsid w:val="00B44692"/>
    <w:rsid w:val="00B855F3"/>
    <w:rsid w:val="00BA58F2"/>
    <w:rsid w:val="00C604D7"/>
    <w:rsid w:val="00C810B0"/>
    <w:rsid w:val="00CB2B05"/>
    <w:rsid w:val="00CC4698"/>
    <w:rsid w:val="00D00184"/>
    <w:rsid w:val="00D22953"/>
    <w:rsid w:val="00D365F0"/>
    <w:rsid w:val="00D771C0"/>
    <w:rsid w:val="00D96F49"/>
    <w:rsid w:val="00DA1E03"/>
    <w:rsid w:val="00DE7C2D"/>
    <w:rsid w:val="00E609B8"/>
    <w:rsid w:val="00F04C94"/>
    <w:rsid w:val="00F660C4"/>
    <w:rsid w:val="00F761EF"/>
    <w:rsid w:val="00FA3E45"/>
    <w:rsid w:val="00FA57E7"/>
    <w:rsid w:val="00FA6103"/>
    <w:rsid w:val="00FB257D"/>
    <w:rsid w:val="00FB34F5"/>
    <w:rsid w:val="00FC04E6"/>
    <w:rsid w:val="00FC2D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4975D5"/>
  <w15:docId w15:val="{457153BB-FEB8-4209-A6C1-89FC6500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semiHidden/>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EFC68-3BE8-4840-8810-3A3EEFF5C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42749</Words>
  <Characters>243672</Characters>
  <Application>Microsoft Office Word</Application>
  <DocSecurity>0</DocSecurity>
  <Lines>2030</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cp:revision>
  <dcterms:created xsi:type="dcterms:W3CDTF">2016-04-06T01:13:00Z</dcterms:created>
  <dcterms:modified xsi:type="dcterms:W3CDTF">2016-04-06T01:13:00Z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