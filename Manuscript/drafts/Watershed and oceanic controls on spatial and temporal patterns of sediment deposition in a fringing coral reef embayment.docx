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A9A53" w14:textId="7CC0522C" w:rsidR="001D06FC" w:rsidRDefault="001D06FC" w:rsidP="008332E1">
      <w:pPr>
        <w:pStyle w:val="Heading10"/>
      </w:pPr>
      <w:r w:rsidRPr="001D06FC">
        <w:t xml:space="preserve">Watershed and oceanic controls on spatial and temporal patterns of sediment deposition in a fringing </w:t>
      </w:r>
      <w:r w:rsidR="008A1479">
        <w:t xml:space="preserve">coral </w:t>
      </w:r>
      <w:r w:rsidRPr="001D06FC">
        <w:t>reef embayment</w:t>
      </w:r>
      <w:r>
        <w:t xml:space="preserve">: </w:t>
      </w:r>
      <w:r w:rsidR="004975E3">
        <w:t>Faga'alu</w:t>
      </w:r>
      <w:r>
        <w:t xml:space="preserve"> Bay, American Samoa</w:t>
      </w:r>
    </w:p>
    <w:p w14:paraId="7BFF67D2" w14:textId="77777777" w:rsidR="001D06FC" w:rsidRDefault="001D06FC" w:rsidP="008332E1">
      <w:pPr>
        <w:keepNext/>
        <w:keepLines/>
        <w:spacing w:after="0"/>
        <w:jc w:val="center"/>
      </w:pPr>
    </w:p>
    <w:p w14:paraId="103EE54B" w14:textId="77777777" w:rsidR="001D06FC" w:rsidRDefault="001D06FC" w:rsidP="008332E1">
      <w:pPr>
        <w:keepNext/>
        <w:keepLines/>
        <w:spacing w:after="0"/>
        <w:jc w:val="center"/>
      </w:pPr>
      <w:r>
        <w:t>by</w:t>
      </w:r>
    </w:p>
    <w:p w14:paraId="57EF276A" w14:textId="77777777" w:rsidR="001D06FC" w:rsidRDefault="001D06FC" w:rsidP="008332E1">
      <w:pPr>
        <w:keepNext/>
        <w:keepLines/>
        <w:spacing w:after="0"/>
      </w:pPr>
    </w:p>
    <w:p w14:paraId="0CC7FE0E" w14:textId="77777777" w:rsidR="001D06FC" w:rsidRDefault="001D06FC" w:rsidP="008332E1">
      <w:pPr>
        <w:keepNext/>
        <w:keepLines/>
        <w:spacing w:after="0"/>
        <w:jc w:val="center"/>
        <w:rPr>
          <w:vertAlign w:val="superscript"/>
        </w:rPr>
      </w:pPr>
      <w:r>
        <w:t>Messina, A.M.</w:t>
      </w:r>
      <w:r>
        <w:rPr>
          <w:vertAlign w:val="superscript"/>
        </w:rPr>
        <w:t>1*</w:t>
      </w:r>
      <w:r>
        <w:t>, Biggs, T.W.</w:t>
      </w:r>
      <w:r>
        <w:rPr>
          <w:vertAlign w:val="superscript"/>
        </w:rPr>
        <w:t>1</w:t>
      </w:r>
      <w:r>
        <w:t>, Storlazzi, C.D.</w:t>
      </w:r>
      <w:r>
        <w:rPr>
          <w:vertAlign w:val="superscript"/>
        </w:rPr>
        <w:t>2</w:t>
      </w:r>
    </w:p>
    <w:p w14:paraId="6F6A0BD1" w14:textId="77777777" w:rsidR="001D06FC" w:rsidRDefault="001D06FC" w:rsidP="008332E1">
      <w:pPr>
        <w:keepNext/>
        <w:keepLines/>
        <w:spacing w:after="0"/>
        <w:jc w:val="center"/>
        <w:rPr>
          <w:vertAlign w:val="superscript"/>
        </w:rPr>
      </w:pPr>
    </w:p>
    <w:p w14:paraId="52543B9F" w14:textId="77777777" w:rsidR="001D06FC" w:rsidRPr="001D06FC" w:rsidRDefault="001D06FC" w:rsidP="008332E1">
      <w:pPr>
        <w:keepNext/>
        <w:keepLines/>
        <w:spacing w:after="0" w:line="480" w:lineRule="auto"/>
        <w:rPr>
          <w:rFonts w:eastAsia="MS Mincho" w:cs="Times New Roman"/>
        </w:rPr>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048035C8" w14:textId="77777777" w:rsidR="001D06FC" w:rsidRPr="001D06FC" w:rsidRDefault="001D06FC" w:rsidP="008332E1">
      <w:pPr>
        <w:keepNext/>
        <w:keepLines/>
        <w:spacing w:after="0" w:line="480" w:lineRule="auto"/>
        <w:ind w:firstLine="720"/>
        <w:rPr>
          <w:rFonts w:eastAsia="MS Mincho" w:cs="Times New Roman"/>
        </w:rPr>
      </w:pPr>
    </w:p>
    <w:p w14:paraId="459BE62A" w14:textId="77777777" w:rsidR="001D06FC" w:rsidRDefault="001D06FC" w:rsidP="008332E1">
      <w:pPr>
        <w:keepNext/>
        <w:keepLines/>
        <w:spacing w:after="0" w:line="480" w:lineRule="auto"/>
        <w:rPr>
          <w:rFonts w:eastAsia="MS Mincho" w:cs="Times New Roman"/>
        </w:rPr>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08D9AF0E" w14:textId="77777777" w:rsidR="001D06FC" w:rsidRDefault="001D06FC" w:rsidP="008332E1">
      <w:pPr>
        <w:keepNext/>
        <w:keepLines/>
        <w:spacing w:after="160" w:line="259" w:lineRule="auto"/>
        <w:rPr>
          <w:rFonts w:eastAsia="MS Mincho" w:cs="Times New Roman"/>
        </w:rPr>
      </w:pPr>
      <w:r>
        <w:rPr>
          <w:rFonts w:eastAsia="MS Mincho" w:cs="Times New Roman"/>
        </w:rPr>
        <w:br w:type="page"/>
      </w:r>
    </w:p>
    <w:p w14:paraId="221D5EBD" w14:textId="77777777" w:rsidR="001D06FC" w:rsidRPr="00F52D0A" w:rsidRDefault="001D06FC" w:rsidP="008332E1">
      <w:pPr>
        <w:pStyle w:val="Heading10"/>
        <w:jc w:val="center"/>
      </w:pPr>
      <w:r w:rsidRPr="00F52D0A">
        <w:lastRenderedPageBreak/>
        <w:t>A</w:t>
      </w:r>
      <w:r>
        <w:t>bstract</w:t>
      </w:r>
    </w:p>
    <w:p w14:paraId="5BC84A68" w14:textId="00F88502" w:rsidR="00790D87" w:rsidRDefault="00790D87" w:rsidP="008332E1">
      <w:pPr>
        <w:keepNext/>
        <w:keepLines/>
        <w:ind w:firstLine="720"/>
      </w:pPr>
      <w:r>
        <w:t xml:space="preserve">Sediment accumulation </w:t>
      </w:r>
      <w:r w:rsidR="005F5683">
        <w:t>(“</w:t>
      </w:r>
      <w:r w:rsidR="003E109B">
        <w:t>sediment accumulation</w:t>
      </w:r>
      <w:r w:rsidR="005F5683">
        <w:t xml:space="preserve">”) </w:t>
      </w:r>
      <w:r>
        <w:t>on SedPods and in Tubes was monitored quasi-monthly over a one</w:t>
      </w:r>
      <w:r w:rsidR="008A1479">
        <w:t>-</w:t>
      </w:r>
      <w:r>
        <w:t>year period and related to measured and modeled suspended sediment yield from the adjacent watershed (SSY)</w:t>
      </w:r>
      <w:r w:rsidR="006B504D">
        <w:t>, m</w:t>
      </w:r>
      <w:r>
        <w:t xml:space="preserve">ean </w:t>
      </w:r>
      <w:r w:rsidR="006B504D">
        <w:t>m</w:t>
      </w:r>
      <w:r>
        <w:t>o</w:t>
      </w:r>
      <w:r w:rsidR="005F5683">
        <w:t xml:space="preserve">nthly </w:t>
      </w:r>
      <w:r w:rsidR="006B504D">
        <w:t>s</w:t>
      </w:r>
      <w:r w:rsidR="005F5683">
        <w:t xml:space="preserve">ignificant </w:t>
      </w:r>
      <w:r w:rsidR="006B504D">
        <w:t>w</w:t>
      </w:r>
      <w:r w:rsidR="005F5683">
        <w:t xml:space="preserve">ave </w:t>
      </w:r>
      <w:r w:rsidR="006B504D">
        <w:t>h</w:t>
      </w:r>
      <w:r w:rsidR="005F5683">
        <w:t>eight (Waves</w:t>
      </w:r>
      <w:r>
        <w:t>)</w:t>
      </w:r>
      <w:r w:rsidR="006B504D">
        <w:t>, and circulation patterns in a small (</w:t>
      </w:r>
      <w:r w:rsidR="008A1479">
        <w:t xml:space="preserve">0.4 </w:t>
      </w:r>
      <w:r w:rsidR="006B504D">
        <w:t>km</w:t>
      </w:r>
      <w:r w:rsidR="006B504D" w:rsidRPr="008A1479">
        <w:rPr>
          <w:vertAlign w:val="superscript"/>
        </w:rPr>
        <w:t>2</w:t>
      </w:r>
      <w:r w:rsidR="006B504D">
        <w:t>) coral reef fringed embayment</w:t>
      </w:r>
      <w:r>
        <w:t>.</w:t>
      </w:r>
      <w:r w:rsidR="005F5683">
        <w:t xml:space="preserve"> Sediment traps were deployed at 9 sites </w:t>
      </w:r>
      <w:r w:rsidR="006B504D">
        <w:t xml:space="preserve">in the bay </w:t>
      </w:r>
      <w:r w:rsidR="005F5683">
        <w:t xml:space="preserve">to sample gradients in distance from the stream outlet and wave-forced currents over the reef flat, and differences between fore reef and reef flats. This represented unprecedented spatial </w:t>
      </w:r>
      <w:r w:rsidR="00AF2032">
        <w:t xml:space="preserve">coverage for such a small area: </w:t>
      </w:r>
      <w:commentRangeStart w:id="0"/>
      <w:commentRangeStart w:id="1"/>
      <w:r w:rsidR="00AF2032">
        <w:t xml:space="preserve">9 traps </w:t>
      </w:r>
      <w:r w:rsidR="006B504D">
        <w:t xml:space="preserve">in </w:t>
      </w:r>
      <w:r w:rsidR="008A1479">
        <w:t>0.4</w:t>
      </w:r>
      <w:r w:rsidR="006B504D">
        <w:t xml:space="preserve"> km</w:t>
      </w:r>
      <w:r w:rsidR="006B504D" w:rsidRPr="008A1479">
        <w:rPr>
          <w:vertAlign w:val="superscript"/>
        </w:rPr>
        <w:t>2</w:t>
      </w:r>
      <w:r w:rsidR="006B504D">
        <w:t xml:space="preserve"> </w:t>
      </w:r>
      <w:r w:rsidR="00AF2032">
        <w:t xml:space="preserve">compared to 8 for all of </w:t>
      </w:r>
      <w:r w:rsidR="005F5683">
        <w:t xml:space="preserve">South </w:t>
      </w:r>
      <w:r w:rsidR="00AF2032">
        <w:t xml:space="preserve">Molokai reef </w:t>
      </w:r>
      <w:r w:rsidR="00BF3267">
        <w:t xml:space="preserve">(61 km) </w:t>
      </w:r>
      <w:r w:rsidR="00AF2032">
        <w:fldChar w:fldCharType="begin" w:fldLock="1"/>
      </w:r>
      <w:r w:rsidR="000E551B">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rsidR="00AF2032">
        <w:fldChar w:fldCharType="separate"/>
      </w:r>
      <w:r w:rsidR="00AF2032" w:rsidRPr="00AF2032">
        <w:rPr>
          <w:noProof/>
        </w:rPr>
        <w:t>(Bothner et al. 2006)</w:t>
      </w:r>
      <w:r w:rsidR="00AF2032">
        <w:fldChar w:fldCharType="end"/>
      </w:r>
      <w:r w:rsidR="006B504D">
        <w:t xml:space="preserve">, </w:t>
      </w:r>
      <w:r w:rsidR="000E551B">
        <w:t>6 in Hanalei Bay</w:t>
      </w:r>
      <w:r w:rsidR="00BF3267">
        <w:t xml:space="preserve"> (3km</w:t>
      </w:r>
      <w:r w:rsidR="00BF3267" w:rsidRPr="00BF3267">
        <w:rPr>
          <w:vertAlign w:val="superscript"/>
        </w:rPr>
        <w:t>2</w:t>
      </w:r>
      <w:r w:rsidR="00BF3267">
        <w:t>)</w:t>
      </w:r>
      <w:r w:rsidR="000E551B">
        <w:t xml:space="preserve"> </w:t>
      </w:r>
      <w:r w:rsidR="000E551B">
        <w:fldChar w:fldCharType="begin" w:fldLock="1"/>
      </w:r>
      <w:r w:rsidR="000E551B">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51B">
        <w:fldChar w:fldCharType="separate"/>
      </w:r>
      <w:r w:rsidR="000E551B" w:rsidRPr="000E551B">
        <w:rPr>
          <w:noProof/>
        </w:rPr>
        <w:t>(Storlazzi et al. 2009)</w:t>
      </w:r>
      <w:r w:rsidR="000E551B">
        <w:fldChar w:fldCharType="end"/>
      </w:r>
      <w:r w:rsidR="006B504D">
        <w:t>,</w:t>
      </w:r>
      <w:r w:rsidR="000E551B">
        <w:t xml:space="preserve"> and 16 sites for 6 watersheds on St. John, USVI </w:t>
      </w:r>
      <w:r w:rsidR="000E551B">
        <w:fldChar w:fldCharType="begin" w:fldLock="1"/>
      </w:r>
      <w:r w:rsidR="00C7606F">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0E551B">
        <w:fldChar w:fldCharType="separate"/>
      </w:r>
      <w:r w:rsidR="000E551B" w:rsidRPr="000E551B">
        <w:rPr>
          <w:noProof/>
        </w:rPr>
        <w:t>(Gray et al. 2012)</w:t>
      </w:r>
      <w:r w:rsidR="000E551B">
        <w:fldChar w:fldCharType="end"/>
      </w:r>
      <w:r w:rsidR="00AF2032">
        <w:t>.</w:t>
      </w:r>
      <w:commentRangeEnd w:id="0"/>
      <w:r w:rsidR="006B504D">
        <w:rPr>
          <w:rStyle w:val="CommentReference"/>
          <w:rFonts w:asciiTheme="minorHAnsi" w:hAnsiTheme="minorHAnsi"/>
        </w:rPr>
        <w:commentReference w:id="0"/>
      </w:r>
      <w:r w:rsidR="00AF2032">
        <w:t xml:space="preserve"> </w:t>
      </w:r>
      <w:commentRangeEnd w:id="1"/>
      <w:r w:rsidR="00C43055">
        <w:rPr>
          <w:rStyle w:val="CommentReference"/>
          <w:rFonts w:asciiTheme="minorHAnsi" w:hAnsiTheme="minorHAnsi"/>
        </w:rPr>
        <w:commentReference w:id="1"/>
      </w:r>
      <w:r w:rsidR="005F5683">
        <w:t xml:space="preserve">Similar to other studies, </w:t>
      </w:r>
      <w:r w:rsidR="00F61A17">
        <w:t xml:space="preserve">SedPods measured </w:t>
      </w:r>
      <w:r w:rsidR="00B37BCF">
        <w:t xml:space="preserve">an order of magnitude </w:t>
      </w:r>
      <w:r w:rsidR="00F61A17">
        <w:t>less sediment accumulation than Tubes.</w:t>
      </w:r>
      <w:r w:rsidR="005F5683">
        <w:t xml:space="preserve"> </w:t>
      </w:r>
      <w:r w:rsidR="003E109B">
        <w:t>Sediment accumulation</w:t>
      </w:r>
      <w:r w:rsidR="00B37BCF">
        <w:t xml:space="preserve"> in </w:t>
      </w:r>
      <w:r w:rsidR="00F61A17">
        <w:t xml:space="preserve">Tubes </w:t>
      </w:r>
      <w:r w:rsidR="00B37BCF">
        <w:t>on the northern reef</w:t>
      </w:r>
      <w:r w:rsidR="005F5683">
        <w:t xml:space="preserve"> in </w:t>
      </w:r>
      <w:r w:rsidR="004975E3">
        <w:t>Faga'alu</w:t>
      </w:r>
      <w:r w:rsidR="006B504D">
        <w:t xml:space="preserve"> </w:t>
      </w:r>
      <w:r w:rsidR="00B37BCF">
        <w:t>exceeded literature values for coral health impact thresholds</w:t>
      </w:r>
      <w:r w:rsidR="006B504D">
        <w:t xml:space="preserve"> in some collections</w:t>
      </w:r>
      <w:r w:rsidR="00F61A17">
        <w:t>.</w:t>
      </w:r>
      <w:r w:rsidR="005F5683">
        <w:t xml:space="preserve"> </w:t>
      </w:r>
      <w:r>
        <w:t>Average sediment accumulation</w:t>
      </w:r>
      <w:r w:rsidR="00EA173F">
        <w:t xml:space="preserve"> in Tubes and on SedPods</w:t>
      </w:r>
      <w:r>
        <w:t xml:space="preserve"> over the study period showed a clear spatial pattern of higher</w:t>
      </w:r>
      <w:r w:rsidR="00B37BCF">
        <w:t xml:space="preserve"> total and terrigenous</w:t>
      </w:r>
      <w:r>
        <w:t xml:space="preserve"> accumulation near the stream outlet, over the northern reef, and </w:t>
      </w:r>
      <w:r w:rsidR="006B504D">
        <w:t xml:space="preserve">in </w:t>
      </w:r>
      <w:r>
        <w:t xml:space="preserve">deep areas on the forereef near the channel. </w:t>
      </w:r>
      <w:r w:rsidR="005F5683">
        <w:t xml:space="preserve">Sediment </w:t>
      </w:r>
      <w:r w:rsidR="006B504D">
        <w:t xml:space="preserve">chemical </w:t>
      </w:r>
      <w:r w:rsidR="005F5683">
        <w:t xml:space="preserve">composition </w:t>
      </w:r>
      <w:r w:rsidR="00BF3267">
        <w:t xml:space="preserve">(organic, terrigenous, </w:t>
      </w:r>
      <w:r w:rsidR="006B504D">
        <w:t>carbonate)</w:t>
      </w:r>
      <w:r w:rsidR="0021782B">
        <w:t xml:space="preserve"> was dominated by the carbonate fraction (</w:t>
      </w:r>
      <w:r w:rsidR="00BF3267">
        <w:t>60-80</w:t>
      </w:r>
      <w:r w:rsidR="0021782B">
        <w:t>%) and</w:t>
      </w:r>
      <w:r w:rsidR="006B504D">
        <w:t xml:space="preserve"> </w:t>
      </w:r>
      <w:r w:rsidR="00AA3047">
        <w:t>reflected</w:t>
      </w:r>
      <w:r w:rsidR="005F5683">
        <w:t xml:space="preserve"> the composition of surrounding benthic sediment, indicating resuspension, </w:t>
      </w:r>
      <w:r w:rsidR="0021782B">
        <w:t xml:space="preserve">though </w:t>
      </w:r>
      <w:r w:rsidR="001A2069">
        <w:t>the</w:t>
      </w:r>
      <w:r w:rsidR="006B504D">
        <w:t xml:space="preserve"> </w:t>
      </w:r>
      <w:r w:rsidR="005F5683">
        <w:t xml:space="preserve">terrigenous </w:t>
      </w:r>
      <w:r w:rsidR="006B504D">
        <w:t xml:space="preserve">fraction </w:t>
      </w:r>
      <w:r w:rsidR="001A2069">
        <w:t xml:space="preserve">was higher </w:t>
      </w:r>
      <w:r w:rsidR="006B504D">
        <w:t xml:space="preserve">compared to the surrounding </w:t>
      </w:r>
      <w:r w:rsidR="0021782B">
        <w:t xml:space="preserve">benthic </w:t>
      </w:r>
      <w:r w:rsidR="006B504D">
        <w:t xml:space="preserve">sediment </w:t>
      </w:r>
      <w:r w:rsidR="005F5683">
        <w:t>on the north reef, suggesting enrichment by flood-supplied SSY</w:t>
      </w:r>
      <w:r w:rsidR="008A1479">
        <w:t xml:space="preserve">. </w:t>
      </w:r>
      <w:r w:rsidR="003E109B">
        <w:t>Sediment accumulation</w:t>
      </w:r>
      <w:r w:rsidR="006B504D">
        <w:t xml:space="preserve"> r</w:t>
      </w:r>
      <w:r w:rsidR="005F5683">
        <w:t>ates</w:t>
      </w:r>
      <w:r w:rsidR="001A2069">
        <w:t xml:space="preserve"> in tubes</w:t>
      </w:r>
      <w:r w:rsidR="005F5683">
        <w:t xml:space="preserve"> were </w:t>
      </w:r>
      <w:r w:rsidR="00F61A17">
        <w:t xml:space="preserve">significantly correlated with waves on both the North and South reefs, suggesting wave-driven resuspension of reef-derived sediment is </w:t>
      </w:r>
      <w:r w:rsidR="005F5683">
        <w:t xml:space="preserve">the dominant source of </w:t>
      </w:r>
      <w:r w:rsidR="003E109B">
        <w:t>sediment accumulation</w:t>
      </w:r>
      <w:r w:rsidR="005F5683">
        <w:t xml:space="preserve"> on corals</w:t>
      </w:r>
      <w:r w:rsidR="00F61A17">
        <w:t>.</w:t>
      </w:r>
      <w:r w:rsidR="005F5683">
        <w:t xml:space="preserve"> </w:t>
      </w:r>
      <w:r w:rsidR="003E109B">
        <w:t>Sediment accumulation</w:t>
      </w:r>
      <w:r w:rsidR="001A2069">
        <w:t xml:space="preserve"> on SedPods w</w:t>
      </w:r>
      <w:r w:rsidR="0021782B">
        <w:t>as</w:t>
      </w:r>
      <w:r w:rsidR="001A2069">
        <w:t xml:space="preserve"> negatively correlated with waves</w:t>
      </w:r>
      <w:r w:rsidR="0021782B">
        <w:t xml:space="preserve"> in a few locations</w:t>
      </w:r>
      <w:r w:rsidR="001A2069">
        <w:t xml:space="preserve">, suggesting wave-driven resuspension of deposited sediment.  </w:t>
      </w:r>
      <w:commentRangeStart w:id="2"/>
      <w:commentRangeStart w:id="3"/>
      <w:r w:rsidR="00F61A17">
        <w:t>Terrigenous</w:t>
      </w:r>
      <w:r w:rsidR="005F5683">
        <w:t xml:space="preserve"> </w:t>
      </w:r>
      <w:r w:rsidR="003E109B">
        <w:t>sediment accumulation</w:t>
      </w:r>
      <w:r w:rsidR="00F61A17">
        <w:t xml:space="preserve"> </w:t>
      </w:r>
      <w:r w:rsidR="005F5683">
        <w:t xml:space="preserve">significantly </w:t>
      </w:r>
      <w:r w:rsidR="00F61A17">
        <w:t xml:space="preserve">correlated </w:t>
      </w:r>
      <w:r w:rsidR="005F5683">
        <w:t xml:space="preserve">(p&lt;0.05) </w:t>
      </w:r>
      <w:r w:rsidR="00F61A17">
        <w:t>with SSY</w:t>
      </w:r>
      <w:r w:rsidR="001A2069">
        <w:t xml:space="preserve"> </w:t>
      </w:r>
      <w:r w:rsidR="00F61A17">
        <w:t>in the Tube nearest the stream outlet</w:t>
      </w:r>
      <w:commentRangeEnd w:id="2"/>
      <w:r w:rsidR="001A2069">
        <w:rPr>
          <w:rStyle w:val="CommentReference"/>
          <w:rFonts w:asciiTheme="minorHAnsi" w:hAnsiTheme="minorHAnsi"/>
        </w:rPr>
        <w:commentReference w:id="2"/>
      </w:r>
      <w:commentRangeEnd w:id="3"/>
      <w:r w:rsidR="008A1479">
        <w:rPr>
          <w:rStyle w:val="CommentReference"/>
          <w:rFonts w:asciiTheme="minorHAnsi" w:hAnsiTheme="minorHAnsi"/>
        </w:rPr>
        <w:commentReference w:id="3"/>
      </w:r>
      <w:r w:rsidR="00F61A17">
        <w:t>, suggesting hydrodynamic circulation exerts a strong influence on sediment accumulation over the reef.</w:t>
      </w:r>
      <w:r w:rsidR="005F5683">
        <w:t xml:space="preserve"> </w:t>
      </w:r>
      <w:r w:rsidR="00AA3047">
        <w:t xml:space="preserve">The </w:t>
      </w:r>
      <w:r w:rsidR="001A2069">
        <w:t xml:space="preserve">understanding of </w:t>
      </w:r>
      <w:r w:rsidR="003E109B">
        <w:t>sediment accumulation</w:t>
      </w:r>
      <w:r w:rsidR="001A2069">
        <w:t xml:space="preserve"> s</w:t>
      </w:r>
      <w:r w:rsidR="00AA3047">
        <w:t>upport</w:t>
      </w:r>
      <w:r w:rsidR="001A2069">
        <w:t>s</w:t>
      </w:r>
      <w:r w:rsidR="00AA3047">
        <w:t xml:space="preserve"> local management actions to reduce sediment yield from the watershed by understanding sediment dynamics impacting coral health, using relatively simple methods that require few technical and personnel resources.</w:t>
      </w:r>
    </w:p>
    <w:p w14:paraId="2DDB5824" w14:textId="77777777" w:rsidR="00790D87" w:rsidRPr="001D06FC" w:rsidRDefault="003536DF" w:rsidP="008332E1">
      <w:pPr>
        <w:keepNext/>
        <w:keepLines/>
      </w:pPr>
      <w:r>
        <w:t xml:space="preserve"> </w:t>
      </w:r>
    </w:p>
    <w:p w14:paraId="52D1272E" w14:textId="77777777" w:rsidR="001D06FC" w:rsidRDefault="001D06FC" w:rsidP="008332E1">
      <w:pPr>
        <w:pStyle w:val="Heading10"/>
      </w:pPr>
      <w:r>
        <w:t>Keywords:</w:t>
      </w:r>
    </w:p>
    <w:p w14:paraId="3CD90234" w14:textId="3C4655A2" w:rsidR="001D06FC" w:rsidRDefault="001D06FC" w:rsidP="008332E1">
      <w:pPr>
        <w:keepNext/>
        <w:keepLines/>
        <w:spacing w:after="0"/>
      </w:pPr>
      <w:r>
        <w:t>coral reefs,</w:t>
      </w:r>
      <w:r w:rsidR="00967E06">
        <w:t xml:space="preserve"> sediment</w:t>
      </w:r>
      <w:r w:rsidR="002E4F9F">
        <w:t xml:space="preserve"> accumul</w:t>
      </w:r>
      <w:r w:rsidR="00967E06">
        <w:t>ation, SedPods, sediment traps, American Samoa</w:t>
      </w:r>
    </w:p>
    <w:p w14:paraId="6C364D58" w14:textId="77777777" w:rsidR="001D06FC" w:rsidRDefault="001D06FC" w:rsidP="008332E1">
      <w:pPr>
        <w:keepNext/>
        <w:keepLines/>
        <w:spacing w:after="0"/>
      </w:pPr>
    </w:p>
    <w:p w14:paraId="7A421B9B" w14:textId="77777777" w:rsidR="003E544B" w:rsidRDefault="00D80EEB" w:rsidP="008332E1">
      <w:pPr>
        <w:pStyle w:val="Heading10"/>
      </w:pPr>
      <w:r>
        <w:t xml:space="preserve">1. </w:t>
      </w:r>
      <w:commentRangeStart w:id="4"/>
      <w:r w:rsidR="001D06FC">
        <w:t>Introduction</w:t>
      </w:r>
      <w:commentRangeEnd w:id="4"/>
      <w:r w:rsidR="000031CD">
        <w:rPr>
          <w:rStyle w:val="CommentReference"/>
          <w:rFonts w:asciiTheme="minorHAnsi" w:eastAsiaTheme="minorHAnsi" w:hAnsiTheme="minorHAnsi" w:cstheme="minorBidi"/>
          <w:b w:val="0"/>
          <w:color w:val="auto"/>
        </w:rPr>
        <w:commentReference w:id="4"/>
      </w:r>
    </w:p>
    <w:p w14:paraId="552A0637" w14:textId="77777777" w:rsidR="003E544B" w:rsidRDefault="003E544B" w:rsidP="008332E1">
      <w:pPr>
        <w:keepNext/>
        <w:keepLines/>
      </w:pPr>
      <w:r>
        <w:t>Problem</w:t>
      </w:r>
    </w:p>
    <w:p w14:paraId="483D3E07" w14:textId="4D4AC71B" w:rsidR="00DA3790" w:rsidRDefault="00DA3790" w:rsidP="008332E1">
      <w:pPr>
        <w:keepNext/>
        <w:keepLines/>
        <w:ind w:firstLine="720"/>
      </w:pPr>
      <w:r>
        <w:t xml:space="preserve">Coral reefs adjacent steep, mountainous watersheds are exposed to both </w:t>
      </w:r>
      <w:r w:rsidR="00075565">
        <w:t xml:space="preserve">reef-derived </w:t>
      </w:r>
      <w:r>
        <w:t>carbonate sedime</w:t>
      </w:r>
      <w:r w:rsidR="00075565">
        <w:t xml:space="preserve">nt </w:t>
      </w:r>
      <w:r>
        <w:t xml:space="preserve">and </w:t>
      </w:r>
      <w:r w:rsidR="001A2069">
        <w:t>watershed-derived</w:t>
      </w:r>
      <w:r w:rsidR="00075565">
        <w:t xml:space="preserve"> </w:t>
      </w:r>
      <w:r>
        <w:t>te</w:t>
      </w:r>
      <w:r w:rsidR="00075565">
        <w:t>rrigenous sediment</w:t>
      </w:r>
      <w:r>
        <w:t xml:space="preserve">. Given the increased yield of terrigenous sediment to coastal waters </w:t>
      </w:r>
      <w:r w:rsidR="00075565">
        <w:t>from</w:t>
      </w:r>
      <w:r>
        <w:t xml:space="preserve"> anthropogenic </w:t>
      </w:r>
      <w:r w:rsidR="00075565">
        <w:t>disturbance on many</w:t>
      </w:r>
      <w:r>
        <w:t xml:space="preserve"> islands in the South Pacific and elsewhere </w:t>
      </w:r>
      <w:r>
        <w:fldChar w:fldCharType="begin" w:fldLock="1"/>
      </w:r>
      <w:r w:rsidR="005C46CA">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fldChar w:fldCharType="separate"/>
      </w:r>
      <w:r w:rsidR="005C46CA" w:rsidRPr="005C46CA">
        <w:rPr>
          <w:noProof/>
        </w:rPr>
        <w:t>(Hettler et al. 1997; Ramos-Scharrón and Macdonald 2007; Bégin et al. 2014; Messina and Biggs 2016)</w:t>
      </w:r>
      <w:r>
        <w:fldChar w:fldCharType="end"/>
      </w:r>
      <w:r>
        <w:t xml:space="preserve">, an integrated understanding of how flood-supplied terrigenous sediment and water circulation control sediment deposition and residence time is essential for identifying and mitigating coral health impacts </w:t>
      </w:r>
      <w:r>
        <w:fldChar w:fldCharType="begin" w:fldLock="1"/>
      </w:r>
      <w:r w:rsidR="00AD3913">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00075565" w:rsidRPr="00075565">
        <w:rPr>
          <w:noProof/>
        </w:rPr>
        <w:t>(Draut et al. 2009; Bartley et al. 2014)</w:t>
      </w:r>
      <w:r>
        <w:fldChar w:fldCharType="end"/>
      </w:r>
      <w:r>
        <w:t>.</w:t>
      </w:r>
    </w:p>
    <w:p w14:paraId="70816868" w14:textId="1F5E0C82" w:rsidR="005271B3" w:rsidRDefault="00AD3913" w:rsidP="008332E1">
      <w:pPr>
        <w:keepNext/>
        <w:keepLines/>
        <w:ind w:firstLine="720"/>
      </w:pPr>
      <w:r>
        <w:lastRenderedPageBreak/>
        <w:t xml:space="preserve">Many researchers have established causal links between sediment impacts and declines in reef health </w:t>
      </w:r>
      <w:r>
        <w:fldChar w:fldCharType="begin" w:fldLock="1"/>
      </w:r>
      <w:r w:rsidR="008629FF">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"(Fabricius 2005; Erftemeijer et al. 2012)", "plainTextFormattedCitation" : "(Fabricius 2005; Erftemeijer et al. 2012)", "previouslyFormattedCitation" : "(Fabricius 2005; Erftemeijer et al. 2012)" }, "properties" : { "noteIndex" : 0 }, "schema" : "https://github.com/citation-style-language/schema/raw/master/csl-citation.json" }</w:instrText>
      </w:r>
      <w:r>
        <w:fldChar w:fldCharType="separate"/>
      </w:r>
      <w:r w:rsidRPr="00AD3913">
        <w:rPr>
          <w:noProof/>
        </w:rPr>
        <w:t>(Fabricius 2005; Erftemeijer et al. 2012)</w:t>
      </w:r>
      <w:r>
        <w:fldChar w:fldCharType="end"/>
      </w:r>
      <w:r>
        <w:t>. Briefly, i</w:t>
      </w:r>
      <w:r w:rsidR="001D06FC">
        <w:t xml:space="preserve">ncreased suspended sediment concentrations </w:t>
      </w:r>
      <w:r w:rsidR="00075565">
        <w:t xml:space="preserve">(SSC) </w:t>
      </w:r>
      <w:r w:rsidR="001D06FC">
        <w:t>can reduce the c</w:t>
      </w:r>
      <w:r w:rsidR="00075565">
        <w:t>oral health</w:t>
      </w:r>
      <w:r w:rsidR="009F28AB">
        <w:t xml:space="preserve"> by attenuating photosynthetically active radiation</w:t>
      </w:r>
      <w:r w:rsidR="004F648B">
        <w:t xml:space="preserve"> (PAR)</w:t>
      </w:r>
      <w:r w:rsidR="009F28AB">
        <w:t xml:space="preserve"> </w:t>
      </w:r>
      <w:r w:rsidR="001D06FC">
        <w:fldChar w:fldCharType="begin" w:fldLock="1"/>
      </w:r>
      <w:r w:rsidR="001D06F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1D06FC">
        <w:fldChar w:fldCharType="separate"/>
      </w:r>
      <w:r w:rsidR="001D06FC">
        <w:rPr>
          <w:noProof/>
        </w:rPr>
        <w:t>(Storlazzi et al. 2015)</w:t>
      </w:r>
      <w:r w:rsidR="001D06FC">
        <w:fldChar w:fldCharType="end"/>
      </w:r>
      <w:r w:rsidR="00C32918">
        <w:t xml:space="preserve"> and</w:t>
      </w:r>
      <w:r w:rsidR="001D06FC">
        <w:t xml:space="preserve"> </w:t>
      </w:r>
      <w:r w:rsidR="00C32918">
        <w:t xml:space="preserve">interfering with coral spawning </w:t>
      </w:r>
      <w:r w:rsidR="00C32918">
        <w:fldChar w:fldCharType="begin" w:fldLock="1"/>
      </w:r>
      <w:r w:rsidR="00C32918">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C32918">
        <w:fldChar w:fldCharType="separate"/>
      </w:r>
      <w:r w:rsidR="00C32918" w:rsidRPr="00C32918">
        <w:rPr>
          <w:noProof/>
        </w:rPr>
        <w:t>(Erftemeijer et al. 2012)</w:t>
      </w:r>
      <w:r w:rsidR="00C32918">
        <w:fldChar w:fldCharType="end"/>
      </w:r>
      <w:r w:rsidR="00C32918">
        <w:t>.</w:t>
      </w:r>
      <w:r w:rsidR="00075565">
        <w:t xml:space="preserve"> Increased </w:t>
      </w:r>
      <w:r w:rsidR="001D06FC">
        <w:t xml:space="preserve">sediment </w:t>
      </w:r>
      <w:r w:rsidR="00075565">
        <w:t>deposition and accumulation</w:t>
      </w:r>
      <w:r w:rsidR="00483D4A">
        <w:t xml:space="preserve"> (“</w:t>
      </w:r>
      <w:r w:rsidR="003E109B">
        <w:t>sediment accumulation</w:t>
      </w:r>
      <w:r w:rsidR="00483D4A">
        <w:t>”)</w:t>
      </w:r>
      <w:r w:rsidR="001D06FC">
        <w:t xml:space="preserve"> can </w:t>
      </w:r>
      <w:r w:rsidR="00075565">
        <w:t>further impact corals</w:t>
      </w:r>
      <w:r w:rsidR="001D06FC">
        <w:t xml:space="preserve"> by blocking all light for photosynthesis</w:t>
      </w:r>
      <w:r w:rsidR="00C32918">
        <w:t xml:space="preserve">, causing tissue damage </w:t>
      </w:r>
      <w:r w:rsidR="00C32918">
        <w:fldChar w:fldCharType="begin" w:fldLock="1"/>
      </w:r>
      <w:r w:rsidR="00C32918">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C32918">
        <w:fldChar w:fldCharType="separate"/>
      </w:r>
      <w:r w:rsidR="00C32918">
        <w:rPr>
          <w:noProof/>
        </w:rPr>
        <w:t>(Weber et al. 2012)</w:t>
      </w:r>
      <w:r w:rsidR="00C32918">
        <w:fldChar w:fldCharType="end"/>
      </w:r>
      <w:r w:rsidR="001D06FC">
        <w:t xml:space="preserve">, </w:t>
      </w:r>
      <w:r>
        <w:t xml:space="preserve">requiring energy for self-cleaning, and </w:t>
      </w:r>
      <w:r w:rsidR="001D06FC">
        <w:t xml:space="preserve">blocking </w:t>
      </w:r>
      <w:r>
        <w:t xml:space="preserve">larval recruitment </w:t>
      </w:r>
      <w:r w:rsidR="001D06FC">
        <w:t>sites</w:t>
      </w:r>
      <w:r w:rsidR="007240CF">
        <w:t xml:space="preserve"> </w:t>
      </w:r>
      <w:r w:rsidR="007240CF">
        <w:fldChar w:fldCharType="begin" w:fldLock="1"/>
      </w:r>
      <w:r w:rsidR="007240CF">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007240CF">
        <w:fldChar w:fldCharType="separate"/>
      </w:r>
      <w:r w:rsidR="007240CF" w:rsidRPr="007240CF">
        <w:rPr>
          <w:noProof/>
        </w:rPr>
        <w:t>(DeMartini et al. 2013; Jokiel et al. 2014)</w:t>
      </w:r>
      <w:r w:rsidR="007240CF">
        <w:fldChar w:fldCharType="end"/>
      </w:r>
      <w:r w:rsidR="005271B3">
        <w:t xml:space="preserve">. </w:t>
      </w:r>
      <w:r>
        <w:t xml:space="preserve">Sediment can also decrease </w:t>
      </w:r>
      <w:r w:rsidR="00A97C47">
        <w:t>epilithic algae</w:t>
      </w:r>
      <w:r>
        <w:t xml:space="preserve"> growth</w:t>
      </w:r>
      <w:r w:rsidR="00A97C47">
        <w:t xml:space="preserve"> by developing black basal sediment layers high in hydrogen sulfide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A97C47">
        <w:t xml:space="preserve">, similar to the necrotic effects on corals </w:t>
      </w:r>
      <w:r w:rsidR="00A97C47">
        <w:fldChar w:fldCharType="begin" w:fldLock="1"/>
      </w:r>
      <w:r w:rsidR="00A97C47">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A97C47">
        <w:fldChar w:fldCharType="separate"/>
      </w:r>
      <w:r w:rsidR="00A97C47">
        <w:rPr>
          <w:noProof/>
        </w:rPr>
        <w:t>(Weber et al. 2012)</w:t>
      </w:r>
      <w:r w:rsidR="00A97C47">
        <w:fldChar w:fldCharType="end"/>
      </w:r>
      <w:r w:rsidR="00A97C47">
        <w:t xml:space="preserve">. Under moderate </w:t>
      </w:r>
      <w:r w:rsidR="003E109B">
        <w:t>sediment accumulation</w:t>
      </w:r>
      <w:r w:rsidR="00A97C47">
        <w:t xml:space="preserve"> or high energy hydrodynamic conditions, herbivory can maintain short, healthy algal communities, but in slow-moving waters with high organic terrigenous sediment the anoxic black basal layers are more common at shallower sediment depths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C32918">
        <w:t xml:space="preserve">. </w:t>
      </w:r>
      <w:r>
        <w:t xml:space="preserve">Increased </w:t>
      </w:r>
      <w:r w:rsidR="003E109B">
        <w:t>sediment accumulation</w:t>
      </w:r>
      <w:r>
        <w:t xml:space="preserve"> also decreases </w:t>
      </w:r>
      <w:r w:rsidR="007240CF">
        <w:t xml:space="preserve">numbers of fish </w:t>
      </w:r>
      <w:r w:rsidR="007240CF">
        <w:fldChar w:fldCharType="begin" w:fldLock="1"/>
      </w:r>
      <w:r w:rsidR="00740268">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007240CF">
        <w:fldChar w:fldCharType="separate"/>
      </w:r>
      <w:r w:rsidR="007240CF" w:rsidRPr="007240CF">
        <w:rPr>
          <w:noProof/>
        </w:rPr>
        <w:t>(DeMartini et al. 2013)</w:t>
      </w:r>
      <w:r w:rsidR="007240CF">
        <w:fldChar w:fldCharType="end"/>
      </w:r>
      <w:r w:rsidR="007240CF">
        <w:t xml:space="preserve"> and </w:t>
      </w:r>
      <w:r>
        <w:t xml:space="preserve">herbivory of algal turf </w:t>
      </w:r>
      <w:r>
        <w:fldChar w:fldCharType="begin" w:fldLock="1"/>
      </w:r>
      <w: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Pr>
          <w:noProof/>
        </w:rPr>
        <w:t>(Bellwood and Fulton 2008)</w:t>
      </w:r>
      <w:r>
        <w:fldChar w:fldCharType="end"/>
      </w:r>
      <w:r>
        <w:t xml:space="preserve"> across coral reef depth gradients </w:t>
      </w:r>
      <w:r>
        <w:fldChar w:fldCharType="begin" w:fldLock="1"/>
      </w:r>
      <w:r>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fldChar w:fldCharType="separate"/>
      </w:r>
      <w:r>
        <w:rPr>
          <w:noProof/>
        </w:rPr>
        <w:t>(Goatley and Bellwood 2012)</w:t>
      </w:r>
      <w:r>
        <w:fldChar w:fldCharType="end"/>
      </w:r>
      <w:r>
        <w:t xml:space="preserve">, and increased algal height can further increase sediment trapping. </w:t>
      </w:r>
      <w:r w:rsidR="00C32918">
        <w:t xml:space="preserve">Reduced herbivory of turf algae stabilizes a phase shift to an algae-dominated system </w:t>
      </w:r>
      <w:r w:rsidR="001A2069">
        <w:t>and</w:t>
      </w:r>
      <w:r w:rsidR="00C32918">
        <w:t xml:space="preserve"> reduce</w:t>
      </w:r>
      <w:r w:rsidR="001A2069">
        <w:t>s</w:t>
      </w:r>
      <w:r w:rsidR="00C32918">
        <w:t xml:space="preserve"> fish biomass</w:t>
      </w:r>
      <w:r w:rsidR="007240CF">
        <w:t>, for</w:t>
      </w:r>
      <w:r w:rsidR="001A2069">
        <w:t xml:space="preserve"> many</w:t>
      </w:r>
      <w:r w:rsidR="00C32918">
        <w:t xml:space="preserve"> fish prefer to graze on algae free of sediment. </w:t>
      </w:r>
    </w:p>
    <w:p w14:paraId="2F8F6421" w14:textId="10C958FD" w:rsidR="004F648B" w:rsidRDefault="00483D4A" w:rsidP="008332E1">
      <w:pPr>
        <w:keepNext/>
        <w:keepLines/>
        <w:ind w:firstLine="720"/>
      </w:pPr>
      <w:r>
        <w:t xml:space="preserve">The impact of both suspended and accumulated sediment is determined by the duration and intensity of the exposure, which are controlled by the input </w:t>
      </w:r>
      <w:r w:rsidR="00AD3913">
        <w:t xml:space="preserve">magnitude </w:t>
      </w:r>
      <w:r>
        <w:t xml:space="preserve">and residence time of sediment </w:t>
      </w:r>
      <w:r w:rsidR="007D1D89">
        <w:t>(exposure=duration x intensity), that, in turn, is controlled by the local hydrodynamic conditions</w:t>
      </w:r>
      <w:r>
        <w:t xml:space="preserve">. </w:t>
      </w:r>
      <w:r w:rsidR="001D06FC">
        <w:t>In general, finer terrigenous sediment with more organic material is more detrimental to coral health by m</w:t>
      </w:r>
      <w:r w:rsidR="00C32918">
        <w:t xml:space="preserve">ore effectively attenuating PAR, increasing microbial activity resulting </w:t>
      </w:r>
      <w:r w:rsidR="008012ED">
        <w:t xml:space="preserve">in </w:t>
      </w:r>
      <w:r w:rsidR="00C32918">
        <w:t>necrosis of the underlying coral tissue</w:t>
      </w:r>
      <w:r w:rsidR="008012ED">
        <w:t>, and requiring more energy from the co</w:t>
      </w:r>
      <w:r w:rsidR="007D1D89">
        <w:t>ral for removal than coarser, carbonate</w:t>
      </w:r>
      <w:r w:rsidR="008012ED">
        <w:t xml:space="preserve"> sediment</w:t>
      </w:r>
      <w:r w:rsidR="00C32918">
        <w:t xml:space="preserve"> </w:t>
      </w:r>
      <w:r w:rsidR="00C32918">
        <w:fldChar w:fldCharType="begin" w:fldLock="1"/>
      </w:r>
      <w:r w:rsidR="005110C9">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rsidR="00C32918">
        <w:fldChar w:fldCharType="separate"/>
      </w:r>
      <w:r w:rsidR="00C32918" w:rsidRPr="00C32918">
        <w:rPr>
          <w:noProof/>
        </w:rPr>
        <w:t>(Erftemeijer et al. 2012; Weber et al. 2012; Storlazzi et al. 2015)</w:t>
      </w:r>
      <w:r w:rsidR="00C32918">
        <w:fldChar w:fldCharType="end"/>
      </w:r>
      <w:r w:rsidR="001D06FC">
        <w:t>. Finer sediment is most easily resuspended and potentially advected from the reef</w:t>
      </w:r>
      <w:r w:rsidR="001A2069">
        <w:t>, reducing its ultimate</w:t>
      </w:r>
      <w:r w:rsidR="008012ED">
        <w:t xml:space="preserve"> impact</w:t>
      </w:r>
      <w:r w:rsidR="001D06FC">
        <w:t>, or</w:t>
      </w:r>
      <w:r w:rsidR="008012ED">
        <w:t xml:space="preserve"> conversely, it may</w:t>
      </w:r>
      <w:r w:rsidR="001D06FC">
        <w:t xml:space="preserve"> persist in suspension</w:t>
      </w:r>
      <w:r w:rsidR="008012ED">
        <w:t xml:space="preserve"> and increase the exposure time of corals</w:t>
      </w:r>
      <w:r w:rsidR="00441C13">
        <w:t xml:space="preserve">. </w:t>
      </w:r>
      <w:r w:rsidR="00AD3913">
        <w:t xml:space="preserve">Studies on sediment impacts on corals therefore must determine the composition of sediment, especially </w:t>
      </w:r>
      <w:r w:rsidR="001A2069">
        <w:t xml:space="preserve">the </w:t>
      </w:r>
      <w:r w:rsidR="00AD3913">
        <w:t>terrigenous fraction.</w:t>
      </w:r>
    </w:p>
    <w:p w14:paraId="2B0113B1" w14:textId="77777777" w:rsidR="00613A11" w:rsidRDefault="00613A11" w:rsidP="008332E1">
      <w:pPr>
        <w:keepNext/>
        <w:keepLines/>
        <w:ind w:firstLine="720"/>
      </w:pPr>
    </w:p>
    <w:p w14:paraId="635D2EA3" w14:textId="77777777" w:rsidR="00613A11" w:rsidRDefault="00613A11" w:rsidP="008332E1">
      <w:pPr>
        <w:keepNext/>
        <w:keepLines/>
      </w:pPr>
      <w:r>
        <w:t>Spatial</w:t>
      </w:r>
    </w:p>
    <w:p w14:paraId="08D30C0B" w14:textId="77777777" w:rsidR="00613A11" w:rsidRDefault="00613A11" w:rsidP="008332E1">
      <w:pPr>
        <w:keepNext/>
        <w:keepLines/>
        <w:ind w:firstLine="720"/>
      </w:pPr>
      <w:r>
        <w:t xml:space="preserve">Due to logistical constraints, many conservation planning and remediation studies often use coarse estimates of pollutant discharge and distance-based plume models that assume symmetry in flow fields </w:t>
      </w:r>
      <w:r>
        <w:fldChar w:fldCharType="begin" w:fldLock="1"/>
      </w:r>
      <w:r w:rsidR="008629FF">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008629FF" w:rsidRPr="008629FF">
        <w:rPr>
          <w:noProof/>
        </w:rPr>
        <w:t>(Klein et al. 2012; Teneva et al. 2016)</w:t>
      </w:r>
      <w:r>
        <w:fldChar w:fldCharType="end"/>
      </w:r>
      <w:r>
        <w:t xml:space="preserve">. Some studies correlate long term sediment accumulation, and by extension decreased coral health, with increased suspended sediment yield (SSY) from the watershed </w:t>
      </w:r>
      <w:r>
        <w:fldChar w:fldCharType="begin" w:fldLock="1"/>
      </w:r>
      <w:r w:rsidR="0089277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Ryan et al. 2008)", "plainTextFormattedCitation" : "(Brooks et al. 2007; Ryan et al. 2008)", "previouslyFormattedCitation" : "(Brooks et al. 2007; Ryan et al. 2008)" }, "properties" : { "noteIndex" : 0 }, "schema" : "https://github.com/citation-style-language/schema/raw/master/csl-citation.json" }</w:instrText>
      </w:r>
      <w:r>
        <w:fldChar w:fldCharType="separate"/>
      </w:r>
      <w:r w:rsidR="0089277C" w:rsidRPr="0089277C">
        <w:rPr>
          <w:noProof/>
        </w:rPr>
        <w:t>(Brooks et al. 2007; Ryan et al. 2008)</w:t>
      </w:r>
      <w:r>
        <w:fldChar w:fldCharType="end"/>
      </w:r>
      <w:r>
        <w:t>, but there is also evidence of hydrodynamics decreasing sediment residence time in two ways: 1) by flushing suspended sediment away from the corals before it can be deposited (residence time = 0 min)</w:t>
      </w:r>
      <w:r w:rsidR="0089277C">
        <w:t xml:space="preserve"> </w:t>
      </w:r>
      <w:r w:rsidR="0089277C">
        <w:fldChar w:fldCharType="begin" w:fldLock="1"/>
      </w:r>
      <w:r w:rsidR="0089277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sidR="0089277C">
        <w:fldChar w:fldCharType="separate"/>
      </w:r>
      <w:r w:rsidR="0089277C" w:rsidRPr="0089277C">
        <w:rPr>
          <w:noProof/>
        </w:rPr>
        <w:t>(Wolanski et al. 2003)</w:t>
      </w:r>
      <w:r w:rsidR="0089277C">
        <w:fldChar w:fldCharType="end"/>
      </w:r>
      <w:r>
        <w:t xml:space="preserve">, and 2) resuspending and removing sediment that has been previously deposited </w:t>
      </w:r>
      <w:r>
        <w:fldChar w:fldCharType="begin" w:fldLock="1"/>
      </w:r>
      <w:r w:rsidR="0089277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fldChar w:fldCharType="separate"/>
      </w:r>
      <w:r w:rsidR="0089277C" w:rsidRPr="0089277C">
        <w:rPr>
          <w:noProof/>
        </w:rPr>
        <w:t>(Hoitink and Hoekstra 2003; Browne et al. 2012)</w:t>
      </w:r>
      <w:r>
        <w:fldChar w:fldCharType="end"/>
      </w:r>
      <w:r>
        <w:t xml:space="preserve">. Determining the effectiveness of land-based watershed restoration </w:t>
      </w:r>
      <w:r>
        <w:rPr>
          <w:rStyle w:val="CommentReference"/>
        </w:rPr>
        <w:commentReference w:id="5"/>
      </w:r>
      <w:r>
        <w:t xml:space="preserve">requires a spatial understanding of fine-grained terrigenous sediment input, transport, 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rsidR="00441C13">
        <w:t>.</w:t>
      </w:r>
    </w:p>
    <w:p w14:paraId="2381B9E5" w14:textId="77777777" w:rsidR="00613A11" w:rsidRDefault="00613A11" w:rsidP="008332E1">
      <w:pPr>
        <w:keepNext/>
        <w:keepLines/>
        <w:ind w:firstLine="720"/>
      </w:pPr>
    </w:p>
    <w:p w14:paraId="42C54D00" w14:textId="77777777" w:rsidR="00613A11" w:rsidRDefault="00613A11" w:rsidP="008332E1">
      <w:pPr>
        <w:keepNext/>
        <w:keepLines/>
      </w:pPr>
      <w:r>
        <w:t>Measurement Methods</w:t>
      </w:r>
    </w:p>
    <w:p w14:paraId="2627C56E" w14:textId="422058E3" w:rsidR="00613A11" w:rsidRDefault="00613A11" w:rsidP="008332E1">
      <w:pPr>
        <w:keepNext/>
        <w:keepLines/>
        <w:ind w:firstLine="720"/>
      </w:pPr>
      <w:r>
        <w:lastRenderedPageBreak/>
        <w:t>Many researchers and environmental managers are interested in determining the location and severity of terrigenous sediment impacts on coral health, but developing a measure of sediment impact has proven difficult. Coral surveys can monitor changes in coral abundance or species composition to infer</w:t>
      </w:r>
      <w:r w:rsidR="00324F85">
        <w:t xml:space="preserve"> </w:t>
      </w:r>
      <w:r w:rsidR="003E109B">
        <w:t>sediment accumulation</w:t>
      </w:r>
      <w:r>
        <w:t xml:space="preserve"> impacts</w:t>
      </w:r>
      <w:r w:rsidR="00324F85">
        <w:t xml:space="preserve"> but </w:t>
      </w:r>
      <w:r w:rsidR="00E13FC7">
        <w:t>c</w:t>
      </w:r>
      <w:r w:rsidR="00324F85">
        <w:t>oral health surveys can</w:t>
      </w:r>
      <w:r w:rsidR="001A2069">
        <w:t>not</w:t>
      </w:r>
      <w:r w:rsidR="00324F85">
        <w:t xml:space="preserve"> distinguish </w:t>
      </w:r>
      <w:r w:rsidR="001A2069">
        <w:t xml:space="preserve">among </w:t>
      </w:r>
      <w:r w:rsidR="00324F85">
        <w:t>multiple stressors</w:t>
      </w:r>
      <w:r w:rsidR="0089277C">
        <w:t xml:space="preserve">, </w:t>
      </w:r>
      <w:r>
        <w:t xml:space="preserve">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rsidR="0089277C">
        <w:t xml:space="preserve">, and some coral species thrive in turbid waters </w:t>
      </w:r>
      <w:r w:rsidR="0089277C">
        <w:fldChar w:fldCharType="begin" w:fldLock="1"/>
      </w:r>
      <w:r w:rsidR="0089277C">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rsidR="0089277C">
        <w:fldChar w:fldCharType="separate"/>
      </w:r>
      <w:r w:rsidR="0089277C" w:rsidRPr="0089277C">
        <w:rPr>
          <w:noProof/>
        </w:rPr>
        <w:t>(West and van Woesik 2001; Perry et al. 2012)</w:t>
      </w:r>
      <w:r w:rsidR="0089277C">
        <w:fldChar w:fldCharType="end"/>
      </w:r>
      <w:r>
        <w:t xml:space="preserve">. Management actions may reduce sediment stress to coral reefs but coral </w:t>
      </w:r>
      <w:r w:rsidRPr="00B2473D">
        <w:t>health may not recover due to other stressors, or the</w:t>
      </w:r>
      <w:r>
        <w:t xml:space="preserve"> decadal</w:t>
      </w:r>
      <w:r w:rsidRPr="00B2473D">
        <w:t xml:space="preserve"> time scale of</w:t>
      </w:r>
      <w:r>
        <w:t xml:space="preserve"> coral recovery can be too long to be useful for managers</w:t>
      </w:r>
      <w:r w:rsidRPr="00B2473D">
        <w:t xml:space="preserve">. </w:t>
      </w:r>
      <w:r>
        <w:t>B</w:t>
      </w:r>
      <w:r w:rsidRPr="00B2473D">
        <w:t xml:space="preserve">io-indicators like gene-expression or incorporation into coral skeleton </w:t>
      </w:r>
      <w:r w:rsidRPr="00B2473D">
        <w:fldChar w:fldCharType="begin" w:fldLock="1"/>
      </w:r>
      <w:r w:rsidR="00F6478E">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"container-title" : "Geochimica et Cosmochimica Acta", "id" : "ITEM-3", "issue" : "1", "issued" : { "date-parts" : [ [ "2002" ] ] }, "page" : "45-62", "title" : "Porites corals as recorders of mining and environmental impacts: Misima Island,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th</w:t>
      </w:r>
      <w:r w:rsidR="0089277C">
        <w:t xml:space="preserve">e causal agent would </w:t>
      </w:r>
      <w:r>
        <w:t>still</w:t>
      </w:r>
      <w:r w:rsidR="0089277C">
        <w:t xml:space="preserve"> be</w:t>
      </w:r>
      <w:r>
        <w:t xml:space="preserve"> unknown. Some have measured SSC in the water column with turbidimeters or grab samples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to determine if areas are exposed </w:t>
      </w:r>
      <w:r w:rsidR="0089277C">
        <w:t>to sediment stress but they do no</w:t>
      </w:r>
      <w:r>
        <w:t>t show if sediment is accumulating on the coral, the residence time, or the composition</w:t>
      </w:r>
      <w:r w:rsidR="00740268">
        <w:t xml:space="preserve"> of the sediment</w:t>
      </w:r>
      <w:r>
        <w:t xml:space="preserve">, which are important for overall impact </w:t>
      </w:r>
      <w:r>
        <w:fldChar w:fldCharType="begin" w:fldLock="1"/>
      </w:r>
      <w:r w:rsidR="0089277C">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0089277C"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w:t>
      </w:r>
    </w:p>
    <w:p w14:paraId="5ECDCAED" w14:textId="64BDA152" w:rsidR="00613A11" w:rsidRDefault="00613A11" w:rsidP="008332E1">
      <w:pPr>
        <w:keepNext/>
        <w:keepLines/>
        <w:ind w:firstLine="720"/>
      </w:pPr>
      <w:r>
        <w:t xml:space="preserve">Thomas and Ridd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 Tube traps are the most common method for measuring sediment accumulation in shallow coral reef environments </w:t>
      </w:r>
      <w:r>
        <w:fldChar w:fldCharType="begin" w:fldLock="1"/>
      </w:r>
      <w:r w:rsidR="003E109B">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00740268" w:rsidRPr="00740268">
        <w:rPr>
          <w:noProof/>
        </w:rPr>
        <w:t>(Storlazzi et al. 2011)</w:t>
      </w:r>
      <w:r>
        <w:fldChar w:fldCharType="end"/>
      </w:r>
      <w:r>
        <w:t xml:space="preserve">, but it is difficult to determine if these are ecologically meaningful indicators of coral stress. The stress on the coral organism increases linearly with the deposition amount and the duration of exposure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fldChar w:fldCharType="separate"/>
      </w:r>
      <w:r>
        <w:rPr>
          <w:noProof/>
        </w:rPr>
        <w:t>(Fabricius 2005)</w:t>
      </w:r>
      <w:r>
        <w:fldChar w:fldCharType="end"/>
      </w:r>
      <w:r w:rsidR="00740268">
        <w:t>,</w:t>
      </w:r>
      <w:r>
        <w:t xml:space="preserve"> but tube traps overestimate deposition and do not allow for sediment resuspension, making it impossible to evaluate the residence time of deposited sediment </w:t>
      </w:r>
      <w:r>
        <w:fldChar w:fldCharType="begin" w:fldLock="1"/>
      </w:r>
      <w:r w:rsidR="0089277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0089277C" w:rsidRPr="0089277C">
        <w:rPr>
          <w:noProof/>
        </w:rPr>
        <w:t>(Storlazzi et al. 2011; Browne et al. 2012)</w:t>
      </w:r>
      <w:r>
        <w:fldChar w:fldCharType="end"/>
      </w:r>
      <w:r>
        <w:t xml:space="preserve">. To more accurately quantify “net” sediment accumulation,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"manualFormatting" : "Field et al. (2012)", "plainTextFormattedCitation" : "(Field et al. 2012a)", "previouslyFormattedCitation" : "(Field et al. 2012a)"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 or “SedPods” where a flat surface allows for resuspension, similar to the surrounding benthic substrate but few examples of this approach exist in the literature. Deploying a </w:t>
      </w:r>
      <w:r w:rsidR="00740268">
        <w:t>sediment trap</w:t>
      </w:r>
      <w:r>
        <w:t xml:space="preserve"> in conjunction with a SedPod allow</w:t>
      </w:r>
      <w:r w:rsidR="00510A77">
        <w:t>s</w:t>
      </w:r>
      <w:r>
        <w:t xml:space="preserve"> comparison of gross and net sediment accumulation, allow</w:t>
      </w:r>
      <w:r w:rsidR="00510A77">
        <w:t>s</w:t>
      </w:r>
      <w:r>
        <w:t xml:space="preserve"> comparison with other studies </w:t>
      </w:r>
      <w:r w:rsidR="00510A77">
        <w:t xml:space="preserve">that </w:t>
      </w:r>
      <w:r>
        <w:t>us</w:t>
      </w:r>
      <w:r w:rsidR="00510A77">
        <w:t>e</w:t>
      </w:r>
      <w:r w:rsidR="00740268">
        <w:t>d</w:t>
      </w:r>
      <w:r>
        <w:t xml:space="preserve"> only </w:t>
      </w:r>
      <w:r w:rsidR="00740268">
        <w:t>sediment traps</w:t>
      </w:r>
      <w:r>
        <w:t>, and assess the interaction of sediment loading and removal at time scales relevant to coral mortality and management.</w:t>
      </w:r>
    </w:p>
    <w:p w14:paraId="17EEC842" w14:textId="77777777" w:rsidR="00C81E34" w:rsidRDefault="00C81E34" w:rsidP="008332E1">
      <w:pPr>
        <w:keepNext/>
        <w:keepLines/>
      </w:pPr>
    </w:p>
    <w:p w14:paraId="3E853D81" w14:textId="77777777" w:rsidR="00B37BCF" w:rsidRDefault="0089277C" w:rsidP="008332E1">
      <w:pPr>
        <w:keepNext/>
        <w:keepLines/>
      </w:pPr>
      <w:r>
        <w:t>Temporal-</w:t>
      </w:r>
      <w:r w:rsidR="00B37BCF">
        <w:t>Interaction of loading and hydrodynamics</w:t>
      </w:r>
    </w:p>
    <w:p w14:paraId="18955A2D" w14:textId="65C9307D" w:rsidR="00B37BCF" w:rsidRDefault="00B37BCF" w:rsidP="008332E1">
      <w:pPr>
        <w:keepNext/>
        <w:keepLines/>
        <w:ind w:firstLine="720"/>
      </w:pPr>
      <w:r>
        <w:lastRenderedPageBreak/>
        <w:t>The complex interaction</w:t>
      </w:r>
      <w:r w:rsidR="00510A77">
        <w:t>s</w:t>
      </w:r>
      <w:r>
        <w:t xml:space="preserve"> of terrigenous sediment inputs and hydrodynamic processes can significantly alter the quantity, composition, and residence time of sediment in coral reefs </w:t>
      </w:r>
      <w:r>
        <w:fldChar w:fldCharType="begin" w:fldLock="1"/>
      </w:r>
      <w:r w:rsidR="00321765">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0089277C" w:rsidRPr="0089277C">
        <w:rPr>
          <w:noProof/>
        </w:rPr>
        <w:t>(Draut et al. 2009; Storlazzi et al. 2009)</w:t>
      </w:r>
      <w:r>
        <w:fldChar w:fldCharType="end"/>
      </w:r>
      <w:r>
        <w:t>. In contrast to many watersheds in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w:t>
      </w:r>
      <w:r w:rsidR="00510A77">
        <w:t>stormflow</w:t>
      </w:r>
      <w:r>
        <w:t xml:space="preserve">, </w:t>
      </w:r>
      <w:r w:rsidR="00510A77">
        <w:t xml:space="preserve">sediment </w:t>
      </w:r>
      <w:r>
        <w:t xml:space="preserve">deposition, and reworking of </w:t>
      </w:r>
      <w:r w:rsidR="00510A77">
        <w:t xml:space="preserve">terrigenous </w:t>
      </w:r>
      <w:r>
        <w:t xml:space="preserve">sediment are often decoupled on tropical islands, causing high deposition rates and residence times of terrigenous sediment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Conversely, seasonal wind and wave patterns in the</w:t>
      </w:r>
      <w:r w:rsidR="00740268">
        <w:t xml:space="preserve"> trade-</w:t>
      </w:r>
      <w:r>
        <w:t xml:space="preserve">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 xml:space="preserve">. </w:t>
      </w:r>
      <w:r w:rsidR="0089277C">
        <w:t xml:space="preserve">Determining the fate of </w:t>
      </w:r>
      <w:commentRangeStart w:id="6"/>
      <w:r w:rsidR="00510A77">
        <w:t>terrigenous</w:t>
      </w:r>
      <w:commentRangeEnd w:id="6"/>
      <w:r w:rsidR="00510A77">
        <w:rPr>
          <w:rStyle w:val="CommentReference"/>
          <w:rFonts w:asciiTheme="minorHAnsi" w:hAnsiTheme="minorHAnsi"/>
        </w:rPr>
        <w:commentReference w:id="6"/>
      </w:r>
      <w:r w:rsidR="0089277C">
        <w:t xml:space="preserve"> sediment </w:t>
      </w:r>
      <w:r w:rsidR="00510A77">
        <w:t xml:space="preserve">delivered to the coast during storms </w:t>
      </w:r>
      <w:r w:rsidR="0089277C">
        <w:t xml:space="preserve">requires contextualizing observed </w:t>
      </w:r>
      <w:r w:rsidR="003E109B">
        <w:t>sediment accumulation</w:t>
      </w:r>
      <w:r w:rsidR="0089277C">
        <w:t xml:space="preserve"> with </w:t>
      </w:r>
      <w:r w:rsidR="00510A77">
        <w:t>watershed-derived sediment loads</w:t>
      </w:r>
      <w:r w:rsidR="0089277C">
        <w:t xml:space="preserve"> and hydrodynamic conditions like wave-driven currents over the reef.</w:t>
      </w:r>
    </w:p>
    <w:p w14:paraId="34B141CC" w14:textId="77777777" w:rsidR="00B37BCF" w:rsidRDefault="00B37BCF" w:rsidP="008332E1">
      <w:pPr>
        <w:keepNext/>
        <w:keepLines/>
      </w:pPr>
    </w:p>
    <w:p w14:paraId="0F35F399" w14:textId="69A9B332" w:rsidR="00C81E34" w:rsidRDefault="00C81E34" w:rsidP="008332E1">
      <w:pPr>
        <w:keepNext/>
        <w:keepLines/>
      </w:pPr>
      <w:r>
        <w:t>Correla</w:t>
      </w:r>
      <w:r w:rsidR="00403D98">
        <w:t xml:space="preserve">ting </w:t>
      </w:r>
      <w:r w:rsidR="003E109B">
        <w:t>sediment accumulation</w:t>
      </w:r>
      <w:r>
        <w:t xml:space="preserve"> with watershed loading/Modeling approach</w:t>
      </w:r>
      <w:r w:rsidR="00403D98">
        <w:t>/Previous work</w:t>
      </w:r>
    </w:p>
    <w:p w14:paraId="23CEE8CF" w14:textId="453B6023" w:rsidR="001B15C9" w:rsidRDefault="00C81E34" w:rsidP="008332E1">
      <w:pPr>
        <w:keepNext/>
        <w:keepLines/>
        <w:ind w:firstLine="720"/>
      </w:pPr>
      <w:r>
        <w:t>While some studies cor</w:t>
      </w:r>
      <w:r w:rsidR="00E6776F">
        <w:t>relate increase</w:t>
      </w:r>
      <w:r w:rsidR="00510A77">
        <w:t>d</w:t>
      </w:r>
      <w:r w:rsidR="00E6776F">
        <w:t xml:space="preserve"> </w:t>
      </w:r>
      <w:r w:rsidR="003E109B">
        <w:t>sediment accumulation</w:t>
      </w:r>
      <w:r>
        <w:t xml:space="preserve"> with increased SSY from the watershed</w:t>
      </w:r>
      <w:r w:rsidR="00E6776F">
        <w:t xml:space="preserve"> </w:t>
      </w:r>
      <w:r w:rsidR="00E6776F">
        <w:fldChar w:fldCharType="begin" w:fldLock="1"/>
      </w:r>
      <w:r w:rsidR="00613A11">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sidR="00E6776F">
        <w:fldChar w:fldCharType="separate"/>
      </w:r>
      <w:r w:rsidR="00E6776F" w:rsidRPr="00E6776F">
        <w:rPr>
          <w:noProof/>
        </w:rPr>
        <w:t>(Brooks et al. 2007)</w:t>
      </w:r>
      <w:r w:rsidR="00E6776F">
        <w:fldChar w:fldCharType="end"/>
      </w:r>
      <w:r>
        <w:t xml:space="preserve">, several studies have found weak or no correlation between sediment trap collection and rainfall </w:t>
      </w:r>
      <w:r>
        <w:fldChar w:fldCharType="begin" w:fldLock="1"/>
      </w:r>
      <w: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fldChar w:fldCharType="separate"/>
      </w:r>
      <w:r>
        <w:rPr>
          <w:noProof/>
        </w:rPr>
        <w:t>(Bothner et al. 2006; Victor et al. 2006)</w:t>
      </w:r>
      <w:r>
        <w:fldChar w:fldCharType="end"/>
      </w:r>
      <w:r>
        <w:t xml:space="preserve">. </w:t>
      </w:r>
      <w:r w:rsidR="00E51D2D">
        <w:t xml:space="preserve">Rainfall is often used </w:t>
      </w:r>
      <w:r w:rsidR="00510A77">
        <w:t xml:space="preserve">as a proxy for storm-derived SSY </w:t>
      </w:r>
      <w:r w:rsidR="00E51D2D">
        <w:t xml:space="preserve">because it is most </w:t>
      </w:r>
      <w:r w:rsidR="00510A77">
        <w:t xml:space="preserve">readily </w:t>
      </w:r>
      <w:r w:rsidR="00E51D2D">
        <w:t xml:space="preserve">available </w:t>
      </w:r>
      <w:r w:rsidR="00E51D2D">
        <w:fldChar w:fldCharType="begin" w:fldLock="1"/>
      </w:r>
      <w:r w:rsidR="00B525BB">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00E51D2D">
        <w:fldChar w:fldCharType="separate"/>
      </w:r>
      <w:r w:rsidR="00E51D2D" w:rsidRPr="00E51D2D">
        <w:rPr>
          <w:noProof/>
        </w:rPr>
        <w:t>(Meng et al. 2008)</w:t>
      </w:r>
      <w:r w:rsidR="00E51D2D">
        <w:fldChar w:fldCharType="end"/>
      </w:r>
      <w:r w:rsidR="00E51D2D">
        <w:t xml:space="preserve"> and is a good predictor </w:t>
      </w:r>
      <w:r w:rsidR="00510A77">
        <w:t>where</w:t>
      </w:r>
      <w:r w:rsidR="00E51D2D">
        <w:t xml:space="preserve"> it predicts the actual</w:t>
      </w:r>
      <w:r w:rsidR="001B15C9">
        <w:t xml:space="preserve"> fluxes of water and sediment. </w:t>
      </w:r>
      <w:r>
        <w:t xml:space="preserve">It is well-known that SSY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fldChar w:fldCharType="separate"/>
      </w:r>
      <w:r>
        <w:rPr>
          <w:noProof/>
        </w:rPr>
        <w:t>(Basher et al. 2011; Duvert et al. 2012)</w:t>
      </w:r>
      <w:r>
        <w:fldChar w:fldCharType="end"/>
      </w:r>
      <w:r>
        <w:t xml:space="preserve">, and where management activities reduce SSY from storm events, it is necessary to measure SSY from the watershed. </w:t>
      </w:r>
    </w:p>
    <w:p w14:paraId="53C617D4" w14:textId="79EDACBA" w:rsidR="00F26555" w:rsidRDefault="00F26555" w:rsidP="008332E1">
      <w:pPr>
        <w:keepNext/>
        <w:keepLines/>
        <w:ind w:firstLine="720"/>
      </w:pPr>
      <w:r>
        <w:t xml:space="preserve">This paper builds on previous work done in </w:t>
      </w:r>
      <w:r w:rsidR="004975E3">
        <w:t>Faga'alu</w:t>
      </w:r>
      <w:r>
        <w:t xml:space="preserve"> by the </w:t>
      </w:r>
      <w:r w:rsidR="00510A77">
        <w:t>a</w:t>
      </w:r>
      <w:r>
        <w:t>uthors to develop an empirical model of event suspended sediment yield (SSY</w:t>
      </w:r>
      <w:r w:rsidRPr="00F26555">
        <w:rPr>
          <w:vertAlign w:val="subscript"/>
        </w:rPr>
        <w:t>EV</w:t>
      </w:r>
      <w:r>
        <w:t xml:space="preserve">) predicted from maximum event discharge (Qmax) </w:t>
      </w:r>
      <w:r>
        <w:fldChar w:fldCharType="begin" w:fldLock="1"/>
      </w:r>
      <w:r w:rsidR="003E109B">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fldChar w:fldCharType="separate"/>
      </w:r>
      <w:r w:rsidRPr="00F26555">
        <w:rPr>
          <w:noProof/>
        </w:rPr>
        <w:t>(Messina and Biggs</w:t>
      </w:r>
      <w:r>
        <w:rPr>
          <w:noProof/>
        </w:rPr>
        <w:t xml:space="preserve">, </w:t>
      </w:r>
      <w:r w:rsidR="00740268" w:rsidRPr="00740268">
        <w:rPr>
          <w:i/>
          <w:noProof/>
        </w:rPr>
        <w:t>in press</w:t>
      </w:r>
      <w:r w:rsidRPr="00F26555">
        <w:rPr>
          <w:noProof/>
        </w:rPr>
        <w:t>)</w:t>
      </w:r>
      <w:r>
        <w:fldChar w:fldCharType="end"/>
      </w:r>
      <w:r>
        <w:t xml:space="preserve">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The </w:t>
      </w:r>
      <w:r w:rsidR="00510A77">
        <w:t>a</w:t>
      </w:r>
      <w:r>
        <w:t>uthors also develop</w:t>
      </w:r>
      <w:r w:rsidR="00510A77">
        <w:t>ed</w:t>
      </w:r>
      <w:r>
        <w:t xml:space="preserve"> an </w:t>
      </w:r>
      <w:r w:rsidR="001B15C9">
        <w:t>empirical, spatially-distributed</w:t>
      </w:r>
      <w:r>
        <w:t xml:space="preserve"> model of water</w:t>
      </w:r>
      <w:r w:rsidR="001B15C9">
        <w:t xml:space="preserve"> circulation and residence times</w:t>
      </w:r>
      <w:r>
        <w:t xml:space="preserve"> over the reef flat under high wind, high wave, and calm conditions, using a combination of Eulerian and Lagrangian methods </w:t>
      </w:r>
      <w:r>
        <w:fldChar w:fldCharType="begin" w:fldLock="1"/>
      </w:r>
      <w:r w:rsidR="0074026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F26555">
        <w:rPr>
          <w:noProof/>
        </w:rPr>
        <w:t>(Messina et al.</w:t>
      </w:r>
      <w:r>
        <w:rPr>
          <w:noProof/>
        </w:rPr>
        <w:t xml:space="preserve">, </w:t>
      </w:r>
      <w:r w:rsidR="00740268" w:rsidRPr="00740268">
        <w:rPr>
          <w:i/>
          <w:noProof/>
        </w:rPr>
        <w:t>in press</w:t>
      </w:r>
      <w:r w:rsidRPr="00F26555">
        <w:rPr>
          <w:noProof/>
        </w:rPr>
        <w:t>)</w:t>
      </w:r>
      <w:r>
        <w:fldChar w:fldCharType="end"/>
      </w:r>
      <w:r>
        <w:t xml:space="preserve">. These previous studies </w:t>
      </w:r>
      <w:r w:rsidR="001B15C9">
        <w:t>provide field data on</w:t>
      </w:r>
      <w:r>
        <w:t xml:space="preserve"> sediment inputs and </w:t>
      </w:r>
      <w:r w:rsidR="001B15C9">
        <w:t>water circulation</w:t>
      </w:r>
      <w:r>
        <w:t xml:space="preserve"> to support the interpretation of sediment accumulation patterns observed in this paper.</w:t>
      </w:r>
    </w:p>
    <w:p w14:paraId="718CF68E" w14:textId="77777777" w:rsidR="00403D98" w:rsidRDefault="00403D98" w:rsidP="008332E1">
      <w:pPr>
        <w:keepNext/>
        <w:keepLines/>
      </w:pPr>
    </w:p>
    <w:p w14:paraId="47DB9DEC" w14:textId="77777777" w:rsidR="00403D98" w:rsidRDefault="00403D98" w:rsidP="008332E1">
      <w:pPr>
        <w:keepNext/>
        <w:keepLines/>
      </w:pPr>
      <w:r>
        <w:t>Summary and Research questions</w:t>
      </w:r>
    </w:p>
    <w:p w14:paraId="4F4635C8" w14:textId="4C084876" w:rsidR="005271B3" w:rsidRPr="00441C13" w:rsidRDefault="00C81E34" w:rsidP="008332E1">
      <w:pPr>
        <w:keepNext/>
        <w:keepLines/>
        <w:ind w:firstLine="720"/>
      </w:pPr>
      <w:r>
        <w:t xml:space="preserve">This paper uses measured and modeled SSY from the watershed, modeled wave conditions, and spatially distributed measurements of gross and net sediment accumulation to determine the spatial and temporal patterns of </w:t>
      </w:r>
      <w:r w:rsidR="003E109B">
        <w:t>sediment accumulation</w:t>
      </w:r>
      <w:r>
        <w:t xml:space="preserve"> at the study site. The proposed modeling approach is similar to other efforts that have attempted to limit the complexity of the modeling approach, but still account for the impact of ocean conditions and watershed processes on sediment dynamics </w:t>
      </w:r>
      <w:commentRangeStart w:id="7"/>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commentRangeEnd w:id="7"/>
      <w:r>
        <w:rPr>
          <w:rStyle w:val="CommentReference"/>
          <w:rFonts w:asciiTheme="minorHAnsi" w:hAnsiTheme="minorHAnsi"/>
        </w:rPr>
        <w:commentReference w:id="7"/>
      </w:r>
      <w:r>
        <w:t>.</w:t>
      </w:r>
      <w:r w:rsidR="003E544B">
        <w:t xml:space="preserve"> </w:t>
      </w:r>
      <w:r w:rsidR="001A6ADC">
        <w:rPr>
          <w:rStyle w:val="CommentReference"/>
          <w:rFonts w:asciiTheme="minorHAnsi" w:hAnsiTheme="minorHAnsi"/>
        </w:rPr>
        <w:commentReference w:id="8"/>
      </w:r>
      <w:r w:rsidR="004975E3">
        <w:t>Faga'alu</w:t>
      </w:r>
      <w:r w:rsidR="00403D98">
        <w:t xml:space="preserve"> reef</w:t>
      </w:r>
      <w:r w:rsidR="005271B3">
        <w:t xml:space="preserve"> is exposed to enhanced sediment input</w:t>
      </w:r>
      <w:r w:rsidR="001B15C9">
        <w:t xml:space="preserve"> from anthropogenic disturbance, but spatially and temporally heterogeneous hydrodynamic conditions are a strong control on </w:t>
      </w:r>
      <w:r w:rsidR="003E109B">
        <w:t>sediment accumulation</w:t>
      </w:r>
      <w:r w:rsidR="001B15C9">
        <w:t xml:space="preserve">. </w:t>
      </w:r>
      <w:r w:rsidR="007340AE">
        <w:t>The overarching question of the research is: W</w:t>
      </w:r>
      <w:r w:rsidR="005271B3">
        <w:t xml:space="preserve">here and </w:t>
      </w:r>
      <w:r w:rsidR="00403D98">
        <w:t xml:space="preserve">when is </w:t>
      </w:r>
      <w:r w:rsidR="003E109B">
        <w:t>sediment accumulation</w:t>
      </w:r>
      <w:r w:rsidR="005271B3">
        <w:t xml:space="preserve"> occurring?</w:t>
      </w:r>
    </w:p>
    <w:p w14:paraId="538A2BB2" w14:textId="07EA10AB" w:rsidR="001D06FC" w:rsidRDefault="001D06FC" w:rsidP="008332E1">
      <w:pPr>
        <w:keepNext/>
        <w:keepLines/>
      </w:pPr>
      <w:r>
        <w:t xml:space="preserve">The </w:t>
      </w:r>
      <w:r w:rsidR="007340AE">
        <w:t xml:space="preserve">specific </w:t>
      </w:r>
      <w:r>
        <w:t>research questions are:</w:t>
      </w:r>
    </w:p>
    <w:p w14:paraId="76BB3709" w14:textId="068AB0BF" w:rsidR="005271B3" w:rsidRPr="005271B3" w:rsidRDefault="005271B3" w:rsidP="008332E1">
      <w:pPr>
        <w:pStyle w:val="ListParagraph"/>
        <w:keepNext/>
        <w:keepLines/>
        <w:numPr>
          <w:ilvl w:val="0"/>
          <w:numId w:val="2"/>
        </w:numPr>
        <w:spacing w:after="0"/>
        <w:rPr>
          <w:rFonts w:asciiTheme="minorHAnsi" w:eastAsiaTheme="minorHAnsi" w:hAnsiTheme="minorHAnsi" w:cs="Times New Roman"/>
          <w:sz w:val="22"/>
        </w:rPr>
      </w:pPr>
      <w:r>
        <w:rPr>
          <w:rFonts w:asciiTheme="minorHAnsi" w:hAnsiTheme="minorHAnsi" w:cs="Times New Roman"/>
          <w:sz w:val="22"/>
        </w:rPr>
        <w:lastRenderedPageBreak/>
        <w:t>What are the spatial patterns of terrigenous and c</w:t>
      </w:r>
      <w:r w:rsidR="00DA3790">
        <w:rPr>
          <w:rFonts w:asciiTheme="minorHAnsi" w:hAnsiTheme="minorHAnsi" w:cs="Times New Roman"/>
          <w:sz w:val="22"/>
        </w:rPr>
        <w:t>arbonate</w:t>
      </w:r>
      <w:r w:rsidR="00403D98">
        <w:rPr>
          <w:rFonts w:asciiTheme="minorHAnsi" w:hAnsiTheme="minorHAnsi" w:cs="Times New Roman"/>
          <w:sz w:val="22"/>
        </w:rPr>
        <w:t xml:space="preserve"> </w:t>
      </w:r>
      <w:r w:rsidR="003E109B">
        <w:rPr>
          <w:rFonts w:asciiTheme="minorHAnsi" w:hAnsiTheme="minorHAnsi" w:cs="Times New Roman"/>
          <w:sz w:val="22"/>
        </w:rPr>
        <w:t>sediment accumulation</w:t>
      </w:r>
      <w:r>
        <w:rPr>
          <w:rFonts w:asciiTheme="minorHAnsi" w:hAnsiTheme="minorHAnsi" w:cs="Times New Roman"/>
          <w:sz w:val="22"/>
        </w:rPr>
        <w:t>?</w:t>
      </w:r>
    </w:p>
    <w:p w14:paraId="073B3947" w14:textId="77777777" w:rsidR="005271B3" w:rsidRDefault="005271B3" w:rsidP="008332E1">
      <w:pPr>
        <w:pStyle w:val="ListParagraph"/>
        <w:keepNext/>
        <w:keepLines/>
        <w:spacing w:after="0"/>
        <w:rPr>
          <w:rFonts w:asciiTheme="minorHAnsi" w:hAnsiTheme="minorHAnsi" w:cs="Times New Roman"/>
          <w:sz w:val="22"/>
        </w:rPr>
      </w:pPr>
      <w:commentRangeStart w:id="9"/>
      <w:r>
        <w:rPr>
          <w:rFonts w:asciiTheme="minorHAnsi" w:hAnsiTheme="minorHAnsi" w:cs="Times New Roman"/>
          <w:sz w:val="22"/>
        </w:rPr>
        <w:t>Hypothesis</w:t>
      </w:r>
      <w:commentRangeEnd w:id="9"/>
      <w:r>
        <w:rPr>
          <w:rStyle w:val="CommentReference"/>
          <w:rFonts w:asciiTheme="minorHAnsi" w:eastAsiaTheme="minorHAnsi" w:hAnsiTheme="minorHAnsi"/>
        </w:rPr>
        <w:commentReference w:id="9"/>
      </w:r>
      <w:r>
        <w:rPr>
          <w:rFonts w:asciiTheme="minorHAnsi" w:hAnsiTheme="minorHAnsi" w:cs="Times New Roman"/>
          <w:sz w:val="22"/>
        </w:rPr>
        <w:t>:</w:t>
      </w:r>
    </w:p>
    <w:p w14:paraId="06110694" w14:textId="72F46129" w:rsidR="005271B3" w:rsidRDefault="00AB727F" w:rsidP="008332E1">
      <w:pPr>
        <w:pStyle w:val="ListParagraph"/>
        <w:keepNext/>
        <w:keepLines/>
        <w:spacing w:after="0"/>
        <w:rPr>
          <w:rFonts w:asciiTheme="minorHAnsi" w:hAnsiTheme="minorHAnsi" w:cs="Times New Roman"/>
          <w:sz w:val="22"/>
        </w:rPr>
      </w:pPr>
      <w:r>
        <w:rPr>
          <w:rFonts w:asciiTheme="minorHAnsi" w:hAnsiTheme="minorHAnsi" w:cs="Times New Roman"/>
          <w:sz w:val="22"/>
        </w:rPr>
        <w:t xml:space="preserve">a) Total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lower on the south reef, due to oceanic flushing, and higher on the north reef where the sediment plume is deflected by wave forcing.</w:t>
      </w:r>
    </w:p>
    <w:p w14:paraId="56360E91" w14:textId="532E7FC7" w:rsidR="005271B3" w:rsidRDefault="00AB727F" w:rsidP="008332E1">
      <w:pPr>
        <w:pStyle w:val="ListParagraph"/>
        <w:keepNext/>
        <w:keepLines/>
        <w:spacing w:after="0"/>
        <w:rPr>
          <w:rFonts w:asciiTheme="minorHAnsi" w:eastAsiaTheme="minorHAnsi" w:hAnsiTheme="minorHAnsi" w:cs="Times New Roman"/>
          <w:sz w:val="22"/>
        </w:rPr>
      </w:pPr>
      <w:r>
        <w:rPr>
          <w:rFonts w:asciiTheme="minorHAnsi" w:hAnsiTheme="minorHAnsi" w:cs="Times New Roman"/>
          <w:sz w:val="22"/>
        </w:rPr>
        <w:t xml:space="preserve">b) Terrigenous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highest near the stream outlet and on the north reef</w:t>
      </w:r>
    </w:p>
    <w:p w14:paraId="244F918A" w14:textId="36A95722" w:rsidR="003248B7" w:rsidRPr="004975E3" w:rsidRDefault="003248B7" w:rsidP="004975E3">
      <w:pPr>
        <w:pStyle w:val="ListParagraph"/>
        <w:keepNext/>
        <w:keepLines/>
        <w:numPr>
          <w:ilvl w:val="0"/>
          <w:numId w:val="2"/>
        </w:numPr>
        <w:spacing w:after="0"/>
        <w:rPr>
          <w:rFonts w:asciiTheme="minorHAnsi" w:hAnsiTheme="minorHAnsi" w:cs="Times New Roman"/>
          <w:sz w:val="22"/>
        </w:rPr>
      </w:pPr>
      <w:r>
        <w:rPr>
          <w:rFonts w:asciiTheme="minorHAnsi" w:hAnsiTheme="minorHAnsi" w:cs="Times New Roman"/>
          <w:sz w:val="22"/>
        </w:rPr>
        <w:t xml:space="preserve">How do </w:t>
      </w:r>
      <w:r w:rsidR="007340AE">
        <w:rPr>
          <w:rFonts w:asciiTheme="minorHAnsi" w:hAnsiTheme="minorHAnsi" w:cs="Times New Roman"/>
          <w:sz w:val="22"/>
        </w:rPr>
        <w:t>storm</w:t>
      </w:r>
      <w:r>
        <w:rPr>
          <w:rFonts w:asciiTheme="minorHAnsi" w:hAnsiTheme="minorHAnsi" w:cs="Times New Roman"/>
          <w:sz w:val="22"/>
        </w:rPr>
        <w:t xml:space="preserve">-supplied terrigenous sediment and hydrodynamic conditions interact to control the gross and net rate of terrigenous </w:t>
      </w:r>
      <w:r w:rsidR="003E109B">
        <w:rPr>
          <w:rFonts w:asciiTheme="minorHAnsi" w:hAnsiTheme="minorHAnsi" w:cs="Times New Roman"/>
          <w:sz w:val="22"/>
        </w:rPr>
        <w:t>sediment accumulation</w:t>
      </w:r>
      <w:r>
        <w:rPr>
          <w:rFonts w:asciiTheme="minorHAnsi" w:hAnsiTheme="minorHAnsi" w:cs="Times New Roman"/>
          <w:sz w:val="22"/>
        </w:rPr>
        <w:t xml:space="preserve"> at monthly time scales? </w:t>
      </w:r>
    </w:p>
    <w:p w14:paraId="1B8F25FD" w14:textId="77777777" w:rsidR="005271B3" w:rsidRDefault="005271B3" w:rsidP="008332E1">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5DB11FFE" w14:textId="3A274312" w:rsidR="005271B3" w:rsidRDefault="00AB727F" w:rsidP="008332E1">
      <w:pPr>
        <w:pStyle w:val="ListParagraph"/>
        <w:keepNext/>
        <w:keepLines/>
        <w:spacing w:after="0"/>
        <w:rPr>
          <w:rFonts w:asciiTheme="minorHAnsi" w:hAnsiTheme="minorHAnsi" w:cs="Times New Roman"/>
          <w:sz w:val="22"/>
        </w:rPr>
      </w:pPr>
      <w:r>
        <w:rPr>
          <w:rFonts w:asciiTheme="minorHAnsi" w:hAnsiTheme="minorHAnsi" w:cs="Times New Roman"/>
          <w:sz w:val="22"/>
        </w:rPr>
        <w:t xml:space="preserve">a) Terrigenous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high when SSY from the watershed is high, and low when waves are high</w:t>
      </w:r>
      <w:r w:rsidR="003248B7">
        <w:rPr>
          <w:rFonts w:asciiTheme="minorHAnsi" w:hAnsiTheme="minorHAnsi" w:cs="Times New Roman"/>
          <w:sz w:val="22"/>
        </w:rPr>
        <w:t xml:space="preserve">; </w:t>
      </w:r>
      <w:r w:rsidR="007340AE">
        <w:rPr>
          <w:rFonts w:asciiTheme="minorHAnsi" w:hAnsiTheme="minorHAnsi" w:cs="Times New Roman"/>
          <w:sz w:val="22"/>
        </w:rPr>
        <w:t>h</w:t>
      </w:r>
      <w:r w:rsidR="003248B7">
        <w:rPr>
          <w:rFonts w:asciiTheme="minorHAnsi" w:hAnsiTheme="minorHAnsi" w:cs="Times New Roman"/>
          <w:sz w:val="22"/>
        </w:rPr>
        <w:t xml:space="preserve">igh waves will reduce terrigenous </w:t>
      </w:r>
      <w:r w:rsidR="003E109B">
        <w:rPr>
          <w:rFonts w:asciiTheme="minorHAnsi" w:hAnsiTheme="minorHAnsi" w:cs="Times New Roman"/>
          <w:sz w:val="22"/>
        </w:rPr>
        <w:t>sediment accumulation</w:t>
      </w:r>
      <w:r w:rsidR="003248B7">
        <w:rPr>
          <w:rFonts w:asciiTheme="minorHAnsi" w:hAnsiTheme="minorHAnsi" w:cs="Times New Roman"/>
          <w:sz w:val="22"/>
        </w:rPr>
        <w:t xml:space="preserve"> by flushing</w:t>
      </w:r>
    </w:p>
    <w:p w14:paraId="6F253F3E" w14:textId="5DE593AA" w:rsidR="00441C13" w:rsidRDefault="00AB727F" w:rsidP="008332E1">
      <w:pPr>
        <w:pStyle w:val="ListParagraph"/>
        <w:keepNext/>
        <w:keepLines/>
        <w:spacing w:after="0"/>
        <w:rPr>
          <w:rFonts w:asciiTheme="minorHAnsi" w:hAnsiTheme="minorHAnsi" w:cs="Times New Roman"/>
          <w:sz w:val="22"/>
        </w:rPr>
      </w:pPr>
      <w:r>
        <w:rPr>
          <w:rFonts w:asciiTheme="minorHAnsi" w:hAnsiTheme="minorHAnsi" w:cs="Times New Roman"/>
          <w:sz w:val="22"/>
        </w:rPr>
        <w:t>b) C</w:t>
      </w:r>
      <w:r w:rsidR="007340AE">
        <w:rPr>
          <w:rFonts w:asciiTheme="minorHAnsi" w:hAnsiTheme="minorHAnsi" w:cs="Times New Roman"/>
          <w:sz w:val="22"/>
        </w:rPr>
        <w:t>arbonate</w:t>
      </w:r>
      <w:r>
        <w:rPr>
          <w:rFonts w:asciiTheme="minorHAnsi" w:hAnsiTheme="minorHAnsi" w:cs="Times New Roman"/>
          <w:sz w:val="22"/>
        </w:rPr>
        <w:t xml:space="preserve"> </w:t>
      </w:r>
      <w:r w:rsidR="003E109B">
        <w:rPr>
          <w:rFonts w:asciiTheme="minorHAnsi" w:hAnsiTheme="minorHAnsi" w:cs="Times New Roman"/>
          <w:sz w:val="22"/>
        </w:rPr>
        <w:t>sediment accumulation</w:t>
      </w:r>
      <w:r w:rsidR="005271B3">
        <w:rPr>
          <w:rFonts w:asciiTheme="minorHAnsi" w:hAnsiTheme="minorHAnsi" w:cs="Times New Roman"/>
          <w:sz w:val="22"/>
        </w:rPr>
        <w:t xml:space="preserve"> will be high when waves are high due to resuspension</w:t>
      </w:r>
    </w:p>
    <w:p w14:paraId="7A35D4A9" w14:textId="77777777" w:rsidR="004975E3" w:rsidRDefault="00D80EEB" w:rsidP="004975E3">
      <w:pPr>
        <w:pStyle w:val="Heading10"/>
      </w:pPr>
      <w:r>
        <w:t xml:space="preserve">2. </w:t>
      </w:r>
      <w:r w:rsidR="001D06FC">
        <w:t>Materials and Methods</w:t>
      </w:r>
    </w:p>
    <w:p w14:paraId="566CAD5B" w14:textId="77777777" w:rsidR="00ED5038" w:rsidRDefault="00E906C2" w:rsidP="00ED5038">
      <w:r>
        <w:rPr>
          <w:noProof/>
        </w:rPr>
        <w:drawing>
          <wp:inline distT="0" distB="0" distL="0" distR="0" wp14:anchorId="7D77B54F" wp14:editId="2D2F40E2">
            <wp:extent cx="4320552" cy="47148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328502" cy="4723551"/>
                    </a:xfrm>
                    <a:prstGeom prst="rect">
                      <a:avLst/>
                    </a:prstGeom>
                    <a:noFill/>
                    <a:ln>
                      <a:noFill/>
                    </a:ln>
                  </pic:spPr>
                </pic:pic>
              </a:graphicData>
            </a:graphic>
          </wp:inline>
        </w:drawing>
      </w:r>
      <w:bookmarkStart w:id="10" w:name="_Ref446470632"/>
    </w:p>
    <w:p w14:paraId="01007CAB" w14:textId="22436E8D" w:rsidR="00E906C2" w:rsidRPr="00ED5038" w:rsidRDefault="00E906C2" w:rsidP="00ED5038">
      <w:pPr>
        <w:pStyle w:val="Caption"/>
        <w:rPr>
          <w:rFonts w:ascii="Calibri" w:eastAsiaTheme="majorEastAsia" w:hAnsi="Calibri"/>
          <w:sz w:val="28"/>
        </w:rPr>
      </w:pPr>
      <w:r>
        <w:t xml:space="preserve">Figure </w:t>
      </w:r>
      <w:fldSimple w:instr=" SEQ Figure \* ARABIC ">
        <w:r w:rsidR="003E6BF7">
          <w:rPr>
            <w:noProof/>
          </w:rPr>
          <w:t>1</w:t>
        </w:r>
      </w:fldSimple>
      <w:bookmarkEnd w:id="10"/>
      <w:r>
        <w:t xml:space="preserve">. Study </w:t>
      </w:r>
      <w:commentRangeStart w:id="11"/>
      <w:commentRangeStart w:id="12"/>
      <w:r>
        <w:t>area</w:t>
      </w:r>
      <w:commentRangeEnd w:id="11"/>
      <w:r w:rsidR="00B3313E">
        <w:rPr>
          <w:rStyle w:val="CommentReference"/>
          <w:rFonts w:asciiTheme="minorHAnsi" w:hAnsiTheme="minorHAnsi"/>
          <w:i w:val="0"/>
          <w:iCs w:val="0"/>
          <w:color w:val="auto"/>
        </w:rPr>
        <w:commentReference w:id="11"/>
      </w:r>
      <w:commentRangeEnd w:id="12"/>
      <w:r w:rsidR="00760CB9">
        <w:rPr>
          <w:rStyle w:val="CommentReference"/>
          <w:rFonts w:asciiTheme="minorHAnsi" w:hAnsiTheme="minorHAnsi"/>
          <w:i w:val="0"/>
          <w:iCs w:val="0"/>
          <w:color w:val="auto"/>
        </w:rPr>
        <w:commentReference w:id="12"/>
      </w:r>
    </w:p>
    <w:p w14:paraId="38BDA832" w14:textId="45859C18" w:rsidR="00ED5038" w:rsidRDefault="00ED5038" w:rsidP="00ED5038">
      <w:pPr>
        <w:pStyle w:val="Heading20"/>
      </w:pPr>
      <w:r>
        <w:lastRenderedPageBreak/>
        <w:t>2.1 Study Area</w:t>
      </w:r>
    </w:p>
    <w:p w14:paraId="6EC8A14B" w14:textId="4D4BB083" w:rsidR="003479CF" w:rsidRDefault="003479CF" w:rsidP="003479CF">
      <w:pPr>
        <w:pStyle w:val="Heading30"/>
      </w:pPr>
      <w:r>
        <w:t>2.1.</w:t>
      </w:r>
      <w:r w:rsidR="004975E3">
        <w:t>1</w:t>
      </w:r>
      <w:r>
        <w:t xml:space="preserve"> Watershed</w:t>
      </w:r>
      <w:r w:rsidR="004975E3">
        <w:t>: Suspended Sediment Yield</w:t>
      </w:r>
    </w:p>
    <w:p w14:paraId="19DC871C" w14:textId="77777777" w:rsidR="004975E3" w:rsidRDefault="004975E3" w:rsidP="003479CF">
      <w:pPr>
        <w:keepNext/>
        <w:keepLines/>
        <w:spacing w:after="0"/>
        <w:ind w:firstLine="720"/>
      </w:pPr>
      <w:r>
        <w:t>Faga'alu</w:t>
      </w:r>
      <w:r w:rsidR="003479CF">
        <w:t xml:space="preserve"> Bay is adjacent to a small (2.48 km</w:t>
      </w:r>
      <w:r w:rsidR="003479CF" w:rsidRPr="00B320E8">
        <w:rPr>
          <w:vertAlign w:val="superscript"/>
        </w:rPr>
        <w:t>2</w:t>
      </w:r>
      <w:r w:rsidR="003479CF">
        <w:t>), steep-sided watershed that discharges terrigenous sediment during stor</w:t>
      </w:r>
      <w:r>
        <w:t>m events from a perennial stream (Faga</w:t>
      </w:r>
      <w:r>
        <w:rPr>
          <w:rFonts w:cs="Times"/>
        </w:rPr>
        <w:t>′</w:t>
      </w:r>
      <w:r>
        <w:t>alu Stream)</w:t>
      </w:r>
      <w:r w:rsidR="003479CF">
        <w:t xml:space="preserve"> in the northwest corner of the Bay, and several surrounding ephemeral streams </w:t>
      </w:r>
      <w:r w:rsidR="003479CF">
        <w:fldChar w:fldCharType="begin" w:fldLock="1"/>
      </w:r>
      <w:r w:rsidR="003479CF">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479CF">
        <w:fldChar w:fldCharType="separate"/>
      </w:r>
      <w:r w:rsidR="003479CF" w:rsidRPr="005F7B19">
        <w:rPr>
          <w:noProof/>
        </w:rPr>
        <w:t>(Messina and Biggs</w:t>
      </w:r>
      <w:r w:rsidR="003479CF">
        <w:rPr>
          <w:noProof/>
        </w:rPr>
        <w:t>, 2016</w:t>
      </w:r>
      <w:r w:rsidR="003479CF" w:rsidRPr="005F7B19">
        <w:rPr>
          <w:noProof/>
        </w:rPr>
        <w:t>)</w:t>
      </w:r>
      <w:r w:rsidR="003479CF">
        <w:fldChar w:fldCharType="end"/>
      </w:r>
      <w:r w:rsidR="003479CF">
        <w:t xml:space="preserve">. Storms are most prevalent during the October-April wet season, but large storms can occur throughout the year. </w:t>
      </w:r>
    </w:p>
    <w:p w14:paraId="21E0A2A0" w14:textId="3C380DB8" w:rsidR="003479CF" w:rsidRDefault="003479CF" w:rsidP="003479CF">
      <w:pPr>
        <w:keepNext/>
        <w:keepLines/>
        <w:spacing w:after="0"/>
        <w:ind w:firstLine="720"/>
      </w:pPr>
      <w:r>
        <w:t xml:space="preserve">The significant sediment contribution to </w:t>
      </w:r>
      <w:r w:rsidR="004975E3">
        <w:t>Faga'alu</w:t>
      </w:r>
      <w:r>
        <w:t xml:space="preserve"> Stream from an open-pit aggregate quarry in the watershed prompted installation of retention ponds and other mitigation efforts at the quarry to reduce sediment runoff. Sediment retention measures were installed in October 2014, and significantly reduced SSY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"Comparing pre- and post-mitigation suspended sediment yields during storms in Faga'alu, American Samoa", "type" : "article-journal" }, "uris" : [ "http://www.mendeley.com/documents/?uuid=e0ee8a2b-b011-4cdc-bacc-d06e9e505fa6" ] } ], "mendeley" : { "formattedCitation" : "(Messina and Biggs)", "manualFormatting" : "(Messina and Biggs, In Preparation)", "plainTextFormattedCitation" : "(Messina and Biggs)", "previouslyFormattedCitation" : "(Messina and Biggs)" }, "properties" : { "noteIndex" : 0 }, "schema" : "https://github.com/citation-style-language/schema/raw/master/csl-citation.json" }</w:instrText>
      </w:r>
      <w:r>
        <w:fldChar w:fldCharType="separate"/>
      </w:r>
      <w:r w:rsidRPr="00CA1238">
        <w:rPr>
          <w:noProof/>
        </w:rPr>
        <w:t>(Messina and Biggs</w:t>
      </w:r>
      <w:r>
        <w:rPr>
          <w:noProof/>
        </w:rPr>
        <w:t>, In Preparation</w:t>
      </w:r>
      <w:r w:rsidRPr="00CA1238">
        <w:rPr>
          <w:noProof/>
        </w:rPr>
        <w:t>)</w:t>
      </w:r>
      <w:r>
        <w:fldChar w:fldCharType="end"/>
      </w:r>
      <w:r>
        <w:t xml:space="preserve">. See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7B431B">
        <w:rPr>
          <w:noProof/>
        </w:rPr>
        <w:t>Holst-Rice et al. (2016)</w:t>
      </w:r>
      <w:r>
        <w:fldChar w:fldCharType="end"/>
      </w:r>
      <w:r>
        <w:t xml:space="preserve"> for a full description of sediment mitigation at the quarry.</w:t>
      </w:r>
    </w:p>
    <w:p w14:paraId="41CB88A6" w14:textId="5578D8CB" w:rsidR="003479CF" w:rsidRDefault="003479CF" w:rsidP="003479CF">
      <w:pPr>
        <w:keepNext/>
        <w:keepLines/>
        <w:ind w:firstLine="720"/>
      </w:pP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5C46CA">
        <w:rPr>
          <w:noProof/>
        </w:rPr>
        <w:t>Messina and Biggs (2016)</w:t>
      </w:r>
      <w:r>
        <w:fldChar w:fldCharType="end"/>
      </w:r>
      <w:r>
        <w:t xml:space="preserve"> developed an empirical model to predict event-wise suspended sediment yield (SSY</w:t>
      </w:r>
      <w:r w:rsidRPr="00301E3D">
        <w:rPr>
          <w:vertAlign w:val="subscript"/>
        </w:rPr>
        <w:t>EV</w:t>
      </w:r>
      <w:r>
        <w:t>) from maximum event water discharge (Qmax). A second Qmax-SSY</w:t>
      </w:r>
      <w:r w:rsidRPr="00795CE7">
        <w:rPr>
          <w:vertAlign w:val="subscript"/>
        </w:rPr>
        <w:t>EV</w:t>
      </w:r>
      <w:r>
        <w:t xml:space="preserve"> model was calibrated for the time period following the sediment mitigation (October 2014-April 2015) to reflect the reduction in SSY</w:t>
      </w:r>
      <w:r w:rsidRPr="00E906C2">
        <w:rPr>
          <w:vertAlign w:val="subscript"/>
        </w:rPr>
        <w:t>EV</w:t>
      </w:r>
      <w:r>
        <w:t xml:space="preserve"> from the same magnitude Qmax. </w:t>
      </w:r>
    </w:p>
    <w:p w14:paraId="38462ECF" w14:textId="566E4FB4" w:rsidR="003479CF" w:rsidRDefault="003479CF" w:rsidP="003479CF">
      <w:pPr>
        <w:keepNext/>
        <w:keepLines/>
        <w:ind w:firstLine="720"/>
      </w:pPr>
      <w:r>
        <w:t>A time-series of SSY</w:t>
      </w:r>
      <w:r w:rsidRPr="00EB328C">
        <w:rPr>
          <w:vertAlign w:val="subscript"/>
        </w:rPr>
        <w:t xml:space="preserve">EV </w:t>
      </w:r>
      <w:r>
        <w:t>to the Bay during the study period was developed from measured SSY</w:t>
      </w:r>
      <w:r w:rsidRPr="00EB328C">
        <w:rPr>
          <w:vertAlign w:val="subscript"/>
        </w:rPr>
        <w:t>EV</w:t>
      </w:r>
      <w:r>
        <w:t xml:space="preserve"> when both water discharge (Q) and suspended sediment concentration (SSC) data were available; when only Q data were available, predicted SSY</w:t>
      </w:r>
      <w:r w:rsidRPr="00EB328C">
        <w:rPr>
          <w:vertAlign w:val="subscript"/>
        </w:rPr>
        <w:t>EV</w:t>
      </w:r>
      <w:r>
        <w:t xml:space="preserve"> from the empirical Qmax-SSYEV models were used (</w:t>
      </w:r>
      <w:r>
        <w:fldChar w:fldCharType="begin"/>
      </w:r>
      <w:r>
        <w:instrText xml:space="preserve"> REF _Ref446330860 \h </w:instrText>
      </w:r>
      <w:r>
        <w:fldChar w:fldCharType="separate"/>
      </w:r>
      <w:r>
        <w:t xml:space="preserve">Figure </w:t>
      </w:r>
      <w:r>
        <w:rPr>
          <w:noProof/>
        </w:rPr>
        <w:t>3</w:t>
      </w:r>
      <w:r>
        <w:fldChar w:fldCharType="end"/>
      </w:r>
      <w:r>
        <w:t xml:space="preserve">b). </w:t>
      </w:r>
      <w:r w:rsidRPr="0069271B">
        <w:t>Additi</w:t>
      </w:r>
      <w:r>
        <w:t xml:space="preserve">onal SSY to the Bay from areas not draining to </w:t>
      </w:r>
      <w:r w:rsidR="004975E3">
        <w:t>Faga'alu</w:t>
      </w:r>
      <w:r>
        <w:t xml:space="preserve"> Stream was not measured, and was assumed to be correlated with SSY from the main watershed.</w:t>
      </w:r>
    </w:p>
    <w:p w14:paraId="11046517" w14:textId="77777777" w:rsidR="00ED5038" w:rsidRDefault="00ED5038" w:rsidP="003479CF">
      <w:pPr>
        <w:keepNext/>
        <w:keepLines/>
        <w:ind w:firstLine="720"/>
      </w:pPr>
    </w:p>
    <w:p w14:paraId="3F1B8F7E" w14:textId="7B85ADBE" w:rsidR="003479CF" w:rsidRDefault="004975E3" w:rsidP="008332E1">
      <w:pPr>
        <w:pStyle w:val="Heading30"/>
      </w:pPr>
      <w:r>
        <w:t xml:space="preserve">2.1.2 </w:t>
      </w:r>
      <w:r w:rsidR="003479CF">
        <w:t>Reef</w:t>
      </w:r>
      <w:r>
        <w:t>: Physical setting</w:t>
      </w:r>
    </w:p>
    <w:p w14:paraId="5171C0B4" w14:textId="03E08ECB" w:rsidR="004478CD" w:rsidRDefault="001D06FC" w:rsidP="008332E1">
      <w:pPr>
        <w:keepNext/>
        <w:keepLines/>
        <w:spacing w:after="0"/>
        <w:ind w:firstLine="720"/>
      </w:pPr>
      <w:r>
        <w:t>Faga'alu Bay is a v-shaped</w:t>
      </w:r>
      <w:r w:rsidR="004975E3">
        <w:t>, fringing-reef</w:t>
      </w:r>
      <w:r>
        <w:t xml:space="preserve"> embayment situated on the western side of Pago Pago Bay, on the island of Tutuila, American Samoa (14.290</w:t>
      </w:r>
      <w:r>
        <w:rPr>
          <w:rFonts w:cs="Times"/>
        </w:rPr>
        <w:t>˚</w:t>
      </w:r>
      <w:r>
        <w:t xml:space="preserve"> S, 170.677</w:t>
      </w:r>
      <w:r>
        <w:rPr>
          <w:rFonts w:cs="Times"/>
        </w:rPr>
        <w:t>˚</w:t>
      </w:r>
      <w:r>
        <w:t xml:space="preserve"> W; Figure 1). </w:t>
      </w:r>
      <w:r w:rsidR="00795CE7">
        <w:t xml:space="preserve">The </w:t>
      </w:r>
      <w:r w:rsidR="00DD1D08">
        <w:t>complex bathymetry is</w:t>
      </w:r>
      <w:r w:rsidR="00795CE7">
        <w:t xml:space="preserve"> characterized by a shallow reef flat extending from shore to the reef crest, where it descends at an approximately 1:1 slope to </w:t>
      </w:r>
      <w:r w:rsidR="0009200F">
        <w:t>the</w:t>
      </w:r>
      <w:r w:rsidR="00795CE7">
        <w:t xml:space="preserve"> insular shelf at approximately 20 m depth. See </w:t>
      </w:r>
      <w:r w:rsidR="00795CE7">
        <w:fldChar w:fldCharType="begin" w:fldLock="1"/>
      </w:r>
      <w:r w:rsidR="00795CE7">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00795CE7">
        <w:fldChar w:fldCharType="separate"/>
      </w:r>
      <w:r w:rsidR="00795CE7" w:rsidRPr="00DE60B4">
        <w:rPr>
          <w:noProof/>
        </w:rPr>
        <w:t>Cochran et al. (2016)</w:t>
      </w:r>
      <w:r w:rsidR="00795CE7">
        <w:fldChar w:fldCharType="end"/>
      </w:r>
      <w:r w:rsidR="00795CE7">
        <w:t xml:space="preserve"> for a detailed description of the bathymetry. </w:t>
      </w:r>
      <w:r w:rsidR="004478CD">
        <w:t>An anthropogenically-altered, vertical-walled, 5-15 m deep paleostream channel (“channel”) (Figure 1c) extends from the outlet of Faga'alu Stream</w:t>
      </w:r>
      <w:r w:rsidR="00737728">
        <w:t xml:space="preserve"> in the northwest corner, eastward to Pago Pago Bay. T</w:t>
      </w:r>
      <w:r w:rsidR="004478CD">
        <w: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13FA9332" w14:textId="77777777" w:rsidR="00255077" w:rsidRDefault="00255077" w:rsidP="008332E1">
      <w:pPr>
        <w:keepNext/>
        <w:keepLines/>
        <w:ind w:firstLine="720"/>
      </w:pPr>
    </w:p>
    <w:p w14:paraId="0EEDA036" w14:textId="0488B239" w:rsidR="004478CD" w:rsidRDefault="00D80EEB" w:rsidP="008332E1">
      <w:pPr>
        <w:pStyle w:val="Heading30"/>
      </w:pPr>
      <w:r>
        <w:t>2.1.</w:t>
      </w:r>
      <w:r w:rsidR="004975E3">
        <w:t>3</w:t>
      </w:r>
      <w:r>
        <w:t xml:space="preserve"> </w:t>
      </w:r>
      <w:r w:rsidR="004975E3">
        <w:t xml:space="preserve">Reef: </w:t>
      </w:r>
      <w:r w:rsidR="00255077">
        <w:t>Benthic</w:t>
      </w:r>
      <w:r w:rsidR="003479CF">
        <w:t xml:space="preserve"> substrate</w:t>
      </w:r>
      <w:r w:rsidR="00255077">
        <w:t xml:space="preserve"> </w:t>
      </w:r>
      <w:r w:rsidR="004478CD">
        <w:t>characterization</w:t>
      </w:r>
    </w:p>
    <w:p w14:paraId="1036409A" w14:textId="0E7ABABF" w:rsidR="00255077" w:rsidRDefault="004478CD" w:rsidP="008332E1">
      <w:pPr>
        <w:keepNext/>
        <w:keepLines/>
        <w:spacing w:after="0"/>
        <w:ind w:firstLine="720"/>
      </w:pPr>
      <w:r>
        <w:t xml:space="preserve">Near the reef crest, the reef flat is primarily cemented reef pavement, but within a few 10s of m, transitions into thickets of primarily </w:t>
      </w:r>
      <w:r>
        <w:rPr>
          <w:i/>
        </w:rPr>
        <w:t>Acropora spp.</w:t>
      </w:r>
      <w:r>
        <w:t xml:space="preserve"> Surveys in 2015 found coral coverage varied from less than 10% over the degraded northern area, to more than 50% on the more intact 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rsidR="004B5AD5">
        <w:t>.</w:t>
      </w:r>
      <w:r w:rsidR="007B431B">
        <w:t xml:space="preserve"> Sediment availability is relatively low on the reef flats near the reef crest, though there are </w:t>
      </w:r>
      <w:r w:rsidR="00737728">
        <w:t xml:space="preserve">some </w:t>
      </w:r>
      <w:r w:rsidR="007B431B">
        <w:t xml:space="preserve">patches of accumulated </w:t>
      </w:r>
      <w:r w:rsidR="00737728">
        <w:t xml:space="preserve">carbonate </w:t>
      </w:r>
      <w:r w:rsidR="007B431B">
        <w:t>sediment.</w:t>
      </w:r>
      <w:r w:rsidR="00737728">
        <w:t xml:space="preserve"> Near the stream outlet, the benthic surface is primarily sand and fine silt.</w:t>
      </w:r>
      <w:r w:rsidR="007B431B">
        <w:t xml:space="preserve"> Where possible, b</w:t>
      </w:r>
      <w:r w:rsidR="00255077">
        <w:t>enthic surface sediment samples (top 2cm) were collected at several sites on the reef flat and channel (</w:t>
      </w:r>
      <w:r w:rsidR="00255077">
        <w:fldChar w:fldCharType="begin"/>
      </w:r>
      <w:r w:rsidR="00255077">
        <w:instrText xml:space="preserve"> REF _Ref446470632 \h </w:instrText>
      </w:r>
      <w:r w:rsidR="00255077">
        <w:fldChar w:fldCharType="separate"/>
      </w:r>
      <w:r w:rsidR="003E6BF7">
        <w:t xml:space="preserve">Figure </w:t>
      </w:r>
      <w:r w:rsidR="003E6BF7">
        <w:rPr>
          <w:noProof/>
        </w:rPr>
        <w:t>1</w:t>
      </w:r>
      <w:r w:rsidR="00255077">
        <w:fldChar w:fldCharType="end"/>
      </w:r>
      <w:r w:rsidR="00D219F8">
        <w:t>c</w:t>
      </w:r>
      <w:r w:rsidR="00255077">
        <w:t>) by scooping sediment in 50 mL HDPE centrifuge tubes</w:t>
      </w:r>
      <w:r>
        <w:t xml:space="preserve">, which were then analyzed for </w:t>
      </w:r>
      <w:r w:rsidR="00191692">
        <w:t>chemical</w:t>
      </w:r>
      <w:r>
        <w:t xml:space="preserve"> composition</w:t>
      </w:r>
      <w:r w:rsidR="00D80EEB">
        <w:t xml:space="preserve"> (see section</w:t>
      </w:r>
      <w:r w:rsidR="00683625">
        <w:t xml:space="preserve"> 2.2.4</w:t>
      </w:r>
      <w:r w:rsidR="00D80EEB">
        <w:t xml:space="preserve"> below)</w:t>
      </w:r>
      <w:r w:rsidR="00255077">
        <w:t>.</w:t>
      </w:r>
      <w:r w:rsidR="00683625">
        <w:t xml:space="preserve"> </w:t>
      </w:r>
    </w:p>
    <w:p w14:paraId="0C58FB49" w14:textId="77777777" w:rsidR="00441C13" w:rsidRDefault="00441C13" w:rsidP="008332E1">
      <w:pPr>
        <w:keepNext/>
        <w:keepLines/>
        <w:spacing w:after="0"/>
      </w:pPr>
    </w:p>
    <w:p w14:paraId="4CACE0DB" w14:textId="1C8DBC9B" w:rsidR="00441C13" w:rsidRDefault="00D80EEB" w:rsidP="008332E1">
      <w:pPr>
        <w:pStyle w:val="Heading30"/>
      </w:pPr>
      <w:r>
        <w:t>2.1.</w:t>
      </w:r>
      <w:r w:rsidR="004975E3">
        <w:t>4</w:t>
      </w:r>
      <w:r>
        <w:t xml:space="preserve"> </w:t>
      </w:r>
      <w:r w:rsidR="008332E1">
        <w:t xml:space="preserve">Hydrodynamic </w:t>
      </w:r>
      <w:r w:rsidR="003479CF">
        <w:t>forcing</w:t>
      </w:r>
      <w:r w:rsidR="008332E1">
        <w:t>: waves, winds, water c</w:t>
      </w:r>
      <w:r w:rsidR="003479CF">
        <w:t>irculation</w:t>
      </w:r>
    </w:p>
    <w:p w14:paraId="27D6A62E" w14:textId="503BA82A" w:rsidR="008332E1" w:rsidRDefault="004975E3" w:rsidP="008332E1">
      <w:pPr>
        <w:keepNext/>
        <w:keepLines/>
        <w:spacing w:after="0"/>
        <w:ind w:firstLine="720"/>
      </w:pPr>
      <w:r>
        <w:t>Faga'alu</w:t>
      </w:r>
      <w:r w:rsidR="00DF24E9">
        <w:t xml:space="preserve"> Bay</w:t>
      </w:r>
      <w:r w:rsidR="001D06FC">
        <w:t xml:space="preserve"> is surrounded by high topography that blocks wet-season northerly winds from October to April, but is expose</w:t>
      </w:r>
      <w:r w:rsidR="00321765">
        <w:t xml:space="preserve">d to dry-season southeasterly </w:t>
      </w:r>
      <w:r w:rsidR="003E109B">
        <w:t>trade</w:t>
      </w:r>
      <w:r w:rsidR="001D06FC">
        <w:t xml:space="preserve"> winds and</w:t>
      </w:r>
      <w:r w:rsidR="00321765">
        <w:t xml:space="preserve"> accompanying short-period </w:t>
      </w:r>
      <w:r w:rsidR="001D06FC">
        <w:t>waves</w:t>
      </w:r>
      <w:r w:rsidR="00737728">
        <w:t>. Trade winds are typically most prevalent and strongest</w:t>
      </w:r>
      <w:r w:rsidR="00321765">
        <w:t xml:space="preserve"> </w:t>
      </w:r>
      <w:r w:rsidR="001D06FC">
        <w:t>from May to September</w:t>
      </w:r>
      <w:r w:rsidR="00737728">
        <w:t>, but are</w:t>
      </w:r>
      <w:r w:rsidR="00321765">
        <w:t xml:space="preserve"> common throughout the year</w:t>
      </w:r>
      <w:r w:rsidR="001D06FC">
        <w:t xml:space="preserve"> </w:t>
      </w:r>
      <w:r w:rsidR="001D06FC">
        <w:fldChar w:fldCharType="begin" w:fldLock="1"/>
      </w:r>
      <w:r w:rsidR="001D06FC">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1D06FC">
        <w:fldChar w:fldCharType="separate"/>
      </w:r>
      <w:r w:rsidR="001D06FC" w:rsidRPr="00D41352">
        <w:rPr>
          <w:noProof/>
        </w:rPr>
        <w:t>(Craig 2009)</w:t>
      </w:r>
      <w:r w:rsidR="001D06FC">
        <w:fldChar w:fldCharType="end"/>
      </w:r>
      <w:r w:rsidR="001D06FC">
        <w:t xml:space="preserve">. </w:t>
      </w:r>
      <w:r w:rsidR="00C11A3D">
        <w:t xml:space="preserve">Tropical cyclones typically occur in the South Pacific from November to April </w:t>
      </w:r>
      <w:r w:rsidR="00C11A3D">
        <w:fldChar w:fldCharType="begin" w:fldLock="1"/>
      </w:r>
      <w:r w:rsidR="00C11A3D">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00C11A3D">
        <w:fldChar w:fldCharType="separate"/>
      </w:r>
      <w:r w:rsidR="00C11A3D" w:rsidRPr="00D41352">
        <w:rPr>
          <w:noProof/>
        </w:rPr>
        <w:t>(Militello et al. 2003)</w:t>
      </w:r>
      <w:r w:rsidR="00C11A3D">
        <w:fldChar w:fldCharType="end"/>
      </w:r>
      <w:r w:rsidR="00C11A3D">
        <w:t xml:space="preserve">, </w:t>
      </w:r>
      <w:r w:rsidR="00DF24E9">
        <w:t>making landfall over</w:t>
      </w:r>
      <w:r w:rsidR="00C11A3D">
        <w:t xml:space="preserve"> American Samoa every 1-13 years since 1981 (</w:t>
      </w:r>
      <w:r w:rsidR="00C11A3D">
        <w:fldChar w:fldCharType="begin" w:fldLock="1"/>
      </w:r>
      <w:r w:rsidR="00C11A3D">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00C11A3D">
        <w:fldChar w:fldCharType="separate"/>
      </w:r>
      <w:r w:rsidR="00C11A3D" w:rsidRPr="003E07FB">
        <w:rPr>
          <w:noProof/>
        </w:rPr>
        <w:t>Craig 2009)</w:t>
      </w:r>
      <w:r w:rsidR="00C11A3D">
        <w:fldChar w:fldCharType="end"/>
      </w:r>
      <w:r w:rsidR="00C11A3D">
        <w:t>, though</w:t>
      </w:r>
      <w:r w:rsidR="00DF24E9">
        <w:t xml:space="preserve"> cyclogenic</w:t>
      </w:r>
      <w:r w:rsidR="00C11A3D">
        <w:t xml:space="preserve"> waves impact</w:t>
      </w:r>
      <w:r w:rsidR="00DF24E9">
        <w:t xml:space="preserve"> </w:t>
      </w:r>
      <w:r w:rsidR="00C11A3D">
        <w:t xml:space="preserve">the reefs more frequently </w:t>
      </w:r>
      <w:r w:rsidR="00C11A3D">
        <w:fldChar w:fldCharType="begin" w:fldLock="1"/>
      </w:r>
      <w:r w:rsidR="00C11A3D">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00C11A3D">
        <w:fldChar w:fldCharType="separate"/>
      </w:r>
      <w:r w:rsidR="00C11A3D" w:rsidRPr="00E763D7">
        <w:rPr>
          <w:noProof/>
        </w:rPr>
        <w:t>(Feagaimaalii-Luamanu 2016)</w:t>
      </w:r>
      <w:r w:rsidR="00C11A3D">
        <w:fldChar w:fldCharType="end"/>
      </w:r>
      <w:r w:rsidR="00C11A3D">
        <w:t xml:space="preserve">. </w:t>
      </w:r>
      <w:r w:rsidR="001D06FC">
        <w:t>A semi-diurnal, microtidal regime exposes parts of the shallow reef crest and reef flat at extreme low tides</w:t>
      </w:r>
      <w:r w:rsidR="00321765">
        <w:t>, and water</w:t>
      </w:r>
      <w:r w:rsidR="0009200F">
        <w:t xml:space="preserve"> circulation increases with tidal</w:t>
      </w:r>
      <w:r w:rsidR="00321765">
        <w:t xml:space="preserve"> height </w:t>
      </w:r>
      <w:r w:rsidR="00321765">
        <w:fldChar w:fldCharType="begin" w:fldLock="1"/>
      </w:r>
      <w:r w:rsidR="0074026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321765">
        <w:fldChar w:fldCharType="separate"/>
      </w:r>
      <w:r w:rsidR="00321765" w:rsidRPr="00321765">
        <w:rPr>
          <w:noProof/>
        </w:rPr>
        <w:t>(Messina et al.</w:t>
      </w:r>
      <w:r w:rsidR="00321765">
        <w:rPr>
          <w:noProof/>
        </w:rPr>
        <w:t xml:space="preserve"> </w:t>
      </w:r>
      <w:r w:rsidR="00740268" w:rsidRPr="00740268">
        <w:rPr>
          <w:i/>
          <w:noProof/>
        </w:rPr>
        <w:t>in press</w:t>
      </w:r>
      <w:r w:rsidR="00321765" w:rsidRPr="00321765">
        <w:rPr>
          <w:noProof/>
        </w:rPr>
        <w:t>)</w:t>
      </w:r>
      <w:r w:rsidR="00321765">
        <w:fldChar w:fldCharType="end"/>
      </w:r>
      <w:r w:rsidR="001D06FC">
        <w:t>. Faga'alu Bay is only open to south to southeast swell directions, and the more southerly angled swell must refract to the west, resulting in a reduction of wave energy. Offshore significant wave heights (</w:t>
      </w:r>
      <w:r w:rsidR="001D06FC">
        <w:rPr>
          <w:i/>
        </w:rPr>
        <w:t>H</w:t>
      </w:r>
      <w:r w:rsidR="001D06FC">
        <w:rPr>
          <w:i/>
          <w:vertAlign w:val="subscript"/>
        </w:rPr>
        <w:t>s</w:t>
      </w:r>
      <w:r w:rsidR="001D06FC">
        <w:t>) are generally less than 2.5 m and rarely exceed 3.0 m. Peak wave periods (</w:t>
      </w:r>
      <w:r w:rsidR="001D06FC">
        <w:rPr>
          <w:i/>
        </w:rPr>
        <w:t>T</w:t>
      </w:r>
      <w:r w:rsidR="001D06FC">
        <w:rPr>
          <w:i/>
          <w:vertAlign w:val="subscript"/>
        </w:rPr>
        <w:t>p</w:t>
      </w:r>
      <w:r w:rsidR="001D06FC">
        <w:t xml:space="preserve">) are generally about 9 s or less, rarely exceed 13 s, but occasionally reach 25 s during austral winter storms </w:t>
      </w:r>
      <w:r w:rsidR="001D06FC">
        <w:fldChar w:fldCharType="begin" w:fldLock="1"/>
      </w:r>
      <w:r w:rsidR="001D06FC">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001D06FC">
        <w:fldChar w:fldCharType="separate"/>
      </w:r>
      <w:r w:rsidR="001D06FC" w:rsidRPr="00D41352">
        <w:rPr>
          <w:noProof/>
        </w:rPr>
        <w:t>(Thompson and Demirbilek 2002)</w:t>
      </w:r>
      <w:r w:rsidR="001D06FC">
        <w:fldChar w:fldCharType="end"/>
      </w:r>
      <w:r w:rsidR="001D06FC">
        <w:t xml:space="preserve">. O. </w:t>
      </w:r>
      <w:r w:rsidR="001D06FC">
        <w:fldChar w:fldCharType="begin" w:fldLock="1"/>
      </w:r>
      <w:r w:rsidR="009F28AB">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001D06FC">
        <w:fldChar w:fldCharType="separate"/>
      </w:r>
      <w:r w:rsidR="001D06FC" w:rsidRPr="009756DE">
        <w:rPr>
          <w:noProof/>
        </w:rPr>
        <w:t xml:space="preserve">Vetter </w:t>
      </w:r>
      <w:r w:rsidR="001D06FC">
        <w:rPr>
          <w:noProof/>
        </w:rPr>
        <w:t>(unpublished data</w:t>
      </w:r>
      <w:r w:rsidR="001D06FC" w:rsidRPr="009756DE">
        <w:rPr>
          <w:noProof/>
        </w:rPr>
        <w:t>)</w:t>
      </w:r>
      <w:r w:rsidR="001D06FC">
        <w:fldChar w:fldCharType="end"/>
      </w:r>
      <w:r w:rsidR="001D06FC">
        <w:t xml:space="preserve"> recorded </w:t>
      </w:r>
      <w:r w:rsidR="001D06FC" w:rsidRPr="0087299F">
        <w:rPr>
          <w:i/>
        </w:rPr>
        <w:t>H</w:t>
      </w:r>
      <w:r w:rsidR="001D06FC" w:rsidRPr="00246B85">
        <w:rPr>
          <w:i/>
          <w:vertAlign w:val="subscript"/>
        </w:rPr>
        <w:t>s</w:t>
      </w:r>
      <w:r w:rsidR="001D06FC">
        <w:t xml:space="preserve"> up to 1.7 m on the fore reef in Faga'alu, but </w:t>
      </w:r>
      <w:r w:rsidR="001D06FC" w:rsidRPr="0087299F">
        <w:rPr>
          <w:i/>
        </w:rPr>
        <w:t>H</w:t>
      </w:r>
      <w:r w:rsidR="001D06FC" w:rsidRPr="00246B85">
        <w:rPr>
          <w:i/>
          <w:vertAlign w:val="subscript"/>
        </w:rPr>
        <w:t>s</w:t>
      </w:r>
      <w:r w:rsidR="001D06FC">
        <w:t xml:space="preserve"> greater than 1.0 m were </w:t>
      </w:r>
      <w:r w:rsidR="00737728">
        <w:t>infrequent</w:t>
      </w:r>
      <w:r w:rsidR="001D06FC">
        <w:t>.</w:t>
      </w:r>
    </w:p>
    <w:p w14:paraId="74D2F9FA" w14:textId="70B200A2" w:rsidR="008332E1" w:rsidRDefault="008332E1" w:rsidP="008332E1">
      <w:pPr>
        <w:keepNext/>
        <w:keepLines/>
        <w:spacing w:after="0"/>
        <w:ind w:firstLine="720"/>
      </w:pPr>
      <w:r>
        <w:t>GPS-logging drifter and acoustic current meter deployments in 2014  showed mean flow speeds (residence times) varied widely over the reef flat, from 1-20 cm s</w:t>
      </w:r>
      <w:r w:rsidRPr="002C3BF8">
        <w:rPr>
          <w:vertAlign w:val="superscript"/>
        </w:rPr>
        <w:t>-1</w:t>
      </w:r>
      <w:r>
        <w:t xml:space="preserve"> (2.8-0.14 h), 1-19 cm s</w:t>
      </w:r>
      <w:r w:rsidRPr="002C3BF8">
        <w:rPr>
          <w:vertAlign w:val="superscript"/>
        </w:rPr>
        <w:t>-1</w:t>
      </w:r>
      <w:r>
        <w:t xml:space="preserve"> (2.8-0.15 h), and 1-36 cm s</w:t>
      </w:r>
      <w:r w:rsidRPr="002C3BF8">
        <w:rPr>
          <w:vertAlign w:val="superscript"/>
        </w:rPr>
        <w:t>-1</w:t>
      </w:r>
      <w:r>
        <w:t xml:space="preserve"> (2.8-0.08 h) under strong wind, tidal, and large wave forcing, respectively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C11A3D">
        <w:rPr>
          <w:noProof/>
        </w:rPr>
        <w:t>(Messina et al.</w:t>
      </w:r>
      <w:r>
        <w:rPr>
          <w:noProof/>
        </w:rPr>
        <w:t>, In Press</w:t>
      </w:r>
      <w:r w:rsidRPr="00C11A3D">
        <w:rPr>
          <w:noProof/>
        </w:rPr>
        <w:t>)</w:t>
      </w:r>
      <w:r>
        <w:fldChar w:fldCharType="end"/>
      </w:r>
      <w: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wind forcing, flow directions were mostly into the embayment. Under large wave forcing, flows followed a clockwise spatial pattern: onshore over the exposed southern reef, onto the sheltered northern reef, and out to sea through the channel and over the forereef.</w:t>
      </w:r>
    </w:p>
    <w:p w14:paraId="3BF504A6" w14:textId="7A79B649" w:rsidR="003B0C6C" w:rsidRDefault="003B0C6C" w:rsidP="008332E1">
      <w:pPr>
        <w:keepNext/>
        <w:keepLines/>
        <w:ind w:firstLine="720"/>
      </w:pPr>
      <w:r>
        <w:t xml:space="preserve">In situ wave data was not available at the study site during sediment trap deployments, but comparison of data from a wave gauge installed previously in </w:t>
      </w:r>
      <w:r w:rsidR="004975E3">
        <w:t>Faga'alu</w:t>
      </w:r>
      <w:r>
        <w:t xml:space="preserve"> for 2 months with NOAA WaveWatch III Samoa Regional Wave Model (WW3) </w:t>
      </w:r>
      <w:r>
        <w:fldChar w:fldCharType="begin" w:fldLock="1"/>
      </w:r>
      <w: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fldChar w:fldCharType="separate"/>
      </w:r>
      <w:r w:rsidRPr="0059167E">
        <w:rPr>
          <w:noProof/>
        </w:rPr>
        <w:t>(PACIOOS 2016)</w:t>
      </w:r>
      <w:r>
        <w:fldChar w:fldCharType="end"/>
      </w:r>
      <w:r>
        <w:t xml:space="preserve"> showed good agreement </w:t>
      </w:r>
      <w:r>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59167E">
        <w:rPr>
          <w:noProof/>
        </w:rPr>
        <w:t>(Messina et al.</w:t>
      </w:r>
      <w:r>
        <w:rPr>
          <w:noProof/>
        </w:rPr>
        <w:t xml:space="preserve">, </w:t>
      </w:r>
      <w:r w:rsidR="00740268" w:rsidRPr="00740268">
        <w:rPr>
          <w:i/>
          <w:noProof/>
        </w:rPr>
        <w:t>in press</w:t>
      </w:r>
      <w:r w:rsidRPr="0059167E">
        <w:rPr>
          <w:noProof/>
        </w:rPr>
        <w:t>)</w:t>
      </w:r>
      <w:r>
        <w:fldChar w:fldCharType="end"/>
      </w:r>
      <w:r>
        <w:t xml:space="preserve">. The Samoa Regional Model takes into account island bathymetry and island shadowing, so only swell directions from the Southwest to Southeast were included in the analysis, since other swell directions do not impact </w:t>
      </w:r>
      <w:r w:rsidR="004975E3">
        <w:t>Faga'alu</w:t>
      </w:r>
      <w:r>
        <w:t xml:space="preserve"> Bay. To characterize wave conditions during sediment trap deployments (“Waves”), Mean Monthly Significant Wave Height (MMSWH) was calculated from WW3 data on daily mean significant wave height during the period between collections </w:t>
      </w: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fldChar w:fldCharType="separate"/>
      </w:r>
      <w:r w:rsidRPr="0059167E">
        <w:rPr>
          <w:noProof/>
        </w:rPr>
        <w:t>(Seymour 2011; Rangel-Buitrago et al. 2014)</w:t>
      </w:r>
      <w:r>
        <w:fldChar w:fldCharType="end"/>
      </w:r>
      <w:r>
        <w:t xml:space="preserve">. </w:t>
      </w:r>
    </w:p>
    <w:p w14:paraId="1F3B1A63" w14:textId="25DB013E" w:rsidR="00795CE7" w:rsidRDefault="003B0C6C" w:rsidP="008332E1">
      <w:pPr>
        <w:keepNext/>
        <w:keepLines/>
      </w:pPr>
      <w:r>
        <w:tab/>
        <w:t xml:space="preserve">This analysis did not investigate the influence of winds directly, but wind waves generated by </w:t>
      </w:r>
      <w:r w:rsidR="003E109B">
        <w:t>trade</w:t>
      </w:r>
      <w:r>
        <w:t xml:space="preserve"> winds are included in the WW3 data. Strong </w:t>
      </w:r>
      <w:r w:rsidR="003E109B">
        <w:t>trade</w:t>
      </w:r>
      <w:r>
        <w:t xml:space="preserve"> winds are typical in May-September when significant wave height is also high due to </w:t>
      </w:r>
      <w:r w:rsidR="003E109B">
        <w:t>trade</w:t>
      </w:r>
      <w:r>
        <w:t xml:space="preserve"> wind generated waves and Austral winter storms. The co-occurrence of light winds and large groundswell-generated waves is infrequent but most common during the wet season from October to May. This analysis assumes the dominant effects of strong, onshore </w:t>
      </w:r>
      <w:r w:rsidR="003E109B">
        <w:t>trade</w:t>
      </w:r>
      <w:r>
        <w:t xml:space="preserve"> winds from the southeast are adequately captured by the WW3 significant wave height and would be significantly correlated with the Wave data.</w:t>
      </w:r>
    </w:p>
    <w:p w14:paraId="3E86E8C5" w14:textId="77777777" w:rsidR="00441C13" w:rsidRDefault="00441C13" w:rsidP="008332E1">
      <w:pPr>
        <w:keepNext/>
        <w:keepLines/>
        <w:spacing w:after="0"/>
      </w:pPr>
    </w:p>
    <w:p w14:paraId="280BFEAA" w14:textId="77777777" w:rsidR="003B0C6C" w:rsidRDefault="003B0C6C" w:rsidP="008332E1">
      <w:pPr>
        <w:keepNext/>
        <w:keepLines/>
        <w:ind w:firstLine="720"/>
      </w:pPr>
    </w:p>
    <w:p w14:paraId="004FEC4F" w14:textId="268F8115" w:rsidR="00300E75" w:rsidRDefault="00300E75" w:rsidP="008332E1">
      <w:pPr>
        <w:pStyle w:val="Heading20"/>
      </w:pPr>
      <w:r>
        <w:t>2.2</w:t>
      </w:r>
      <w:r w:rsidR="00613AD8">
        <w:t xml:space="preserve"> Time-lapse photography of sediment plumes</w:t>
      </w:r>
    </w:p>
    <w:p w14:paraId="40513490" w14:textId="5D2E7FD1" w:rsidR="00E906C2" w:rsidRDefault="00300E75" w:rsidP="008332E1">
      <w:pPr>
        <w:keepNext/>
        <w:keepLines/>
        <w:ind w:firstLine="720"/>
      </w:pPr>
      <w:r w:rsidRPr="00CA1238">
        <w:t xml:space="preserve">A Moultrie GameSpy I-35 trail camera </w:t>
      </w:r>
      <w:r w:rsidR="00A47F75" w:rsidRPr="00CA1238">
        <w:t xml:space="preserve">(“Camera” </w:t>
      </w:r>
      <w:r w:rsidR="00A47F75" w:rsidRPr="00CA1238">
        <w:fldChar w:fldCharType="begin"/>
      </w:r>
      <w:r w:rsidR="00A47F75" w:rsidRPr="00CA1238">
        <w:instrText xml:space="preserve"> REF _Ref446470632 \h </w:instrText>
      </w:r>
      <w:r w:rsidR="00CA1238">
        <w:instrText xml:space="preserve"> \* MERGEFORMAT </w:instrText>
      </w:r>
      <w:r w:rsidR="00A47F75" w:rsidRPr="00CA1238">
        <w:fldChar w:fldCharType="separate"/>
      </w:r>
      <w:r w:rsidR="003E6BF7">
        <w:t>Figure 1</w:t>
      </w:r>
      <w:r w:rsidR="00A47F75" w:rsidRPr="00CA1238">
        <w:fldChar w:fldCharType="end"/>
      </w:r>
      <w:r w:rsidR="00332DA1">
        <w:t xml:space="preserve">) </w:t>
      </w:r>
      <w:r w:rsidRPr="00CA1238">
        <w:t xml:space="preserve">was installed </w:t>
      </w:r>
      <w:r w:rsidR="00A47F75" w:rsidRPr="00CA1238">
        <w:t>o</w:t>
      </w:r>
      <w:r w:rsidR="00332DA1">
        <w:t xml:space="preserve">n the south side of </w:t>
      </w:r>
      <w:r w:rsidR="004975E3">
        <w:t>Faga'alu</w:t>
      </w:r>
      <w:r w:rsidR="00332DA1">
        <w:t xml:space="preserve"> Ba</w:t>
      </w:r>
      <w:r w:rsidR="00453FEE">
        <w:t>y</w:t>
      </w:r>
      <w:r w:rsidR="00A47F75" w:rsidRPr="00CA1238">
        <w:t xml:space="preserve"> in January and February 2014 to capture images of sediment plumes following storms. The camera was deployed in time-lapse mode at a 15 minute interval. While</w:t>
      </w:r>
      <w:r w:rsidR="00CA1238">
        <w:t xml:space="preserve"> </w:t>
      </w:r>
      <w:r w:rsidR="00CA1238" w:rsidRPr="00CA1238">
        <w:t>sediment concentrations cannot be inferred from the images, the brown-colored, terrigenous sediment was clearly visible</w:t>
      </w:r>
      <w:r w:rsidR="00194D82">
        <w:t>, showing the</w:t>
      </w:r>
      <w:r w:rsidR="00CA1238" w:rsidRPr="00CA1238">
        <w:t xml:space="preserve"> spatial trajectory of the plume.</w:t>
      </w:r>
    </w:p>
    <w:p w14:paraId="6D2F4052" w14:textId="77777777" w:rsidR="00CA1238" w:rsidRDefault="00CA1238" w:rsidP="008332E1">
      <w:pPr>
        <w:keepNext/>
        <w:keepLines/>
      </w:pPr>
    </w:p>
    <w:p w14:paraId="0010E8B2" w14:textId="370CAEC0" w:rsidR="00453FEE" w:rsidRDefault="00D80EEB" w:rsidP="008332E1">
      <w:pPr>
        <w:pStyle w:val="Heading20"/>
      </w:pPr>
      <w:r>
        <w:t>2</w:t>
      </w:r>
      <w:r w:rsidR="00300E75">
        <w:t>.3</w:t>
      </w:r>
      <w:r>
        <w:t xml:space="preserve"> </w:t>
      </w:r>
      <w:r w:rsidR="003A70A4">
        <w:t>S</w:t>
      </w:r>
      <w:r w:rsidR="00D3227C">
        <w:t>ediment collection</w:t>
      </w:r>
      <w:r w:rsidR="003B0C6C">
        <w:t xml:space="preserve"> and composition</w:t>
      </w:r>
    </w:p>
    <w:p w14:paraId="675CD6B8" w14:textId="77777777" w:rsidR="0009200F" w:rsidRDefault="0009200F" w:rsidP="0009200F">
      <w:pPr>
        <w:keepNext/>
        <w:keepLines/>
      </w:pPr>
      <w:r>
        <w:rPr>
          <w:noProof/>
        </w:rPr>
        <w:drawing>
          <wp:inline distT="0" distB="0" distL="0" distR="0" wp14:anchorId="59C8134F" wp14:editId="6B999271">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1A9CBCB7" w14:textId="6E70881E" w:rsidR="0009200F" w:rsidRDefault="0009200F" w:rsidP="0009200F">
      <w:pPr>
        <w:pStyle w:val="Caption"/>
        <w:keepNext/>
        <w:keepLines/>
      </w:pPr>
      <w:bookmarkStart w:id="13" w:name="_Ref446590596"/>
      <w:r>
        <w:t xml:space="preserve">Figure </w:t>
      </w:r>
      <w:fldSimple w:instr=" SEQ Figure \* ARABIC ">
        <w:r>
          <w:rPr>
            <w:noProof/>
          </w:rPr>
          <w:t>2</w:t>
        </w:r>
      </w:fldSimple>
      <w:bookmarkEnd w:id="13"/>
      <w:r>
        <w:t>. Pictures of the sediment tube traps and SedPods. a-b) At Site 3A in an area of branching coral rubble, approx.. depth 2m c) Capping the SedPod for retrieval at  Site 1C, approx. 10m depth d) At Site 1B, the surrounding area is mixed terrigenous and carbonate benthic sediment.</w:t>
      </w:r>
    </w:p>
    <w:p w14:paraId="7D9FF916" w14:textId="77777777" w:rsidR="00453FEE" w:rsidRDefault="00453FEE" w:rsidP="008332E1">
      <w:pPr>
        <w:pStyle w:val="Heading30"/>
      </w:pPr>
      <w:r>
        <w:t>2.3.1 Sampling scheme</w:t>
      </w:r>
    </w:p>
    <w:p w14:paraId="7D23C9A8" w14:textId="0C4EAF93" w:rsidR="00453FEE" w:rsidRDefault="00453FEE" w:rsidP="008332E1">
      <w:pPr>
        <w:keepNext/>
        <w:keepLines/>
        <w:ind w:firstLine="720"/>
      </w:pPr>
      <w:commentRangeStart w:id="14"/>
      <w:r>
        <w:t>Two types</w:t>
      </w:r>
      <w:r w:rsidR="003E109B">
        <w:t xml:space="preserve"> of sediment traps were used: </w:t>
      </w:r>
      <w:r>
        <w:t>flat-surfaced “SedPod</w:t>
      </w:r>
      <w:r w:rsidR="003E109B">
        <w:t>s</w:t>
      </w:r>
      <w:r>
        <w:t xml:space="preserve">” </w:t>
      </w:r>
      <w:r>
        <w:fldChar w:fldCharType="begin" w:fldLock="1"/>
      </w:r>
      <w: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Pr="001248F5">
        <w:rPr>
          <w:noProof/>
        </w:rPr>
        <w:t>(Field et al. 2012a)</w:t>
      </w:r>
      <w:r>
        <w:fldChar w:fldCharType="end"/>
      </w:r>
      <w:r w:rsidR="003E109B">
        <w:t xml:space="preserve"> and </w:t>
      </w:r>
      <w:r w:rsidR="0009200F">
        <w:t>s</w:t>
      </w:r>
      <w:r>
        <w:t>imple</w:t>
      </w:r>
      <w:r w:rsidR="0009200F">
        <w:t>, tubular</w:t>
      </w:r>
      <w:r>
        <w:t xml:space="preserve"> </w:t>
      </w:r>
      <w:r w:rsidR="0009200F">
        <w:t>sediment traps (“Tubes”)</w:t>
      </w:r>
      <w:r>
        <w:t xml:space="preserve"> </w:t>
      </w:r>
      <w:commentRangeEnd w:id="14"/>
      <w:r w:rsidR="0009200F">
        <w:rPr>
          <w:rStyle w:val="CommentReference"/>
          <w:rFonts w:asciiTheme="minorHAnsi" w:hAnsiTheme="minorHAnsi"/>
        </w:rPr>
        <w:commentReference w:id="14"/>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fldChar w:fldCharType="separate"/>
      </w:r>
      <w:r w:rsidRPr="00105F64">
        <w:rPr>
          <w:noProof/>
        </w:rPr>
        <w:t>(Storlazzi et al. 2009, 2011)</w:t>
      </w:r>
      <w:r>
        <w:fldChar w:fldCharType="end"/>
      </w:r>
      <w:r>
        <w:t xml:space="preserve">. </w:t>
      </w:r>
      <w:r w:rsidR="0009200F">
        <w:t>Sediment t</w:t>
      </w:r>
      <w:r w:rsidR="00E62CBE">
        <w:t xml:space="preserve">raps were located to sample differences in </w:t>
      </w:r>
      <w:r w:rsidR="003E109B">
        <w:t>sediment accumulation</w:t>
      </w:r>
      <w:r w:rsidR="00D2166B">
        <w:t xml:space="preserve"> in tw</w:t>
      </w:r>
      <w:r w:rsidR="0009200F">
        <w:t>o dimensions over the reef area:</w:t>
      </w:r>
      <w:r w:rsidR="00E62CBE" w:rsidRPr="00EA5B74">
        <w:t xml:space="preserve"> </w:t>
      </w:r>
      <w:r w:rsidR="00E62CBE">
        <w:t xml:space="preserve">distance </w:t>
      </w:r>
      <w:r w:rsidR="00E62CBE" w:rsidRPr="00EA5B74">
        <w:t>from the st</w:t>
      </w:r>
      <w:r w:rsidR="00D2166B">
        <w:t>ream</w:t>
      </w:r>
      <w:r w:rsidR="003E109B">
        <w:t xml:space="preserve"> outlet</w:t>
      </w:r>
      <w:r w:rsidR="00D2166B">
        <w:t xml:space="preserve">, and hydrodynamic energy gradients </w:t>
      </w:r>
      <w:r w:rsidR="0009200F">
        <w:t>across</w:t>
      </w:r>
      <w:r w:rsidR="00E62CBE" w:rsidRPr="00EA5B74">
        <w:t xml:space="preserve"> the south to north reefs.</w:t>
      </w:r>
      <w:r w:rsidR="00E62CBE">
        <w:t xml:space="preserve"> </w:t>
      </w:r>
      <w:r>
        <w:t xml:space="preserve">At each of nine locations in </w:t>
      </w:r>
      <w:r w:rsidR="004975E3">
        <w:t>Faga'alu</w:t>
      </w:r>
      <w:r>
        <w:t xml:space="preserve"> Bay a SedPod was attached on top of a cement block, and a Tube was attached to the side of the same block (</w:t>
      </w:r>
      <w:r>
        <w:fldChar w:fldCharType="begin"/>
      </w:r>
      <w:r>
        <w:instrText xml:space="preserve"> REF _Ref446590596 \h </w:instrText>
      </w:r>
      <w:r>
        <w:fldChar w:fldCharType="separate"/>
      </w:r>
      <w:r w:rsidR="003E6BF7">
        <w:t xml:space="preserve">Figure </w:t>
      </w:r>
      <w:r w:rsidR="003E6BF7">
        <w:rPr>
          <w:noProof/>
        </w:rPr>
        <w:t>2</w:t>
      </w:r>
      <w:r>
        <w:fldChar w:fldCharType="end"/>
      </w:r>
      <w:r>
        <w:t xml:space="preserve">). Six sites were on the reef flat (water depth 1-2 m) and three sites were on the forereef (10-15 m) (Figure 1, Table 1). </w:t>
      </w:r>
    </w:p>
    <w:p w14:paraId="4BF6797C" w14:textId="14C81864" w:rsidR="00453FEE" w:rsidRDefault="00453FEE" w:rsidP="0009200F">
      <w:pPr>
        <w:keepNext/>
        <w:keepLines/>
        <w:ind w:firstLine="720"/>
      </w:pPr>
      <w:r w:rsidRPr="00EA5B74">
        <w:lastRenderedPageBreak/>
        <w:t xml:space="preserve">A monthly time interval was chosen to correspond with other studies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t xml:space="preserve"> laboratory</w:t>
      </w:r>
      <w:r w:rsidRPr="00EA5B74">
        <w:t xml:space="preserve"> analysis, and for logistical reasons due to limited field personnel and resources</w:t>
      </w:r>
      <w:r w:rsidR="00252009">
        <w:t xml:space="preserve">. </w:t>
      </w:r>
      <w:r>
        <w:t>C</w:t>
      </w:r>
      <w:r w:rsidRPr="00EA5B74">
        <w:t>ollection</w:t>
      </w:r>
      <w:r>
        <w:t xml:space="preserve"> dates varied due to safety concerns over dangerous diving conditions on the forereef; deployments varied from 24</w:t>
      </w:r>
      <w:r w:rsidR="003E109B">
        <w:t xml:space="preserve"> d</w:t>
      </w:r>
      <w:r>
        <w:t xml:space="preserve"> to 53 d, with a mean deployment of 36 days (</w:t>
      </w:r>
      <w:r>
        <w:fldChar w:fldCharType="begin"/>
      </w:r>
      <w:r>
        <w:instrText xml:space="preserve"> REF _Ref446330860 \h </w:instrText>
      </w:r>
      <w:r>
        <w:fldChar w:fldCharType="separate"/>
      </w:r>
      <w:r w:rsidR="003E6BF7">
        <w:t xml:space="preserve">Figure </w:t>
      </w:r>
      <w:r w:rsidR="003E6BF7">
        <w:rPr>
          <w:noProof/>
        </w:rPr>
        <w:t>3</w:t>
      </w:r>
      <w:r>
        <w:fldChar w:fldCharType="end"/>
      </w:r>
      <w:r>
        <w:t>c, dotted lines)</w:t>
      </w:r>
      <w:r w:rsidR="00252009">
        <w:t>, covering a 12 month period from March 2014 to April 2015</w:t>
      </w:r>
      <w:r>
        <w:t>.</w:t>
      </w:r>
      <w:r w:rsidR="00427210">
        <w:t xml:space="preserve"> </w:t>
      </w:r>
    </w:p>
    <w:p w14:paraId="36BD4FE3" w14:textId="77777777" w:rsidR="003E109B" w:rsidRDefault="003E109B" w:rsidP="0009200F">
      <w:pPr>
        <w:keepNext/>
        <w:keepLines/>
        <w:ind w:firstLine="720"/>
      </w:pPr>
    </w:p>
    <w:p w14:paraId="481C8931" w14:textId="15FD8D8D" w:rsidR="003E109B" w:rsidRDefault="003E109B" w:rsidP="003E109B">
      <w:pPr>
        <w:pStyle w:val="Heading30"/>
      </w:pPr>
      <w:r>
        <w:t>2.3.2 Tubes</w:t>
      </w:r>
    </w:p>
    <w:p w14:paraId="09C7FDFD" w14:textId="2A4BA774" w:rsidR="003E109B" w:rsidRDefault="003E109B" w:rsidP="003E109B">
      <w:pPr>
        <w:keepNext/>
        <w:keepLines/>
        <w:ind w:firstLine="720"/>
      </w:pPr>
      <w:r>
        <w:t xml:space="preserve">Tubes were made from 5 cm internal diameter PVC pipe, approximately 30 cm tall (), and capped at the bottom.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427210">
        <w:rPr>
          <w:noProof/>
        </w:rPr>
        <w:t>Storlazzi et al. (2011)</w:t>
      </w:r>
      <w:r>
        <w:fldChar w:fldCharType="end"/>
      </w:r>
      <w:r>
        <w:t xml:space="preserve"> recommends a height-to-diameter ratio of at least 5, preferably more than 7; the ratio in this study was 6. To collect sediment from the Tube, a PVC cap was slipped over the open end, and then the Tube was removed from the block. In the lab, the cap was removed and the sediment was rinsed from the inside of the Tube. Some studies deploy multiple Tubes at each site to determine an average accumulation rate, and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fldChar w:fldCharType="separate"/>
      </w:r>
      <w:r>
        <w:rPr>
          <w:noProof/>
        </w:rPr>
        <w:t>Bothner et al. (2006)</w:t>
      </w:r>
      <w:r>
        <w:fldChar w:fldCharType="end"/>
      </w:r>
      <w:r>
        <w:t xml:space="preserve"> found that sediment accumulation rates at co-located Tubes differed by 11% on average. This study deployed a single Tube to minimize hydrodynamic interference per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3E109B">
        <w:rPr>
          <w:noProof/>
        </w:rPr>
        <w:t>Storlazzi et al. (2011)</w:t>
      </w:r>
      <w:r>
        <w:fldChar w:fldCharType="end"/>
      </w:r>
      <w:r>
        <w:t>.</w:t>
      </w:r>
    </w:p>
    <w:p w14:paraId="7FCFB4D5" w14:textId="77777777" w:rsidR="009611DD" w:rsidRDefault="009611DD" w:rsidP="008332E1">
      <w:pPr>
        <w:keepNext/>
        <w:keepLines/>
      </w:pPr>
    </w:p>
    <w:p w14:paraId="5E5950EE" w14:textId="34B916CD" w:rsidR="007E1F66" w:rsidRDefault="00D80EEB" w:rsidP="008332E1">
      <w:pPr>
        <w:pStyle w:val="Heading30"/>
      </w:pPr>
      <w:r>
        <w:t>2.</w:t>
      </w:r>
      <w:r w:rsidR="00300E75">
        <w:t>3</w:t>
      </w:r>
      <w:r>
        <w:t>.</w:t>
      </w:r>
      <w:r w:rsidR="003E109B">
        <w:t>3</w:t>
      </w:r>
      <w:r>
        <w:t xml:space="preserve"> </w:t>
      </w:r>
      <w:r w:rsidR="007E1F66">
        <w:t>SedPods</w:t>
      </w:r>
    </w:p>
    <w:p w14:paraId="63D65BC3" w14:textId="1ADE1D30" w:rsidR="00105F64" w:rsidRDefault="00384906" w:rsidP="003E109B">
      <w:pPr>
        <w:keepNext/>
        <w:keepLines/>
        <w:ind w:firstLine="720"/>
      </w:pPr>
      <w:r>
        <w:t xml:space="preserve">SedPods were made from 15.25 cm diameter PVC pipe, approximately 12 cm tall, and filled with cement with three eye-bolts to act as rebar and attachment points. The cement was poured on a rough piece of plywood to give it a slight texture approximating natural rock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 To collect the sediment from SedPods, a rubber pipe end cap was carefully slipped over the SedPod</w:t>
      </w:r>
      <w:r w:rsidR="00105F64">
        <w:t xml:space="preserve"> taking care not to disturb the sediment</w:t>
      </w:r>
      <w:r>
        <w:t>, and the stainless steel hose clamp was tightened to prevent sediment from escaping</w:t>
      </w:r>
      <w:r w:rsidR="00105F64">
        <w:t xml:space="preserve"> during transport to the lab</w:t>
      </w:r>
      <w:r>
        <w:t xml:space="preserve"> (Figure 3). In the lab, the rubber cap was removed and the sediment on the surface of the SedPod was rinsed off and analyzed for</w:t>
      </w:r>
      <w:r w:rsidR="00105F64">
        <w:t xml:space="preserve"> weight,</w:t>
      </w:r>
      <w:r>
        <w:t xml:space="preserve"> grain size and co</w:t>
      </w:r>
      <w:r w:rsidR="00105F64">
        <w:t>mposi</w:t>
      </w:r>
      <w:r>
        <w:t>tion. In many instances there was significant algal growth on the SedPod surface, so sediment was manually scrubbed from this algae layer and included in the analysis.</w:t>
      </w:r>
    </w:p>
    <w:p w14:paraId="569399A1" w14:textId="77777777" w:rsidR="00255077" w:rsidRDefault="00255077" w:rsidP="008332E1">
      <w:pPr>
        <w:keepNext/>
        <w:keepLines/>
      </w:pPr>
    </w:p>
    <w:p w14:paraId="7779A37B" w14:textId="4EB32142" w:rsidR="007E1F66" w:rsidRDefault="00300E75" w:rsidP="008332E1">
      <w:pPr>
        <w:pStyle w:val="Heading30"/>
      </w:pPr>
      <w:r>
        <w:t>2.3</w:t>
      </w:r>
      <w:r w:rsidR="00D80EEB">
        <w:t xml:space="preserve">.4 </w:t>
      </w:r>
      <w:r w:rsidR="00255077">
        <w:t>Weight, grain size, and composition analysis</w:t>
      </w:r>
    </w:p>
    <w:p w14:paraId="2BBEBC33" w14:textId="61C226CC" w:rsidR="00683625" w:rsidRDefault="00384906" w:rsidP="008332E1">
      <w:pPr>
        <w:keepNext/>
        <w:keepLines/>
        <w:ind w:firstLine="720"/>
      </w:pPr>
      <w:r>
        <w:lastRenderedPageBreak/>
        <w:t>Sediment was wet sieved to</w:t>
      </w:r>
      <w:r w:rsidR="000E527D">
        <w:t xml:space="preserve"> remove gravel</w:t>
      </w:r>
      <w:r w:rsidR="008F0178">
        <w:t>-</w:t>
      </w:r>
      <w:r w:rsidR="000E527D">
        <w:t>size shells</w:t>
      </w:r>
      <w:r w:rsidR="00105F64">
        <w:t xml:space="preserve"> and organisms</w:t>
      </w:r>
      <w:r w:rsidR="000E527D">
        <w:t xml:space="preserve"> (&gt;2</w:t>
      </w:r>
      <w:r w:rsidR="003E109B">
        <w:t xml:space="preserve"> </w:t>
      </w:r>
      <w:r w:rsidR="000E527D">
        <w:t>mm) from analysis, and</w:t>
      </w:r>
      <w:r>
        <w:t xml:space="preserve"> </w:t>
      </w:r>
      <w:r w:rsidR="008F0178">
        <w:t xml:space="preserve">to </w:t>
      </w:r>
      <w:r>
        <w:t>separate the coarse</w:t>
      </w:r>
      <w:r w:rsidR="000E527D">
        <w:t xml:space="preserve"> (2</w:t>
      </w:r>
      <w:r w:rsidR="003E109B">
        <w:t xml:space="preserve"> </w:t>
      </w:r>
      <w:r w:rsidR="000E527D">
        <w:t xml:space="preserve">mm </w:t>
      </w:r>
      <w:r w:rsidR="003E109B">
        <w:t>–</w:t>
      </w:r>
      <w:r w:rsidR="000E527D">
        <w:t xml:space="preserve"> 63</w:t>
      </w:r>
      <w:r w:rsidR="003E109B">
        <w:t xml:space="preserve"> </w:t>
      </w:r>
      <w:r w:rsidR="000E527D">
        <w:rPr>
          <w:rFonts w:cs="Times"/>
        </w:rPr>
        <w:t>μ</w:t>
      </w:r>
      <w:r w:rsidR="000E527D">
        <w:t>m)</w:t>
      </w:r>
      <w:r>
        <w:t xml:space="preserve"> and fine fractions</w:t>
      </w:r>
      <w:r w:rsidR="000E527D">
        <w:t xml:space="preserve"> (63</w:t>
      </w:r>
      <w:r w:rsidR="003E109B">
        <w:t xml:space="preserve"> </w:t>
      </w:r>
      <w:r w:rsidR="000E527D">
        <w:rPr>
          <w:rFonts w:cs="Times"/>
        </w:rPr>
        <w:t>μ</w:t>
      </w:r>
      <w:r w:rsidR="000E527D">
        <w:t>m</w:t>
      </w:r>
      <w:r w:rsidR="003E109B">
        <w:t xml:space="preserve"> - </w:t>
      </w:r>
      <w:r w:rsidR="000E527D">
        <w:t>2</w:t>
      </w:r>
      <w:r w:rsidR="003E109B">
        <w:t xml:space="preserve"> </w:t>
      </w:r>
      <w:r w:rsidR="000E527D">
        <w:rPr>
          <w:rFonts w:cs="Times"/>
        </w:rPr>
        <w:t>μ</w:t>
      </w:r>
      <w:r w:rsidR="000E527D">
        <w:t>m). T</w:t>
      </w:r>
      <w:r>
        <w:t xml:space="preserve">he fine fraction </w:t>
      </w:r>
      <w:r w:rsidR="003E109B">
        <w:t>was collected on pre-weighed 15-</w:t>
      </w:r>
      <w:r>
        <w:t>cm diameter</w:t>
      </w:r>
      <w:r w:rsidR="00105F64">
        <w:t>,</w:t>
      </w:r>
      <w:r w:rsidR="003E109B">
        <w:t xml:space="preserve"> 2-</w:t>
      </w:r>
      <w:r>
        <w:rPr>
          <w:rFonts w:cs="Times"/>
        </w:rPr>
        <w:t>μ</w:t>
      </w:r>
      <w:r>
        <w:t>m</w:t>
      </w:r>
      <w:r w:rsidR="00105F64">
        <w:t xml:space="preserve"> nominal pore size</w:t>
      </w:r>
      <w:r>
        <w:t xml:space="preserve"> glass fiber filters. To remove salts, the coarse fraction was rinsed in the sieve with distilled water, while the fine fraction was gravity rinsed with distilled water </w:t>
      </w:r>
      <w:r w:rsidR="00105F64">
        <w:t xml:space="preserve">at least </w:t>
      </w:r>
      <w:r w:rsidR="000E527D">
        <w:t>three</w:t>
      </w:r>
      <w:r>
        <w:t xml:space="preserve"> times. Coarse and fine fractions were dried at 100 C for 2 h</w:t>
      </w:r>
      <w:r w:rsidR="003E109B">
        <w:t>r</w:t>
      </w:r>
      <w:r>
        <w:t>, cooled, and weighed to determine the bulk sediment weight. The sediment samples were then analyz</w:t>
      </w:r>
      <w:r w:rsidR="008D4280">
        <w:t xml:space="preserve">ed for geochemical composition </w:t>
      </w:r>
      <w:r>
        <w:t xml:space="preserve">using Loss on Ignition (LOI) </w:t>
      </w:r>
      <w:r w:rsidR="00105F64">
        <w:t xml:space="preserve">method </w:t>
      </w:r>
      <w:r w:rsidR="008D4280">
        <w:t>(combusting 3 h</w:t>
      </w:r>
      <w:r w:rsidR="003E109B">
        <w:t>r</w:t>
      </w:r>
      <w:r w:rsidR="008D4280">
        <w:t xml:space="preserve"> at 550 C for % organic; 950</w:t>
      </w:r>
      <w:r w:rsidR="008D4280" w:rsidRPr="003E0E8E">
        <w:t xml:space="preserve"> C for 3 h</w:t>
      </w:r>
      <w:r w:rsidR="003E109B">
        <w:t>r</w:t>
      </w:r>
      <w:r w:rsidR="008D4280" w:rsidRPr="003E0E8E">
        <w:t xml:space="preserve"> for % carbonate)</w:t>
      </w:r>
      <w:r w:rsidR="00105F64">
        <w:t xml:space="preserve"> </w:t>
      </w:r>
      <w:r w:rsidR="008D4280">
        <w:fldChar w:fldCharType="begin" w:fldLock="1"/>
      </w:r>
      <w:r w:rsidR="00BC46A8">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008D4280">
        <w:fldChar w:fldCharType="separate"/>
      </w:r>
      <w:r w:rsidR="00105F64" w:rsidRPr="00105F64">
        <w:rPr>
          <w:noProof/>
        </w:rPr>
        <w:t>(Heiri et al. 2001; Santisteban et al. 2004)</w:t>
      </w:r>
      <w:r w:rsidR="008D4280">
        <w:fldChar w:fldCharType="end"/>
      </w:r>
      <w:r w:rsidR="008D4280">
        <w:t xml:space="preserve">. The proportion (%) of terrigenous sediment was then determined by subtraction from the % organic and % carbonate </w:t>
      </w:r>
      <w:r w:rsidR="008D4280">
        <w:fldChar w:fldCharType="begin" w:fldLock="1"/>
      </w:r>
      <w:r w:rsidR="00BE3D9E">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8D4280">
        <w:fldChar w:fldCharType="separate"/>
      </w:r>
      <w:r w:rsidR="008D4280" w:rsidRPr="00390AF8">
        <w:rPr>
          <w:noProof/>
        </w:rPr>
        <w:t>(Gray et al. 2012)</w:t>
      </w:r>
      <w:r w:rsidR="008D4280">
        <w:fldChar w:fldCharType="end"/>
      </w:r>
      <w:r w:rsidR="008D4280">
        <w:t>.</w:t>
      </w:r>
      <w:r w:rsidR="00237164">
        <w:t xml:space="preserve"> </w:t>
      </w:r>
      <w:commentRangeStart w:id="15"/>
      <w:commentRangeStart w:id="16"/>
      <w:r w:rsidR="00237164">
        <w:t xml:space="preserve">Wet sieving conducted by different lab analysts showed an unacceptable difference in coarse and fine fraction separation, so only combined fine and coarse fraction (total) </w:t>
      </w:r>
      <w:r w:rsidR="003E109B">
        <w:t>sediment accumulation</w:t>
      </w:r>
      <w:r w:rsidR="00237164">
        <w:t xml:space="preserve"> data were used in further analyses.</w:t>
      </w:r>
      <w:commentRangeEnd w:id="15"/>
      <w:r w:rsidR="00992A46">
        <w:rPr>
          <w:rStyle w:val="CommentReference"/>
          <w:rFonts w:asciiTheme="minorHAnsi" w:hAnsiTheme="minorHAnsi"/>
        </w:rPr>
        <w:commentReference w:id="15"/>
      </w:r>
      <w:commentRangeEnd w:id="16"/>
      <w:r w:rsidR="005C46CA">
        <w:rPr>
          <w:rStyle w:val="CommentReference"/>
          <w:rFonts w:asciiTheme="minorHAnsi" w:hAnsiTheme="minorHAnsi"/>
        </w:rPr>
        <w:commentReference w:id="16"/>
      </w:r>
      <w:r w:rsidR="000E527D">
        <w:t xml:space="preserve"> </w:t>
      </w:r>
      <w:r w:rsidR="003E109B">
        <w:t>Sediment accumulation</w:t>
      </w:r>
      <w:r w:rsidR="00C803BD">
        <w:t xml:space="preserve"> results were normalized for trap diameter and deployment time (g m</w:t>
      </w:r>
      <w:r w:rsidR="00C803BD" w:rsidRPr="00C803BD">
        <w:rPr>
          <w:vertAlign w:val="superscript"/>
        </w:rPr>
        <w:t>-2</w:t>
      </w:r>
      <w:r w:rsidR="00C803BD">
        <w:t>d</w:t>
      </w:r>
      <w:r w:rsidR="00C803BD" w:rsidRPr="00C803BD">
        <w:rPr>
          <w:vertAlign w:val="superscript"/>
        </w:rPr>
        <w:t>-1</w:t>
      </w:r>
      <w:r w:rsidR="00C803BD">
        <w:t xml:space="preserve">) </w:t>
      </w:r>
      <w:r w:rsidR="000E527D">
        <w:fldChar w:fldCharType="begin" w:fldLock="1"/>
      </w:r>
      <w:r w:rsidR="000E527D">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27D">
        <w:fldChar w:fldCharType="separate"/>
      </w:r>
      <w:r w:rsidR="000E527D">
        <w:rPr>
          <w:noProof/>
        </w:rPr>
        <w:t>(Storlazzi et al. 2009)</w:t>
      </w:r>
      <w:r w:rsidR="000E527D">
        <w:fldChar w:fldCharType="end"/>
      </w:r>
      <w:r w:rsidR="000E527D">
        <w:t xml:space="preserve"> </w:t>
      </w:r>
      <w:r w:rsidR="00C803BD">
        <w:t>to compare SedPods and Tubes and variable deployment times</w:t>
      </w:r>
    </w:p>
    <w:p w14:paraId="5B6C65AB" w14:textId="77777777" w:rsidR="009A4D6F" w:rsidRDefault="009A4D6F" w:rsidP="008332E1">
      <w:pPr>
        <w:keepNext/>
        <w:keepLines/>
      </w:pPr>
    </w:p>
    <w:p w14:paraId="68852BB5" w14:textId="65985303" w:rsidR="001D06FC" w:rsidRDefault="00187679" w:rsidP="008332E1">
      <w:pPr>
        <w:pStyle w:val="Heading20"/>
      </w:pPr>
      <w:r>
        <w:t>2.</w:t>
      </w:r>
      <w:r w:rsidR="003B0C6C">
        <w:t>4</w:t>
      </w:r>
      <w:r w:rsidR="00683625">
        <w:t xml:space="preserve"> </w:t>
      </w:r>
      <w:r w:rsidR="003B0C6C">
        <w:t>Sediment collection and composition: Temporal patterns and controls</w:t>
      </w:r>
    </w:p>
    <w:p w14:paraId="57EAAFBF" w14:textId="00FABA2A" w:rsidR="001D06FC" w:rsidRDefault="00C13905" w:rsidP="008332E1">
      <w:pPr>
        <w:keepNext/>
        <w:keepLines/>
        <w:ind w:firstLine="720"/>
      </w:pPr>
      <w:r>
        <w:t xml:space="preserve">For </w:t>
      </w:r>
      <w:r w:rsidR="00507312">
        <w:t>each of the nine sediment trap locations</w:t>
      </w:r>
      <w:r>
        <w:t>, u</w:t>
      </w:r>
      <w:r w:rsidR="009A4D6F">
        <w:t>nivariate and multi-variate</w:t>
      </w:r>
      <w:r w:rsidR="001D06FC">
        <w:t xml:space="preserve"> linear regression models </w:t>
      </w:r>
      <w:r w:rsidR="009A4D6F">
        <w:t>were</w:t>
      </w:r>
      <w:r w:rsidR="001D06FC">
        <w:t xml:space="preserve"> used to </w:t>
      </w:r>
      <w:r w:rsidR="00384906">
        <w:t>determine how</w:t>
      </w:r>
      <w:r w:rsidR="009A4D6F">
        <w:t xml:space="preserve"> </w:t>
      </w:r>
      <w:r w:rsidR="00011A86">
        <w:t>SSY (</w:t>
      </w:r>
      <w:r w:rsidR="009A4D6F">
        <w:t>tons) and</w:t>
      </w:r>
      <w:r w:rsidR="00011A86">
        <w:t xml:space="preserve"> </w:t>
      </w:r>
      <w:r w:rsidR="0069498E">
        <w:t>Waves</w:t>
      </w:r>
      <w:r w:rsidR="00011A86">
        <w:t xml:space="preserve"> (</w:t>
      </w:r>
      <w:r w:rsidR="009A4D6F">
        <w:t>m)</w:t>
      </w:r>
      <w:r w:rsidR="00384906">
        <w:t xml:space="preserve"> control the temporal variation in</w:t>
      </w:r>
      <w:r w:rsidR="0069498E">
        <w:t xml:space="preserve"> </w:t>
      </w:r>
      <w:r w:rsidR="003E109B">
        <w:t>sediment accumulation</w:t>
      </w:r>
      <w:r w:rsidR="001D06FC">
        <w:t xml:space="preserve"> rates</w:t>
      </w:r>
      <w:r>
        <w:t xml:space="preserve"> in Tubes and SedPods.</w:t>
      </w:r>
      <w:r w:rsidR="00E26E2F">
        <w:t xml:space="preserve"> The significance of the </w:t>
      </w:r>
      <w:r w:rsidR="00D63954">
        <w:t xml:space="preserve">correlation between </w:t>
      </w:r>
      <w:r w:rsidR="003E109B">
        <w:t>sediment accumulation</w:t>
      </w:r>
      <w:r w:rsidR="00D63954">
        <w:t xml:space="preserve"> and individual driving variables (SSY or Waves) </w:t>
      </w:r>
      <w:r w:rsidR="00E26E2F">
        <w:t>were tested with the Spearman correlation coefficient.</w:t>
      </w:r>
      <w:r w:rsidR="00507312">
        <w:t xml:space="preserve"> </w:t>
      </w:r>
      <w:r w:rsidR="00EA47F4">
        <w:t xml:space="preserve">A </w:t>
      </w:r>
      <w:r w:rsidR="00E26E2F">
        <w:t xml:space="preserve">linear regression </w:t>
      </w:r>
      <w:r w:rsidR="00EA47F4">
        <w:t xml:space="preserve">between SSY and Waves </w:t>
      </w:r>
      <w:r w:rsidR="00E26E2F">
        <w:t>confirmed they were not significantly related</w:t>
      </w:r>
      <w:r w:rsidR="00EA47F4">
        <w:t xml:space="preserve"> and could be treated as independent variables in the multiple regression</w:t>
      </w:r>
      <w:r w:rsidR="00E26E2F">
        <w:t xml:space="preserve">. </w:t>
      </w:r>
      <w:r w:rsidR="00EA47F4">
        <w:t>A</w:t>
      </w:r>
      <w:r w:rsidR="00507312">
        <w:t xml:space="preserve"> multiple linear regression between</w:t>
      </w:r>
      <w:r w:rsidR="0069498E">
        <w:t xml:space="preserve"> </w:t>
      </w:r>
      <w:r w:rsidR="003E109B">
        <w:t>sediment accumulation</w:t>
      </w:r>
      <w:r w:rsidR="0069498E">
        <w:t xml:space="preserve"> vs. SSY and Waves</w:t>
      </w:r>
      <w:r w:rsidR="00507312">
        <w:t xml:space="preserve"> </w:t>
      </w:r>
      <w:r w:rsidR="00EA47F4">
        <w:t xml:space="preserve">quantifies how </w:t>
      </w:r>
      <w:r w:rsidR="00507312">
        <w:t xml:space="preserve">well </w:t>
      </w:r>
      <w:r w:rsidR="00EA47F4">
        <w:t>each</w:t>
      </w:r>
      <w:r w:rsidR="00507312">
        <w:t xml:space="preserve"> predictor is correlated with </w:t>
      </w:r>
      <w:r w:rsidR="003E109B">
        <w:t>sediment accumulation</w:t>
      </w:r>
      <w:r w:rsidR="00507312">
        <w:t xml:space="preserve">, while controlling for the influence of the secondary predictor. This approach does not account for the </w:t>
      </w:r>
      <w:r w:rsidR="00011A86">
        <w:t>phasing</w:t>
      </w:r>
      <w:r w:rsidR="00EA47F4">
        <w:t xml:space="preserve"> or sequencing</w:t>
      </w:r>
      <w:r w:rsidR="00011A86">
        <w:t xml:space="preserve"> of Waves and SSY within deployment periods</w:t>
      </w:r>
      <w:r w:rsidR="00507312">
        <w:t xml:space="preserve">. For instance if a large wave event occurred prior to a large SSY event, we would not expect the wave event to affect </w:t>
      </w:r>
      <w:r w:rsidR="003E109B">
        <w:t>sediment accumulation</w:t>
      </w:r>
      <w:r w:rsidR="00507312">
        <w:t xml:space="preserve"> </w:t>
      </w:r>
      <w:r w:rsidR="00011A86">
        <w:t xml:space="preserve">from that SSY, </w:t>
      </w:r>
      <w:r w:rsidR="00507312">
        <w:t>but our measurement interval cannot resolve the difference in phasing</w:t>
      </w:r>
      <w:r w:rsidR="00EA47F4">
        <w:t xml:space="preserve"> or sequence</w:t>
      </w:r>
      <w:r w:rsidR="00507312">
        <w:t xml:space="preserve">. </w:t>
      </w:r>
    </w:p>
    <w:p w14:paraId="616508ED" w14:textId="77777777" w:rsidR="001D06FC" w:rsidRDefault="006F6FC5" w:rsidP="008332E1">
      <w:pPr>
        <w:keepNext/>
        <w:keepLines/>
        <w:rPr>
          <w:rFonts w:asciiTheme="minorHAnsi" w:hAnsiTheme="minorHAnsi"/>
        </w:rPr>
      </w:pPr>
      <w:r>
        <w:tab/>
      </w:r>
      <w:r w:rsidR="00E26E2F">
        <w:t xml:space="preserve"> </w:t>
      </w:r>
    </w:p>
    <w:p w14:paraId="7C14646E" w14:textId="26784153" w:rsidR="001D06FC" w:rsidRDefault="00683625" w:rsidP="008332E1">
      <w:pPr>
        <w:pStyle w:val="Heading10"/>
      </w:pPr>
      <w:r>
        <w:t xml:space="preserve">3. </w:t>
      </w:r>
      <w:r w:rsidR="001D06FC">
        <w:t>Results</w:t>
      </w:r>
    </w:p>
    <w:p w14:paraId="27865594" w14:textId="0785D3E0" w:rsidR="009E5CB9" w:rsidRDefault="009E5CB9" w:rsidP="008332E1">
      <w:pPr>
        <w:pStyle w:val="Heading20"/>
      </w:pPr>
      <w:bookmarkStart w:id="17" w:name="_GoBack"/>
      <w:r>
        <w:t xml:space="preserve">3.1 Conceptual and observed SSY and Waves during deployment </w:t>
      </w:r>
    </w:p>
    <w:p w14:paraId="678DD1D3" w14:textId="6BDB36D9" w:rsidR="009E5CB9" w:rsidRDefault="009E5CB9" w:rsidP="008332E1">
      <w:pPr>
        <w:keepNext/>
        <w:keepLines/>
        <w:ind w:firstLine="720"/>
      </w:pPr>
      <w:r>
        <w:lastRenderedPageBreak/>
        <w:t xml:space="preserve">Seasonal wave and precipitation patterns were hypothesized to vary such that </w:t>
      </w:r>
      <w:r w:rsidR="003E109B">
        <w:t>large w</w:t>
      </w:r>
      <w:r>
        <w:t xml:space="preserve">aves and low SSY coincide during the </w:t>
      </w:r>
      <w:r w:rsidR="003E109B">
        <w:t>trade</w:t>
      </w:r>
      <w:r>
        <w:t xml:space="preserve"> wind dry season (May-September), which would cause low terrigenous </w:t>
      </w:r>
      <w:r w:rsidR="003E109B">
        <w:t>sediment accumulation</w:t>
      </w:r>
      <w:r>
        <w:t xml:space="preserve">. Hypothesized low wave energy and high SSY during the wet season (October-April) would cause higher terrigenous </w:t>
      </w:r>
      <w:r w:rsidR="003E109B">
        <w:t>sediment accumulation</w:t>
      </w:r>
      <w:r>
        <w:t xml:space="preserve"> (</w:t>
      </w:r>
      <w:r>
        <w:fldChar w:fldCharType="begin"/>
      </w:r>
      <w:r>
        <w:instrText xml:space="preserve"> REF _Ref446330860 \h </w:instrText>
      </w:r>
      <w:r>
        <w:fldChar w:fldCharType="separate"/>
      </w:r>
      <w:r w:rsidR="003E6BF7">
        <w:t xml:space="preserve">Figure </w:t>
      </w:r>
      <w:r w:rsidR="003E6BF7">
        <w:rPr>
          <w:noProof/>
        </w:rPr>
        <w:t>3</w:t>
      </w:r>
      <w:r>
        <w:fldChar w:fldCharType="end"/>
      </w:r>
      <w:r>
        <w:t xml:space="preserve">a). Waves mostly followed the conceptual pattern with peak wave energy occurring around </w:t>
      </w:r>
      <w:r w:rsidR="00E62CBE">
        <w:t>June-August</w:t>
      </w:r>
      <w:r>
        <w:t xml:space="preserve"> and lowest wave energy during December-February, with the exception of </w:t>
      </w:r>
      <w:r w:rsidR="000031CD">
        <w:t>larg</w:t>
      </w:r>
      <w:r>
        <w:t>er than expected Waves in April 2014 and January 2015 (</w:t>
      </w:r>
      <w:r>
        <w:fldChar w:fldCharType="begin"/>
      </w:r>
      <w:r>
        <w:instrText xml:space="preserve"> REF _Ref446330860 \h </w:instrText>
      </w:r>
      <w:r>
        <w:fldChar w:fldCharType="separate"/>
      </w:r>
      <w:r w:rsidR="003E6BF7">
        <w:t xml:space="preserve">Figure </w:t>
      </w:r>
      <w:r w:rsidR="003E6BF7">
        <w:rPr>
          <w:noProof/>
        </w:rPr>
        <w:t>3</w:t>
      </w:r>
      <w:r>
        <w:fldChar w:fldCharType="end"/>
      </w:r>
      <w:r>
        <w:t>c). While the conceptual model of Waves was similar to observed, measured and modeled SSY did not follow the conceptual model. The highest SSY was observed during the July-September</w:t>
      </w:r>
      <w:r w:rsidR="00E62CBE">
        <w:t xml:space="preserve"> 2014</w:t>
      </w:r>
      <w:r>
        <w:t xml:space="preserve"> period for two reasons: 1) the largest single storm recorded in the past four years occurred</w:t>
      </w:r>
      <w:r w:rsidR="000031CD">
        <w:t xml:space="preserve"> July 25, 2014,</w:t>
      </w:r>
      <w:r>
        <w:t xml:space="preserve">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E11903">
        <w:rPr>
          <w:noProof/>
        </w:rPr>
        <w:t>(Messina and Biggs 2016)</w:t>
      </w:r>
      <w:r>
        <w:fldChar w:fldCharType="end"/>
      </w:r>
      <w:r>
        <w:t xml:space="preserve">, and 2) sediment mitigation at the quarry in October significantly reduced total SSY from the watershed that would have occurred during the 2014-2015 wet season (October-April)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3543FB">
        <w:rPr>
          <w:noProof/>
        </w:rPr>
        <w:t>(Holst-Rice et al. 2016)</w:t>
      </w:r>
      <w:r>
        <w:fldChar w:fldCharType="end"/>
      </w:r>
      <w:r>
        <w:t>.</w:t>
      </w:r>
    </w:p>
    <w:p w14:paraId="46B77B4C" w14:textId="77777777" w:rsidR="009E5CB9" w:rsidRDefault="009E5CB9" w:rsidP="008332E1">
      <w:pPr>
        <w:keepNext/>
        <w:keepLines/>
      </w:pPr>
    </w:p>
    <w:p w14:paraId="0801DED1" w14:textId="77777777" w:rsidR="009E5CB9" w:rsidRDefault="009E5CB9" w:rsidP="008332E1">
      <w:pPr>
        <w:keepNext/>
        <w:keepLines/>
        <w:rPr>
          <w:rFonts w:asciiTheme="minorHAnsi" w:hAnsiTheme="minorHAnsi"/>
          <w:sz w:val="22"/>
        </w:rPr>
      </w:pPr>
      <w:r>
        <w:rPr>
          <w:noProof/>
        </w:rPr>
        <w:drawing>
          <wp:inline distT="0" distB="0" distL="0" distR="0" wp14:anchorId="4DA5D211" wp14:editId="6D78ACF1">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4ACDA0FC" w14:textId="77777777" w:rsidR="009E5CB9" w:rsidRDefault="009E5CB9" w:rsidP="008332E1">
      <w:pPr>
        <w:pStyle w:val="Caption"/>
        <w:keepNext/>
        <w:keepLines/>
      </w:pPr>
      <w:bookmarkStart w:id="18" w:name="_Ref446330860"/>
      <w:r>
        <w:t xml:space="preserve">Figure </w:t>
      </w:r>
      <w:fldSimple w:instr=" SEQ Figure \* ARABIC ">
        <w:r w:rsidR="003E6BF7">
          <w:rPr>
            <w:noProof/>
          </w:rPr>
          <w:t>3</w:t>
        </w:r>
      </w:fldSimple>
      <w:bookmarkEnd w:id="18"/>
      <w:r>
        <w:t xml:space="preserve">. a) </w:t>
      </w:r>
      <w:commentRangeStart w:id="19"/>
      <w:r>
        <w:t>Conceptual model of net sediment accumulation driven by interacting sediment input and wave-forced sediment removal</w:t>
      </w:r>
      <w:commentRangeEnd w:id="19"/>
      <w:r>
        <w:rPr>
          <w:rStyle w:val="CommentReference"/>
          <w:rFonts w:asciiTheme="minorHAnsi" w:hAnsiTheme="minorHAnsi"/>
          <w:i w:val="0"/>
          <w:iCs w:val="0"/>
          <w:color w:val="auto"/>
        </w:rPr>
        <w:commentReference w:id="19"/>
      </w:r>
      <w:r>
        <w:t>, b) Mean daily significant wave height (m) exceeding 1.5 m from the NOAA WaveWatch III Samoa Regional Model and Total daily Suspended Sediment Yield (SSY) (tons), and c) Mean Wave Height (m) and Total Suspended Sediment Yield during deployment periods (dashed lines indicate sample collection dates).</w:t>
      </w:r>
    </w:p>
    <w:p w14:paraId="30BD4C95" w14:textId="77777777" w:rsidR="00613AD8" w:rsidRDefault="00613AD8" w:rsidP="008332E1">
      <w:pPr>
        <w:keepNext/>
        <w:keepLines/>
      </w:pPr>
    </w:p>
    <w:p w14:paraId="6979E193" w14:textId="61481447" w:rsidR="00613AD8" w:rsidRDefault="00E11903" w:rsidP="008332E1">
      <w:pPr>
        <w:pStyle w:val="Heading20"/>
      </w:pPr>
      <w:r>
        <w:lastRenderedPageBreak/>
        <w:t>3</w:t>
      </w:r>
      <w:r w:rsidR="009E5CB9">
        <w:t>.2</w:t>
      </w:r>
      <w:r w:rsidR="00613AD8">
        <w:t xml:space="preserve"> Time-lapse photography of sediment plumes</w:t>
      </w:r>
    </w:p>
    <w:p w14:paraId="7CED455E" w14:textId="6189CD17" w:rsidR="00300E75" w:rsidRDefault="00300E75" w:rsidP="008332E1">
      <w:pPr>
        <w:keepNext/>
        <w:keepLines/>
        <w:rPr>
          <w:rFonts w:asciiTheme="minorHAnsi" w:hAnsiTheme="minorHAnsi"/>
          <w:sz w:val="22"/>
        </w:rPr>
      </w:pPr>
      <w:r>
        <w:rPr>
          <w:rFonts w:asciiTheme="minorHAnsi" w:hAnsiTheme="minorHAnsi"/>
          <w:noProof/>
          <w:sz w:val="22"/>
        </w:rPr>
        <mc:AlternateContent>
          <mc:Choice Requires="wpg">
            <w:drawing>
              <wp:anchor distT="0" distB="0" distL="114300" distR="114300" simplePos="0" relativeHeight="251683840" behindDoc="0" locked="0" layoutInCell="1" allowOverlap="1" wp14:anchorId="28754C18" wp14:editId="7867A19D">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6080D" w14:textId="77777777" w:rsidR="00130E08" w:rsidRPr="004B5AD5" w:rsidRDefault="00130E08" w:rsidP="00300E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F9099" w14:textId="77777777" w:rsidR="00130E08" w:rsidRDefault="00130E08" w:rsidP="00300E75">
                              <w:pPr>
                                <w:spacing w:after="0"/>
                                <w:jc w:val="center"/>
                              </w:pPr>
                              <w:r>
                                <w:t>Camera</w:t>
                              </w:r>
                            </w:p>
                            <w:p w14:paraId="00AB1674" w14:textId="77777777" w:rsidR="00130E08" w:rsidRDefault="00130E08" w:rsidP="00300E75">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754C18" id="Group 1025" o:spid="_x0000_s1026" style="position:absolute;margin-left:238.5pt;margin-top:212.15pt;width:74.25pt;height:42.75pt;z-index:251683840"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26A6080D" w14:textId="77777777" w:rsidR="00130E08" w:rsidRPr="004B5AD5" w:rsidRDefault="00130E08" w:rsidP="00300E75"/>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4A8F9099" w14:textId="77777777" w:rsidR="00130E08" w:rsidRDefault="00130E08" w:rsidP="00300E75">
                        <w:pPr>
                          <w:spacing w:after="0"/>
                          <w:jc w:val="center"/>
                        </w:pPr>
                        <w:r>
                          <w:t>Camera</w:t>
                        </w:r>
                      </w:p>
                      <w:p w14:paraId="00AB1674" w14:textId="77777777" w:rsidR="00130E08" w:rsidRDefault="00130E08" w:rsidP="00300E75">
                        <w:pPr>
                          <w:spacing w:after="0"/>
                          <w:jc w:val="center"/>
                        </w:pPr>
                        <w:r>
                          <w:t>view</w:t>
                        </w:r>
                      </w:p>
                    </w:txbxContent>
                  </v:textbox>
                </v:shape>
              </v:group>
            </w:pict>
          </mc:Fallback>
        </mc:AlternateContent>
      </w:r>
      <w:r>
        <w:rPr>
          <w:rFonts w:asciiTheme="minorHAnsi" w:hAnsiTheme="minorHAnsi"/>
          <w:noProof/>
          <w:sz w:val="22"/>
        </w:rPr>
        <mc:AlternateContent>
          <mc:Choice Requires="wps">
            <w:drawing>
              <wp:anchor distT="0" distB="0" distL="114300" distR="114300" simplePos="0" relativeHeight="251685888" behindDoc="0" locked="0" layoutInCell="1" allowOverlap="1" wp14:anchorId="7E8DDBF8" wp14:editId="233CB986">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2CCDA" w14:textId="77777777" w:rsidR="00130E08" w:rsidRPr="00760CB9" w:rsidRDefault="00130E08" w:rsidP="00300E75">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8DDBF8" id="Text Box 29" o:spid="_x0000_s1029" type="#_x0000_t202" style="position:absolute;margin-left:0;margin-top:-.1pt;width:43.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7652CCDA" w14:textId="77777777" w:rsidR="00130E08" w:rsidRPr="00760CB9" w:rsidRDefault="00130E08" w:rsidP="00300E75">
                      <w:pPr>
                        <w:rPr>
                          <w:color w:val="FFFFFF" w:themeColor="background1"/>
                          <w:sz w:val="28"/>
                        </w:rPr>
                      </w:pPr>
                      <w:r w:rsidRPr="00760CB9">
                        <w:rPr>
                          <w:color w:val="FFFFFF" w:themeColor="background1"/>
                          <w:sz w:val="28"/>
                        </w:rPr>
                        <w:t>a)</w:t>
                      </w:r>
                    </w:p>
                  </w:txbxContent>
                </v:textbox>
              </v:shape>
            </w:pict>
          </mc:Fallback>
        </mc:AlternateContent>
      </w:r>
      <w:r>
        <w:rPr>
          <w:rFonts w:asciiTheme="minorHAnsi" w:hAnsiTheme="minorHAnsi"/>
          <w:noProof/>
          <w:sz w:val="22"/>
        </w:rPr>
        <w:drawing>
          <wp:inline distT="0" distB="0" distL="0" distR="0" wp14:anchorId="34D6526F" wp14:editId="1D2529FE">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58B1585" w14:textId="77777777" w:rsidR="00300E75" w:rsidRPr="003F06A5" w:rsidRDefault="00300E75" w:rsidP="008332E1">
      <w:pPr>
        <w:keepNext/>
        <w:keepLines/>
        <w:rPr>
          <w:rFonts w:asciiTheme="minorHAnsi" w:hAnsiTheme="minorHAnsi"/>
          <w:sz w:val="22"/>
        </w:rPr>
      </w:pPr>
      <w:r>
        <w:rPr>
          <w:rFonts w:asciiTheme="minorHAnsi" w:hAnsiTheme="minorHAnsi"/>
          <w:noProof/>
        </w:rPr>
        <mc:AlternateContent>
          <mc:Choice Requires="wpg">
            <w:drawing>
              <wp:anchor distT="0" distB="0" distL="114300" distR="114300" simplePos="0" relativeHeight="251681792" behindDoc="0" locked="0" layoutInCell="1" allowOverlap="1" wp14:anchorId="35C8BB8F" wp14:editId="70D01EF5">
                <wp:simplePos x="0" y="0"/>
                <wp:positionH relativeFrom="column">
                  <wp:posOffset>0</wp:posOffset>
                </wp:positionH>
                <wp:positionV relativeFrom="paragraph">
                  <wp:posOffset>973455</wp:posOffset>
                </wp:positionV>
                <wp:extent cx="5543550" cy="2000250"/>
                <wp:effectExtent l="0" t="0" r="0" b="57150"/>
                <wp:wrapNone/>
                <wp:docPr id="27" name="Group 27"/>
                <wp:cNvGraphicFramePr/>
                <a:graphic xmlns:a="http://schemas.openxmlformats.org/drawingml/2006/main">
                  <a:graphicData uri="http://schemas.microsoft.com/office/word/2010/wordprocessingGroup">
                    <wpg:wgp>
                      <wpg:cNvGrpSpPr/>
                      <wpg:grpSpPr>
                        <a:xfrm>
                          <a:off x="0" y="0"/>
                          <a:ext cx="5543550" cy="2000250"/>
                          <a:chOff x="0" y="0"/>
                          <a:chExt cx="5543550" cy="2000250"/>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752783BC"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543550" cy="2000250"/>
                            <a:chOff x="0" y="0"/>
                            <a:chExt cx="5543550" cy="2000250"/>
                          </a:xfrm>
                        </wpg:grpSpPr>
                        <wpg:grpSp>
                          <wpg:cNvPr id="25" name="Group 25"/>
                          <wpg:cNvGrpSpPr/>
                          <wpg:grpSpPr>
                            <a:xfrm>
                              <a:off x="3857625" y="1371600"/>
                              <a:ext cx="1685925" cy="628650"/>
                              <a:chOff x="0" y="0"/>
                              <a:chExt cx="1685925" cy="628650"/>
                            </a:xfrm>
                          </wpg:grpSpPr>
                          <wps:wsp>
                            <wps:cNvPr id="16" name="Text Box 16"/>
                            <wps:cNvSpPr txBox="1"/>
                            <wps:spPr>
                              <a:xfrm>
                                <a:off x="0" y="0"/>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5B019"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533400" y="457200"/>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158AA"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36AB1"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0E8BC"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35C8BB8F" id="Group 27" o:spid="_x0000_s1030" style="position:absolute;margin-left:0;margin-top:76.65pt;width:436.5pt;height:157.5pt;z-index:251681792" coordsize="55435,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752783BC"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5435;height:20002" coordsize="55435,2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8576;top:13716;width:16859;height:6286" coordsize="16859,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width:1685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07F5B019"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5334;top:4572;width:762;height:1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777158AA"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2636AB1"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4B00E8BC" w14:textId="77777777" w:rsidR="00130E08" w:rsidRPr="003F06A5" w:rsidRDefault="00130E08" w:rsidP="00300E75">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Pr="003F06A5">
        <w:rPr>
          <w:rFonts w:asciiTheme="minorHAnsi" w:hAnsiTheme="minorHAnsi"/>
          <w:noProof/>
        </w:rPr>
        <w:drawing>
          <wp:inline distT="0" distB="0" distL="0" distR="0" wp14:anchorId="7B409E2D" wp14:editId="79012A3E">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33C55839" w14:textId="3C248526" w:rsidR="00300E75" w:rsidRDefault="00300E75" w:rsidP="008332E1">
      <w:pPr>
        <w:pStyle w:val="Caption"/>
        <w:keepNext/>
        <w:keepLines/>
      </w:pPr>
      <w:bookmarkStart w:id="20" w:name="_Ref447092869"/>
      <w:r>
        <w:t xml:space="preserve">Figure </w:t>
      </w:r>
      <w:fldSimple w:instr=" SEQ Figure \* ARABIC ">
        <w:r w:rsidR="003E6BF7">
          <w:rPr>
            <w:noProof/>
          </w:rPr>
          <w:t>4</w:t>
        </w:r>
      </w:fldSimple>
      <w:bookmarkEnd w:id="20"/>
      <w:r>
        <w:t>.a) Illustration of dominant wind and wave-forcing, and</w:t>
      </w:r>
      <w:r w:rsidR="00E11903">
        <w:t xml:space="preserve"> resulting water flow patterns `````</w:t>
      </w:r>
      <w:r>
        <w:t xml:space="preserve">b) Time series of sediment plume following a brief but intense rainfall. In frame 1 the Bay is clear of any sediment plume but following a short burst of rainfall in frame </w:t>
      </w:r>
      <w:r w:rsidR="00613AD8">
        <w:t xml:space="preserve">2 and </w:t>
      </w:r>
      <w:r>
        <w:t xml:space="preserve">3, a sediment plume is discharged from the stream outlet (frames 4-6) where it is deflected away from the South reef, over the North reef and channel, and out to </w:t>
      </w:r>
      <w:commentRangeStart w:id="21"/>
      <w:commentRangeStart w:id="22"/>
      <w:r>
        <w:t>sea</w:t>
      </w:r>
      <w:commentRangeEnd w:id="21"/>
      <w:r>
        <w:rPr>
          <w:rStyle w:val="CommentReference"/>
          <w:rFonts w:asciiTheme="minorHAnsi" w:hAnsiTheme="minorHAnsi"/>
          <w:i w:val="0"/>
          <w:iCs w:val="0"/>
          <w:color w:val="auto"/>
        </w:rPr>
        <w:commentReference w:id="21"/>
      </w:r>
      <w:commentRangeEnd w:id="22"/>
      <w:r>
        <w:rPr>
          <w:rStyle w:val="CommentReference"/>
          <w:rFonts w:asciiTheme="minorHAnsi" w:hAnsiTheme="minorHAnsi"/>
          <w:i w:val="0"/>
          <w:iCs w:val="0"/>
          <w:color w:val="auto"/>
        </w:rPr>
        <w:commentReference w:id="22"/>
      </w:r>
      <w:r>
        <w:t>.</w:t>
      </w:r>
      <w:r w:rsidR="00613AD8">
        <w:t xml:space="preserve"> Later frames showed the same spatial pattern, and an apparent diminishing of sediment concentrations over the northern reef.</w:t>
      </w:r>
    </w:p>
    <w:p w14:paraId="563A9DCE" w14:textId="19139839" w:rsidR="003E6BF7" w:rsidRDefault="00B77F3E" w:rsidP="008332E1">
      <w:pPr>
        <w:keepNext/>
        <w:keepLines/>
      </w:pPr>
      <w:r>
        <w:lastRenderedPageBreak/>
        <w:tab/>
      </w:r>
      <w:r w:rsidR="003E6BF7">
        <w:t>Time-lapse camera deployment in Januar-February 2014, prior to the sediment trap deployment period, showed storms caused sediment discharge into the northwest corner of the Bay shortly after the beginning of rainfall (</w:t>
      </w:r>
      <w:r w:rsidR="003E6BF7">
        <w:fldChar w:fldCharType="begin"/>
      </w:r>
      <w:r w:rsidR="003E6BF7">
        <w:instrText xml:space="preserve"> REF _Ref447092869 \h </w:instrText>
      </w:r>
      <w:r w:rsidR="003E6BF7">
        <w:fldChar w:fldCharType="separate"/>
      </w:r>
      <w:r w:rsidR="003E6BF7">
        <w:t xml:space="preserve">Figure </w:t>
      </w:r>
      <w:r w:rsidR="003E6BF7">
        <w:rPr>
          <w:noProof/>
        </w:rPr>
        <w:t>4</w:t>
      </w:r>
      <w:r w:rsidR="003E6BF7">
        <w:fldChar w:fldCharType="end"/>
      </w:r>
      <w:r w:rsidR="003E6BF7">
        <w:t>). Field observations</w:t>
      </w:r>
    </w:p>
    <w:p w14:paraId="6038344E" w14:textId="77777777" w:rsidR="003E6BF7" w:rsidRDefault="003E6BF7" w:rsidP="008332E1">
      <w:pPr>
        <w:keepNext/>
        <w:keepLines/>
      </w:pPr>
    </w:p>
    <w:p w14:paraId="70F1AC84" w14:textId="21C4BB75" w:rsidR="00632EA5" w:rsidRDefault="003E6BF7" w:rsidP="008332E1">
      <w:pPr>
        <w:keepNext/>
        <w:keepLines/>
      </w:pPr>
      <w:r>
        <w:t>s</w:t>
      </w:r>
      <w:r w:rsidR="00B77F3E">
        <w:t>howed that plume migration exceeded water flow velocity by moving over the water in a thin layer.</w:t>
      </w:r>
    </w:p>
    <w:p w14:paraId="1E2E5085" w14:textId="77777777" w:rsidR="00632EA5" w:rsidRDefault="00632EA5" w:rsidP="008332E1">
      <w:pPr>
        <w:keepNext/>
        <w:keepLines/>
      </w:pPr>
    </w:p>
    <w:p w14:paraId="388532D8" w14:textId="77777777" w:rsidR="00632EA5" w:rsidRDefault="00632EA5" w:rsidP="008332E1">
      <w:pPr>
        <w:keepNext/>
        <w:keepLines/>
        <w:spacing w:after="0"/>
      </w:pPr>
      <w:r>
        <w:t xml:space="preserve">The spatial flow pattern suggests by deflecting the sediment plume away from the South Reef, over the North Reef, the impact of reduced photosynthesis is more acute over the North Reef. Field observations showed sediment plumes during storms extended from the stream to seaward of the reef crest and persisted for several hours to days. While particle settling on coral is important, recent work by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showed low concentration of fine grain sediment in the water column (10 mg/L) reduced photosynthetically active radiation by ~80% at depths of only 0.2-0.4 m.</w:t>
      </w:r>
    </w:p>
    <w:p w14:paraId="2EF66960" w14:textId="77777777" w:rsidR="00632EA5" w:rsidRDefault="00632EA5" w:rsidP="008332E1">
      <w:pPr>
        <w:keepNext/>
        <w:keepLines/>
      </w:pPr>
    </w:p>
    <w:p w14:paraId="65EA5A19" w14:textId="77777777" w:rsidR="00632EA5" w:rsidRDefault="00632EA5" w:rsidP="008332E1">
      <w:pPr>
        <w:keepNext/>
        <w:keepLines/>
        <w:spacing w:after="0"/>
      </w:pPr>
    </w:p>
    <w:p w14:paraId="2766A158" w14:textId="77777777" w:rsidR="00632EA5" w:rsidRPr="00BB5E3B" w:rsidRDefault="00632EA5" w:rsidP="008332E1">
      <w:pPr>
        <w:keepNext/>
        <w:keepLines/>
        <w:spacing w:after="0"/>
      </w:pP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1ADA8D5E" w14:textId="77777777" w:rsidR="00632EA5" w:rsidRDefault="00632EA5" w:rsidP="008332E1">
      <w:pPr>
        <w:keepNext/>
        <w:keepLines/>
      </w:pPr>
    </w:p>
    <w:p w14:paraId="2748780C" w14:textId="77777777" w:rsidR="00632EA5" w:rsidRDefault="00632EA5" w:rsidP="008332E1">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12B56385" w14:textId="77777777" w:rsidR="00632EA5" w:rsidRDefault="00632EA5" w:rsidP="008332E1">
      <w:pPr>
        <w:keepNext/>
        <w:keepLines/>
        <w:spacing w:after="0"/>
      </w:pPr>
    </w:p>
    <w:p w14:paraId="22323E5A" w14:textId="77777777" w:rsidR="00632EA5" w:rsidRDefault="00632EA5" w:rsidP="008332E1">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1057E9B7" w14:textId="77777777" w:rsidR="00632EA5" w:rsidRPr="00BB5E3B" w:rsidRDefault="00632EA5" w:rsidP="008332E1">
      <w:pPr>
        <w:keepNext/>
        <w:keepLines/>
        <w:spacing w:after="0"/>
      </w:pPr>
    </w:p>
    <w:p w14:paraId="6963FFE2" w14:textId="6EB87E14" w:rsidR="0071212F" w:rsidRDefault="00632EA5" w:rsidP="008332E1">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rsidR="00737728">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3C5C7BAF" w14:textId="77777777" w:rsidR="0071212F" w:rsidRDefault="0071212F" w:rsidP="008332E1">
      <w:pPr>
        <w:keepNext/>
        <w:keepLines/>
      </w:pPr>
    </w:p>
    <w:p w14:paraId="4301C8B5" w14:textId="527AAC2B" w:rsidR="00D3227C" w:rsidRDefault="00683625" w:rsidP="008332E1">
      <w:pPr>
        <w:pStyle w:val="Heading20"/>
      </w:pPr>
      <w:r>
        <w:t>3.</w:t>
      </w:r>
      <w:r w:rsidR="00E11903">
        <w:t>3</w:t>
      </w:r>
      <w:r>
        <w:t xml:space="preserve"> </w:t>
      </w:r>
      <w:r w:rsidR="00D3227C">
        <w:t>S</w:t>
      </w:r>
      <w:r w:rsidR="003B0C6C">
        <w:t xml:space="preserve">ediment collection </w:t>
      </w:r>
      <w:r w:rsidR="0038280E">
        <w:t>and composition</w:t>
      </w:r>
      <w:r w:rsidR="003B0C6C">
        <w:t>: spatial patterns</w:t>
      </w:r>
    </w:p>
    <w:p w14:paraId="4E149FF7" w14:textId="35BE4056" w:rsidR="009E5CB9" w:rsidRDefault="009E5CB9" w:rsidP="008332E1">
      <w:pPr>
        <w:pStyle w:val="Heading30"/>
      </w:pPr>
      <w:r>
        <w:t>3.3.1 Benthic sediment composition</w:t>
      </w:r>
      <w:r w:rsidRPr="009E5CB9">
        <w:t xml:space="preserve"> </w:t>
      </w:r>
      <w:r>
        <w:t>and texture</w:t>
      </w:r>
    </w:p>
    <w:p w14:paraId="48ABF789" w14:textId="77777777" w:rsidR="009E5CB9" w:rsidRDefault="009E5CB9" w:rsidP="008332E1">
      <w:pPr>
        <w:keepNext/>
        <w:keepLines/>
        <w:ind w:firstLine="720"/>
      </w:pPr>
      <w:r>
        <w:lastRenderedPageBreak/>
        <w:t xml:space="preserve">It might be assumed that the stream is the only source of fine terrigenous sediment, but spatial heterogeneity in carbonate/terrigenous fraction followed a common pattern observed in fringing reef embayments </w:t>
      </w:r>
      <w:r>
        <w:fldChar w:fldCharType="begin" w:fldLock="1"/>
      </w:r>
      <w:r>
        <w:instrText>ADDIN CSL_CITATION { "citationItems" : [ { "id" : "ITEM-1", "itemData" : { "ISBN" : "0272-7714", "author" : [ { "dropping-particle" : "", "family" : "Schrimm", "given" : "M", "non-dropping-particle" : "", "parse-names" : false, "suffix" : "" }, { "dropping-particle" : "", "family" : "Buscail", "given" : "R", "non-dropping-particle" : "", "parse-names" : false, "suffix" : "" }, { "dropping-particle" : "", "family" : "Adjeroud", "given" : "M", "non-dropping-particle" : "", "parse-names" : false, "suffix" : "" } ], "container-title" : "Estuarine, Coastal and Shelf Science", "id" : "ITEM-1", "issue" : "3", "issued" : { "date-parts" : [ [ "2004" ] ] }, "page" : "515-528", "title" : "Spatial variability of the biogeochemical composition of surface sediments in an insular coral reef ecosystem: Moorea, French Polynesia", "type" : "article-journal", "volume" : "60" }, "uris" : [ "http://www.mendeley.com/documents/?uuid=98dded92-54d8-496d-ac1e-ac5e2606b030" ] } ], "mendeley" : { "formattedCitation" : "(Schrimm et al. 2004)", "plainTextFormattedCitation" : "(Schrimm et al. 2004)", "previouslyFormattedCitation" : "(Schrimm et al. 2004)" }, "properties" : { "noteIndex" : 0 }, "schema" : "https://github.com/citation-style-language/schema/raw/master/csl-citation.json" }</w:instrText>
      </w:r>
      <w:r>
        <w:fldChar w:fldCharType="separate"/>
      </w:r>
      <w:r w:rsidRPr="00217E98">
        <w:rPr>
          <w:noProof/>
        </w:rPr>
        <w:t>(Schrimm et al. 2004)</w:t>
      </w:r>
      <w:r>
        <w:fldChar w:fldCharType="end"/>
      </w:r>
      <w:r>
        <w:t xml:space="preserve">, where terrigenous sediment is distributed throughout the reef flat with the highest percentages near the stream outlet and reef channel. Fine terrigenous sediment accounted for </w:t>
      </w:r>
      <w:commentRangeStart w:id="23"/>
      <w:commentRangeStart w:id="24"/>
      <w:r>
        <w:t>1-10% (</w:t>
      </w:r>
      <w:r>
        <w:rPr>
          <w:rFonts w:cs="Times"/>
        </w:rPr>
        <w:t>μ</w:t>
      </w:r>
      <w:r>
        <w:t xml:space="preserve">=3%), though including the coarse fraction increased the total percentage to 8-65%, </w:t>
      </w:r>
      <w:commentRangeEnd w:id="23"/>
      <w:r>
        <w:rPr>
          <w:rStyle w:val="CommentReference"/>
          <w:rFonts w:asciiTheme="minorHAnsi" w:hAnsiTheme="minorHAnsi"/>
        </w:rPr>
        <w:commentReference w:id="23"/>
      </w:r>
      <w:commentRangeEnd w:id="24"/>
      <w:r>
        <w:rPr>
          <w:rStyle w:val="CommentReference"/>
          <w:rFonts w:asciiTheme="minorHAnsi" w:hAnsiTheme="minorHAnsi"/>
        </w:rPr>
        <w:commentReference w:id="24"/>
      </w:r>
      <w:r>
        <w:t xml:space="preserve">with the highest percentages of fine and terrigenous sediment near the stream outlet and on the northern reef. Total benthic sediment (fine and coarse) on the northern and southern reef flats was primarily carbonate (82-88%) with small fractions of terrigenous and only trace amounts of organics (Table1). The terrigenous fraction was approximately 1.5-2x higher over the northern reef flat (~15%) compared to the southern reef flat (8%). Near the stream outlet, benthic sediment was dominated by the terrigenous fraction (65% terrigenous) but showed similar percentages of organics as the reef flats. </w:t>
      </w:r>
    </w:p>
    <w:p w14:paraId="247ADEF1" w14:textId="512FE2B1" w:rsidR="009E5CB9" w:rsidRDefault="009E5CB9" w:rsidP="008332E1">
      <w:pPr>
        <w:pStyle w:val="Heading30"/>
      </w:pPr>
      <w:r>
        <w:t xml:space="preserve">3.3.2 Spatial patterns of </w:t>
      </w:r>
      <w:r w:rsidR="003E109B">
        <w:t>sediment accumulation</w:t>
      </w:r>
      <w:r>
        <w:t xml:space="preserve"> in traps</w:t>
      </w:r>
    </w:p>
    <w:p w14:paraId="367DA351" w14:textId="77777777" w:rsidR="005B251B" w:rsidRDefault="005B251B" w:rsidP="008332E1">
      <w:pPr>
        <w:keepNext/>
        <w:keepLines/>
      </w:pPr>
      <w:r>
        <w:rPr>
          <w:noProof/>
        </w:rPr>
        <w:drawing>
          <wp:inline distT="0" distB="0" distL="0" distR="0" wp14:anchorId="09FA6F21" wp14:editId="6785EEDF">
            <wp:extent cx="5943597" cy="24764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a:extLst>
                        <a:ext uri="{28A0092B-C50C-407E-A947-70E740481C1C}">
                          <a14:useLocalDpi xmlns:a14="http://schemas.microsoft.com/office/drawing/2010/main" val="0"/>
                        </a:ext>
                      </a:extLst>
                    </a:blip>
                    <a:stretch>
                      <a:fillRect/>
                    </a:stretch>
                  </pic:blipFill>
                  <pic:spPr>
                    <a:xfrm>
                      <a:off x="0" y="0"/>
                      <a:ext cx="5943597" cy="2476499"/>
                    </a:xfrm>
                    <a:prstGeom prst="rect">
                      <a:avLst/>
                    </a:prstGeom>
                  </pic:spPr>
                </pic:pic>
              </a:graphicData>
            </a:graphic>
          </wp:inline>
        </w:drawing>
      </w:r>
    </w:p>
    <w:p w14:paraId="0CEF32EB" w14:textId="77777777" w:rsidR="005B251B" w:rsidRDefault="005B251B" w:rsidP="008332E1">
      <w:pPr>
        <w:pStyle w:val="Caption"/>
        <w:keepNext/>
        <w:keepLines/>
      </w:pPr>
      <w:bookmarkStart w:id="25" w:name="_Ref446325490"/>
      <w:r>
        <w:t xml:space="preserve">Figure </w:t>
      </w:r>
      <w:fldSimple w:instr=" SEQ Figure \* ARABIC ">
        <w:r w:rsidR="003E6BF7">
          <w:rPr>
            <w:noProof/>
          </w:rPr>
          <w:t>5</w:t>
        </w:r>
      </w:fldSimple>
      <w:bookmarkEnd w:id="25"/>
      <w:r>
        <w:t>. Mean accumulation rate (g</w:t>
      </w:r>
      <w:r w:rsidR="0003248C">
        <w:t xml:space="preserve"> </w:t>
      </w:r>
      <w:r>
        <w:t>m</w:t>
      </w:r>
      <w:r w:rsidR="0003248C" w:rsidRPr="004B5AD5">
        <w:rPr>
          <w:vertAlign w:val="superscript"/>
        </w:rPr>
        <w:t>-</w:t>
      </w:r>
      <w:r w:rsidRPr="004B5AD5">
        <w:rPr>
          <w:vertAlign w:val="superscript"/>
        </w:rPr>
        <w:t>2</w:t>
      </w:r>
      <w:r w:rsidR="0003248C">
        <w:t xml:space="preserve"> </w:t>
      </w:r>
      <w:r>
        <w:t>d</w:t>
      </w:r>
      <w:r w:rsidR="0003248C" w:rsidRPr="00187679">
        <w:rPr>
          <w:vertAlign w:val="superscript"/>
        </w:rPr>
        <w:t>-1</w:t>
      </w:r>
      <w:r>
        <w:t>) and composition in a) Tubes and b) SedPods. Note: Subplot scales are different for visualization purposes, can’t compare sizes of charts, hence numbers included.</w:t>
      </w:r>
    </w:p>
    <w:p w14:paraId="4F8128B4" w14:textId="4D668FB8" w:rsidR="007E4597" w:rsidRDefault="00483D4A" w:rsidP="008332E1">
      <w:pPr>
        <w:keepNext/>
        <w:keepLines/>
        <w:ind w:firstLine="720"/>
      </w:pPr>
      <w:r>
        <w:t xml:space="preserve">Total </w:t>
      </w:r>
      <w:r w:rsidR="003E109B">
        <w:t>sediment accumulation</w:t>
      </w:r>
      <w:r w:rsidR="005B251B">
        <w:t xml:space="preserve"> (g</w:t>
      </w:r>
      <w:r w:rsidR="005B251B">
        <w:rPr>
          <w:vertAlign w:val="superscript"/>
        </w:rPr>
        <w:t xml:space="preserve"> </w:t>
      </w:r>
      <w:r w:rsidR="005B251B">
        <w:t>m</w:t>
      </w:r>
      <w:r w:rsidR="005B251B" w:rsidRPr="005B251B">
        <w:rPr>
          <w:vertAlign w:val="superscript"/>
        </w:rPr>
        <w:t>-2</w:t>
      </w:r>
      <w:r w:rsidR="005B251B">
        <w:t>d</w:t>
      </w:r>
      <w:r w:rsidR="005B251B" w:rsidRPr="005B251B">
        <w:rPr>
          <w:vertAlign w:val="superscript"/>
        </w:rPr>
        <w:t>-1</w:t>
      </w:r>
      <w:r w:rsidR="005B251B">
        <w:t>)</w:t>
      </w:r>
      <w:r>
        <w:t xml:space="preserve"> </w:t>
      </w:r>
      <w:r w:rsidR="00836058">
        <w:t xml:space="preserve">averaged over the study period </w:t>
      </w:r>
      <w:r>
        <w:t xml:space="preserve">was </w:t>
      </w:r>
      <w:r w:rsidR="00BB7C4C">
        <w:t>an order of magnitude</w:t>
      </w:r>
      <w:r>
        <w:t xml:space="preserve"> higher in Tubes than on SedPods at all locations</w:t>
      </w:r>
      <w:r w:rsidR="005B251B">
        <w:t xml:space="preserve"> (</w:t>
      </w:r>
      <w:r w:rsidR="005B251B">
        <w:fldChar w:fldCharType="begin"/>
      </w:r>
      <w:r w:rsidR="005B251B">
        <w:instrText xml:space="preserve"> REF _Ref446325490 \h </w:instrText>
      </w:r>
      <w:r w:rsidR="005B251B">
        <w:fldChar w:fldCharType="separate"/>
      </w:r>
      <w:r w:rsidR="003E6BF7">
        <w:t xml:space="preserve">Figure </w:t>
      </w:r>
      <w:r w:rsidR="003E6BF7">
        <w:rPr>
          <w:noProof/>
        </w:rPr>
        <w:t>5</w:t>
      </w:r>
      <w:r w:rsidR="005B251B">
        <w:fldChar w:fldCharType="end"/>
      </w:r>
      <w:r w:rsidR="005B251B">
        <w:t>)</w:t>
      </w:r>
      <w:r>
        <w:t xml:space="preserve">, indicating </w:t>
      </w:r>
      <w:r w:rsidR="00BE3D9E">
        <w:t>the enhanced trapping efficiency</w:t>
      </w:r>
      <w:r>
        <w:t xml:space="preserve"> of Tubes</w:t>
      </w:r>
      <w:r w:rsidR="00605D7D">
        <w:t xml:space="preserve"> and reduced resuspension compared to SedPods</w:t>
      </w:r>
      <w:r>
        <w:t xml:space="preserve">. </w:t>
      </w:r>
      <w:r w:rsidR="003E109B">
        <w:t>Sediment accumulation</w:t>
      </w:r>
      <w:r w:rsidR="00836058">
        <w:t xml:space="preserve"> on SedPods was much higher in the </w:t>
      </w:r>
      <w:r w:rsidR="00BE3D9E">
        <w:t>more quiescent parts of the Bay</w:t>
      </w:r>
      <w:r w:rsidR="00836058">
        <w:t xml:space="preserve"> near the stream outlet</w:t>
      </w:r>
      <w:r w:rsidR="005B251B">
        <w:t xml:space="preserve"> </w:t>
      </w:r>
      <w:r w:rsidR="00BE3D9E">
        <w:t xml:space="preserve">(2A) </w:t>
      </w:r>
      <w:r w:rsidR="00836058">
        <w:t>and on the northern reef</w:t>
      </w:r>
      <w:r w:rsidR="00BE3D9E">
        <w:t xml:space="preserve"> (1A-C), while almost no </w:t>
      </w:r>
      <w:r w:rsidR="003E109B">
        <w:t>sediment accumulation</w:t>
      </w:r>
      <w:r w:rsidR="00BE3D9E">
        <w:t xml:space="preserve"> was observed </w:t>
      </w:r>
      <w:r w:rsidR="00605D7D">
        <w:t xml:space="preserve">on SedPods </w:t>
      </w:r>
      <w:r w:rsidR="00BE3D9E">
        <w:t>over the southern reef (</w:t>
      </w:r>
      <w:r w:rsidR="00605D7D">
        <w:fldChar w:fldCharType="begin"/>
      </w:r>
      <w:r w:rsidR="00605D7D">
        <w:instrText xml:space="preserve"> REF _Ref446325490 \h </w:instrText>
      </w:r>
      <w:r w:rsidR="00605D7D">
        <w:fldChar w:fldCharType="separate"/>
      </w:r>
      <w:r w:rsidR="003E6BF7">
        <w:t xml:space="preserve">Figure </w:t>
      </w:r>
      <w:r w:rsidR="003E6BF7">
        <w:rPr>
          <w:noProof/>
        </w:rPr>
        <w:t>5</w:t>
      </w:r>
      <w:r w:rsidR="00605D7D">
        <w:fldChar w:fldCharType="end"/>
      </w:r>
      <w:r w:rsidR="00605D7D">
        <w:t>b</w:t>
      </w:r>
      <w:r w:rsidR="00BE3D9E">
        <w:t>)</w:t>
      </w:r>
      <w:r w:rsidR="00836058">
        <w:t xml:space="preserve">. </w:t>
      </w:r>
      <w:r w:rsidR="00605D7D">
        <w:t xml:space="preserve">Nearly the same spatial pattern and relative </w:t>
      </w:r>
      <w:r w:rsidR="00194078">
        <w:t>magnitude</w:t>
      </w:r>
      <w:r w:rsidR="00605D7D">
        <w:t xml:space="preserve"> of </w:t>
      </w:r>
      <w:r w:rsidR="003E109B">
        <w:t>sediment accumulation</w:t>
      </w:r>
      <w:r w:rsidR="00605D7D">
        <w:t xml:space="preserve"> rates </w:t>
      </w:r>
      <w:r w:rsidR="00CA30A5">
        <w:t>was observed in Tubes</w:t>
      </w:r>
      <w:r w:rsidR="00605D7D">
        <w:t xml:space="preserve"> (</w:t>
      </w:r>
      <w:r w:rsidR="00605D7D">
        <w:fldChar w:fldCharType="begin"/>
      </w:r>
      <w:r w:rsidR="00605D7D">
        <w:instrText xml:space="preserve"> REF _Ref446325490 \h </w:instrText>
      </w:r>
      <w:r w:rsidR="00605D7D">
        <w:fldChar w:fldCharType="separate"/>
      </w:r>
      <w:r w:rsidR="003E6BF7">
        <w:t xml:space="preserve">Figure </w:t>
      </w:r>
      <w:r w:rsidR="003E6BF7">
        <w:rPr>
          <w:noProof/>
        </w:rPr>
        <w:t>5</w:t>
      </w:r>
      <w:r w:rsidR="00605D7D">
        <w:fldChar w:fldCharType="end"/>
      </w:r>
      <w:r w:rsidR="00605D7D">
        <w:t>a)</w:t>
      </w:r>
      <w:r w:rsidR="00CA30A5">
        <w:t xml:space="preserve"> with the exception of 3A and 3B on the south reef</w:t>
      </w:r>
      <w:r w:rsidR="00605D7D">
        <w:t xml:space="preserve">. At these locations, frequent wave-forced flow appears to drive carbonate sediment over the reef flat, </w:t>
      </w:r>
      <w:r w:rsidR="00CA30A5">
        <w:t xml:space="preserve">where </w:t>
      </w:r>
      <w:r w:rsidR="00605D7D">
        <w:t>it was trapped in Tubes</w:t>
      </w:r>
      <w:r w:rsidR="00CA30A5">
        <w:t xml:space="preserve"> but not on SedPods. </w:t>
      </w:r>
      <w:r w:rsidR="00BB7C4C">
        <w:t xml:space="preserve">Mean </w:t>
      </w:r>
      <w:r w:rsidR="00194078">
        <w:t xml:space="preserve">carbonate </w:t>
      </w:r>
      <w:r w:rsidR="003E109B">
        <w:t>sediment accumulation</w:t>
      </w:r>
      <w:r w:rsidR="00194078">
        <w:t xml:space="preserve"> </w:t>
      </w:r>
      <w:r w:rsidR="00BB7C4C">
        <w:t xml:space="preserve">rates at 3A and 3B were </w:t>
      </w:r>
      <w:r w:rsidR="00194078">
        <w:t xml:space="preserve">also strongly influenced by one period of high </w:t>
      </w:r>
      <w:r w:rsidR="003E109B">
        <w:t>sediment accumulation</w:t>
      </w:r>
      <w:r w:rsidR="00194078">
        <w:t xml:space="preserve"> related to a high wave event that occurred just before the collection date</w:t>
      </w:r>
      <w:r w:rsidR="00BB7C4C">
        <w:t xml:space="preserve"> for the period of March 2014</w:t>
      </w:r>
      <w:r w:rsidR="00194078">
        <w:t xml:space="preserve"> (</w:t>
      </w:r>
      <w:r w:rsidR="00194078">
        <w:fldChar w:fldCharType="begin"/>
      </w:r>
      <w:r w:rsidR="00194078">
        <w:instrText xml:space="preserve"> REF _Ref446330860 \h </w:instrText>
      </w:r>
      <w:r w:rsidR="00194078">
        <w:fldChar w:fldCharType="separate"/>
      </w:r>
      <w:r w:rsidR="003E6BF7">
        <w:t xml:space="preserve">Figure </w:t>
      </w:r>
      <w:r w:rsidR="003E6BF7">
        <w:rPr>
          <w:noProof/>
        </w:rPr>
        <w:t>3</w:t>
      </w:r>
      <w:r w:rsidR="00194078">
        <w:fldChar w:fldCharType="end"/>
      </w:r>
      <w:r w:rsidR="00BB7C4C">
        <w:t>b).</w:t>
      </w:r>
      <w:r w:rsidR="000D081E">
        <w:t xml:space="preserve"> </w:t>
      </w:r>
      <w:r w:rsidR="003E109B">
        <w:t>Sediment accumulation</w:t>
      </w:r>
      <w:r w:rsidR="00836058">
        <w:t xml:space="preserve"> at 2B</w:t>
      </w:r>
      <w:r w:rsidR="000847DB">
        <w:t xml:space="preserve"> (Tube)</w:t>
      </w:r>
      <w:r w:rsidR="00836058">
        <w:t xml:space="preserve"> was lower than</w:t>
      </w:r>
      <w:r w:rsidR="00BB7C4C">
        <w:t xml:space="preserve"> other sites on the southern reef fl</w:t>
      </w:r>
      <w:r w:rsidR="00836058">
        <w:t xml:space="preserve">at (3A, 3B), likely due to low availability of </w:t>
      </w:r>
      <w:r w:rsidR="003331B8">
        <w:t xml:space="preserve">surrounding </w:t>
      </w:r>
      <w:r w:rsidR="00836058">
        <w:t>benthic sediment</w:t>
      </w:r>
      <w:r w:rsidR="000847DB">
        <w:t>, and a deeper deployment depth where resuspension is less frequent</w:t>
      </w:r>
      <w:r w:rsidR="00836058">
        <w:t xml:space="preserve">. </w:t>
      </w:r>
    </w:p>
    <w:p w14:paraId="2903583C" w14:textId="4ABE75AB" w:rsidR="000D081E" w:rsidRDefault="000D081E" w:rsidP="008332E1">
      <w:pPr>
        <w:keepNext/>
        <w:keepLines/>
        <w:ind w:firstLine="720"/>
      </w:pPr>
      <w:r>
        <w:lastRenderedPageBreak/>
        <w:t xml:space="preserve">Though total </w:t>
      </w:r>
      <w:r w:rsidR="003E109B">
        <w:t>sediment accumulation</w:t>
      </w:r>
      <w:r>
        <w:t xml:space="preserve"> was higher in Tubes, the average percent contribution of organic, terrigenous, and carbonate sediments were similar between Tubes and SedPods for each location. With the exception of 2A, </w:t>
      </w:r>
      <w:r w:rsidR="003E109B">
        <w:t>sediment accumulation</w:t>
      </w:r>
      <w:r>
        <w:t xml:space="preserve"> on both the north and south reefs was dominated by the carbonate fraction</w:t>
      </w:r>
      <w:r w:rsidR="00F76EB5">
        <w:t xml:space="preserve">, illustrating that </w:t>
      </w:r>
      <w:r w:rsidR="003331B8">
        <w:t xml:space="preserve">resuspension of </w:t>
      </w:r>
      <w:r w:rsidR="00F76EB5">
        <w:t>carbonate sediment dominates sediment transport</w:t>
      </w:r>
      <w:r>
        <w:t xml:space="preserve">. </w:t>
      </w:r>
    </w:p>
    <w:p w14:paraId="005CBD48" w14:textId="44EFC255" w:rsidR="00F76EB5" w:rsidRDefault="00BC46A8" w:rsidP="008332E1">
      <w:pPr>
        <w:keepNext/>
        <w:keepLines/>
        <w:ind w:firstLine="720"/>
      </w:pPr>
      <w:r>
        <w:t>On the southern reef</w:t>
      </w:r>
      <w:r w:rsidR="003331B8">
        <w:t>,</w:t>
      </w:r>
      <w:r>
        <w:t xml:space="preserve"> t</w:t>
      </w:r>
      <w:r w:rsidR="00BB7C4C">
        <w:t xml:space="preserve">he ratio of terrigenous and carbonate </w:t>
      </w:r>
      <w:r w:rsidR="003E109B">
        <w:t>sediment accumulation</w:t>
      </w:r>
      <w:r w:rsidR="00BB7C4C">
        <w:t xml:space="preserve"> </w:t>
      </w:r>
      <w:r>
        <w:t xml:space="preserve">observed in traps </w:t>
      </w:r>
      <w:r w:rsidR="000D081E">
        <w:t xml:space="preserve">mainly </w:t>
      </w:r>
      <w:r w:rsidR="00BB7C4C">
        <w:t xml:space="preserve">reflected the composition </w:t>
      </w:r>
      <w:r>
        <w:t>of surrounding benthic sediment, indicating the sediment source was resuspended</w:t>
      </w:r>
      <w:r w:rsidR="003331B8">
        <w:t>,</w:t>
      </w:r>
      <w:r>
        <w:t xml:space="preserve"> </w:t>
      </w:r>
      <w:r w:rsidR="003331B8">
        <w:t xml:space="preserve">locally available </w:t>
      </w:r>
      <w:r>
        <w:t xml:space="preserve">benthic sediment. </w:t>
      </w:r>
      <w:r w:rsidR="00F76EB5">
        <w:t>For the southern reef, 3A and 3B showed the largest relative increase in terrigenous fraction compared to surrounding benthic sediment</w:t>
      </w:r>
      <w:r w:rsidR="003331B8">
        <w:t>, likely due to s</w:t>
      </w:r>
      <w:r w:rsidR="00F76EB5">
        <w:t>ome small storm drains emptying into the Bay near those sites.</w:t>
      </w:r>
    </w:p>
    <w:p w14:paraId="6D2D6540" w14:textId="208D3061" w:rsidR="00FC1402" w:rsidRDefault="00FC1402" w:rsidP="008332E1">
      <w:pPr>
        <w:keepNext/>
        <w:keepLines/>
        <w:ind w:firstLine="720"/>
      </w:pPr>
      <w:r>
        <w:t xml:space="preserve">On the northern reef, sediment traps showed both the percent contribution and total amount of terrigenous </w:t>
      </w:r>
      <w:r w:rsidR="003E109B">
        <w:t>sediment accumulation</w:t>
      </w:r>
      <w:r>
        <w:t xml:space="preserve"> was higher near the stream outlet (2A), on the northern reef flat (1A, 1B) and forereef near the channel (1C, 2C), indicating both the influence of stream-supplied sediment during the deployment period and the resuspension of previously deposited terrigenous sediment in these areas. Benthic sediment on the north reef and especially near the stream outlet contains a higher percentage of terrigenous sediment (Figure 1), which can influence the composition of sediment accumulated in traps to the degree that accumulation is influenced by resuspension and deposition of surrounding benthic sediment. All Tubes, especially on the northern reef showed higher terrigenous fractions than the surrounding benthic sediment, indicating terrigenous sediment is advecting through the area but not accumulating on the bed, similar to results in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E6AE7">
        <w:rPr>
          <w:noProof/>
        </w:rPr>
        <w:t>(Storlazzi et al. 2009)</w:t>
      </w:r>
      <w:r>
        <w:fldChar w:fldCharType="end"/>
      </w:r>
      <w:r>
        <w:t>.</w:t>
      </w:r>
    </w:p>
    <w:p w14:paraId="343893A5" w14:textId="77777777" w:rsidR="005B251B" w:rsidRDefault="005B251B" w:rsidP="008332E1">
      <w:pPr>
        <w:keepNext/>
        <w:keepLines/>
      </w:pPr>
    </w:p>
    <w:p w14:paraId="7984EE7A" w14:textId="0F33DF64" w:rsidR="003E51FA" w:rsidRDefault="00683625" w:rsidP="008332E1">
      <w:pPr>
        <w:pStyle w:val="Heading20"/>
      </w:pPr>
      <w:r>
        <w:t>3.</w:t>
      </w:r>
      <w:r w:rsidR="00E11903">
        <w:t>4</w:t>
      </w:r>
      <w:r>
        <w:t xml:space="preserve"> </w:t>
      </w:r>
      <w:r w:rsidR="003B0C6C">
        <w:t>Sediment collection and composition: Temporal Patterns</w:t>
      </w:r>
    </w:p>
    <w:p w14:paraId="7BBDB30E" w14:textId="1D6A55AF" w:rsidR="00F123EA" w:rsidRDefault="00683625" w:rsidP="008332E1">
      <w:pPr>
        <w:pStyle w:val="Heading30"/>
      </w:pPr>
      <w:r>
        <w:t>3.</w:t>
      </w:r>
      <w:r w:rsidR="00E11903">
        <w:t>4</w:t>
      </w:r>
      <w:r>
        <w:t xml:space="preserve">.1 </w:t>
      </w:r>
      <w:r w:rsidR="003B0C6C">
        <w:t>M</w:t>
      </w:r>
      <w:r w:rsidR="004F3FFC">
        <w:t xml:space="preserve">ean </w:t>
      </w:r>
      <w:r w:rsidR="003E109B">
        <w:t>sediment accumulation</w:t>
      </w:r>
      <w:r w:rsidR="003B0C6C">
        <w:t xml:space="preserve"> on north and south reefs</w:t>
      </w:r>
    </w:p>
    <w:p w14:paraId="378B204A" w14:textId="4D62D9F0" w:rsidR="003E51FA" w:rsidRDefault="00683625" w:rsidP="008332E1">
      <w:pPr>
        <w:pStyle w:val="Heading4"/>
      </w:pPr>
      <w:r>
        <w:t>3.</w:t>
      </w:r>
      <w:r w:rsidR="00E11903">
        <w:t>4</w:t>
      </w:r>
      <w:r>
        <w:t xml:space="preserve">.1.1 </w:t>
      </w:r>
      <w:r w:rsidR="003E51FA">
        <w:t>SedPods</w:t>
      </w:r>
    </w:p>
    <w:p w14:paraId="6F6288A1" w14:textId="39FBF8F5" w:rsidR="00DE3BA2" w:rsidRDefault="003E51FA" w:rsidP="008332E1">
      <w:pPr>
        <w:keepNext/>
        <w:keepLines/>
        <w:ind w:firstLine="720"/>
        <w:rPr>
          <w:noProof/>
        </w:rPr>
      </w:pPr>
      <w:r>
        <w:rPr>
          <w:noProof/>
        </w:rPr>
        <w:t xml:space="preserve">Following the clear spatial differences in </w:t>
      </w:r>
      <w:r w:rsidR="003E109B">
        <w:rPr>
          <w:noProof/>
        </w:rPr>
        <w:t>sediment accumulation</w:t>
      </w:r>
      <w:r>
        <w:rPr>
          <w:noProof/>
        </w:rPr>
        <w:t xml:space="preserve"> (</w:t>
      </w:r>
      <w:r>
        <w:rPr>
          <w:noProof/>
        </w:rPr>
        <w:fldChar w:fldCharType="begin"/>
      </w:r>
      <w:r>
        <w:rPr>
          <w:noProof/>
        </w:rPr>
        <w:instrText xml:space="preserve"> REF _Ref446325490 \h </w:instrText>
      </w:r>
      <w:r>
        <w:rPr>
          <w:noProof/>
        </w:rPr>
      </w:r>
      <w:r>
        <w:rPr>
          <w:noProof/>
        </w:rPr>
        <w:fldChar w:fldCharType="separate"/>
      </w:r>
      <w:r w:rsidR="003E6BF7">
        <w:t xml:space="preserve">Figure </w:t>
      </w:r>
      <w:r w:rsidR="003E6BF7">
        <w:rPr>
          <w:noProof/>
        </w:rPr>
        <w:t>5</w:t>
      </w:r>
      <w:r>
        <w:rPr>
          <w:noProof/>
        </w:rPr>
        <w:fldChar w:fldCharType="end"/>
      </w:r>
      <w:r>
        <w:rPr>
          <w:noProof/>
        </w:rPr>
        <w:t xml:space="preserve">), sites </w:t>
      </w:r>
      <w:r w:rsidR="00EB3EE4">
        <w:rPr>
          <w:noProof/>
        </w:rPr>
        <w:t xml:space="preserve">on the northern and southern reefs </w:t>
      </w:r>
      <w:r>
        <w:rPr>
          <w:noProof/>
        </w:rPr>
        <w:t>were grouped</w:t>
      </w:r>
      <w:r w:rsidR="00EB3EE4">
        <w:rPr>
          <w:noProof/>
        </w:rPr>
        <w:t>,</w:t>
      </w:r>
      <w:r>
        <w:rPr>
          <w:noProof/>
        </w:rPr>
        <w:t xml:space="preserve"> and mean </w:t>
      </w:r>
      <w:r w:rsidR="003E109B">
        <w:rPr>
          <w:noProof/>
        </w:rPr>
        <w:t>sediment accumulation</w:t>
      </w:r>
      <w:r>
        <w:rPr>
          <w:noProof/>
        </w:rPr>
        <w:t xml:space="preserve"> was calculated to investigate temporal patterns. Sites 1A, 1B, 1C, 2A, and 2C were classified as the “northern reef” and sites 2B, 3A, 3B, and 3C as the “southern reef”</w:t>
      </w:r>
      <w:r w:rsidR="00DE0467">
        <w:rPr>
          <w:noProof/>
        </w:rPr>
        <w:t xml:space="preserve"> (Table 1)</w:t>
      </w:r>
      <w:r>
        <w:rPr>
          <w:noProof/>
        </w:rPr>
        <w:t>.</w:t>
      </w:r>
      <w:r w:rsidR="00EB3EE4">
        <w:rPr>
          <w:noProof/>
        </w:rPr>
        <w:t xml:space="preserve"> On the southern reef, m</w:t>
      </w:r>
      <w:r>
        <w:rPr>
          <w:noProof/>
        </w:rPr>
        <w:t xml:space="preserve">ean </w:t>
      </w:r>
      <w:r w:rsidR="003E109B">
        <w:rPr>
          <w:noProof/>
        </w:rPr>
        <w:t>sediment accumulation</w:t>
      </w:r>
      <w:r>
        <w:rPr>
          <w:noProof/>
        </w:rPr>
        <w:t xml:space="preserve"> </w:t>
      </w:r>
      <w:r w:rsidR="00DE0467">
        <w:rPr>
          <w:noProof/>
        </w:rPr>
        <w:t xml:space="preserve">on SedPods </w:t>
      </w:r>
      <w:r>
        <w:rPr>
          <w:noProof/>
        </w:rPr>
        <w:t>was much lower</w:t>
      </w:r>
      <w:r w:rsidR="00DE0467">
        <w:rPr>
          <w:noProof/>
        </w:rPr>
        <w:t>, and nearly zero</w:t>
      </w:r>
      <w:r>
        <w:rPr>
          <w:noProof/>
        </w:rPr>
        <w:t xml:space="preserve"> </w:t>
      </w:r>
      <w:r w:rsidR="00DE0467">
        <w:rPr>
          <w:noProof/>
        </w:rPr>
        <w:t xml:space="preserve">compared to </w:t>
      </w:r>
      <w:r>
        <w:rPr>
          <w:noProof/>
        </w:rPr>
        <w:t xml:space="preserve">the northern reef </w:t>
      </w:r>
      <w:r w:rsidR="00DE0467">
        <w:rPr>
          <w:noProof/>
        </w:rPr>
        <w:t xml:space="preserve">for all periods </w:t>
      </w:r>
      <w:r>
        <w:rPr>
          <w:noProof/>
        </w:rPr>
        <w:t>(</w:t>
      </w:r>
      <w:r>
        <w:rPr>
          <w:noProof/>
        </w:rPr>
        <w:fldChar w:fldCharType="begin"/>
      </w:r>
      <w:r>
        <w:rPr>
          <w:noProof/>
        </w:rPr>
        <w:instrText xml:space="preserve"> REF _Ref446470696 \h </w:instrText>
      </w:r>
      <w:r>
        <w:rPr>
          <w:noProof/>
        </w:rPr>
      </w:r>
      <w:r>
        <w:rPr>
          <w:noProof/>
        </w:rPr>
        <w:fldChar w:fldCharType="separate"/>
      </w:r>
      <w:r w:rsidR="003E6BF7">
        <w:t xml:space="preserve">Figure </w:t>
      </w:r>
      <w:r w:rsidR="003E6BF7">
        <w:rPr>
          <w:noProof/>
        </w:rPr>
        <w:t>6</w:t>
      </w:r>
      <w:r>
        <w:rPr>
          <w:noProof/>
        </w:rPr>
        <w:fldChar w:fldCharType="end"/>
      </w:r>
      <w:r>
        <w:rPr>
          <w:noProof/>
        </w:rPr>
        <w:t xml:space="preserve">). </w:t>
      </w:r>
      <w:r w:rsidR="00EB3EE4">
        <w:rPr>
          <w:noProof/>
        </w:rPr>
        <w:t>On the northern reef, m</w:t>
      </w:r>
      <w:r>
        <w:rPr>
          <w:noProof/>
        </w:rPr>
        <w:t xml:space="preserve">ean </w:t>
      </w:r>
      <w:r w:rsidR="003E109B">
        <w:rPr>
          <w:noProof/>
        </w:rPr>
        <w:t>sediment accumulation</w:t>
      </w:r>
      <w:r>
        <w:rPr>
          <w:noProof/>
        </w:rPr>
        <w:t xml:space="preserve"> rates</w:t>
      </w:r>
      <w:r w:rsidR="00EB3EE4">
        <w:rPr>
          <w:noProof/>
        </w:rPr>
        <w:t xml:space="preserve"> on SedPods</w:t>
      </w:r>
      <w:r>
        <w:rPr>
          <w:noProof/>
        </w:rPr>
        <w:t xml:space="preserve"> loosely followed the hypothesized pattern of lower </w:t>
      </w:r>
      <w:r w:rsidR="003E109B">
        <w:rPr>
          <w:noProof/>
        </w:rPr>
        <w:t>sediment accumulation</w:t>
      </w:r>
      <w:r>
        <w:rPr>
          <w:noProof/>
        </w:rPr>
        <w:t xml:space="preserve"> during the May-October </w:t>
      </w:r>
      <w:r w:rsidR="003E109B">
        <w:rPr>
          <w:noProof/>
        </w:rPr>
        <w:t>trade</w:t>
      </w:r>
      <w:r w:rsidR="00DE0467">
        <w:rPr>
          <w:noProof/>
        </w:rPr>
        <w:t xml:space="preserve"> wind</w:t>
      </w:r>
      <w:r>
        <w:rPr>
          <w:noProof/>
        </w:rPr>
        <w:t xml:space="preserve"> season, and higher sedimetation during the October-April wet season but the patterns were not very </w:t>
      </w:r>
      <w:r w:rsidR="00D3615A">
        <w:rPr>
          <w:noProof/>
        </w:rPr>
        <w:t>strong</w:t>
      </w:r>
      <w:r w:rsidR="00EB3EE4">
        <w:rPr>
          <w:noProof/>
        </w:rPr>
        <w:t xml:space="preserve"> (</w:t>
      </w:r>
      <w:r w:rsidR="00EB3EE4">
        <w:rPr>
          <w:noProof/>
        </w:rPr>
        <w:fldChar w:fldCharType="begin"/>
      </w:r>
      <w:r w:rsidR="00EB3EE4">
        <w:rPr>
          <w:noProof/>
        </w:rPr>
        <w:instrText xml:space="preserve"> REF _Ref446470696 \h </w:instrText>
      </w:r>
      <w:r w:rsidR="00EB3EE4">
        <w:rPr>
          <w:noProof/>
        </w:rPr>
      </w:r>
      <w:r w:rsidR="00EB3EE4">
        <w:rPr>
          <w:noProof/>
        </w:rPr>
        <w:fldChar w:fldCharType="separate"/>
      </w:r>
      <w:r w:rsidR="003E6BF7">
        <w:t xml:space="preserve">Figure </w:t>
      </w:r>
      <w:r w:rsidR="003E6BF7">
        <w:rPr>
          <w:noProof/>
        </w:rPr>
        <w:t>6</w:t>
      </w:r>
      <w:r w:rsidR="00EB3EE4">
        <w:rPr>
          <w:noProof/>
        </w:rPr>
        <w:fldChar w:fldCharType="end"/>
      </w:r>
      <w:r w:rsidR="00EB3EE4">
        <w:rPr>
          <w:noProof/>
        </w:rPr>
        <w:t>a)</w:t>
      </w:r>
      <w:r w:rsidR="00D3615A">
        <w:rPr>
          <w:noProof/>
        </w:rPr>
        <w:t xml:space="preserve">. </w:t>
      </w:r>
    </w:p>
    <w:p w14:paraId="322068D9" w14:textId="713AF358" w:rsidR="007E1F66" w:rsidRDefault="003E109B" w:rsidP="008332E1">
      <w:pPr>
        <w:keepNext/>
        <w:keepLines/>
        <w:ind w:firstLine="720"/>
        <w:rPr>
          <w:noProof/>
        </w:rPr>
      </w:pPr>
      <w:r>
        <w:rPr>
          <w:noProof/>
        </w:rPr>
        <w:t>Sediment accumulation</w:t>
      </w:r>
      <w:r w:rsidR="00D3615A">
        <w:rPr>
          <w:noProof/>
        </w:rPr>
        <w:t xml:space="preserve"> </w:t>
      </w:r>
      <w:r w:rsidR="00435FD5">
        <w:rPr>
          <w:noProof/>
        </w:rPr>
        <w:t xml:space="preserve">on the SedPods </w:t>
      </w:r>
      <w:r w:rsidR="00D3615A">
        <w:rPr>
          <w:noProof/>
        </w:rPr>
        <w:t>w</w:t>
      </w:r>
      <w:r w:rsidR="00435FD5">
        <w:rPr>
          <w:noProof/>
        </w:rPr>
        <w:t>as</w:t>
      </w:r>
      <w:r w:rsidR="00FC1402">
        <w:rPr>
          <w:noProof/>
        </w:rPr>
        <w:t xml:space="preserve"> </w:t>
      </w:r>
      <w:r w:rsidR="00D3615A">
        <w:rPr>
          <w:noProof/>
        </w:rPr>
        <w:t>expected to be highe</w:t>
      </w:r>
      <w:r w:rsidR="00435FD5">
        <w:rPr>
          <w:noProof/>
        </w:rPr>
        <w:t>st</w:t>
      </w:r>
      <w:r w:rsidR="00D3615A">
        <w:rPr>
          <w:noProof/>
        </w:rPr>
        <w:t xml:space="preserve"> during low Waves due to lower removal</w:t>
      </w:r>
      <w:r w:rsidR="00435FD5">
        <w:rPr>
          <w:noProof/>
        </w:rPr>
        <w:t xml:space="preserve"> rates</w:t>
      </w:r>
      <w:r w:rsidR="00D3615A">
        <w:rPr>
          <w:noProof/>
        </w:rPr>
        <w:t>, wh</w:t>
      </w:r>
      <w:r w:rsidR="00EB3EE4">
        <w:rPr>
          <w:noProof/>
        </w:rPr>
        <w:t>ich is observed in Noveber 2014</w:t>
      </w:r>
      <w:r w:rsidR="00435FD5">
        <w:rPr>
          <w:noProof/>
        </w:rPr>
        <w:t xml:space="preserve">, when mean </w:t>
      </w:r>
      <w:r w:rsidR="00FC1402">
        <w:rPr>
          <w:noProof/>
        </w:rPr>
        <w:t xml:space="preserve">total </w:t>
      </w:r>
      <w:r>
        <w:rPr>
          <w:noProof/>
        </w:rPr>
        <w:t>sediment accumulation</w:t>
      </w:r>
      <w:r w:rsidR="00435FD5">
        <w:rPr>
          <w:noProof/>
        </w:rPr>
        <w:t xml:space="preserve"> in the tubes was lowest, suggesting low resuspension rates</w:t>
      </w:r>
      <w:r w:rsidR="00EB3EE4">
        <w:rPr>
          <w:noProof/>
        </w:rPr>
        <w:t>.</w:t>
      </w:r>
    </w:p>
    <w:p w14:paraId="20631717" w14:textId="77777777" w:rsidR="003E51FA" w:rsidRDefault="003E51FA" w:rsidP="008332E1">
      <w:pPr>
        <w:keepNext/>
        <w:keepLines/>
        <w:ind w:firstLine="720"/>
      </w:pPr>
    </w:p>
    <w:p w14:paraId="1479810F" w14:textId="77777777" w:rsidR="003A703C" w:rsidRDefault="003A703C" w:rsidP="008332E1">
      <w:pPr>
        <w:keepNext/>
        <w:keepLines/>
      </w:pPr>
      <w:r>
        <w:rPr>
          <w:noProof/>
        </w:rPr>
        <w:lastRenderedPageBreak/>
        <w:drawing>
          <wp:inline distT="0" distB="0" distL="0" distR="0" wp14:anchorId="1829CF75" wp14:editId="17088B4E">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1458DCAA" w14:textId="10DF5F4D" w:rsidR="003A703C" w:rsidRDefault="003A703C" w:rsidP="008332E1">
      <w:pPr>
        <w:pStyle w:val="Caption"/>
        <w:keepNext/>
        <w:keepLines/>
      </w:pPr>
      <w:bookmarkStart w:id="26" w:name="_Ref446470696"/>
      <w:r>
        <w:t xml:space="preserve">Figure </w:t>
      </w:r>
      <w:fldSimple w:instr=" SEQ Figure \* ARABIC ">
        <w:r w:rsidR="003E6BF7">
          <w:rPr>
            <w:noProof/>
          </w:rPr>
          <w:t>6</w:t>
        </w:r>
      </w:fldSimple>
      <w:bookmarkEnd w:id="26"/>
      <w:r>
        <w:t xml:space="preserve">. Mean </w:t>
      </w:r>
      <w:r w:rsidR="003E109B">
        <w:t>sediment accumulation</w:t>
      </w:r>
      <w:r w:rsidR="003F5FDA">
        <w:t xml:space="preserve"> on SedPods</w:t>
      </w:r>
      <w:r>
        <w:t xml:space="preserve"> during the study period over the a) north</w:t>
      </w:r>
      <w:r w:rsidR="003F5FDA">
        <w:t xml:space="preserve"> </w:t>
      </w:r>
      <w:r>
        <w:t>reef including sites 1A, 1B, 1C, 2A, 2C, and b) south reefs including sites 2B, 3A, 3B, 3C</w:t>
      </w:r>
      <w:r w:rsidR="003F5FDA">
        <w:t>.</w:t>
      </w:r>
    </w:p>
    <w:p w14:paraId="301632C9" w14:textId="77777777" w:rsidR="003A703C" w:rsidRDefault="00F123EA" w:rsidP="008332E1">
      <w:pPr>
        <w:keepNext/>
        <w:keepLines/>
        <w:rPr>
          <w:noProof/>
        </w:rPr>
      </w:pPr>
      <w:r>
        <w:rPr>
          <w:noProof/>
        </w:rPr>
        <w:tab/>
      </w:r>
    </w:p>
    <w:p w14:paraId="5EA7185E" w14:textId="0425906C" w:rsidR="00672177" w:rsidRDefault="00683625" w:rsidP="008332E1">
      <w:pPr>
        <w:pStyle w:val="Heading4"/>
        <w:rPr>
          <w:noProof/>
        </w:rPr>
      </w:pPr>
      <w:r>
        <w:rPr>
          <w:noProof/>
        </w:rPr>
        <w:t>3.</w:t>
      </w:r>
      <w:r w:rsidR="00E11903">
        <w:rPr>
          <w:noProof/>
        </w:rPr>
        <w:t>4</w:t>
      </w:r>
      <w:r>
        <w:rPr>
          <w:noProof/>
        </w:rPr>
        <w:t xml:space="preserve">.1.2 </w:t>
      </w:r>
      <w:r w:rsidR="003E51FA">
        <w:rPr>
          <w:noProof/>
        </w:rPr>
        <w:t>Tubes</w:t>
      </w:r>
    </w:p>
    <w:p w14:paraId="4B5EB5B3" w14:textId="194A61BD" w:rsidR="00DE0467" w:rsidRDefault="00672177" w:rsidP="008332E1">
      <w:pPr>
        <w:keepNext/>
        <w:keepLines/>
        <w:ind w:firstLine="720"/>
      </w:pPr>
      <w:r>
        <w:t xml:space="preserve">Similar to the results for SedPods, mean </w:t>
      </w:r>
      <w:r w:rsidR="003E109B">
        <w:t>sediment accumulation</w:t>
      </w:r>
      <w:r>
        <w:t xml:space="preserve"> </w:t>
      </w:r>
      <w:r w:rsidR="00435FD5">
        <w:t xml:space="preserve">rates </w:t>
      </w:r>
      <w:r>
        <w:t>in Tubes w</w:t>
      </w:r>
      <w:r w:rsidR="00435FD5">
        <w:t>ere</w:t>
      </w:r>
      <w:r>
        <w:t xml:space="preserve"> higher on the northern reef than the southern reef for all deployment periods. </w:t>
      </w:r>
    </w:p>
    <w:p w14:paraId="0B6D6EEB" w14:textId="55A08D84" w:rsidR="00672177" w:rsidRDefault="00672177" w:rsidP="008332E1">
      <w:pPr>
        <w:keepNext/>
        <w:keepLines/>
        <w:ind w:firstLine="720"/>
      </w:pPr>
      <w:r>
        <w:t>On both the northern and southern reefs the three periods with highest wave heights (March 2014, June-July 2014, and December 2014</w:t>
      </w:r>
      <w:r>
        <w:rPr>
          <w:noProof/>
        </w:rPr>
        <w:t xml:space="preserve">) were associated with the highest rates of carbonate </w:t>
      </w:r>
      <w:r w:rsidR="003E109B">
        <w:rPr>
          <w:noProof/>
        </w:rPr>
        <w:t>sediment accumulation</w:t>
      </w:r>
      <w:r>
        <w:rPr>
          <w:noProof/>
        </w:rPr>
        <w:t xml:space="preserve"> in Tubes. Conversely, mean terrigenous </w:t>
      </w:r>
      <w:r w:rsidR="003E109B">
        <w:rPr>
          <w:noProof/>
        </w:rPr>
        <w:t>sediment accumulation</w:t>
      </w:r>
      <w:r>
        <w:rPr>
          <w:noProof/>
        </w:rPr>
        <w:t xml:space="preserve"> in Tubes did not seem</w:t>
      </w:r>
      <w:r w:rsidR="00010E42">
        <w:rPr>
          <w:noProof/>
        </w:rPr>
        <w:t xml:space="preserve"> to follow any pattern in SSY, W</w:t>
      </w:r>
      <w:r>
        <w:rPr>
          <w:noProof/>
        </w:rPr>
        <w:t xml:space="preserve">aves, or precipitation, and seemed to occur at a fairly constant rate over the study period. This is not surprising given the variation in the range of hydrodynamic conditions, surrounding benthic sediment, and distance from the stream outlet that characterize individual sediment trap locations. While the mean </w:t>
      </w:r>
      <w:r w:rsidR="003E109B">
        <w:rPr>
          <w:noProof/>
        </w:rPr>
        <w:t>sediment accumulation</w:t>
      </w:r>
      <w:r>
        <w:rPr>
          <w:noProof/>
        </w:rPr>
        <w:t xml:space="preserve"> rates illustrate broad characterizations of sediment regimes over the northern and southern reefs, </w:t>
      </w:r>
      <w:r w:rsidR="00DE3BA2">
        <w:rPr>
          <w:noProof/>
        </w:rPr>
        <w:t xml:space="preserve">no strong temporal patterns in terrigenous </w:t>
      </w:r>
      <w:r w:rsidR="003E109B">
        <w:rPr>
          <w:noProof/>
        </w:rPr>
        <w:t>sediment accumulation</w:t>
      </w:r>
      <w:r w:rsidR="00DE3BA2">
        <w:rPr>
          <w:noProof/>
        </w:rPr>
        <w:t xml:space="preserve"> were evident</w:t>
      </w:r>
      <w:r>
        <w:rPr>
          <w:noProof/>
        </w:rPr>
        <w:t xml:space="preserve">. </w:t>
      </w:r>
    </w:p>
    <w:p w14:paraId="0044ED84" w14:textId="77777777" w:rsidR="003E51FA" w:rsidRDefault="003E51FA" w:rsidP="008332E1">
      <w:pPr>
        <w:keepNext/>
        <w:keepLines/>
        <w:rPr>
          <w:noProof/>
        </w:rPr>
      </w:pPr>
    </w:p>
    <w:p w14:paraId="6F5880A5" w14:textId="77777777" w:rsidR="00010E42" w:rsidRDefault="003A703C" w:rsidP="008332E1">
      <w:pPr>
        <w:keepNext/>
        <w:keepLines/>
      </w:pPr>
      <w:r>
        <w:rPr>
          <w:noProof/>
        </w:rPr>
        <w:lastRenderedPageBreak/>
        <w:drawing>
          <wp:inline distT="0" distB="0" distL="0" distR="0" wp14:anchorId="3DD4F3F9" wp14:editId="2DA0599F">
            <wp:extent cx="6304502" cy="315225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14C33C7" w14:textId="45EADA35" w:rsidR="003A703C" w:rsidRPr="00301218" w:rsidRDefault="00010E42" w:rsidP="008332E1">
      <w:pPr>
        <w:pStyle w:val="Caption"/>
        <w:keepNext/>
        <w:keepLines/>
      </w:pPr>
      <w:r>
        <w:t xml:space="preserve">Figure </w:t>
      </w:r>
      <w:fldSimple w:instr=" SEQ Figure \* ARABIC ">
        <w:r w:rsidR="003E6BF7">
          <w:rPr>
            <w:noProof/>
          </w:rPr>
          <w:t>7</w:t>
        </w:r>
      </w:fldSimple>
      <w:r>
        <w:t xml:space="preserve">. </w:t>
      </w:r>
      <w:r w:rsidRPr="00653881">
        <w:t xml:space="preserve">Mean </w:t>
      </w:r>
      <w:r w:rsidR="003E109B">
        <w:t>sediment accumulation</w:t>
      </w:r>
      <w:r w:rsidRPr="00653881">
        <w:t xml:space="preserve"> in Tubes during the study period over the a) north reef including sites 1A, 1B, 1C, 2A, 2C, and b) south reefs including sites 2B, 3A, 3B, 3C</w:t>
      </w:r>
    </w:p>
    <w:p w14:paraId="536B287E" w14:textId="77777777" w:rsidR="004F3FFC" w:rsidRDefault="004F3FFC" w:rsidP="008332E1">
      <w:pPr>
        <w:keepNext/>
        <w:keepLines/>
      </w:pPr>
    </w:p>
    <w:p w14:paraId="50FD4363" w14:textId="78397AD1" w:rsidR="004F3FFC" w:rsidRDefault="00683625" w:rsidP="008332E1">
      <w:pPr>
        <w:pStyle w:val="Heading30"/>
      </w:pPr>
      <w:r>
        <w:t>3.</w:t>
      </w:r>
      <w:r w:rsidR="00E11903">
        <w:t>4</w:t>
      </w:r>
      <w:r>
        <w:t xml:space="preserve">.2 </w:t>
      </w:r>
      <w:r w:rsidR="003E109B">
        <w:t>Sediment accumulation</w:t>
      </w:r>
      <w:r w:rsidR="004F3FFC">
        <w:t xml:space="preserve"> at each location</w:t>
      </w:r>
    </w:p>
    <w:p w14:paraId="1F0F1019" w14:textId="02946D59" w:rsidR="004F3FFC" w:rsidRDefault="00683625" w:rsidP="008332E1">
      <w:pPr>
        <w:pStyle w:val="Heading4"/>
      </w:pPr>
      <w:r>
        <w:t>3.</w:t>
      </w:r>
      <w:r w:rsidR="00E11903">
        <w:t>4</w:t>
      </w:r>
      <w:r>
        <w:t xml:space="preserve">.2.1 </w:t>
      </w:r>
      <w:r w:rsidR="00FC6BD7">
        <w:t>SedPods</w:t>
      </w:r>
    </w:p>
    <w:p w14:paraId="1FE94E79" w14:textId="6546C019" w:rsidR="00010E42" w:rsidRDefault="00FC6BD7" w:rsidP="008332E1">
      <w:pPr>
        <w:keepNext/>
        <w:keepLines/>
      </w:pPr>
      <w:r>
        <w:tab/>
      </w:r>
      <w:r w:rsidR="00010E42">
        <w:t xml:space="preserve">Terrigenous </w:t>
      </w:r>
      <w:r w:rsidR="003E109B">
        <w:t>sediment accumulation</w:t>
      </w:r>
      <w:r w:rsidR="00010E42">
        <w:t xml:space="preserve"> on SedPods did not correlate with SSY</w:t>
      </w:r>
      <w:r w:rsidR="00FC1402">
        <w:t>.</w:t>
      </w:r>
      <w:r w:rsidR="00FD6F29">
        <w:t xml:space="preserve"> C</w:t>
      </w:r>
      <w:r w:rsidR="00010E42">
        <w:t xml:space="preserve">arbonate </w:t>
      </w:r>
      <w:r w:rsidR="003E109B">
        <w:t>sediment accumulation</w:t>
      </w:r>
      <w:r w:rsidR="00010E42">
        <w:t xml:space="preserve"> on SedPods </w:t>
      </w:r>
      <w:r w:rsidR="00FD6F29">
        <w:t>correlated weakly with</w:t>
      </w:r>
      <w:r w:rsidR="00010E42">
        <w:t xml:space="preserve"> Waves</w:t>
      </w:r>
      <w:r w:rsidR="00FD6F29">
        <w:t xml:space="preserve"> at one site</w:t>
      </w:r>
      <w:r w:rsidR="00DE3BA2">
        <w:t xml:space="preserve"> (</w:t>
      </w:r>
      <w:r w:rsidR="00DE3BA2">
        <w:fldChar w:fldCharType="begin"/>
      </w:r>
      <w:r w:rsidR="00DE3BA2">
        <w:instrText xml:space="preserve"> REF _Ref446483309 \h </w:instrText>
      </w:r>
      <w:r w:rsidR="00DE3BA2">
        <w:fldChar w:fldCharType="separate"/>
      </w:r>
      <w:r w:rsidR="003E6BF7">
        <w:t xml:space="preserve">Figure </w:t>
      </w:r>
      <w:r w:rsidR="003E6BF7">
        <w:rPr>
          <w:noProof/>
        </w:rPr>
        <w:t>8</w:t>
      </w:r>
      <w:r w:rsidR="00DE3BA2">
        <w:fldChar w:fldCharType="end"/>
      </w:r>
      <w:r w:rsidR="00DE3BA2">
        <w:t>)</w:t>
      </w:r>
      <w:r w:rsidR="00FD6F29">
        <w:t xml:space="preserve"> (Table 2)</w:t>
      </w:r>
      <w:r w:rsidR="00010E42">
        <w:t xml:space="preserve">. Spearman correlation coefficients between </w:t>
      </w:r>
      <w:r w:rsidR="003E109B">
        <w:t>sediment accumulation</w:t>
      </w:r>
      <w:r w:rsidR="00010E42">
        <w:t xml:space="preserve"> (Total, Terrigenous, Terrigenous+Organic, and Carbonate) and SSY, and between </w:t>
      </w:r>
      <w:r w:rsidR="003E109B">
        <w:t>sediment accumulation</w:t>
      </w:r>
      <w:r w:rsidR="00010E42">
        <w:t xml:space="preserve"> and Waves showed only a few significant correlations, and nearly all were negative correlations with Waves (Table 2). A negative correla</w:t>
      </w:r>
      <w:r w:rsidR="00DE3BA2">
        <w:t xml:space="preserve">tion between </w:t>
      </w:r>
      <w:r w:rsidR="003E109B">
        <w:t>sediment accumulation</w:t>
      </w:r>
      <w:r w:rsidR="00DE3BA2">
        <w:t xml:space="preserve"> and W</w:t>
      </w:r>
      <w:r w:rsidR="00010E42">
        <w:t xml:space="preserve">aves would indicate that sediment </w:t>
      </w:r>
      <w:r w:rsidR="00DE3BA2">
        <w:t>is being removed</w:t>
      </w:r>
      <w:r w:rsidR="00010E42">
        <w:t xml:space="preserve"> or that sediment deposition was prevented by active hydrodynamic conditions. The only positive correlation, between carbonate sediment and waves at P1A, indicated</w:t>
      </w:r>
      <w:r w:rsidR="00FD6F29">
        <w:t xml:space="preserve"> that</w:t>
      </w:r>
      <w:r w:rsidR="00010E42">
        <w:t xml:space="preserve"> wave-driven resuspension caused enhanced deposition of locally-derived sediment at that site.</w:t>
      </w:r>
    </w:p>
    <w:p w14:paraId="5474450F" w14:textId="40A93180" w:rsidR="00FC6BD7" w:rsidRDefault="00FC6BD7" w:rsidP="008332E1">
      <w:pPr>
        <w:keepNext/>
        <w:keepLines/>
        <w:ind w:firstLine="720"/>
      </w:pPr>
      <w:r>
        <w:t xml:space="preserve">Terrigenous </w:t>
      </w:r>
      <w:r w:rsidR="003E109B">
        <w:t>sediment accumulation</w:t>
      </w:r>
      <w:r>
        <w:t xml:space="preserve"> on SedPods was highest near the stream outlet (2A) and where conditions are calmest (1A, 1B)</w:t>
      </w:r>
      <w:r w:rsidR="00DC3CC8">
        <w:t xml:space="preserve"> (</w:t>
      </w:r>
      <w:r w:rsidR="00873234">
        <w:fldChar w:fldCharType="begin"/>
      </w:r>
      <w:r w:rsidR="00873234">
        <w:instrText xml:space="preserve"> REF _Ref446483309 \h </w:instrText>
      </w:r>
      <w:r w:rsidR="00873234">
        <w:fldChar w:fldCharType="separate"/>
      </w:r>
      <w:r w:rsidR="003E6BF7">
        <w:t xml:space="preserve">Figure </w:t>
      </w:r>
      <w:r w:rsidR="003E6BF7">
        <w:rPr>
          <w:noProof/>
        </w:rPr>
        <w:t>8</w:t>
      </w:r>
      <w:r w:rsidR="00873234">
        <w:fldChar w:fldCharType="end"/>
      </w:r>
      <w:r w:rsidR="00DC3CC8">
        <w:t>)</w:t>
      </w:r>
      <w:r w:rsidR="000C1A65">
        <w:t>, but did not correlate with SSY or Waves</w:t>
      </w:r>
      <w:r w:rsidR="00010E42">
        <w:t xml:space="preserve"> (Table 2)</w:t>
      </w:r>
      <w:r w:rsidR="00DC3CC8">
        <w:t xml:space="preserve">. </w:t>
      </w:r>
      <w:r w:rsidR="00873234">
        <w:t xml:space="preserve">Terrigenous </w:t>
      </w:r>
      <w:r w:rsidR="003E109B">
        <w:t>sediment accumulation</w:t>
      </w:r>
      <w:r w:rsidR="00873234">
        <w:t xml:space="preserve"> was also</w:t>
      </w:r>
      <w:r w:rsidR="00C843C3">
        <w:t xml:space="preserve"> high on the forereef</w:t>
      </w:r>
      <w:r w:rsidR="000C1A65">
        <w:t xml:space="preserve"> near the channel</w:t>
      </w:r>
      <w:r w:rsidR="00C843C3">
        <w:t xml:space="preserve"> </w:t>
      </w:r>
      <w:r w:rsidR="00873234">
        <w:t xml:space="preserve">(1C, 10 m depth, and 2C, 15 m </w:t>
      </w:r>
      <w:r w:rsidR="00010E42">
        <w:t>depth</w:t>
      </w:r>
      <w:r w:rsidR="00873234">
        <w:t>), suggesting terrigenous sediment</w:t>
      </w:r>
      <w:r w:rsidR="00010E42">
        <w:t xml:space="preserve"> may be</w:t>
      </w:r>
      <w:r w:rsidR="00873234">
        <w:t xml:space="preserve"> advecte</w:t>
      </w:r>
      <w:r w:rsidR="00FD6F29">
        <w:t>d</w:t>
      </w:r>
      <w:r w:rsidR="00873234">
        <w:t xml:space="preserve"> through the </w:t>
      </w:r>
      <w:r w:rsidR="00FD6F29">
        <w:t>channel to the forereef</w:t>
      </w:r>
      <w:r w:rsidR="00873234">
        <w:t xml:space="preserve">. </w:t>
      </w:r>
    </w:p>
    <w:p w14:paraId="0B8A26C5" w14:textId="77777777" w:rsidR="00672177" w:rsidRDefault="00672177" w:rsidP="008332E1">
      <w:pPr>
        <w:keepNext/>
        <w:keepLines/>
      </w:pPr>
    </w:p>
    <w:p w14:paraId="4DFE10A2" w14:textId="77777777" w:rsidR="00DC3CC8" w:rsidRDefault="00FC6BD7" w:rsidP="008332E1">
      <w:pPr>
        <w:keepNext/>
        <w:keepLines/>
      </w:pPr>
      <w:r>
        <w:rPr>
          <w:noProof/>
        </w:rPr>
        <w:lastRenderedPageBreak/>
        <w:drawing>
          <wp:inline distT="0" distB="0" distL="0" distR="0" wp14:anchorId="7B9AEB25" wp14:editId="013BE81A">
            <wp:extent cx="5943600" cy="473704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26D0F21E" w14:textId="76610036" w:rsidR="00FC6BD7" w:rsidRDefault="00DC3CC8" w:rsidP="008332E1">
      <w:pPr>
        <w:pStyle w:val="Caption"/>
        <w:keepNext/>
        <w:keepLines/>
      </w:pPr>
      <w:bookmarkStart w:id="27" w:name="_Ref446483309"/>
      <w:r>
        <w:t xml:space="preserve">Figure </w:t>
      </w:r>
      <w:fldSimple w:instr=" SEQ Figure \* ARABIC ">
        <w:r w:rsidR="003E6BF7">
          <w:rPr>
            <w:noProof/>
          </w:rPr>
          <w:t>8</w:t>
        </w:r>
      </w:fldSimple>
      <w:bookmarkEnd w:id="27"/>
      <w:r>
        <w:t xml:space="preserve">. Time series' of </w:t>
      </w:r>
      <w:r w:rsidR="003E109B">
        <w:t>sediment accumulation</w:t>
      </w:r>
      <w:r>
        <w:t xml:space="preserve">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38E52584" w14:textId="77777777" w:rsidR="00FC6BD7" w:rsidRDefault="00FC6BD7" w:rsidP="008332E1">
      <w:pPr>
        <w:keepNext/>
        <w:keepLines/>
      </w:pPr>
    </w:p>
    <w:p w14:paraId="49DD10C5" w14:textId="193DDE91" w:rsidR="00FC6BD7" w:rsidRDefault="00683625" w:rsidP="008332E1">
      <w:pPr>
        <w:pStyle w:val="Heading4"/>
      </w:pPr>
      <w:r>
        <w:t>3.</w:t>
      </w:r>
      <w:r w:rsidR="00E11903">
        <w:t>4</w:t>
      </w:r>
      <w:r>
        <w:t xml:space="preserve">.2.2 </w:t>
      </w:r>
      <w:r w:rsidR="00FC6BD7">
        <w:t>Tubes</w:t>
      </w:r>
      <w:r w:rsidR="007F4AF8" w:rsidRPr="007F4AF8">
        <w:t xml:space="preserve"> </w:t>
      </w:r>
    </w:p>
    <w:p w14:paraId="7F2F4C7D" w14:textId="501697C1" w:rsidR="008C0F6B" w:rsidRDefault="007E03D8" w:rsidP="008332E1">
      <w:pPr>
        <w:keepNext/>
        <w:keepLines/>
      </w:pPr>
      <w:r>
        <w:tab/>
      </w:r>
      <w:r w:rsidR="003E109B">
        <w:t>Sediment accumulation</w:t>
      </w:r>
      <w:r w:rsidR="008232FA">
        <w:t xml:space="preserve"> in Tubes reflected similar spatial patterns as the SedPods, with higher </w:t>
      </w:r>
      <w:r w:rsidR="003E109B">
        <w:t>sediment accumulation</w:t>
      </w:r>
      <w:r w:rsidR="008232FA">
        <w:t xml:space="preserve"> at sites near the stream outlet and quiescent parts of the Bay (</w:t>
      </w:r>
      <w:r w:rsidR="008232FA">
        <w:fldChar w:fldCharType="begin"/>
      </w:r>
      <w:r w:rsidR="008232FA">
        <w:instrText xml:space="preserve"> REF _Ref446490686 \h </w:instrText>
      </w:r>
      <w:r w:rsidR="008232FA">
        <w:fldChar w:fldCharType="separate"/>
      </w:r>
      <w:r w:rsidR="003E6BF7">
        <w:t xml:space="preserve">Figure </w:t>
      </w:r>
      <w:r w:rsidR="003E6BF7">
        <w:rPr>
          <w:noProof/>
        </w:rPr>
        <w:t>9</w:t>
      </w:r>
      <w:r w:rsidR="008232FA">
        <w:fldChar w:fldCharType="end"/>
      </w:r>
      <w:r w:rsidR="008232FA">
        <w:t xml:space="preserve">), but the Tubes recorded significantly higher </w:t>
      </w:r>
      <w:r w:rsidR="003E109B">
        <w:t>sediment accumulation</w:t>
      </w:r>
      <w:r w:rsidR="008232FA">
        <w:t xml:space="preserve"> overall, and especially in several energetic areas of the reef flat like at 3A, 3B, and 1B. </w:t>
      </w:r>
      <w:r w:rsidR="008C0F6B">
        <w:t xml:space="preserve">In some periods, </w:t>
      </w:r>
      <w:r w:rsidR="003E109B">
        <w:t>sediment accumulation</w:t>
      </w:r>
      <w:r w:rsidR="008C0F6B">
        <w:t xml:space="preserve"> rates on the northern reef exceeded literature values for coral health impact thresholds (</w:t>
      </w:r>
      <w:r w:rsidR="008C0F6B">
        <w:fldChar w:fldCharType="begin"/>
      </w:r>
      <w:r w:rsidR="008C0F6B">
        <w:instrText xml:space="preserve"> REF _Ref446490686 \h </w:instrText>
      </w:r>
      <w:r w:rsidR="008C0F6B">
        <w:fldChar w:fldCharType="separate"/>
      </w:r>
      <w:r w:rsidR="003E6BF7">
        <w:t xml:space="preserve">Figure </w:t>
      </w:r>
      <w:r w:rsidR="003E6BF7">
        <w:rPr>
          <w:noProof/>
        </w:rPr>
        <w:t>9</w:t>
      </w:r>
      <w:r w:rsidR="008C0F6B">
        <w:fldChar w:fldCharType="end"/>
      </w:r>
      <w:r w:rsidR="008C0F6B">
        <w:t xml:space="preserve">). On the southern reef, only the sites nearest shore exceeded health thresholds, and these were primarily due to high carbonate </w:t>
      </w:r>
      <w:r w:rsidR="003E109B">
        <w:t>sediment accumulation</w:t>
      </w:r>
      <w:r w:rsidR="008C0F6B">
        <w:t>.</w:t>
      </w:r>
    </w:p>
    <w:p w14:paraId="66500236" w14:textId="45A74540" w:rsidR="007F4AF8" w:rsidRDefault="003E109B" w:rsidP="008332E1">
      <w:pPr>
        <w:keepNext/>
        <w:keepLines/>
        <w:ind w:firstLine="720"/>
      </w:pPr>
      <w:r>
        <w:t>Sediment accumulation</w:t>
      </w:r>
      <w:r w:rsidR="000D401D">
        <w:t xml:space="preserve"> rates</w:t>
      </w:r>
      <w:r w:rsidR="007F4AF8">
        <w:t xml:space="preserve">, particularly </w:t>
      </w:r>
      <w:r w:rsidR="000D401D">
        <w:t xml:space="preserve">of </w:t>
      </w:r>
      <w:r w:rsidR="007F4AF8">
        <w:t>carbonate</w:t>
      </w:r>
      <w:r w:rsidR="000D401D">
        <w:t>s</w:t>
      </w:r>
      <w:r w:rsidR="007F4AF8">
        <w:t>, in Tubes w</w:t>
      </w:r>
      <w:r w:rsidR="000D401D">
        <w:t>ere</w:t>
      </w:r>
      <w:r w:rsidR="007F4AF8">
        <w:t xml:space="preserve"> positively correlated with Waves at </w:t>
      </w:r>
      <w:r w:rsidR="000D401D">
        <w:t xml:space="preserve">every site except 2A, 2B, and 3C, </w:t>
      </w:r>
      <w:r w:rsidR="007F4AF8">
        <w:t xml:space="preserve">and with mean </w:t>
      </w:r>
      <w:r>
        <w:t>sediment accumulation</w:t>
      </w:r>
      <w:r w:rsidR="007F4AF8">
        <w:t xml:space="preserve"> on the north and south reefs, indicating wave energy is a strong control on sediment dynamics on both the reef flat and forereef (Table 2).</w:t>
      </w:r>
    </w:p>
    <w:p w14:paraId="2671BC18" w14:textId="77777777" w:rsidR="008232FA" w:rsidRDefault="008232FA" w:rsidP="008332E1">
      <w:pPr>
        <w:keepNext/>
        <w:keepLines/>
      </w:pPr>
      <w:r>
        <w:rPr>
          <w:noProof/>
        </w:rPr>
        <w:lastRenderedPageBreak/>
        <w:drawing>
          <wp:inline distT="0" distB="0" distL="0" distR="0" wp14:anchorId="7243D215" wp14:editId="2EDF6904">
            <wp:extent cx="5943600" cy="4736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74499C76" w14:textId="714BF220" w:rsidR="008232FA" w:rsidRDefault="008232FA" w:rsidP="008332E1">
      <w:pPr>
        <w:pStyle w:val="Caption"/>
        <w:keepNext/>
        <w:keepLines/>
      </w:pPr>
      <w:bookmarkStart w:id="28" w:name="_Ref446490686"/>
      <w:r>
        <w:t xml:space="preserve">Figure </w:t>
      </w:r>
      <w:fldSimple w:instr=" SEQ Figure \* ARABIC ">
        <w:r w:rsidR="003E6BF7">
          <w:rPr>
            <w:noProof/>
          </w:rPr>
          <w:t>9</w:t>
        </w:r>
      </w:fldSimple>
      <w:bookmarkEnd w:id="28"/>
      <w:r>
        <w:t xml:space="preserve">. Time series' of </w:t>
      </w:r>
      <w:r w:rsidR="003E109B">
        <w:t>sediment accumulation</w:t>
      </w:r>
      <w:r>
        <w:t xml:space="preserve">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val="0"/>
          <w:noProof/>
        </w:rPr>
        <w:t>Erftemeijer et al. (2012)</w:t>
      </w:r>
      <w:r>
        <w:fldChar w:fldCharType="end"/>
      </w:r>
      <w:r>
        <w:t xml:space="preserve"> are included for reference only. </w:t>
      </w:r>
    </w:p>
    <w:p w14:paraId="47046077" w14:textId="223DBD95" w:rsidR="007F4AF8" w:rsidRDefault="007F4AF8" w:rsidP="008332E1">
      <w:pPr>
        <w:keepNext/>
        <w:keepLines/>
        <w:ind w:firstLine="720"/>
      </w:pPr>
      <w:r>
        <w:t xml:space="preserve">Total and carbonate </w:t>
      </w:r>
      <w:r w:rsidR="003E109B">
        <w:t>sediment accumulation</w:t>
      </w:r>
      <w:r>
        <w:t xml:space="preserve"> on the reef flat sites 1A, 1B, 3A, and 3B were also strongly correlated with Waves, according to Spearman coefficients</w:t>
      </w:r>
      <w:r w:rsidR="0016588D">
        <w:t xml:space="preserve"> (Table 2)</w:t>
      </w:r>
      <w:r>
        <w:t>, but only 1B showed significant correlation when controlling for SSY (Table 3, p</w:t>
      </w:r>
      <w:r w:rsidR="00FC1402">
        <w:t>-</w:t>
      </w:r>
      <w:r>
        <w:t xml:space="preserve">value). </w:t>
      </w:r>
      <w:r w:rsidR="003E109B">
        <w:t>Sediment accumulation</w:t>
      </w:r>
      <w:r w:rsidR="000D401D">
        <w:t xml:space="preserve"> rates at t</w:t>
      </w:r>
      <w:r>
        <w:t>hese sites are likely influenced by wave-driven resuspension of locally available carbonate sediment that was deposited in the Tube, but did not remain on the SedPod due to energetic hydrodynamic conditions.</w:t>
      </w:r>
    </w:p>
    <w:p w14:paraId="0DF589FA" w14:textId="35A2BDCD" w:rsidR="000C1A65" w:rsidRDefault="000C1A65" w:rsidP="008332E1">
      <w:pPr>
        <w:keepNext/>
        <w:keepLines/>
        <w:ind w:firstLine="720"/>
      </w:pPr>
      <w:r>
        <w:t xml:space="preserve">Both total and carbonate </w:t>
      </w:r>
      <w:r w:rsidR="003E109B">
        <w:t>sediment accumulation</w:t>
      </w:r>
      <w:r>
        <w:t xml:space="preserve"> correlated with Waves at all forereef sites (1C, 2C, 3C) according to both Spearman correlation and multiple regression, indicating Waves are the dominant control on sediment mobilization on the forereef</w:t>
      </w:r>
      <w:r w:rsidR="007F4AF8">
        <w:t>, but the results from SedPods suggest residence time of deposited sediment is very short in these energetic areas</w:t>
      </w:r>
      <w:r>
        <w:t xml:space="preserve">. </w:t>
      </w:r>
      <w:r w:rsidR="000D401D">
        <w:t>C</w:t>
      </w:r>
      <w:r w:rsidR="008232FA">
        <w:t xml:space="preserve">arbonate </w:t>
      </w:r>
      <w:r w:rsidR="003E109B">
        <w:t>sediment accumulation</w:t>
      </w:r>
      <w:r w:rsidR="008232FA">
        <w:t xml:space="preserve"> showed a nonlinear relationship with Waves in many cases (</w:t>
      </w:r>
      <w:r w:rsidR="008232FA">
        <w:fldChar w:fldCharType="begin"/>
      </w:r>
      <w:r w:rsidR="008232FA">
        <w:instrText xml:space="preserve"> REF _Ref446605779 \h </w:instrText>
      </w:r>
      <w:r w:rsidR="008232FA">
        <w:fldChar w:fldCharType="separate"/>
      </w:r>
      <w:r w:rsidR="003E6BF7">
        <w:t xml:space="preserve">Figure </w:t>
      </w:r>
      <w:r w:rsidR="003E6BF7">
        <w:rPr>
          <w:noProof/>
        </w:rPr>
        <w:t>10</w:t>
      </w:r>
      <w:r w:rsidR="008232FA">
        <w:fldChar w:fldCharType="end"/>
      </w:r>
      <w:r w:rsidR="008232FA">
        <w:t xml:space="preserve">). </w:t>
      </w:r>
    </w:p>
    <w:p w14:paraId="1FBB0002" w14:textId="77777777" w:rsidR="008232FA" w:rsidRDefault="008232FA" w:rsidP="008332E1">
      <w:pPr>
        <w:keepNext/>
        <w:keepLines/>
      </w:pPr>
      <w:r>
        <w:rPr>
          <w:noProof/>
        </w:rPr>
        <w:lastRenderedPageBreak/>
        <w:drawing>
          <wp:inline distT="0" distB="0" distL="0" distR="0" wp14:anchorId="4BCC875C" wp14:editId="0071A42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3FC0B71" w14:textId="338704AA" w:rsidR="008232FA" w:rsidRDefault="008232FA" w:rsidP="008332E1">
      <w:pPr>
        <w:pStyle w:val="Caption"/>
        <w:keepNext/>
        <w:keepLines/>
      </w:pPr>
      <w:bookmarkStart w:id="29" w:name="_Ref446605779"/>
      <w:r>
        <w:t xml:space="preserve">Figure </w:t>
      </w:r>
      <w:fldSimple w:instr=" SEQ Figure \* ARABIC ">
        <w:r w:rsidR="003E6BF7">
          <w:rPr>
            <w:noProof/>
          </w:rPr>
          <w:t>10</w:t>
        </w:r>
      </w:fldSimple>
      <w:bookmarkEnd w:id="29"/>
      <w:r>
        <w:t xml:space="preserve">. Correlations between total </w:t>
      </w:r>
      <w:r w:rsidR="003E109B">
        <w:t>sediment accumulation</w:t>
      </w:r>
      <w:r w:rsidR="00387C92">
        <w:rPr>
          <w:rStyle w:val="CommentReference"/>
          <w:rFonts w:asciiTheme="minorHAnsi" w:hAnsiTheme="minorHAnsi"/>
          <w:i w:val="0"/>
          <w:iCs w:val="0"/>
          <w:color w:val="auto"/>
        </w:rPr>
        <w:commentReference w:id="30"/>
      </w:r>
      <w:r>
        <w:t xml:space="preserve"> </w:t>
      </w:r>
      <w:r w:rsidR="00FE6D43">
        <w:t xml:space="preserve">in tubes </w:t>
      </w:r>
      <w:r>
        <w:t>vs SSY, Waves.</w:t>
      </w:r>
      <w:r w:rsidR="00BA37C2">
        <w:t xml:space="preserve">  P-values are for</w:t>
      </w:r>
      <w:r w:rsidR="00FC1402">
        <w:t xml:space="preserve"> multiple regression</w:t>
      </w:r>
    </w:p>
    <w:p w14:paraId="574FC92A" w14:textId="248BE9A7" w:rsidR="00DB0F97" w:rsidRDefault="00DB0A54" w:rsidP="008332E1">
      <w:pPr>
        <w:keepNext/>
        <w:keepLines/>
        <w:ind w:firstLine="720"/>
      </w:pPr>
      <w:r>
        <w:t xml:space="preserve">Only two sites (2A and </w:t>
      </w:r>
      <w:commentRangeStart w:id="31"/>
      <w:r>
        <w:t>2B</w:t>
      </w:r>
      <w:commentRangeEnd w:id="31"/>
      <w:r w:rsidR="00FE6D43">
        <w:rPr>
          <w:rStyle w:val="CommentReference"/>
          <w:rFonts w:asciiTheme="minorHAnsi" w:hAnsiTheme="minorHAnsi"/>
        </w:rPr>
        <w:commentReference w:id="31"/>
      </w:r>
      <w:r>
        <w:t xml:space="preserve">) </w:t>
      </w:r>
      <w:r w:rsidR="001951F4">
        <w:t xml:space="preserve">were not correlated with </w:t>
      </w:r>
      <w:r w:rsidR="0069498E">
        <w:t>W</w:t>
      </w:r>
      <w:r w:rsidR="001951F4">
        <w:t>aves, which could be an indication of the lack of wave-driven resuspension in the case of 2A</w:t>
      </w:r>
      <w:r w:rsidR="0069498E">
        <w:t xml:space="preserve"> or a lack of benthic sediment availability in the case of 2B</w:t>
      </w:r>
      <w:r w:rsidR="001951F4">
        <w:t>. Site 2A is in the most quiescent part of the bay and site 2B is in deeper water than the other reef flat sites (Table 1) on coral rubble with very little sediment near the Tube.</w:t>
      </w:r>
      <w:r w:rsidR="007F4AF8">
        <w:t xml:space="preserve"> This suggests the carbonate sediment being mobilized and transported across the shallow reef flat </w:t>
      </w:r>
      <w:r w:rsidR="00DB0F97">
        <w:t xml:space="preserve">(like what is observed at 3A and 3B) is deposited as the flow enters the deeper, back reef pools and currents slow (shown by drifters in </w:t>
      </w:r>
      <w:r w:rsidR="00DB0F97">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DB0F97">
        <w:fldChar w:fldCharType="separate"/>
      </w:r>
      <w:r w:rsidR="00DB0F97" w:rsidRPr="00DB0F97">
        <w:rPr>
          <w:noProof/>
        </w:rPr>
        <w:t>Messina et al. (</w:t>
      </w:r>
      <w:r w:rsidR="00740268" w:rsidRPr="00740268">
        <w:rPr>
          <w:i/>
          <w:noProof/>
        </w:rPr>
        <w:t>in press</w:t>
      </w:r>
      <w:r w:rsidR="00DB0F97" w:rsidRPr="00DB0F97">
        <w:rPr>
          <w:noProof/>
        </w:rPr>
        <w:t>)</w:t>
      </w:r>
      <w:r w:rsidR="00DB0F97">
        <w:fldChar w:fldCharType="end"/>
      </w:r>
      <w:r w:rsidR="00DB0F97">
        <w:t>).</w:t>
      </w:r>
    </w:p>
    <w:p w14:paraId="6ECA93EB" w14:textId="7D0C691C" w:rsidR="00F85601" w:rsidRDefault="0069498E" w:rsidP="008332E1">
      <w:pPr>
        <w:keepNext/>
        <w:keepLines/>
        <w:ind w:firstLine="720"/>
      </w:pPr>
      <w:r>
        <w:t xml:space="preserve">The strongest correlation between </w:t>
      </w:r>
      <w:r w:rsidR="003E109B">
        <w:t>sediment accumulation</w:t>
      </w:r>
      <w:r>
        <w:t xml:space="preserve"> (both Total and Terrigenous) </w:t>
      </w:r>
      <w:r w:rsidR="00C70A54">
        <w:t>and SSY was at 2A, near the stream mouth</w:t>
      </w:r>
      <w:r w:rsidR="008232FA">
        <w:t xml:space="preserve"> where hydrodynamics are less influenced by Waves</w:t>
      </w:r>
      <w:r w:rsidR="00C70A54">
        <w:t xml:space="preserve">. The Spearman correlation coefficient was non-significant for terrigenous (Table 2), but when controlling for Waves, the significant p-value for SSY in the multiple regression indicated SSY was a strong control on terrigenous </w:t>
      </w:r>
      <w:r w:rsidR="003E109B">
        <w:t>sediment accumulation</w:t>
      </w:r>
      <w:r w:rsidR="00C70A54">
        <w:t xml:space="preserve"> in the Tube at 2A (Table 3). </w:t>
      </w:r>
      <w:r w:rsidR="00DB0F97">
        <w:t>This suggests that complex hydrodynamic forcing and resuspension of locally available sediment at the more exposed sites on the northern reef are strong control</w:t>
      </w:r>
      <w:r w:rsidR="00FE6D43">
        <w:t>s</w:t>
      </w:r>
      <w:r w:rsidR="00DB0F97">
        <w:t xml:space="preserve"> on </w:t>
      </w:r>
      <w:r w:rsidR="003E109B">
        <w:t>sediment accumulation</w:t>
      </w:r>
      <w:r w:rsidR="00DB0F97">
        <w:t>, and not simply a result of SSY.</w:t>
      </w:r>
    </w:p>
    <w:bookmarkEnd w:id="17"/>
    <w:p w14:paraId="58C5E47E" w14:textId="2CFA7555" w:rsidR="00960444" w:rsidRDefault="00683625" w:rsidP="008332E1">
      <w:pPr>
        <w:pStyle w:val="Heading10"/>
      </w:pPr>
      <w:r>
        <w:t xml:space="preserve">4. </w:t>
      </w:r>
      <w:r w:rsidR="001D06FC">
        <w:t>Discussion</w:t>
      </w:r>
    </w:p>
    <w:p w14:paraId="3ADB9023" w14:textId="2E6B5FCA" w:rsidR="00960444" w:rsidRDefault="008C0F6B" w:rsidP="008332E1">
      <w:pPr>
        <w:pStyle w:val="Heading20"/>
      </w:pPr>
      <w:r>
        <w:t xml:space="preserve">4.1. </w:t>
      </w:r>
      <w:r w:rsidR="00960444">
        <w:t xml:space="preserve">Spatial distribution </w:t>
      </w:r>
      <w:r w:rsidR="003B0C6C">
        <w:t xml:space="preserve">of </w:t>
      </w:r>
      <w:r w:rsidR="003E109B">
        <w:t>sediment accumulation</w:t>
      </w:r>
    </w:p>
    <w:p w14:paraId="14356ACE" w14:textId="77777777" w:rsidR="00960444" w:rsidRPr="00666BAE" w:rsidRDefault="00960444" w:rsidP="008332E1">
      <w:pPr>
        <w:keepNext/>
        <w:keepLines/>
      </w:pPr>
      <w:r w:rsidRPr="00666BAE">
        <w:tab/>
        <w:t>Here’s where you can compare your sampling density with others, like you did in the abstract.  What was learned from such high density sampling that hasn’t been learned by other methods?</w:t>
      </w:r>
    </w:p>
    <w:p w14:paraId="7179AA5A" w14:textId="5B558F30" w:rsidR="008C0F6B" w:rsidRPr="00666BAE" w:rsidRDefault="00960444" w:rsidP="008332E1">
      <w:pPr>
        <w:keepNext/>
        <w:keepLines/>
      </w:pPr>
      <w:r w:rsidRPr="00666BAE">
        <w:lastRenderedPageBreak/>
        <w:tab/>
      </w:r>
      <w:commentRangeStart w:id="32"/>
      <w:r w:rsidRPr="00666BAE">
        <w:t xml:space="preserve">Waves were a dominant control on </w:t>
      </w:r>
      <w:r w:rsidR="003E109B">
        <w:t>sediment accumulation</w:t>
      </w:r>
      <w:r w:rsidRPr="00666BAE">
        <w:t xml:space="preserve"> over time, but the spatial distribution of </w:t>
      </w:r>
      <w:r w:rsidR="003E109B">
        <w:t>sediment accumulation</w:t>
      </w:r>
      <w:r w:rsidRPr="00666BAE">
        <w:t xml:space="preserve"> was decoupled from wave height and flow velocity.  Flow velocities are highest on the southern reef (xx m/s during wave-forcing conditions, Messina et </w:t>
      </w:r>
      <w:r w:rsidR="007B431B">
        <w:t>al, in review)</w:t>
      </w:r>
      <w:r w:rsidRPr="00666BAE">
        <w:t xml:space="preserve">, but </w:t>
      </w:r>
      <w:r w:rsidR="003E109B">
        <w:t>sediment accumulation</w:t>
      </w:r>
      <w:r w:rsidRPr="00666BAE">
        <w:t>, both tubes and pods, was lowest there.  In the northern reef, where deposition rates are highest, flow velocities are typically lower than on the southern reef (average xx m/s).  The hig</w:t>
      </w:r>
      <w:r w:rsidR="00387C92" w:rsidRPr="00666BAE">
        <w:t xml:space="preserve">h </w:t>
      </w:r>
      <w:r w:rsidR="003E109B">
        <w:t>sediment accumulation</w:t>
      </w:r>
      <w:r w:rsidR="00387C92" w:rsidRPr="00666BAE">
        <w:t xml:space="preserve"> rates in the northern reef, especially higher rates of carbonate sediments, is hypothesized to be related to local sediment availability in the vicinity of the trap, and that sediment availability is higher on the northern reef.  One of the pods with high </w:t>
      </w:r>
      <w:r w:rsidR="003E109B">
        <w:t>sediment accumulation</w:t>
      </w:r>
      <w:r w:rsidR="00387C92" w:rsidRPr="00666BAE">
        <w:t xml:space="preserve"> rates (1B) was surrounded by carbonate and terrigenous sediment (Figure 3).  The two traps on the northern reef that were surrounded by sand (1A, 2A) had higher </w:t>
      </w:r>
      <w:r w:rsidR="003E109B">
        <w:t>sediment accumulation</w:t>
      </w:r>
      <w:r w:rsidR="00387C92" w:rsidRPr="00666BAE">
        <w:t xml:space="preserve"> rates (mean xx g/m2/d) compared with traps on the northern reef that were surrounded by coral (xx g/m2/d).</w:t>
      </w:r>
      <w:r w:rsidR="008C12A8" w:rsidRPr="00666BAE">
        <w:t xml:space="preserve">  The spatial distribution of </w:t>
      </w:r>
      <w:r w:rsidR="003E109B">
        <w:t>sediment accumulation</w:t>
      </w:r>
      <w:r w:rsidR="008C12A8" w:rsidRPr="00666BAE">
        <w:t xml:space="preserve"> is likely governed by benthic sediment availability rather than the spatial distribution of flow velocity or wave height.</w:t>
      </w:r>
      <w:commentRangeEnd w:id="32"/>
      <w:r w:rsidR="008C12A8" w:rsidRPr="00666BAE">
        <w:rPr>
          <w:rStyle w:val="CommentReference"/>
          <w:rFonts w:asciiTheme="minorHAnsi" w:hAnsiTheme="minorHAnsi"/>
        </w:rPr>
        <w:commentReference w:id="32"/>
      </w:r>
      <w:r w:rsidR="00120EE0" w:rsidRPr="00666BAE">
        <w:t xml:space="preserve">  </w:t>
      </w:r>
    </w:p>
    <w:p w14:paraId="0A8CC05A" w14:textId="77777777" w:rsidR="008C0F6B" w:rsidRDefault="008C0F6B" w:rsidP="008332E1">
      <w:pPr>
        <w:keepNext/>
        <w:keepLines/>
      </w:pPr>
    </w:p>
    <w:p w14:paraId="69F70271" w14:textId="283CF396" w:rsidR="00D2166B" w:rsidRDefault="00D2166B" w:rsidP="008332E1">
      <w:pPr>
        <w:keepNext/>
        <w:keepLines/>
      </w:pPr>
      <w:r>
        <w:t>Most studies don’t situate their sites to explicitly measure gradients away from streams or differences in hydrodynamic energy or current directions.</w:t>
      </w:r>
      <w:r w:rsidR="00467119">
        <w:t xml:space="preserve"> </w:t>
      </w:r>
      <w:r>
        <w:t>DeMartini sited traps going away from stream but only in one dimension, not sure what would be observed over the area. Bothner and Gray sited traps haphazardly</w:t>
      </w:r>
      <w:r w:rsidR="00467119">
        <w:t xml:space="preserve"> offshore of stream outlets so you don’t know what the relative intensity of sediment impact is at that site, since sediment accumulation decays strongly with distance, shown by DeMartini; you have to measure from point of strongest impact to no impact to really understand relative importance.</w:t>
      </w:r>
    </w:p>
    <w:p w14:paraId="4DDCB949" w14:textId="77777777" w:rsidR="00D2166B" w:rsidRPr="00666BAE" w:rsidRDefault="00D2166B" w:rsidP="008332E1">
      <w:pPr>
        <w:keepNext/>
        <w:keepLines/>
      </w:pPr>
    </w:p>
    <w:p w14:paraId="5626E316" w14:textId="2E3CF061" w:rsidR="00120EE0" w:rsidRPr="00666BAE" w:rsidRDefault="00120EE0" w:rsidP="008332E1">
      <w:pPr>
        <w:keepNext/>
        <w:keepLines/>
      </w:pPr>
      <w:r w:rsidRPr="00666BAE">
        <w:t>Availability of carbonate sediment is higher on the northern reef due to lower coral cover there (and long-term accumulation of carbonate sediment due to lack of flushing of decomposed coral.  Availability of terrigenous sediment is higher on the northern reef due to deflection of storm-derived sediment plumes to the north by the prevailing clockwise flow (Figure 1).</w:t>
      </w:r>
    </w:p>
    <w:p w14:paraId="4661AE4A" w14:textId="77777777" w:rsidR="008C0F6B" w:rsidRPr="00666BAE" w:rsidRDefault="008C0F6B" w:rsidP="008332E1">
      <w:pPr>
        <w:keepNext/>
        <w:keepLines/>
      </w:pPr>
    </w:p>
    <w:p w14:paraId="0C9909B3" w14:textId="55C8407E" w:rsidR="00960444" w:rsidRPr="00666BAE" w:rsidRDefault="008C0F6B" w:rsidP="008332E1">
      <w:pPr>
        <w:keepNext/>
        <w:keepLines/>
      </w:pPr>
      <w:r w:rsidRPr="00666BAE">
        <w:t xml:space="preserve">On the northern reef the terrigenous fraction in Tubes and SedPods was enriched compared to benthic sediment at all sites, indicating the influence of either stream-supplied sediment or resuspension and advection of benthic sediment with a high terrigenous percent near the stream mouth (e.g. 2A). Given the spatial configuration of the reef and the observed current patterns in </w:t>
      </w:r>
      <w:r w:rsidRPr="00666BAE">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666BAE">
        <w:fldChar w:fldCharType="separate"/>
      </w:r>
      <w:r w:rsidRPr="00666BAE">
        <w:rPr>
          <w:noProof/>
        </w:rPr>
        <w:t>Messina et al., (</w:t>
      </w:r>
      <w:r w:rsidR="00740268" w:rsidRPr="00740268">
        <w:rPr>
          <w:i/>
          <w:noProof/>
        </w:rPr>
        <w:t>in press</w:t>
      </w:r>
      <w:r w:rsidRPr="00666BAE">
        <w:rPr>
          <w:noProof/>
        </w:rPr>
        <w:t>)</w:t>
      </w:r>
      <w:r w:rsidRPr="00666BAE">
        <w:fldChar w:fldCharType="end"/>
      </w:r>
      <w:r w:rsidRPr="00666BAE">
        <w:t xml:space="preserve">, resuspension is a possible source. However, the area near the stream outlet is relatively calm and water residence times are high, so resuspension and advection are assumed to be relatively low. </w:t>
      </w:r>
    </w:p>
    <w:p w14:paraId="38E188DE" w14:textId="77777777" w:rsidR="008C0F6B" w:rsidRPr="00666BAE" w:rsidRDefault="008C0F6B" w:rsidP="008332E1">
      <w:pPr>
        <w:keepNext/>
        <w:keepLines/>
      </w:pPr>
    </w:p>
    <w:p w14:paraId="4E6BD6BF" w14:textId="4A876708" w:rsidR="00960444" w:rsidRPr="00666BAE" w:rsidRDefault="00387C92" w:rsidP="008332E1">
      <w:pPr>
        <w:keepNext/>
        <w:keepLines/>
      </w:pPr>
      <w:ins w:id="33" w:author="Geography" w:date="2016-03-29T10:04:00Z">
        <w:r w:rsidRPr="00666BAE">
          <w:t>Table 4—why “RST” for rotating tube trap? Not RTT?  Discuss what Table 4 tells you in more detail.</w:t>
        </w:r>
      </w:ins>
      <w:r w:rsidR="008C0F6B" w:rsidRPr="00666BAE">
        <w:t xml:space="preserve"> Rotating</w:t>
      </w:r>
      <w:r w:rsidR="007B431B">
        <w:t xml:space="preserve"> Sediment T</w:t>
      </w:r>
      <w:r w:rsidR="008C0F6B" w:rsidRPr="00666BAE">
        <w:t>rap</w:t>
      </w:r>
    </w:p>
    <w:p w14:paraId="19278265" w14:textId="77777777" w:rsidR="008C0F6B" w:rsidRDefault="008C0F6B" w:rsidP="008332E1">
      <w:pPr>
        <w:keepNext/>
        <w:keepLines/>
      </w:pPr>
    </w:p>
    <w:p w14:paraId="1A1A43D1" w14:textId="003CD361" w:rsidR="00DB0F97" w:rsidRDefault="00683625" w:rsidP="008332E1">
      <w:pPr>
        <w:pStyle w:val="Heading20"/>
      </w:pPr>
      <w:r>
        <w:t>4.</w:t>
      </w:r>
      <w:r w:rsidR="00120EE0">
        <w:t>2 Temporal</w:t>
      </w:r>
      <w:r w:rsidR="008C0F6B">
        <w:t xml:space="preserve"> distribution of </w:t>
      </w:r>
      <w:r w:rsidR="003E109B">
        <w:t>sediment accumulation</w:t>
      </w:r>
      <w:r w:rsidR="008C0F6B">
        <w:t>:</w:t>
      </w:r>
      <w:r w:rsidR="00120EE0">
        <w:t xml:space="preserve"> </w:t>
      </w:r>
      <w:r w:rsidR="00DB0F97">
        <w:t>Interaction of Sediment Yield and Wav</w:t>
      </w:r>
      <w:r w:rsidR="00120EE0">
        <w:t>es</w:t>
      </w:r>
    </w:p>
    <w:p w14:paraId="7CA86803" w14:textId="7EB0F79E" w:rsidR="009F26AF" w:rsidRDefault="003E109B" w:rsidP="008332E1">
      <w:pPr>
        <w:keepNext/>
        <w:keepLines/>
        <w:ind w:firstLine="720"/>
      </w:pPr>
      <w:r>
        <w:lastRenderedPageBreak/>
        <w:t>Sediment accumulation</w:t>
      </w:r>
      <w:r w:rsidR="00120EE0">
        <w:t xml:space="preserve"> </w:t>
      </w:r>
      <w:r w:rsidR="009F26AF">
        <w:t>was significantly correlated with SSY from the watershed</w:t>
      </w:r>
      <w:r w:rsidR="00120EE0">
        <w:t xml:space="preserve"> at only one location near the stream outlet</w:t>
      </w:r>
      <w:r w:rsidR="009F26AF">
        <w:t xml:space="preserve">, </w:t>
      </w:r>
      <w:r w:rsidR="00120EE0">
        <w:t xml:space="preserve">but </w:t>
      </w:r>
      <w:r w:rsidR="009F26AF">
        <w:t xml:space="preserve">the influence of SSY from the watershed on the northern reef was evident in the enriched terrigenous fraction of benthic sediment and </w:t>
      </w:r>
      <w:r>
        <w:t>sediment accumulation</w:t>
      </w:r>
      <w:r w:rsidR="009F26AF">
        <w:t xml:space="preserve"> in Tubes and on SedPods.</w:t>
      </w:r>
      <w:r w:rsidR="001248F5">
        <w:t xml:space="preserve"> Other studies have shown strong correlations between </w:t>
      </w:r>
      <w:commentRangeStart w:id="34"/>
      <w:commentRangeStart w:id="35"/>
      <w:r w:rsidR="00FE6D43">
        <w:t>storm</w:t>
      </w:r>
      <w:commentRangeEnd w:id="34"/>
      <w:r w:rsidR="00FE6D43">
        <w:rPr>
          <w:rStyle w:val="CommentReference"/>
          <w:rFonts w:asciiTheme="minorHAnsi" w:hAnsiTheme="minorHAnsi"/>
        </w:rPr>
        <w:commentReference w:id="34"/>
      </w:r>
      <w:commentRangeEnd w:id="35"/>
      <w:r w:rsidR="008C0F6B">
        <w:rPr>
          <w:rStyle w:val="CommentReference"/>
          <w:rFonts w:asciiTheme="minorHAnsi" w:hAnsiTheme="minorHAnsi"/>
        </w:rPr>
        <w:commentReference w:id="35"/>
      </w:r>
      <w:r w:rsidR="001248F5">
        <w:t xml:space="preserve">-supplied terrigenous sediment and </w:t>
      </w:r>
      <w:r>
        <w:t>sediment accumulation</w:t>
      </w:r>
      <w:r w:rsidR="001248F5">
        <w:t xml:space="preserve"> in Tubes, but </w:t>
      </w:r>
      <w:r w:rsidR="00F21737">
        <w:t xml:space="preserve">fine </w:t>
      </w:r>
      <w:r w:rsidR="001248F5">
        <w:t xml:space="preserve">terrigenous sediment was rapidly removed </w:t>
      </w:r>
      <w:r w:rsidR="001248F5">
        <w:fldChar w:fldCharType="begin" w:fldLock="1"/>
      </w:r>
      <w:r w:rsidR="008F3A89">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 ] }, "page" : "1-5", "title" : "SedPods: a low-cost coral proxy for measuring net sedimentation", "type" : "article-journal" }, "uris" : [ "http://www.mendeley.com/documents/?uuid=7e0738a6-4a21-4f04-8752-676153384766" ] } ], "mendeley" : { "formattedCitation" : "(Storlazzi et al. 2009; Field et al. 2012b)", "plainTextFormattedCitation" : "(Storlazzi et al. 2009; Field et al. 2012b)", "previouslyFormattedCitation" : "(Storlazzi et al. 2009; Field et al. 2012b)" }, "properties" : { "noteIndex" : 0 }, "schema" : "https://github.com/citation-style-language/schema/raw/master/csl-citation.json" }</w:instrText>
      </w:r>
      <w:r w:rsidR="001248F5">
        <w:fldChar w:fldCharType="separate"/>
      </w:r>
      <w:r w:rsidR="001248F5" w:rsidRPr="001248F5">
        <w:rPr>
          <w:noProof/>
        </w:rPr>
        <w:t>(Storlazzi et al. 2009; Field et al. 2012b)</w:t>
      </w:r>
      <w:r w:rsidR="001248F5">
        <w:fldChar w:fldCharType="end"/>
      </w:r>
      <w:r w:rsidR="001248F5">
        <w:t>, making it difficult to capture with the monthly sampling interval used here.</w:t>
      </w:r>
    </w:p>
    <w:p w14:paraId="0DB87582" w14:textId="501B9D02" w:rsidR="00A41702" w:rsidRDefault="00A41702" w:rsidP="008332E1">
      <w:pPr>
        <w:keepNext/>
        <w:keepLines/>
        <w:ind w:firstLine="720"/>
      </w:pPr>
      <w:commentRangeStart w:id="36"/>
      <w:r>
        <w:t xml:space="preserve">Others, including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"manualFormatting"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 xml:space="preserve">, use sophisticated hydrographic instrumentation to document and found good relationships between fine, terrigenous </w:t>
      </w:r>
      <w:r w:rsidR="003E109B">
        <w:t>sediment accumulation</w:t>
      </w:r>
      <w:r>
        <w:t xml:space="preserve"> and bottom shear stress, but required sophisticated hydrodynamic instrumentation. We used a simple approach with low cost materials that would be feasible given limited resources of local managers. </w:t>
      </w:r>
      <w:commentRangeEnd w:id="36"/>
      <w:r>
        <w:rPr>
          <w:rStyle w:val="CommentReference"/>
          <w:rFonts w:asciiTheme="minorHAnsi" w:hAnsiTheme="minorHAnsi"/>
        </w:rPr>
        <w:commentReference w:id="36"/>
      </w:r>
    </w:p>
    <w:p w14:paraId="4C97F39B" w14:textId="4CD44E7A" w:rsidR="00A41702" w:rsidRDefault="00C14181" w:rsidP="008332E1">
      <w:pPr>
        <w:keepNext/>
        <w:keepLines/>
        <w:ind w:firstLine="720"/>
      </w:pPr>
      <w:r>
        <w:t xml:space="preserve">Other studies have investigated temporal dynamics of flood-supplied sediment and waves qualitatively </w:t>
      </w:r>
      <w:r>
        <w:fldChar w:fldCharType="begin" w:fldLock="1"/>
      </w:r>
      <w:r w:rsidR="007240CF">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"ITEM-4",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"(Bothner et al. 2006; Draut et al. 2009; Gray et al. 2012; DeMartini et al. 2013)", "plainTextFormattedCitation" : "(Bothner et al. 2006; Draut et al. 2009; Gray et al. 2012; DeMartini et al. 2013)", "previouslyFormattedCitation" : "(Bothner et al. 2006; Draut et al. 2009; Gray et al. 2012; DeMartini et al. 2013)" }, "properties" : { "noteIndex" : 0 }, "schema" : "https://github.com/citation-style-language/schema/raw/master/csl-citation.json" }</w:instrText>
      </w:r>
      <w:r>
        <w:fldChar w:fldCharType="separate"/>
      </w:r>
      <w:r w:rsidR="00D2166B" w:rsidRPr="00D2166B">
        <w:rPr>
          <w:noProof/>
        </w:rPr>
        <w:t>(Bothner et al. 2006; Draut et al. 2009; Gray et al. 2012; DeMartini et al. 2013)</w:t>
      </w:r>
      <w:r>
        <w:fldChar w:fldCharType="end"/>
      </w:r>
      <w:r>
        <w:t xml:space="preserve"> but few have quantitatively described temporal patterns with statistical analyses of </w:t>
      </w:r>
      <w:r w:rsidR="008C0F6B">
        <w:t>sediment input or wave energy</w:t>
      </w:r>
      <w:r>
        <w:t xml:space="preserv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w:t>
      </w:r>
      <w:r w:rsidR="008C0F6B">
        <w:t xml:space="preserve"> The statistical analysis used here was advantageous for providing more than qualitative</w:t>
      </w:r>
      <w:r w:rsidR="005648B5">
        <w:t xml:space="preserve"> or anecdotal description of </w:t>
      </w:r>
      <w:r w:rsidR="003E109B">
        <w:t>sediment accumulation</w:t>
      </w:r>
      <w:r w:rsidR="005648B5">
        <w:t xml:space="preserve"> results, and instead provided a broad understanding of sediment controlling processes in the Bay.</w:t>
      </w:r>
      <w:r>
        <w:t xml:space="preserve"> </w:t>
      </w:r>
    </w:p>
    <w:p w14:paraId="63AB390B" w14:textId="765412B9" w:rsidR="004A0898" w:rsidRDefault="004A0898" w:rsidP="008332E1">
      <w:pPr>
        <w:keepNext/>
        <w:keepLines/>
        <w:ind w:firstLine="720"/>
      </w:pPr>
      <w:commentRangeStart w:id="37"/>
      <w:commentRangeStart w:id="38"/>
      <w:commentRangeStart w:id="39"/>
      <w:commentRangeStart w:id="40"/>
      <w:r>
        <w:t>O</w:t>
      </w:r>
      <w:r w:rsidR="00F21737">
        <w:t xml:space="preserve">ther studies </w:t>
      </w:r>
      <w:r w:rsidR="00C14181">
        <w:t>con</w:t>
      </w:r>
      <w:r w:rsidR="00F21737">
        <w:t>ducted in more sheltered areas</w:t>
      </w:r>
      <w:r w:rsidR="005648B5">
        <w:t xml:space="preserve"> with less frequent</w:t>
      </w:r>
      <w:r w:rsidR="00C14181">
        <w:t xml:space="preserve"> SSY from storm e</w:t>
      </w:r>
      <w:r w:rsidR="00F21737">
        <w:t xml:space="preserve">vents </w:t>
      </w:r>
      <w:r w:rsidR="005648B5">
        <w:t xml:space="preserve">observed close relationships between terrigenous </w:t>
      </w:r>
      <w:r w:rsidR="003E109B">
        <w:t>sediment accumulation</w:t>
      </w:r>
      <w:r w:rsidR="005648B5">
        <w:t xml:space="preserve"> and SSY but did not conduct statistical correlations</w:t>
      </w:r>
      <w:r w:rsidR="00F21737">
        <w:t xml:space="preserve"> </w:t>
      </w:r>
      <w:commentRangeEnd w:id="37"/>
      <w:r>
        <w:rPr>
          <w:rStyle w:val="CommentReference"/>
          <w:rFonts w:asciiTheme="minorHAnsi" w:hAnsiTheme="minorHAnsi"/>
        </w:rPr>
        <w:commentReference w:id="37"/>
      </w:r>
      <w:commentRangeEnd w:id="38"/>
      <w:r w:rsidR="00A41702">
        <w:rPr>
          <w:rStyle w:val="CommentReference"/>
          <w:rFonts w:asciiTheme="minorHAnsi" w:hAnsiTheme="minorHAnsi"/>
        </w:rPr>
        <w:commentReference w:id="38"/>
      </w:r>
      <w:r w:rsidR="00C14181">
        <w:fldChar w:fldCharType="begin" w:fldLock="1"/>
      </w:r>
      <w:r w:rsidR="00977788">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"id" : "ITEM-4",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"ITEM-4",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Storlazzi et al. 2009; Gray et al. 2012)", "plainTextFormattedCitation" : "(Bothner et al. 2006; Draut et al. 2009; Storlazzi et al. 2009; Gray et al. 2012)", "previouslyFormattedCitation" : "(Bothner et al. 2006; Draut et al. 2009; Storlazzi et al. 2009; Gray et al. 2012)" }, "properties" : { "noteIndex" : 0 }, "schema" : "https://github.com/citation-style-language/schema/raw/master/csl-citation.json" }</w:instrText>
      </w:r>
      <w:r w:rsidR="00C14181">
        <w:fldChar w:fldCharType="separate"/>
      </w:r>
      <w:r w:rsidR="00C14181" w:rsidRPr="00C14181">
        <w:rPr>
          <w:noProof/>
        </w:rPr>
        <w:t>(Bothner et al. 2006; Draut et al. 2009; Storlazzi et al. 2009; Gray et al. 2012)</w:t>
      </w:r>
      <w:r w:rsidR="00C14181">
        <w:fldChar w:fldCharType="end"/>
      </w:r>
      <w:r w:rsidR="00C14181">
        <w:t xml:space="preserve">. </w:t>
      </w:r>
      <w:commentRangeEnd w:id="39"/>
      <w:r w:rsidR="0002273A">
        <w:rPr>
          <w:rStyle w:val="CommentReference"/>
          <w:rFonts w:asciiTheme="minorHAnsi" w:hAnsiTheme="minorHAnsi"/>
        </w:rPr>
        <w:commentReference w:id="39"/>
      </w:r>
      <w:commentRangeEnd w:id="40"/>
      <w:r w:rsidR="00A41702">
        <w:rPr>
          <w:rStyle w:val="CommentReference"/>
          <w:rFonts w:asciiTheme="minorHAnsi" w:hAnsiTheme="minorHAnsi"/>
        </w:rPr>
        <w:commentReference w:id="40"/>
      </w:r>
      <w:r w:rsidR="009F26AF">
        <w:t>Our study site was exposed to complex and dynamic SSY and Waves, with several small to medium SSY events during most periods</w:t>
      </w:r>
      <w:r>
        <w:t>,</w:t>
      </w:r>
      <w:r w:rsidR="009F26AF">
        <w:t xml:space="preserve"> several periods of high waves, and frequent small to medium waves. These complex dynamics varied at timescales shorter than our </w:t>
      </w:r>
      <w:r w:rsidR="003E109B">
        <w:t>sediment accumulation</w:t>
      </w:r>
      <w:r w:rsidR="009F26AF">
        <w:t xml:space="preserve"> measurements, </w:t>
      </w:r>
      <w:r w:rsidR="00FE6D43">
        <w:t>complicating documentation of</w:t>
      </w:r>
      <w:r w:rsidR="009F26AF">
        <w:t xml:space="preserve"> </w:t>
      </w:r>
      <w:r w:rsidR="00F21737">
        <w:t xml:space="preserve">temporal </w:t>
      </w:r>
      <w:r w:rsidR="00FE6D43">
        <w:t>controls</w:t>
      </w:r>
      <w:r w:rsidR="009F26AF">
        <w:t>.</w:t>
      </w:r>
      <w:r w:rsidR="00FE6D43">
        <w:t xml:space="preserve">  Despite the dynamic complexity of sediment yield, resuspension, and deposition, consistent patterns were observed between mean wave height and </w:t>
      </w:r>
      <w:r w:rsidR="003E109B">
        <w:t>sediment accumulation</w:t>
      </w:r>
      <w:r w:rsidR="00FE6D43">
        <w:t xml:space="preserve"> of both t</w:t>
      </w:r>
      <w:r w:rsidR="00666BAE">
        <w:t>otal and carbonate sediments (</w:t>
      </w:r>
      <w:r w:rsidR="00666BAE">
        <w:fldChar w:fldCharType="begin"/>
      </w:r>
      <w:r w:rsidR="00666BAE">
        <w:instrText xml:space="preserve"> REF _Ref446605779 \h </w:instrText>
      </w:r>
      <w:r w:rsidR="00666BAE">
        <w:fldChar w:fldCharType="separate"/>
      </w:r>
      <w:r w:rsidR="003E6BF7">
        <w:t xml:space="preserve">Figure </w:t>
      </w:r>
      <w:r w:rsidR="003E6BF7">
        <w:rPr>
          <w:noProof/>
        </w:rPr>
        <w:t>10</w:t>
      </w:r>
      <w:r w:rsidR="00666BAE">
        <w:fldChar w:fldCharType="end"/>
      </w:r>
      <w:r w:rsidR="00FE6D43">
        <w:t>), particularly on the southern and outer parts of the reef.</w:t>
      </w:r>
      <w:r>
        <w:t xml:space="preserve"> The temporal patterns of </w:t>
      </w:r>
      <w:r w:rsidR="003E109B">
        <w:t>sediment accumulation</w:t>
      </w:r>
      <w:r>
        <w:t xml:space="preserve"> suggest that resuspension of benthic sediment around the traps is a dominant source of sediment, but that terr</w:t>
      </w:r>
      <w:r w:rsidR="00666BAE">
        <w:t>igenous</w:t>
      </w:r>
      <w:r>
        <w:t xml:space="preserve"> </w:t>
      </w:r>
      <w:r w:rsidR="00666BAE">
        <w:t>inputs</w:t>
      </w:r>
      <w:r>
        <w:t xml:space="preserve"> and their </w:t>
      </w:r>
      <w:r w:rsidR="00666BAE">
        <w:t>orientation to prevailing hydrodynamic forcing</w:t>
      </w:r>
      <w:r>
        <w:t xml:space="preserve"> are important for determining the composition of the benthic sediment. </w:t>
      </w:r>
      <w:r w:rsidR="00666BAE">
        <w:t>Terrigenous</w:t>
      </w:r>
      <w:r>
        <w:t xml:space="preserve"> sediment plumes are deflected north by wave action over the reefs on the southern end of the bay, resulting in higher terrigenous sediment in both benthic and resuspended sediment.</w:t>
      </w:r>
    </w:p>
    <w:p w14:paraId="3AB841E0" w14:textId="683A4C76" w:rsidR="004A0898" w:rsidRDefault="004A0898" w:rsidP="008332E1">
      <w:pPr>
        <w:keepNext/>
        <w:keepLines/>
        <w:ind w:firstLine="720"/>
      </w:pPr>
      <w:r>
        <w:t xml:space="preserve">Previous work in </w:t>
      </w:r>
      <w:r w:rsidR="004975E3">
        <w:t>Faga'alu</w:t>
      </w:r>
      <w:r>
        <w:t xml:space="preserve"> documented that human disturbance has increased SSY to the bay by ~3.6 times over the natural background, due in large part to an open pit quarry in the watershed.  The enhanced terrigenous fraction in the northern part of the bay </w:t>
      </w:r>
      <w:r w:rsidR="007373D0">
        <w:t xml:space="preserve">may reflect this enhanced terrestrial </w:t>
      </w:r>
      <w:r w:rsidR="00666BAE">
        <w:t>yield</w:t>
      </w:r>
      <w:r w:rsidR="007373D0">
        <w:t xml:space="preserve">, and our data suggest that resuspension of that material after deposition is a continuing source of </w:t>
      </w:r>
      <w:r w:rsidR="003E109B">
        <w:t>sediment accumulation</w:t>
      </w:r>
      <w:r w:rsidR="00666BAE">
        <w:t xml:space="preserve"> in the coral environment.</w:t>
      </w:r>
      <w:r w:rsidR="007373D0">
        <w:t xml:space="preserve"> </w:t>
      </w:r>
      <w:commentRangeStart w:id="41"/>
      <w:commentRangeStart w:id="42"/>
      <w:r w:rsidR="007373D0">
        <w:t>Critical questions remain about the residence time of the anthropogenic sediment and the timescale of recovery.</w:t>
      </w:r>
      <w:commentRangeEnd w:id="41"/>
      <w:r w:rsidR="007373D0">
        <w:rPr>
          <w:rStyle w:val="CommentReference"/>
          <w:rFonts w:asciiTheme="minorHAnsi" w:hAnsiTheme="minorHAnsi"/>
        </w:rPr>
        <w:commentReference w:id="41"/>
      </w:r>
      <w:commentRangeEnd w:id="42"/>
      <w:r w:rsidR="00666BAE">
        <w:rPr>
          <w:rStyle w:val="CommentReference"/>
          <w:rFonts w:asciiTheme="minorHAnsi" w:hAnsiTheme="minorHAnsi"/>
        </w:rPr>
        <w:commentReference w:id="42"/>
      </w:r>
    </w:p>
    <w:p w14:paraId="49C3F0E9" w14:textId="77777777" w:rsidR="00DB0F97" w:rsidRDefault="00DB0F97" w:rsidP="008332E1">
      <w:pPr>
        <w:keepNext/>
        <w:keepLines/>
      </w:pPr>
    </w:p>
    <w:p w14:paraId="148B97BE" w14:textId="4BA91BC9" w:rsidR="00FC1402" w:rsidRDefault="00683625" w:rsidP="008332E1">
      <w:pPr>
        <w:pStyle w:val="Heading20"/>
      </w:pPr>
      <w:r>
        <w:t xml:space="preserve">4.2 </w:t>
      </w:r>
      <w:r w:rsidR="00672177">
        <w:t>Interpreting comparisons of Tube</w:t>
      </w:r>
      <w:r w:rsidR="005F7930">
        <w:t xml:space="preserve"> vs </w:t>
      </w:r>
      <w:r w:rsidR="00672177">
        <w:t>SedPod results</w:t>
      </w:r>
    </w:p>
    <w:p w14:paraId="241A2BF8" w14:textId="7C6E3FAB" w:rsidR="00FC1402" w:rsidRDefault="00FC1402" w:rsidP="008332E1">
      <w:pPr>
        <w:keepNext/>
        <w:keepLines/>
        <w:ind w:firstLine="720"/>
      </w:pPr>
      <w:commentRangeStart w:id="43"/>
      <w:commentRangeStart w:id="44"/>
      <w:r>
        <w:lastRenderedPageBreak/>
        <w:t xml:space="preserve">On the southern reef, </w:t>
      </w:r>
      <w:r w:rsidR="003E109B">
        <w:t>sediment accumulation</w:t>
      </w:r>
      <w:r>
        <w:t xml:space="preserve"> in March 2014 was anomalously high due to high carbonate </w:t>
      </w:r>
      <w:r w:rsidR="003E109B">
        <w:t>sediment accumulation</w:t>
      </w:r>
      <w:r>
        <w:t xml:space="preserve"> in Tubes at 3A and 3B during that period. Wave-induced resuspension of nearby benthic sediment was the likely cause but similarly high Waves during other periods did not cause the same magnitude of </w:t>
      </w:r>
      <w:r w:rsidR="003E109B">
        <w:t>sediment accumulation</w:t>
      </w:r>
      <w:r>
        <w:t>. The discrepancy could be due to the calculation of mean monthly wave height which would be the same for a period of low to medium wave events that caused little resuspension, versus a period of low Waves punctuated by one exceptionally high wave event that caused exponentially more resuspension, which appears to be the case in March 2014 (</w:t>
      </w:r>
      <w:r>
        <w:fldChar w:fldCharType="begin"/>
      </w:r>
      <w:r>
        <w:instrText xml:space="preserve"> REF _Ref446330860 \h </w:instrText>
      </w:r>
      <w:r>
        <w:fldChar w:fldCharType="separate"/>
      </w:r>
      <w:r w:rsidR="003E6BF7">
        <w:t xml:space="preserve">Figure </w:t>
      </w:r>
      <w:r w:rsidR="003E6BF7">
        <w:rPr>
          <w:noProof/>
        </w:rPr>
        <w:t>3</w:t>
      </w:r>
      <w:r>
        <w:fldChar w:fldCharType="end"/>
      </w:r>
      <w:r>
        <w:t xml:space="preserve">b). There is also the possibility that carbonate sediment builds up over periods of low waves and </w:t>
      </w:r>
      <w:r w:rsidR="003E109B">
        <w:t>trade</w:t>
      </w:r>
      <w:r>
        <w:t xml:space="preserve"> winds during the wet season. The store of carbonate sediment could then be resuspended and advected through the reef during the onset of large swell events and depleted until the following wet season, but our data were too limited to further investigate that potential temporal pattern.</w:t>
      </w:r>
      <w:commentRangeEnd w:id="43"/>
      <w:r>
        <w:rPr>
          <w:rStyle w:val="CommentReference"/>
          <w:rFonts w:asciiTheme="minorHAnsi" w:hAnsiTheme="minorHAnsi"/>
        </w:rPr>
        <w:commentReference w:id="43"/>
      </w:r>
      <w:commentRangeEnd w:id="44"/>
      <w:r>
        <w:rPr>
          <w:rStyle w:val="CommentReference"/>
          <w:rFonts w:asciiTheme="minorHAnsi" w:hAnsiTheme="minorHAnsi"/>
        </w:rPr>
        <w:commentReference w:id="44"/>
      </w:r>
    </w:p>
    <w:p w14:paraId="50BC3D90" w14:textId="77777777" w:rsidR="00FC1402" w:rsidRDefault="00FC1402" w:rsidP="008332E1">
      <w:pPr>
        <w:keepNext/>
        <w:keepLines/>
      </w:pPr>
    </w:p>
    <w:p w14:paraId="374DF710" w14:textId="2B48C605" w:rsidR="007373D0" w:rsidRDefault="009D59C6" w:rsidP="008332E1">
      <w:pPr>
        <w:keepNext/>
        <w:keepLines/>
        <w:ind w:firstLine="720"/>
        <w:rPr>
          <w:ins w:id="45" w:author="Geography" w:date="2016-03-29T06:43:00Z"/>
        </w:rPr>
      </w:pPr>
      <w:r>
        <w:t xml:space="preserve">Tubes showed an order of magnitude higher </w:t>
      </w:r>
      <w:r w:rsidR="003E109B">
        <w:t>sediment accumulation</w:t>
      </w:r>
      <w:r>
        <w:t xml:space="preserve">, particularly in areas of high flows like 3A, 3B, and 1B, but similar patterns in quiescent parts of the bay (2A, 1A). Other studies have shown that Tubes recorded transient suspended sediment while the surrounding benthic sediment suggested there was no net sediment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r w:rsidR="00E7476E">
        <w:t>Tub</w:t>
      </w:r>
      <w:r w:rsidR="007373D0">
        <w:t>e</w:t>
      </w:r>
      <w:r w:rsidR="00E7476E">
        <w:t xml:space="preserve"> sediment traps </w:t>
      </w:r>
      <w:r w:rsidR="007373D0">
        <w:t xml:space="preserve">potentially </w:t>
      </w:r>
      <w:r w:rsidR="00E7476E">
        <w:t xml:space="preserve">overestimate </w:t>
      </w:r>
      <w:r w:rsidR="003E109B">
        <w:t>sediment accumulation</w:t>
      </w:r>
      <w:r w:rsidR="00E7476E">
        <w:t xml:space="preserve"> rates by slowing the water column to allow more deposition, and preventing resuspension of deposited sediment </w:t>
      </w:r>
      <w:r w:rsidR="00E7476E">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00E7476E">
        <w:fldChar w:fldCharType="separate"/>
      </w:r>
      <w:r w:rsidR="00E7476E" w:rsidRPr="00E7476E">
        <w:rPr>
          <w:noProof/>
        </w:rPr>
        <w:t>(Storlazzi et al. 2011)</w:t>
      </w:r>
      <w:r w:rsidR="00E7476E">
        <w:fldChar w:fldCharType="end"/>
      </w:r>
      <w:r w:rsidR="00E7476E">
        <w:t>, which means they provide better information on what sediment is moving through an area than what</w:t>
      </w:r>
      <w:r w:rsidR="007373D0">
        <w:t xml:space="preserve"> accumulates</w:t>
      </w:r>
      <w:r w:rsidR="00E7476E">
        <w:t xml:space="preserve"> there. </w:t>
      </w:r>
      <w:ins w:id="46" w:author="Geography" w:date="2016-03-29T06:46:00Z">
        <w:r w:rsidR="007373D0">
          <w:t xml:space="preserve">This is supported by the texture of sediment collected in our tubes.  The sediment texture collected in the tubes was finer than that of the benthic </w:t>
        </w:r>
        <w:commentRangeStart w:id="47"/>
        <w:r w:rsidR="007373D0">
          <w:t>sediment</w:t>
        </w:r>
        <w:commentRangeEnd w:id="47"/>
        <w:r w:rsidR="007373D0">
          <w:rPr>
            <w:rStyle w:val="CommentReference"/>
            <w:rFonts w:asciiTheme="minorHAnsi" w:hAnsiTheme="minorHAnsi"/>
          </w:rPr>
          <w:commentReference w:id="47"/>
        </w:r>
        <w:r w:rsidR="007373D0">
          <w:t>, suggesting that the tubes are retaining finer fractions than are being deposited on the reef, and that the sediment collected in them reflects sediment moving in an through the system rather than sediment that is depositing on the reef.  As a consequence, m</w:t>
        </w:r>
      </w:ins>
      <w:r w:rsidR="00E7476E">
        <w:t xml:space="preserve">easured </w:t>
      </w:r>
      <w:r w:rsidR="003E109B">
        <w:t>sediment accumulation</w:t>
      </w:r>
      <w:r w:rsidR="00E7476E">
        <w:t xml:space="preserve"> rates </w:t>
      </w:r>
      <w:r w:rsidR="007373D0">
        <w:t xml:space="preserve">in tubes cannot be used to estimate </w:t>
      </w:r>
      <w:r w:rsidR="00E7476E">
        <w:t xml:space="preserve">long term accumulation </w:t>
      </w:r>
      <w:r w:rsidR="007373D0">
        <w:t xml:space="preserve">rates </w:t>
      </w:r>
      <w:r w:rsidR="00E7476E">
        <w:t>or impacts on coral health</w:t>
      </w:r>
      <w:r>
        <w:t xml:space="preserve">, though </w:t>
      </w:r>
      <w:r w:rsidR="00666BAE">
        <w:t>both are</w:t>
      </w:r>
      <w:commentRangeStart w:id="48"/>
      <w:r>
        <w:t xml:space="preserve"> often </w:t>
      </w:r>
      <w:commentRangeEnd w:id="48"/>
      <w:r w:rsidR="007373D0">
        <w:rPr>
          <w:rStyle w:val="CommentReference"/>
          <w:rFonts w:asciiTheme="minorHAnsi" w:hAnsiTheme="minorHAnsi"/>
        </w:rPr>
        <w:commentReference w:id="48"/>
      </w:r>
      <w:r>
        <w:t xml:space="preserve">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rsidR="00E7476E">
        <w:t xml:space="preserve">. </w:t>
      </w:r>
      <w:ins w:id="49" w:author="Geography" w:date="2016-03-29T06:48:00Z">
        <w:r w:rsidR="007373D0">
          <w:t xml:space="preserve"> Coral health may be affected by other factors than </w:t>
        </w:r>
      </w:ins>
      <w:r w:rsidR="003E109B">
        <w:t>sediment accumulation</w:t>
      </w:r>
      <w:ins w:id="50" w:author="Geography" w:date="2016-03-29T06:48:00Z">
        <w:r w:rsidR="007373D0">
          <w:t xml:space="preserve"> rates, including blockage of solar radiation by turbidity, so information on how much sediment is in the water column, as represented by the measurements in the tubes, could be an important indicator of sediment-caused coral stress.  </w:t>
        </w:r>
      </w:ins>
      <w:ins w:id="51" w:author="Geography" w:date="2016-03-29T06:50:00Z">
        <w:r w:rsidR="00CD0884">
          <w:t>Also, i</w:t>
        </w:r>
      </w:ins>
      <w:del w:id="52" w:author="Geography" w:date="2016-03-29T06:50:00Z">
        <w:r w:rsidR="00E7476E" w:rsidDel="00CD0884">
          <w:delText>I</w:delText>
        </w:r>
      </w:del>
      <w:r w:rsidR="00E7476E">
        <w:t xml:space="preserve">f the tubes are constructed </w:t>
      </w:r>
      <w:ins w:id="53" w:author="Geography" w:date="2016-03-29T06:43:00Z">
        <w:r w:rsidR="007373D0">
          <w:t xml:space="preserve">with </w:t>
        </w:r>
      </w:ins>
      <w:r w:rsidR="00E7476E">
        <w:t xml:space="preserve">standardized dimensions or height to width ratios, they can </w:t>
      </w:r>
      <w:del w:id="54" w:author="Geography" w:date="2016-03-29T06:43:00Z">
        <w:r w:rsidR="00E7476E" w:rsidDel="007373D0">
          <w:delText xml:space="preserve">at least </w:delText>
        </w:r>
      </w:del>
      <w:r w:rsidR="00E7476E">
        <w:t>be used to compare different sites or determine transient sediment regimes</w:t>
      </w:r>
      <w:r w:rsidR="00DC642E">
        <w:t xml:space="preserve"> impacting</w:t>
      </w:r>
      <w:r w:rsidR="00E7476E">
        <w:t xml:space="preserve"> ben</w:t>
      </w:r>
      <w:r w:rsidR="00DC642E">
        <w:t>thic organisms</w:t>
      </w:r>
      <w:r w:rsidR="00E7476E">
        <w:t>.</w:t>
      </w:r>
    </w:p>
    <w:p w14:paraId="450BEDC4" w14:textId="77777777" w:rsidR="009D59C6" w:rsidDel="007373D0" w:rsidRDefault="00DC642E" w:rsidP="008332E1">
      <w:pPr>
        <w:keepNext/>
        <w:keepLines/>
        <w:ind w:firstLine="720"/>
        <w:rPr>
          <w:del w:id="55" w:author="Geography" w:date="2016-03-29T06:46:00Z"/>
        </w:rPr>
      </w:pPr>
      <w:del w:id="56" w:author="Geography" w:date="2016-03-29T06:46:00Z">
        <w:r w:rsidDel="007373D0">
          <w:delText xml:space="preserve"> </w:delText>
        </w:r>
      </w:del>
    </w:p>
    <w:p w14:paraId="75AD4095" w14:textId="6CD1554F" w:rsidR="006C4A51" w:rsidRDefault="00DC642E" w:rsidP="008332E1">
      <w:pPr>
        <w:keepNext/>
        <w:keepLines/>
        <w:ind w:firstLine="720"/>
      </w:pPr>
      <w:r>
        <w:t xml:space="preserve">Our results showed the advantage of deploying both </w:t>
      </w:r>
      <w:r w:rsidR="00F21737">
        <w:t>Tubes</w:t>
      </w:r>
      <w:r>
        <w:t xml:space="preserve"> and SedPods at the same location to show differences in gross and net </w:t>
      </w:r>
      <w:r w:rsidR="003E109B">
        <w:t>sediment accumulation</w:t>
      </w:r>
      <w:r>
        <w:t xml:space="preserve"> across hydrodynamic energy gradients.</w:t>
      </w:r>
      <w:r w:rsidR="009D59C6">
        <w:t xml:space="preserve"> </w:t>
      </w:r>
      <w:r>
        <w:t>For example, w</w:t>
      </w:r>
      <w:r w:rsidR="00913C75">
        <w:t xml:space="preserve">hile </w:t>
      </w:r>
      <w:r w:rsidR="003E109B">
        <w:t>sediment accumulation</w:t>
      </w:r>
      <w:r w:rsidR="00913C75">
        <w:t xml:space="preserve"> on the SedPod at 1B was the lowest of the northern reef sites, </w:t>
      </w:r>
      <w:r w:rsidR="003E109B">
        <w:t>sediment accumulation</w:t>
      </w:r>
      <w:r w:rsidR="00913C75">
        <w:t xml:space="preserve"> in the Tube at 1B was the highest of the northern reef sites. This indicates resuspended sediment was likely deposited in the Tube where it was not removed, while resuspended sediment deposited on the SedPod was frequently removed</w:t>
      </w:r>
      <w:r>
        <w:t xml:space="preserve"> by relatively more energetic wave conditions at 1B compared to other northern reef sites</w:t>
      </w:r>
      <w:r w:rsidR="00913C75">
        <w:t>.</w:t>
      </w:r>
      <w:r w:rsidR="00666BAE">
        <w:t xml:space="preserve"> </w:t>
      </w:r>
      <w:r w:rsidR="00532805">
        <w:t>At 1B, t</w:t>
      </w:r>
      <w:r w:rsidR="00F21737">
        <w:t>otal and t</w:t>
      </w:r>
      <w:r w:rsidR="00796908">
        <w:t xml:space="preserve">errigenous </w:t>
      </w:r>
      <w:r w:rsidR="003E109B">
        <w:t>sediment accumulation</w:t>
      </w:r>
      <w:r w:rsidR="00796908">
        <w:t xml:space="preserve"> on the SedPod was negativel</w:t>
      </w:r>
      <w:r w:rsidR="00F21737">
        <w:t>y correlated with waves, while total and c</w:t>
      </w:r>
      <w:r w:rsidR="00796908">
        <w:t xml:space="preserve">arbonate </w:t>
      </w:r>
      <w:r w:rsidR="003E109B">
        <w:t>sediment accumulation</w:t>
      </w:r>
      <w:r w:rsidR="00796908">
        <w:t xml:space="preserve"> in the Tube was positively correlated with waves. The multiple regression also supported these </w:t>
      </w:r>
      <w:commentRangeStart w:id="57"/>
      <w:commentRangeStart w:id="58"/>
      <w:r w:rsidR="00796908">
        <w:t>correlations</w:t>
      </w:r>
      <w:commentRangeEnd w:id="57"/>
      <w:r w:rsidR="003A7847">
        <w:rPr>
          <w:rStyle w:val="CommentReference"/>
          <w:rFonts w:asciiTheme="minorHAnsi" w:hAnsiTheme="minorHAnsi"/>
        </w:rPr>
        <w:commentReference w:id="57"/>
      </w:r>
      <w:commentRangeEnd w:id="58"/>
      <w:r w:rsidR="00532805">
        <w:rPr>
          <w:rStyle w:val="CommentReference"/>
          <w:rFonts w:asciiTheme="minorHAnsi" w:hAnsiTheme="minorHAnsi"/>
        </w:rPr>
        <w:commentReference w:id="58"/>
      </w:r>
      <w:r w:rsidR="00796908">
        <w:t xml:space="preserve">. </w:t>
      </w:r>
    </w:p>
    <w:p w14:paraId="12937FCE" w14:textId="77777777" w:rsidR="00A16E87" w:rsidRDefault="00A16E87" w:rsidP="008332E1">
      <w:pPr>
        <w:keepNext/>
        <w:keepLines/>
      </w:pPr>
    </w:p>
    <w:p w14:paraId="3F9AB610" w14:textId="77777777" w:rsidR="00FD7A98" w:rsidRDefault="00683625" w:rsidP="008332E1">
      <w:pPr>
        <w:pStyle w:val="Heading20"/>
      </w:pPr>
      <w:r>
        <w:lastRenderedPageBreak/>
        <w:t xml:space="preserve">4.3 </w:t>
      </w:r>
      <w:r w:rsidR="00672177">
        <w:t>Comparison with other Sites</w:t>
      </w:r>
    </w:p>
    <w:p w14:paraId="2FFBE8D3" w14:textId="77777777" w:rsidR="00500D30" w:rsidRDefault="00500D30" w:rsidP="008332E1">
      <w:pPr>
        <w:keepNext/>
        <w:keepLines/>
        <w:ind w:firstLine="720"/>
      </w:pPr>
    </w:p>
    <w:p w14:paraId="547B87F8" w14:textId="00808845" w:rsidR="00500D30" w:rsidRDefault="00500D30" w:rsidP="008332E1">
      <w:pPr>
        <w:keepNext/>
        <w:keepLines/>
        <w:ind w:firstLine="720"/>
      </w:pPr>
      <w:r>
        <w:t>Many studies just put their traps out near rivermouths Bothner, Storlazzi, Gray and do not explicitly sample a spatial gradient. Wolanski 2005 sampled over a depth gradient but only for a week</w:t>
      </w:r>
    </w:p>
    <w:p w14:paraId="04F5B357" w14:textId="53A19DEA" w:rsidR="00500D30" w:rsidRDefault="00500D30" w:rsidP="008332E1">
      <w:pPr>
        <w:keepNext/>
        <w:keepLines/>
        <w:ind w:firstLine="720"/>
      </w:pPr>
      <w:r>
        <w:t xml:space="preserve">Finer temporal resolution usually means shorter study and less variability of conditions. </w:t>
      </w:r>
      <w:r>
        <w:fldChar w:fldCharType="begin" w:fldLock="1"/>
      </w:r>
      <w: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252009">
        <w:rPr>
          <w:noProof/>
        </w:rPr>
        <w:t>Wolanski et al. (2005)</w:t>
      </w:r>
      <w:r>
        <w:fldChar w:fldCharType="end"/>
      </w:r>
      <w:r>
        <w:t xml:space="preserve"> used daily rates but only deployed for 5 days at 6 sites, and then used a one week deployment during a storm.</w:t>
      </w:r>
    </w:p>
    <w:p w14:paraId="2D474E71" w14:textId="4F31AC30" w:rsidR="00FD28C0" w:rsidRDefault="00977788" w:rsidP="008332E1">
      <w:pPr>
        <w:keepNext/>
        <w:keepLines/>
        <w:ind w:firstLine="720"/>
        <w:rPr>
          <w:ins w:id="59" w:author="Geography" w:date="2016-03-29T08:27:00Z"/>
        </w:rPr>
      </w:pPr>
      <w:r>
        <w:t xml:space="preserve">Similar to other studies </w:t>
      </w:r>
      <w:r w:rsidR="00F21737">
        <w:t>on a shallow reef flat exposed to wind waves and long-period ocean swell on Molokai, Hawaii,</w:t>
      </w:r>
      <w:r>
        <w:t xml:space="preserve"> we observed </w:t>
      </w:r>
      <w:r w:rsidR="00532805">
        <w:t xml:space="preserve">that </w:t>
      </w:r>
      <w:r>
        <w:t xml:space="preserve">frequent resuspension, likely driven by </w:t>
      </w:r>
      <w:r w:rsidR="003E109B">
        <w:t>trade</w:t>
      </w:r>
      <w:r>
        <w:t xml:space="preserve"> wind waves, was</w:t>
      </w:r>
      <w:r w:rsidR="00F21737">
        <w:t xml:space="preserve"> the dominant</w:t>
      </w:r>
      <w:r>
        <w:t xml:space="preserve"> contribution to total transport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"formattedCitation" : "(Presto et al. 2006)", "plainTextFormattedCitation" : "(Presto et al. 2006)", "previouslyFormattedCitation" : "(Presto et al. 2006)" }, "properties" : { "noteIndex" : 0 }, "schema" : "https://github.com/citation-style-language/schema/raw/master/csl-citation.json" }</w:instrText>
      </w:r>
      <w:r>
        <w:fldChar w:fldCharType="separate"/>
      </w:r>
      <w:r w:rsidRPr="00C82C5E">
        <w:rPr>
          <w:noProof/>
        </w:rPr>
        <w:t>(Presto et al. 2006)</w:t>
      </w:r>
      <w:r>
        <w:fldChar w:fldCharType="end"/>
      </w:r>
      <w:r>
        <w:t xml:space="preserve">, and most sediment in Tubes was reef-derived. Our results </w:t>
      </w:r>
      <w:r w:rsidR="00666BAE">
        <w:t xml:space="preserve">showed similar magnitudes of </w:t>
      </w:r>
      <w:r w:rsidR="003E109B">
        <w:t>sediment accumulation</w:t>
      </w:r>
      <w:r w:rsidR="00666BAE">
        <w:t xml:space="preserve"> rates</w:t>
      </w:r>
      <w:r>
        <w:t xml:space="preserve"> other studies </w:t>
      </w:r>
      <w:r w:rsidR="00666BAE">
        <w:t xml:space="preserve">in similar fringing reef settings </w:t>
      </w:r>
      <w:r>
        <w:t xml:space="preserve">(Table 4), but comparisons must take into account wave </w:t>
      </w:r>
      <w:r w:rsidR="00666BAE">
        <w:t>exposure</w:t>
      </w:r>
      <w:r>
        <w:t xml:space="preserve"> and terrigenous sediment supply from the adjacent watershed.</w:t>
      </w:r>
    </w:p>
    <w:p w14:paraId="23991B98" w14:textId="361B8DE1" w:rsidR="002C6437" w:rsidRDefault="002C6437" w:rsidP="008332E1">
      <w:pPr>
        <w:keepNext/>
        <w:keepLines/>
        <w:ind w:firstLine="720"/>
        <w:rPr>
          <w:ins w:id="60" w:author="Geography" w:date="2016-03-29T08:27:00Z"/>
        </w:rPr>
      </w:pPr>
      <w:ins w:id="61" w:author="Geography" w:date="2016-03-29T08:27:00Z">
        <w:r>
          <w:t xml:space="preserve">The </w:t>
        </w:r>
      </w:ins>
      <w:r w:rsidR="003E109B">
        <w:t>sediment accumulation</w:t>
      </w:r>
      <w:ins w:id="62" w:author="Geography" w:date="2016-03-29T08:27:00Z">
        <w:r>
          <w:t xml:space="preserve"> rates we observed in tubes were (higher/lower/similar) to those measured by others, including in the Virgin Islands (Gray, data range), others….</w:t>
        </w:r>
      </w:ins>
    </w:p>
    <w:p w14:paraId="43C46831" w14:textId="77777777" w:rsidR="002C6437" w:rsidRDefault="002C6437" w:rsidP="008332E1">
      <w:pPr>
        <w:keepNext/>
        <w:keepLines/>
        <w:ind w:firstLine="720"/>
      </w:pPr>
      <w:ins w:id="63" w:author="Geography" w:date="2016-03-29T08:27:00Z">
        <w:r>
          <w:t>How does Fagaalu compare with other sites?  Unusually high?  Low?  Other?</w:t>
        </w:r>
      </w:ins>
    </w:p>
    <w:p w14:paraId="60DDEEB3" w14:textId="77777777" w:rsidR="00977788" w:rsidRDefault="00977788" w:rsidP="008332E1">
      <w:pPr>
        <w:keepNext/>
        <w:keepLines/>
        <w:ind w:firstLine="720"/>
        <w:rPr>
          <w:ins w:id="64" w:author="Geography" w:date="2016-03-29T08:28:00Z"/>
        </w:rPr>
      </w:pPr>
    </w:p>
    <w:p w14:paraId="3D1B2D22" w14:textId="4B04AC33" w:rsidR="00C657C9" w:rsidRDefault="003E109B" w:rsidP="008332E1">
      <w:pPr>
        <w:keepNext/>
        <w:keepLines/>
        <w:ind w:firstLine="720"/>
        <w:rPr>
          <w:ins w:id="65" w:author="Geography" w:date="2016-03-29T08:28:00Z"/>
        </w:rPr>
      </w:pPr>
      <w:r>
        <w:t>Sediment accumulation</w:t>
      </w:r>
      <w:ins w:id="66" w:author="Geography" w:date="2016-03-29T08:28:00Z">
        <w:r w:rsidR="00C657C9">
          <w:t xml:space="preserve"> of terrigenous material may be tightly coupled to watershed loading either near the river mouth (as in </w:t>
        </w:r>
      </w:ins>
      <w:r w:rsidR="004975E3">
        <w:t>Faga'alu</w:t>
      </w:r>
      <w:ins w:id="67" w:author="Geography" w:date="2016-03-29T08:28:00Z">
        <w:r w:rsidR="00C657C9">
          <w:t>) or in sheltered bays with limited resuspension (like Grays?</w:t>
        </w:r>
      </w:ins>
      <w:ins w:id="68" w:author="Geography" w:date="2016-03-29T08:29:00Z">
        <w:r w:rsidR="00C657C9">
          <w:t>—</w:t>
        </w:r>
      </w:ins>
      <w:ins w:id="69" w:author="Geography" w:date="2016-03-29T08:28:00Z">
        <w:r w:rsidR="00C657C9">
          <w:t xml:space="preserve">what </w:t>
        </w:r>
      </w:ins>
      <w:ins w:id="70" w:author="Geography" w:date="2016-03-29T08:29:00Z">
        <w:r w:rsidR="00C657C9">
          <w:t xml:space="preserve">was Gray’s terrigenous fraction?).  Further from the stream mouth, or in bays with </w:t>
        </w:r>
        <w:commentRangeStart w:id="71"/>
        <w:r w:rsidR="00C657C9">
          <w:t>more energetic circulation</w:t>
        </w:r>
      </w:ins>
      <w:commentRangeEnd w:id="71"/>
      <w:ins w:id="72" w:author="Geography" w:date="2016-03-29T08:30:00Z">
        <w:r w:rsidR="00C657C9">
          <w:rPr>
            <w:rStyle w:val="CommentReference"/>
            <w:rFonts w:asciiTheme="minorHAnsi" w:hAnsiTheme="minorHAnsi"/>
          </w:rPr>
          <w:commentReference w:id="71"/>
        </w:r>
      </w:ins>
      <w:ins w:id="73" w:author="Geography" w:date="2016-03-29T08:29:00Z">
        <w:r w:rsidR="00C657C9">
          <w:t xml:space="preserve">, </w:t>
        </w:r>
      </w:ins>
      <w:r>
        <w:t>sediment accumulation</w:t>
      </w:r>
      <w:ins w:id="74" w:author="Geography" w:date="2016-03-29T08:30:00Z">
        <w:r w:rsidR="000C1B4E">
          <w:t xml:space="preserve"> rates on a monthly timestep become decoupled from </w:t>
        </w:r>
      </w:ins>
      <w:ins w:id="75" w:author="Geography" w:date="2016-03-29T08:31:00Z">
        <w:r w:rsidR="000C1B4E">
          <w:t xml:space="preserve">the time series of terrigenous sediment loading from the watershed, and instead are determined by resuspension by waves.  </w:t>
        </w:r>
      </w:ins>
    </w:p>
    <w:p w14:paraId="569F3E9A" w14:textId="77777777" w:rsidR="00C657C9" w:rsidRDefault="00C657C9" w:rsidP="008332E1">
      <w:pPr>
        <w:keepNext/>
        <w:keepLines/>
        <w:ind w:firstLine="720"/>
      </w:pPr>
    </w:p>
    <w:p w14:paraId="36317E33" w14:textId="288BE978" w:rsidR="00984C5A" w:rsidRDefault="00683625" w:rsidP="008332E1">
      <w:pPr>
        <w:pStyle w:val="Heading20"/>
      </w:pPr>
      <w:r>
        <w:t xml:space="preserve">4.4 </w:t>
      </w:r>
      <w:r w:rsidR="00BB635E">
        <w:t xml:space="preserve">Relating </w:t>
      </w:r>
      <w:r w:rsidR="003E109B">
        <w:t>sediment accumulation</w:t>
      </w:r>
      <w:r w:rsidR="00BB635E">
        <w:t xml:space="preserve"> to</w:t>
      </w:r>
      <w:r w:rsidR="00984C5A">
        <w:t xml:space="preserve"> coral health</w:t>
      </w:r>
    </w:p>
    <w:p w14:paraId="23C345B8" w14:textId="3FC4CBD9" w:rsidR="00977788" w:rsidRDefault="00984C5A" w:rsidP="008332E1">
      <w:pPr>
        <w:keepNext/>
        <w:keepLines/>
        <w:ind w:firstLine="720"/>
      </w:pPr>
      <w:r>
        <w:t xml:space="preserve">The composition, grain size, organic content, and residence time of deposited sediment can cause widely different impacts even for the same coral species, and coral health impacts from similar </w:t>
      </w:r>
      <w:r w:rsidR="003E109B">
        <w:t>sediment accumulation</w:t>
      </w:r>
      <w:r>
        <w:t xml:space="preserve"> </w:t>
      </w:r>
      <w:r w:rsidR="00532805">
        <w:t xml:space="preserve">conditions </w:t>
      </w:r>
      <w:r>
        <w:t xml:space="preserve">can vary widely by species and coral life stage (colonies vs recruits). Ecologically relevant thresholds for harmful </w:t>
      </w:r>
      <w:r w:rsidR="003E109B">
        <w:t>sediment accumulation</w:t>
      </w:r>
      <w:r>
        <w:t xml:space="preserve"> rates on corals are not straightforward, are unavailable for SedPods, and can vary widely in the literature for simple tube traps </w:t>
      </w:r>
      <w:r>
        <w:fldChar w:fldCharType="begin" w:fldLock="1"/>
      </w:r>
      <w:r w:rsidR="00E6776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w:t>
      </w:r>
      <w:r w:rsidR="00F21737">
        <w:t xml:space="preserve">in </w:t>
      </w:r>
      <w:r w:rsidR="00F21737">
        <w:fldChar w:fldCharType="begin"/>
      </w:r>
      <w:r w:rsidR="00F21737">
        <w:instrText xml:space="preserve"> REF _Ref446490686 \h </w:instrText>
      </w:r>
      <w:r w:rsidR="00F21737">
        <w:fldChar w:fldCharType="separate"/>
      </w:r>
      <w:r w:rsidR="003E6BF7">
        <w:t xml:space="preserve">Figure </w:t>
      </w:r>
      <w:r w:rsidR="003E6BF7">
        <w:rPr>
          <w:noProof/>
        </w:rPr>
        <w:t>9</w:t>
      </w:r>
      <w:r w:rsidR="00F21737">
        <w:fldChar w:fldCharType="end"/>
      </w:r>
      <w:r>
        <w:t xml:space="preserve"> as a general reference, and not to imply specific impacts on coral health in </w:t>
      </w:r>
      <w:r w:rsidR="004975E3">
        <w:t>Faga'alu</w:t>
      </w:r>
      <w:r>
        <w:t xml:space="preserve"> Bay. </w:t>
      </w:r>
      <w:r w:rsidR="00255238">
        <w:t>O</w:t>
      </w:r>
      <w:r>
        <w:t xml:space="preserve">n the northern reef these thresholds are exceeded during some deployment periods, and in some cases reaching lethal </w:t>
      </w:r>
      <w:r w:rsidR="003E109B">
        <w:t>sediment accumulation</w:t>
      </w:r>
      <w:r>
        <w:t xml:space="preserve"> rates.</w:t>
      </w:r>
      <w:r w:rsidR="00977788">
        <w:t xml:space="preserve"> Coral health surveys reflect the same spatial pattern as </w:t>
      </w:r>
      <w:r w:rsidR="003E109B">
        <w:t>sediment accumulation</w:t>
      </w:r>
      <w:r w:rsidR="00977788">
        <w:t xml:space="preserve"> on SedPods, with lower coral health coincidental with higher </w:t>
      </w:r>
      <w:r w:rsidR="003E109B">
        <w:t>sediment accumulation</w:t>
      </w:r>
      <w:r w:rsidR="00977788">
        <w:t xml:space="preserve">, particularly terrigenous </w:t>
      </w:r>
      <w:r w:rsidR="003E109B">
        <w:t>sediment accumulation</w:t>
      </w:r>
      <w:r w:rsidR="00031C26">
        <w:t xml:space="preserve"> </w:t>
      </w:r>
      <w:r w:rsidR="00031C26">
        <w:fldChar w:fldCharType="begin" w:fldLock="1"/>
      </w:r>
      <w:r w:rsidR="00F6478E">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031C26">
        <w:fldChar w:fldCharType="separate"/>
      </w:r>
      <w:r w:rsidR="00031C26" w:rsidRPr="00031C26">
        <w:rPr>
          <w:noProof/>
        </w:rPr>
        <w:t>(Holst-Rice et al. 2016)</w:t>
      </w:r>
      <w:r w:rsidR="00031C26">
        <w:fldChar w:fldCharType="end"/>
      </w:r>
      <w:r w:rsidR="00977788">
        <w:t>.</w:t>
      </w:r>
    </w:p>
    <w:p w14:paraId="1556597F" w14:textId="25071AD6" w:rsidR="00984C5A" w:rsidRDefault="00977788" w:rsidP="008332E1">
      <w:pPr>
        <w:keepNext/>
        <w:keepLines/>
        <w:ind w:firstLine="720"/>
      </w:pPr>
      <w:r>
        <w:lastRenderedPageBreak/>
        <w:t xml:space="preserve">It is unknown what the effect </w:t>
      </w:r>
      <w:r w:rsidR="00F21737">
        <w:t>of sediment mitigation in the watershed and observed decrease in SSY will be on coral health, particularly the</w:t>
      </w:r>
      <w:r>
        <w:t xml:space="preserve"> time scale </w:t>
      </w:r>
      <w:r w:rsidR="00F21737">
        <w:t>that</w:t>
      </w:r>
      <w:r>
        <w:t xml:space="preserve"> recovery can be expected. </w:t>
      </w:r>
      <w:r w:rsidR="00532805">
        <w:t>W</w:t>
      </w:r>
      <w:r>
        <w:t xml:space="preserve">ave-driven resuspension of terrigenous sediment occurs frequently on the shallow reef flat, suggesting the built up store of terrigenous sediment will be advected from the reef flat, but it may be deposited on the northern fore reef where its residence time could be much longer </w:t>
      </w:r>
      <w:commentRangeStart w:id="76"/>
      <w:r>
        <w:fldChar w:fldCharType="begin" w:fldLock="1"/>
      </w:r>
      <w:r w:rsidR="00643F43">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977788">
        <w:rPr>
          <w:noProof/>
        </w:rPr>
        <w:t>(Wolanski et al. 2005)</w:t>
      </w:r>
      <w:r>
        <w:fldChar w:fldCharType="end"/>
      </w:r>
      <w:r>
        <w:t>.</w:t>
      </w:r>
      <w:commentRangeEnd w:id="76"/>
      <w:r w:rsidR="00532805">
        <w:rPr>
          <w:rStyle w:val="CommentReference"/>
          <w:rFonts w:asciiTheme="minorHAnsi" w:hAnsiTheme="minorHAnsi"/>
        </w:rPr>
        <w:commentReference w:id="76"/>
      </w:r>
      <w:r>
        <w:t xml:space="preserve"> </w:t>
      </w:r>
      <w:r w:rsidR="00643F43">
        <w:t>Given the</w:t>
      </w:r>
      <w:r w:rsidR="00F21737">
        <w:t xml:space="preserve"> apparent</w:t>
      </w:r>
      <w:r w:rsidR="00643F43">
        <w:t xml:space="preserve"> lag between deposition at the stream outlet, and subsequent resuspension and advection out over the northern reef, SSY may not be important</w:t>
      </w:r>
      <w:r w:rsidR="00F21737">
        <w:t xml:space="preserve"> to </w:t>
      </w:r>
      <w:r w:rsidR="003E109B">
        <w:t>sediment accumulation</w:t>
      </w:r>
      <w:r w:rsidR="00643F43">
        <w:t xml:space="preserve"> at the event scale (or monthly) but </w:t>
      </w:r>
      <w:r w:rsidR="00C64F12">
        <w:t xml:space="preserve">would be </w:t>
      </w:r>
      <w:r w:rsidR="00643F43">
        <w:t>important over longer time scales.</w:t>
      </w:r>
      <w:r w:rsidR="00F21737">
        <w:t xml:space="preserve"> These results also indicate that while </w:t>
      </w:r>
      <w:r w:rsidR="00C64F12">
        <w:t xml:space="preserve">higher </w:t>
      </w:r>
      <w:r w:rsidR="003E109B">
        <w:t>sediment accumulation</w:t>
      </w:r>
      <w:r w:rsidR="00C64F12">
        <w:t xml:space="preserve"> rates</w:t>
      </w:r>
      <w:r w:rsidR="00F21737">
        <w:t xml:space="preserve"> may n</w:t>
      </w:r>
      <w:r w:rsidR="00C64F12">
        <w:t>ot coincide with high loading from the watershed on a monthly time scale</w:t>
      </w:r>
      <w:r w:rsidR="00F21737">
        <w:t>, frequent sediment plumes over the northern reef and resuspension may</w:t>
      </w:r>
      <w:r w:rsidR="00C64F12">
        <w:t xml:space="preserve"> </w:t>
      </w:r>
      <w:r w:rsidR="00F21737">
        <w:t>caus</w:t>
      </w:r>
      <w:r w:rsidR="00C64F12">
        <w:t>e</w:t>
      </w:r>
      <w:r w:rsidR="00F21737">
        <w:t xml:space="preserve"> </w:t>
      </w:r>
      <w:r w:rsidR="008F3A89">
        <w:t xml:space="preserve">a persistent reduction of PAR and reduced coral health </w:t>
      </w:r>
      <w:r w:rsidR="008F3A89">
        <w:fldChar w:fldCharType="begin" w:fldLock="1"/>
      </w:r>
      <w:r w:rsidR="005C46CA">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8F3A89">
        <w:fldChar w:fldCharType="separate"/>
      </w:r>
      <w:r w:rsidR="008F3A89" w:rsidRPr="008F3A89">
        <w:rPr>
          <w:noProof/>
        </w:rPr>
        <w:t>(Storlazzi et al. 2015)</w:t>
      </w:r>
      <w:r w:rsidR="008F3A89">
        <w:fldChar w:fldCharType="end"/>
      </w:r>
      <w:r w:rsidR="008F3A89">
        <w:t>.</w:t>
      </w:r>
    </w:p>
    <w:p w14:paraId="2CB412B6" w14:textId="77777777" w:rsidR="00FD28C0" w:rsidRDefault="00FD28C0" w:rsidP="008332E1">
      <w:pPr>
        <w:keepNext/>
        <w:keepLines/>
      </w:pPr>
    </w:p>
    <w:p w14:paraId="133EA517" w14:textId="77777777" w:rsidR="00672177" w:rsidRDefault="00683625" w:rsidP="008332E1">
      <w:pPr>
        <w:pStyle w:val="Heading20"/>
      </w:pPr>
      <w:r>
        <w:t xml:space="preserve">4.5 </w:t>
      </w:r>
      <w:r w:rsidR="00672177">
        <w:t>Further work</w:t>
      </w:r>
    </w:p>
    <w:p w14:paraId="65501614" w14:textId="0B5A6CD9" w:rsidR="00672177" w:rsidRDefault="00672177" w:rsidP="008332E1">
      <w:pPr>
        <w:keepNext/>
        <w:keepLines/>
        <w:ind w:firstLine="720"/>
      </w:pPr>
      <w:r>
        <w:rPr>
          <w:noProof/>
        </w:rPr>
        <w:t>W</w:t>
      </w:r>
      <w:r w:rsidR="00C64F12">
        <w:rPr>
          <w:noProof/>
        </w:rPr>
        <w:t xml:space="preserve">ith a quasi-monthly </w:t>
      </w:r>
      <w:r>
        <w:rPr>
          <w:noProof/>
        </w:rPr>
        <w:t>sampling interva</w:t>
      </w:r>
      <w:r w:rsidR="00C64F12">
        <w:rPr>
          <w:noProof/>
        </w:rPr>
        <w:t>l</w:t>
      </w:r>
      <w:r>
        <w:rPr>
          <w:noProof/>
        </w:rPr>
        <w:t xml:space="preserve"> it is not possible to assess daily </w:t>
      </w:r>
      <w:r w:rsidR="003E109B">
        <w:rPr>
          <w:noProof/>
        </w:rPr>
        <w:t>sediment accumulation</w:t>
      </w:r>
      <w:r>
        <w:rPr>
          <w:noProof/>
        </w:rPr>
        <w:t xml:space="preserve"> rates and </w:t>
      </w:r>
      <w:r w:rsidR="00C64F12">
        <w:rPr>
          <w:noProof/>
        </w:rPr>
        <w:t xml:space="preserve">to </w:t>
      </w:r>
      <w:r>
        <w:rPr>
          <w:noProof/>
        </w:rPr>
        <w:t xml:space="preserve">investigate the effects of phasing </w:t>
      </w:r>
      <w:r w:rsidR="00C64F12">
        <w:rPr>
          <w:noProof/>
        </w:rPr>
        <w:t xml:space="preserve">and sequence </w:t>
      </w:r>
      <w:r>
        <w:rPr>
          <w:noProof/>
        </w:rPr>
        <w:t>between daily SSY and daily wave conditions</w:t>
      </w:r>
      <w:r w:rsidR="00C64F12">
        <w:rPr>
          <w:noProof/>
        </w:rPr>
        <w:t>,</w:t>
      </w:r>
      <w:r>
        <w:rPr>
          <w:noProof/>
        </w:rPr>
        <w:t xml:space="preserve"> which are likely very important</w:t>
      </w:r>
      <w:r w:rsidR="00C64F12">
        <w:rPr>
          <w:noProof/>
        </w:rPr>
        <w:t xml:space="preserve"> to resulting </w:t>
      </w:r>
      <w:r w:rsidR="003E109B">
        <w:rPr>
          <w:noProof/>
        </w:rPr>
        <w:t>sediment accumulation</w:t>
      </w:r>
      <w:r w:rsidR="00C64F12">
        <w:rPr>
          <w:noProof/>
        </w:rPr>
        <w:t xml:space="preserve"> rates</w:t>
      </w:r>
      <w:r>
        <w:rPr>
          <w:noProof/>
        </w:rPr>
        <w:t>. A more sophisticated instrumentation approach</w:t>
      </w:r>
      <w:r w:rsidR="00B525BB">
        <w:rPr>
          <w:noProof/>
        </w:rPr>
        <w:t xml:space="preserve"> to </w:t>
      </w:r>
      <w:commentRangeStart w:id="77"/>
      <w:r w:rsidR="00B525BB">
        <w:rPr>
          <w:noProof/>
        </w:rPr>
        <w:t>measuring accumulation</w:t>
      </w:r>
      <w:r>
        <w:rPr>
          <w:noProof/>
        </w:rPr>
        <w:t xml:space="preserve"> like </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commentRangeEnd w:id="77"/>
      <w:r w:rsidR="00C64F12">
        <w:rPr>
          <w:rStyle w:val="CommentReference"/>
          <w:rFonts w:asciiTheme="minorHAnsi" w:hAnsiTheme="minorHAnsi"/>
        </w:rPr>
        <w:commentReference w:id="77"/>
      </w:r>
      <w:r>
        <w:rPr>
          <w:noProof/>
        </w:rPr>
        <w:t xml:space="preserve"> </w:t>
      </w:r>
      <w:r w:rsidR="00B525BB">
        <w:rPr>
          <w:noProof/>
        </w:rPr>
        <w:t xml:space="preserve">or to measuring resuspension and transport like </w:t>
      </w:r>
      <w:r w:rsidR="00B525BB">
        <w:rPr>
          <w:noProof/>
        </w:rPr>
        <w:fldChar w:fldCharType="begin" w:fldLock="1"/>
      </w:r>
      <w:r w:rsidR="00663138">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"mendeley" : { "formattedCitation" : "(Pomeroy et al. 2015)", "manualFormatting" : "Pomeroy et al. (2015)", "plainTextFormattedCitation" : "(Pomeroy et al. 2015)", "previouslyFormattedCitation" : "(Pomeroy et al. 2015)" }, "properties" : { "noteIndex" : 0 }, "schema" : "https://github.com/citation-style-language/schema/raw/master/csl-citation.json" }</w:instrText>
      </w:r>
      <w:r w:rsidR="00B525BB">
        <w:rPr>
          <w:noProof/>
        </w:rPr>
        <w:fldChar w:fldCharType="separate"/>
      </w:r>
      <w:r w:rsidR="00B525BB" w:rsidRPr="00B525BB">
        <w:rPr>
          <w:noProof/>
        </w:rPr>
        <w:t>Pomeroy et al. (2015)</w:t>
      </w:r>
      <w:r w:rsidR="00B525BB">
        <w:rPr>
          <w:noProof/>
        </w:rPr>
        <w:fldChar w:fldCharType="end"/>
      </w:r>
      <w:r w:rsidR="00B525BB">
        <w:rPr>
          <w:noProof/>
        </w:rPr>
        <w:t xml:space="preserve"> </w:t>
      </w:r>
      <w:r>
        <w:rPr>
          <w:noProof/>
        </w:rPr>
        <w:t xml:space="preserve">would be necessary to develop higher resolution assessments of </w:t>
      </w:r>
      <w:r w:rsidR="003E109B">
        <w:rPr>
          <w:noProof/>
        </w:rPr>
        <w:t>sediment accumulation</w:t>
      </w:r>
      <w:r>
        <w:rPr>
          <w:noProof/>
        </w:rPr>
        <w:t>, but the goal of this study was to investigate broad spatial and temporal trensds in a remote area to support management. Monitoring total light attenu</w:t>
      </w:r>
      <w:r w:rsidR="008F3A89">
        <w:rPr>
          <w:noProof/>
        </w:rPr>
        <w:t>ation from suspended and deposit</w:t>
      </w:r>
      <w:r>
        <w:rPr>
          <w:noProof/>
        </w:rPr>
        <w:t xml:space="preserve">ed sediment particles would </w:t>
      </w:r>
      <w:r w:rsidR="00C64F12">
        <w:rPr>
          <w:noProof/>
        </w:rPr>
        <w:t>help quantify the impact of sediment on the coral environment.</w:t>
      </w:r>
    </w:p>
    <w:p w14:paraId="4C6BFC58" w14:textId="77777777" w:rsidR="00796908" w:rsidRDefault="00796908" w:rsidP="008332E1">
      <w:pPr>
        <w:keepNext/>
        <w:keepLines/>
      </w:pPr>
    </w:p>
    <w:p w14:paraId="4E43570C" w14:textId="2CE5ED33" w:rsidR="00FC1402" w:rsidRDefault="00683625" w:rsidP="008332E1">
      <w:pPr>
        <w:pStyle w:val="Heading20"/>
      </w:pPr>
      <w:r>
        <w:t xml:space="preserve">4.6 </w:t>
      </w:r>
      <w:r w:rsidR="00672177">
        <w:t>Main takeaways</w:t>
      </w:r>
    </w:p>
    <w:p w14:paraId="0F27F3BC" w14:textId="2A1BE73A" w:rsidR="008F3A89" w:rsidRDefault="00796908" w:rsidP="008332E1">
      <w:pPr>
        <w:keepNext/>
        <w:keepLines/>
        <w:ind w:firstLine="720"/>
      </w:pPr>
      <w:r>
        <w:t xml:space="preserve">Tubes show </w:t>
      </w:r>
      <w:r w:rsidR="003E109B">
        <w:t>sediment accumulation</w:t>
      </w:r>
      <w:r>
        <w:t xml:space="preserve"> </w:t>
      </w:r>
      <w:r w:rsidR="00643F43">
        <w:t xml:space="preserve">is </w:t>
      </w:r>
      <w:r>
        <w:t>higher on</w:t>
      </w:r>
      <w:r w:rsidR="008F3A89">
        <w:t xml:space="preserve"> the</w:t>
      </w:r>
      <w:r>
        <w:t xml:space="preserve"> northern reef due to </w:t>
      </w:r>
      <w:r w:rsidR="008F3A89">
        <w:t>water circulation</w:t>
      </w:r>
      <w:r>
        <w:t xml:space="preserve"> pattern</w:t>
      </w:r>
      <w:r w:rsidR="008F3A89">
        <w:t>s that</w:t>
      </w:r>
      <w:r>
        <w:t xml:space="preserve"> deflect sediment plumes</w:t>
      </w:r>
      <w:r w:rsidR="008F3A89">
        <w:t xml:space="preserve"> from the stream during storms. </w:t>
      </w:r>
      <w:r>
        <w:t>SedPods sh</w:t>
      </w:r>
      <w:r w:rsidR="00643F43">
        <w:t>ow energetic ocean conditions</w:t>
      </w:r>
      <w:r w:rsidR="008F3A89">
        <w:t xml:space="preserve"> are</w:t>
      </w:r>
      <w:r w:rsidR="00643F43">
        <w:t xml:space="preserve"> </w:t>
      </w:r>
      <w:r>
        <w:t>moving</w:t>
      </w:r>
      <w:r w:rsidR="00643F43">
        <w:t xml:space="preserve"> mostly carbonate sediment over the</w:t>
      </w:r>
      <w:r>
        <w:t xml:space="preserve"> southern reef</w:t>
      </w:r>
      <w:r w:rsidR="00643F43">
        <w:t xml:space="preserve"> </w:t>
      </w:r>
      <w:r w:rsidR="008F3A89">
        <w:t>by</w:t>
      </w:r>
      <w:r w:rsidR="00643F43">
        <w:t xml:space="preserve"> resuspension</w:t>
      </w:r>
      <w:r>
        <w:t xml:space="preserve">. </w:t>
      </w:r>
      <w:r w:rsidR="008B2558">
        <w:t xml:space="preserve">Comparing Pods and Tubes showed where some areas might see high </w:t>
      </w:r>
      <w:r w:rsidR="003E109B">
        <w:t>sediment accumulation</w:t>
      </w:r>
      <w:r w:rsidR="008B2558">
        <w:t xml:space="preserve"> in Tubes, </w:t>
      </w:r>
      <w:r w:rsidR="008F3A89">
        <w:t xml:space="preserve">but </w:t>
      </w:r>
      <w:r w:rsidR="008B2558">
        <w:t xml:space="preserve">the actual residence time is low as shown by the </w:t>
      </w:r>
      <w:r w:rsidR="008F3A89">
        <w:t>SedPods</w:t>
      </w:r>
      <w:r w:rsidR="008B2558">
        <w:t xml:space="preserve">. </w:t>
      </w:r>
      <w:r w:rsidR="00643F43">
        <w:t xml:space="preserve">While other studies showed </w:t>
      </w:r>
      <w:r w:rsidR="00C64F12">
        <w:t xml:space="preserve">correlations between </w:t>
      </w:r>
      <w:r w:rsidR="00643F43">
        <w:t xml:space="preserve">SSY </w:t>
      </w:r>
      <w:r w:rsidR="008F3A89">
        <w:t xml:space="preserve">and terrigenous </w:t>
      </w:r>
      <w:r w:rsidR="003E109B">
        <w:t>sediment accumulation</w:t>
      </w:r>
      <w:r w:rsidR="008F3A89">
        <w:t xml:space="preserve"> </w:t>
      </w:r>
      <w:r w:rsidR="00643F43">
        <w:t xml:space="preserve">using monthly measurements </w:t>
      </w:r>
      <w:r w:rsidR="00643F43">
        <w:fldChar w:fldCharType="begin" w:fldLock="1"/>
      </w:r>
      <w:r w:rsidR="00075565">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643F43">
        <w:fldChar w:fldCharType="separate"/>
      </w:r>
      <w:r w:rsidR="00643F43" w:rsidRPr="00643F43">
        <w:rPr>
          <w:noProof/>
        </w:rPr>
        <w:t>(Draut et al. 2009)</w:t>
      </w:r>
      <w:r w:rsidR="00643F43">
        <w:fldChar w:fldCharType="end"/>
      </w:r>
      <w:r w:rsidR="00643F43">
        <w:t xml:space="preserve">, in the more dynamic </w:t>
      </w:r>
      <w:r w:rsidR="004975E3">
        <w:t>Faga'alu</w:t>
      </w:r>
      <w:r w:rsidR="00643F43">
        <w:t xml:space="preserve"> reef, a s</w:t>
      </w:r>
      <w:r>
        <w:t xml:space="preserve">horter sampling interval </w:t>
      </w:r>
      <w:r w:rsidR="00643F43">
        <w:t xml:space="preserve">is needed </w:t>
      </w:r>
      <w:r>
        <w:t xml:space="preserve">to better resolve </w:t>
      </w:r>
      <w:r w:rsidR="00643F43">
        <w:t xml:space="preserve">the </w:t>
      </w:r>
      <w:r>
        <w:t xml:space="preserve">interaction of </w:t>
      </w:r>
      <w:r w:rsidR="008F3A89">
        <w:t>SSY and hydrodynamic conditions</w:t>
      </w:r>
      <w:r>
        <w:t xml:space="preserve">. </w:t>
      </w:r>
    </w:p>
    <w:p w14:paraId="0ABE3BE8" w14:textId="55B7BDAA" w:rsidR="008F3A89" w:rsidRDefault="00643F43" w:rsidP="008332E1">
      <w:pPr>
        <w:keepNext/>
        <w:keepLines/>
        <w:ind w:firstLine="720"/>
      </w:pPr>
      <w:r>
        <w:t>By deploying sediment traps across the whole Bay</w:t>
      </w:r>
      <w:r w:rsidR="00EE380A">
        <w:t xml:space="preserve"> along</w:t>
      </w:r>
      <w:r>
        <w:t xml:space="preserve"> gradients in</w:t>
      </w:r>
      <w:r w:rsidR="008F3A89">
        <w:t xml:space="preserve"> depth,</w:t>
      </w:r>
      <w:r>
        <w:t xml:space="preserve"> wave energy, </w:t>
      </w:r>
      <w:r w:rsidR="008F3A89">
        <w:t>water circulation</w:t>
      </w:r>
      <w:r>
        <w:t xml:space="preserve"> and stream-supplied sediment</w:t>
      </w:r>
      <w:r w:rsidR="008F3A89">
        <w:t xml:space="preserve">, </w:t>
      </w:r>
      <w:r>
        <w:t xml:space="preserve">it was possible to see </w:t>
      </w:r>
      <w:r w:rsidR="008F3A89">
        <w:t>heterogeneous</w:t>
      </w:r>
      <w:r>
        <w:t xml:space="preserve"> spatial patterns over short distances. This suggests </w:t>
      </w:r>
      <w:r w:rsidR="003E109B">
        <w:t>sediment accumulation</w:t>
      </w:r>
      <w:r>
        <w:t xml:space="preserve"> studies that rely on one or a few sediment traps near the stream outlet may be significantly overestimating </w:t>
      </w:r>
      <w:r w:rsidR="003E109B">
        <w:t>sediment accumulation</w:t>
      </w:r>
      <w:r>
        <w:t xml:space="preserve"> or the impact of flood-supplied sediment on the surrounding reef. </w:t>
      </w:r>
    </w:p>
    <w:p w14:paraId="3F0CE722" w14:textId="03CF8AFB" w:rsidR="00796908" w:rsidRDefault="00643F43" w:rsidP="008332E1">
      <w:pPr>
        <w:keepNext/>
        <w:keepLines/>
        <w:ind w:firstLine="720"/>
      </w:pPr>
      <w:r>
        <w:lastRenderedPageBreak/>
        <w:t xml:space="preserve">This study period included mitigation actions that significantly reduced SSY to the Bay, making precipitation a poor predictor of SSY and hence, </w:t>
      </w:r>
      <w:r w:rsidR="003E109B">
        <w:t>sediment accumulation</w:t>
      </w:r>
      <w:r>
        <w:t>. In other watersheds where mitigation is planned, or land use change is ongoing it is strongly advised that in situ measurements of SSY from the stream are used. The approach presented in this paper illustrates how</w:t>
      </w:r>
      <w:r w:rsidR="004D2052">
        <w:t xml:space="preserve"> </w:t>
      </w:r>
      <w:r>
        <w:t xml:space="preserve">measurements of SSY from the stream, </w:t>
      </w:r>
      <w:r w:rsidR="004D2052">
        <w:t xml:space="preserve">water circulation over the reef, and </w:t>
      </w:r>
      <w:r w:rsidR="003E109B">
        <w:t>sediment accumulation</w:t>
      </w:r>
      <w:r w:rsidR="004D2052">
        <w:t xml:space="preserve"> in Tubes and SedPods</w:t>
      </w:r>
      <w:r>
        <w:t xml:space="preserve"> </w:t>
      </w:r>
      <w:r w:rsidR="004D2052">
        <w:t xml:space="preserve">can be used to support coral conservation. This approach was designed to be low cost and require few personnel and technical resources, yet still provide a full description of terrigenous sediment dynamics in the study site to recommend management efforts and determine their efficacy. </w:t>
      </w:r>
    </w:p>
    <w:p w14:paraId="6D0BD180" w14:textId="77777777" w:rsidR="001D06FC" w:rsidRDefault="001D06FC" w:rsidP="008332E1">
      <w:pPr>
        <w:keepNext/>
        <w:keepLines/>
      </w:pPr>
    </w:p>
    <w:p w14:paraId="797106A5" w14:textId="77777777" w:rsidR="001D06FC" w:rsidRDefault="00683625" w:rsidP="008332E1">
      <w:pPr>
        <w:pStyle w:val="Heading10"/>
      </w:pPr>
      <w:r>
        <w:t xml:space="preserve">5. </w:t>
      </w:r>
      <w:r w:rsidR="001D06FC">
        <w:t>Acknowledgements</w:t>
      </w:r>
    </w:p>
    <w:p w14:paraId="0018DE8F" w14:textId="71C77D42" w:rsidR="001D06FC" w:rsidRDefault="001D06FC" w:rsidP="008332E1">
      <w:pPr>
        <w:keepNext/>
        <w:keepLines/>
        <w:spacing w:after="0"/>
      </w:pPr>
      <w:r>
        <w:t>This work was carried out in collaboration between San Diego State University and the US Geological Survey's Pacific Coral Reef Project. Funding</w:t>
      </w:r>
      <w:r w:rsidR="008F3A89">
        <w:t xml:space="preserve"> and support</w:t>
      </w:r>
      <w:r>
        <w:t xml:space="preserve"> was provided by the NOAA Coral Reef Conservation </w:t>
      </w:r>
      <w:r w:rsidRPr="00031C26">
        <w:rPr>
          <w:rFonts w:ascii="Times New Roman" w:hAnsi="Times New Roman" w:cs="Times New Roman"/>
          <w:szCs w:val="24"/>
        </w:rPr>
        <w:t xml:space="preserve">Program </w:t>
      </w:r>
      <w:r w:rsidR="002D71CA" w:rsidRPr="00031C26">
        <w:rPr>
          <w:rFonts w:ascii="Times New Roman" w:hAnsi="Times New Roman" w:cs="Times New Roman"/>
          <w:szCs w:val="24"/>
        </w:rPr>
        <w:t xml:space="preserve">(Award </w:t>
      </w:r>
      <w:r w:rsidR="002D71CA" w:rsidRPr="00031C26">
        <w:rPr>
          <w:rStyle w:val="pageheader"/>
          <w:rFonts w:ascii="Times New Roman" w:hAnsi="Times New Roman" w:cs="Times New Roman"/>
          <w:szCs w:val="24"/>
        </w:rPr>
        <w:t xml:space="preserve">NA13NOS4820025) </w:t>
      </w:r>
      <w:r w:rsidRPr="00031C26">
        <w:rPr>
          <w:rFonts w:ascii="Times New Roman" w:hAnsi="Times New Roman" w:cs="Times New Roman"/>
          <w:szCs w:val="24"/>
        </w:rPr>
        <w:t>and</w:t>
      </w:r>
      <w:r>
        <w:t xml:space="preserve"> the US Geological Survey's Coastal and Marine Geology Program. We would like to thank Dr. Michael Favazza</w:t>
      </w:r>
      <w:r w:rsidR="008F3A89" w:rsidRPr="008F3A89">
        <w:t xml:space="preserve"> </w:t>
      </w:r>
      <w:r w:rsidR="008F3A89">
        <w:t xml:space="preserve">and Alice Lawrence </w:t>
      </w:r>
      <w:r w:rsidR="002B2192">
        <w:t>(DMWR)</w:t>
      </w:r>
      <w:r w:rsidR="003905BE">
        <w:t xml:space="preserve"> </w:t>
      </w:r>
      <w:r w:rsidR="008F3A89">
        <w:t>for providing logistical support in the field, and Meagan Curtis</w:t>
      </w:r>
      <w:r w:rsidR="003905BE">
        <w:t xml:space="preserve"> (DMWR)</w:t>
      </w:r>
      <w:r w:rsidR="008F3A89">
        <w:t>, Jameson Newtson</w:t>
      </w:r>
      <w:r w:rsidR="003905BE">
        <w:t xml:space="preserve"> (ASCC)</w:t>
      </w:r>
      <w:r w:rsidR="008F3A89">
        <w:t xml:space="preserve">, </w:t>
      </w:r>
      <w:r w:rsidR="003905BE">
        <w:t xml:space="preserve">Ian Moffitt (NPS), </w:t>
      </w:r>
      <w:r w:rsidR="008F3A89">
        <w:t>Peter Talivaa</w:t>
      </w:r>
      <w:r w:rsidR="003905BE">
        <w:t xml:space="preserve"> (DMWR)</w:t>
      </w:r>
      <w:r w:rsidR="008F3A89">
        <w:t>, Brian George</w:t>
      </w:r>
      <w:r w:rsidR="003905BE">
        <w:t>, Esq. (Supreme Court of American Samoa)</w:t>
      </w:r>
      <w:r w:rsidR="002B2192">
        <w:t>, Jeremy Raynal</w:t>
      </w:r>
      <w:r w:rsidR="003905BE">
        <w:t xml:space="preserve"> (DMWR)</w:t>
      </w:r>
      <w:r w:rsidR="002B2192">
        <w:t xml:space="preserve">, </w:t>
      </w:r>
      <w:r w:rsidR="003905BE">
        <w:t xml:space="preserve">Kristine Bucchianeri (DMWR), Hideyo Hattori (NOAA), and </w:t>
      </w:r>
      <w:r w:rsidR="002B2192">
        <w:t>Dr. Tim Clark</w:t>
      </w:r>
      <w:r w:rsidR="003905BE">
        <w:t xml:space="preserve"> (NPS)</w:t>
      </w:r>
      <w:r w:rsidR="008F3A89">
        <w:t xml:space="preserve"> for assisting in diving operations</w:t>
      </w:r>
      <w:r>
        <w:t>. Use of trademark names does not imply USGS endorsement of products.</w:t>
      </w:r>
    </w:p>
    <w:p w14:paraId="551EB5BE" w14:textId="77777777" w:rsidR="001D06FC" w:rsidRPr="001D06FC" w:rsidRDefault="001D06FC" w:rsidP="008332E1">
      <w:pPr>
        <w:pStyle w:val="HeadingCR1"/>
        <w:spacing w:before="0"/>
        <w:sectPr w:rsidR="001D06FC" w:rsidRPr="001D06FC" w:rsidSect="00332DA1">
          <w:footerReference w:type="default" r:id="rId21"/>
          <w:pgSz w:w="12240" w:h="15840"/>
          <w:pgMar w:top="1440" w:right="1440" w:bottom="1440" w:left="1440" w:header="576" w:footer="720" w:gutter="0"/>
          <w:lnNumType w:countBy="1" w:restart="continuous"/>
          <w:pgNumType w:start="0"/>
          <w:cols w:space="720"/>
          <w:docGrid w:linePitch="326"/>
        </w:sectPr>
      </w:pPr>
    </w:p>
    <w:p w14:paraId="162F10CB" w14:textId="77777777" w:rsidR="001D06FC" w:rsidRDefault="00683625" w:rsidP="008332E1">
      <w:pPr>
        <w:pStyle w:val="Heading10"/>
      </w:pPr>
      <w:r>
        <w:lastRenderedPageBreak/>
        <w:t xml:space="preserve">6. </w:t>
      </w:r>
      <w:r w:rsidR="001D06FC">
        <w:t>References</w:t>
      </w:r>
    </w:p>
    <w:commentRangeStart w:id="78"/>
    <w:commentRangeStart w:id="79"/>
    <w:commentRangeStart w:id="80"/>
    <w:p w14:paraId="6A639417" w14:textId="1EC53DB3" w:rsidR="003E109B" w:rsidRPr="003E109B" w:rsidRDefault="007B15F3">
      <w:pPr>
        <w:pStyle w:val="NormalWeb"/>
        <w:ind w:left="480" w:hanging="480"/>
        <w:divId w:val="26875159"/>
        <w:rPr>
          <w:rFonts w:ascii="Cambria" w:hAnsi="Cambria"/>
          <w:noProof/>
        </w:rPr>
      </w:pPr>
      <w:r>
        <w:rPr>
          <w:rFonts w:ascii="Cambria" w:hAnsi="Cambria"/>
        </w:rPr>
        <w:fldChar w:fldCharType="begin" w:fldLock="1"/>
      </w:r>
      <w:r>
        <w:rPr>
          <w:rFonts w:ascii="Cambria" w:hAnsi="Cambria"/>
        </w:rPr>
        <w:instrText xml:space="preserve">ADDIN Mendeley Bibliography CSL_BIBLIOGRAPHY </w:instrText>
      </w:r>
      <w:r>
        <w:rPr>
          <w:rFonts w:ascii="Cambria" w:hAnsi="Cambria"/>
        </w:rPr>
        <w:fldChar w:fldCharType="separate"/>
      </w:r>
      <w:r w:rsidR="003E109B" w:rsidRPr="003E109B">
        <w:rPr>
          <w:rFonts w:ascii="Cambria" w:hAnsi="Cambria"/>
          <w:noProof/>
        </w:rPr>
        <w:t xml:space="preserve">Bartley R, Bainbridge ZT, Lewis SE, Kroon FJ, Wilkinson SN, Brodie JE, Silburn DM (2014) Relating sediment impacts on coral reefs to watershed sources, processes and management: a review. Sci. Total Environ. 468-469:1138–53 </w:t>
      </w:r>
    </w:p>
    <w:p w14:paraId="093525DA"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Basher L, Hicks D, Clapp B, Hewitt T (2011) Sediment yield response to large storm events and forest harvesting, Motueka River, New Zealand. New Zeal. J. Mar. Freshw. Res. 45:333–356 </w:t>
      </w:r>
    </w:p>
    <w:p w14:paraId="56F9DA76"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Bégin C, Brooks G, Larson R a., Dragićević S, Ramos Scharrón CE, Coté IM (2014) Increased sediment loads over coral reefs in Saint Lucia in relation to land use change in contributing watersheds. Ocean Coast. Manag. 95:35–45 </w:t>
      </w:r>
    </w:p>
    <w:p w14:paraId="4A3EB888"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Bellwood DR, Fulton CJ (2008) Sediment-mediated suppression of herbivory on coral reefs: Decreasing resilience to rising sea-levels and climate change? Limnol. Oceanogr. 53:2695–2701 </w:t>
      </w:r>
    </w:p>
    <w:p w14:paraId="633A272D"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Bever AJ, McNinch JE, Harris CK (2011) Hydrodynamics and sediment-transport in the nearshore of Poverty Bay, New Zealand: Observations of nearshore sediment segregation and oceanic storms. Cont. Shelf Res. 31:507–526 </w:t>
      </w:r>
    </w:p>
    <w:p w14:paraId="48FDC728"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Bothner MH, Reynolds RL, Casso MA, Storlazzi CD, Field ME (2006) Quantity, composition, and source of sediment collected in sediment traps along the fringing coral reef off Molokai, Hawaii. Mar. Pollut. Bull. 52:1034–47 </w:t>
      </w:r>
    </w:p>
    <w:p w14:paraId="4ACE334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Brooks G, Devine B, Larson R, Rood B (2007) Sedimentary Development of Coral Bay , St . John , USVI : A Shift From Natural to Anthropogenic Influences. Caribb. J. Sci. 43:226–243 </w:t>
      </w:r>
    </w:p>
    <w:p w14:paraId="639129C4"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Browne NK., Smithers SG., Perry CT., Ridd PV. (2012) A Field-Based technique for measuring sediment flux on coral reefs: Application to turbid reefs on the great barrier reef. J. Coast. Res. 28:1247–1262 </w:t>
      </w:r>
    </w:p>
    <w:p w14:paraId="52FC264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Clausing R, Annunziata C, Baker G, Lee C, Bittick S, Fong P (2014) Effects of sediment depth on algal turf height are mediated by interactions with fish herbivory on a fringing reef. Mar. Ecol. Prog. Ser. 517:121–129 </w:t>
      </w:r>
    </w:p>
    <w:p w14:paraId="2E558F72"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Cochran SA, Gibbs AE, D’Antonio NL, Storlazzi CD (2016) Benthic habitat map of U.S. Coral Reef Task Force Faga‘alu Bay priority study area, Tutuila, American Samoa: U.S. Geological Survey Open-File Rport 2016-XXXX, XX. </w:t>
      </w:r>
    </w:p>
    <w:p w14:paraId="236CC27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Craig P (2009) Natural History Guide to American Samoa. National Park of American Samoa, Pago Pago, American Samoa </w:t>
      </w:r>
    </w:p>
    <w:p w14:paraId="1E6DE01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DeMartini E, Jokiel P, Beets J, Stender Y, Storlazzi C, Minton D, Conklin E (2013) Terrigenous sediment impact on coral recruitment and growth affects the use of coral habitat by recruit parrotfishes (F. Scaridae). J. Coast. Conserv. 17:417–429 </w:t>
      </w:r>
    </w:p>
    <w:p w14:paraId="783BCD44"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Downs C a, Ostrander GK, Rougee L, Rongo T, Knutson S, Williams DE, Mendiola W, Holbrook J, Richmond RH (2012) The use of cellular diagnostics for identifying sub-lethal stress in reef corals. Ecotoxicology 21:768–82 </w:t>
      </w:r>
    </w:p>
    <w:p w14:paraId="293E98E6"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Draut AE, Bothner MH, Field ME, Reynolds RL, Cochran, S.A.Logan JB, Storlazzi CD, Berg CJ (2009) Supply and dispersal of flood sediment from a steep, tropical watershed: Hanalei Bay, Kaua’i, Hawai'i, USA. Geol. Soc. Am. Bull. 121:574–585 </w:t>
      </w:r>
    </w:p>
    <w:p w14:paraId="617C784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7F2056D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Erftemeijer PL a, Riegl B, Hoeksema BW, Todd P a. (2012) Environmental impacts of dredging and other sediment disturbances on corals: A review. Mar. Pollut. Bull. 64:1737–1765 </w:t>
      </w:r>
    </w:p>
    <w:p w14:paraId="16B0AF1B"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Fabricius KE (2005) Effects of terrestrial runoff on the ecology of corals and coral reefs: review and synthesis. Mar. Pollut. Bull. 50:125–46 </w:t>
      </w:r>
    </w:p>
    <w:p w14:paraId="133A646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Fabricius KE, De’ath G, Humphrey C, Zagorskis I, Schaffelke B (2012) Intra-annual variation in turbidity in response to terrestrial runoff on near-shore coral reefs of the Great Barrier Reef. Estuar. Coast. Shelf Sci. 1–9 </w:t>
      </w:r>
    </w:p>
    <w:p w14:paraId="422B2CE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Fallon SJ, White J c., McCulloch MT (2002) Porites corals as recorders of mining and environmental impacts: Misima Island, Papua New Guinea. Geochim. Cosmochim. Acta 66:45–62 </w:t>
      </w:r>
    </w:p>
    <w:p w14:paraId="0D6626B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Feagaimaalii-Luamanu J (2016) High surf generated by TC Victor washes over roads and property. Samoa News </w:t>
      </w:r>
    </w:p>
    <w:p w14:paraId="22E8B01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Field ME, Chezar H, Storlazzi CD (2012a) SedPods: a low-cost coral proxy for measuring net sedimentation. Coral Reefs </w:t>
      </w:r>
    </w:p>
    <w:p w14:paraId="53B8729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Field ME, Chezar H, Storlazzi CD (2012b) SedPods: a low-cost coral proxy for measuring net sedimentation. Coral Reefs 1–5 </w:t>
      </w:r>
    </w:p>
    <w:p w14:paraId="6610FDF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Goatley CHR, Bellwood DR (2012) Sediment suppresses herbivory across a coral reef depth gradient. Biol. Lett. 8:1016–8 </w:t>
      </w:r>
    </w:p>
    <w:p w14:paraId="34EB06C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Gray SC, Sears W, Kolupski ML, Hastings ZC, Przyuski NW, Fox MD, Degrood A (2012) Factors affecting land-based sedimentation in coastal bays, US Virgin Islands. 9–13</w:t>
      </w:r>
    </w:p>
    <w:p w14:paraId="376EEBC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Heiri O, Lotter AF, Lemcke G (2001) Loss on ignition as a method for estimating organic and carbonate content in sediments : reproducibility and comparability of results. J. Paleolimnol. 25:101–110 </w:t>
      </w:r>
    </w:p>
    <w:p w14:paraId="3558576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Hettler J, Irion G, Lehmann B (1997) Environmental impact of mining waste disposal on a tropical lowland river system: a case study on the Ok Tedi Mine, Papua New Guinea. Miner. Depos. 32:280–291 </w:t>
      </w:r>
    </w:p>
    <w:p w14:paraId="191E255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Hoitink AJF, Hoekstra P (2003) Hydrodynamic control of the supply of reworked terrigenous sediment to coral reefs in the Bay of Banten (NW Java, Indonesia). Estuar. Coast. Shelf Sci. 58:743–755 </w:t>
      </w:r>
    </w:p>
    <w:p w14:paraId="348C7944"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Holst-Rice S, Messina A, Biggs TW, Vargas-Angel B, Whitall D (2016) Baseline Assessment of Fagaʻalu Watershed: A Ridge to Reef Assessment in Support of Sediment Reduction Activities and Future Evaluation of their Success. </w:t>
      </w:r>
    </w:p>
    <w:p w14:paraId="0C14F1A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Hopley D (2011) S. Encyclopedia of Modern Coral Reefs. </w:t>
      </w:r>
    </w:p>
    <w:p w14:paraId="1A88811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Jokiel PL, Rodgers KS, Storlazzi CD, Field ME, Lager C V., Lager D (2014) Response of reef corals on a fringing reef flat to elevated suspended-sediment concentrations: Molokaʻi, Hawaiʻi. PeerJ 2: </w:t>
      </w:r>
    </w:p>
    <w:p w14:paraId="01CD4A3E"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Jones R, Bessell-Browne P, Fisher R, Klonowski W, Slivkoff M (2015) Assessing the impacts of sediments from dredging on corals. Mar. Pollut. Bull. </w:t>
      </w:r>
    </w:p>
    <w:p w14:paraId="3BA5DBCE"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Klein CJ, Jupiter SD, Selig ER, Watts ME, Halpern BS, Kamal M, Roelfsema C, Possingham HP (2012) Forest conservation delivers highly variable coral reef conservation outcomes. Ecol. Appl. 22:1246–56 </w:t>
      </w:r>
    </w:p>
    <w:p w14:paraId="64EE38EA"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Meng P-J, Lee H-J, Wang J-T, Chen C-C, Lin H-J, Tew KS, Hsieh W-J (2008) A long-term survey on anthropogenic impacts to the water quality of coral reefs, southern Taiwan. Environ. Pollut. 156:67–75 </w:t>
      </w:r>
    </w:p>
    <w:p w14:paraId="220A5A00"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Messina AT, Biggs TW Comparing pre- and post-mitigation suspended sediment yields during storms in Faga’alu, American Samoa. </w:t>
      </w:r>
    </w:p>
    <w:p w14:paraId="022B888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Messina AT, Biggs TW (2016) Contributions of human activities to suspended sediment yield during storm events from a small, steep, tropical watershed. J. Hydrol. XX:XX </w:t>
      </w:r>
    </w:p>
    <w:p w14:paraId="5B220E7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Messina AT, Storlazzi CD, Biggs TW, Washburn L Eulerian and Lagrangian measurements of flow and residence time on a fringing reef flat embayment, American Samoa. </w:t>
      </w:r>
    </w:p>
    <w:p w14:paraId="4491E07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Militello A, Scheffner NW, Thompson EF (2003) Hurrican-Induced Stage-Frequency Relationships for the Territory of American Samoa. USACOE Technical Report CHL-98-33. </w:t>
      </w:r>
    </w:p>
    <w:p w14:paraId="2B5E3CE2"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Muzuka ANN, Dubi AM, Muhando CA, Shaghude YW (2010) Impact of hydrographic parameters and seasonal variation in sediment fluxes on coral status at Chumbe and Bawe reefs, Zanzibar, Tanzania. Estuar. Coast. Shelf Sci. 89:137–144 </w:t>
      </w:r>
    </w:p>
    <w:p w14:paraId="59526E4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PACIOOS PIOOS (2016) WaveWatch III Samoa Regional Model. http://oos.soest.hawaii.edu/pacioos/ </w:t>
      </w:r>
    </w:p>
    <w:p w14:paraId="4A5DCB99"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Perry C, Smithers SG, Gulliver P, Browne NK (2012) Evidence of very rapid reef accretion and reef growth under high turbidity and terrigenous sedimentation. Geology 40:719–722 </w:t>
      </w:r>
    </w:p>
    <w:p w14:paraId="0B5887B3"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Pomeroy AWM, Lowe RJ, Ghisalberti M, Storlazzi CD, Cuttler M, Symonds G (2015) Mechanics of Sediment Suspension and Transport Within a Fringing Reef. 1–14</w:t>
      </w:r>
    </w:p>
    <w:p w14:paraId="5E5A8CB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Presto MK, Ogston AS, Storlazzi CD, Field ME (2006) Temporal and spatial variability in the flow and dispersal of suspended-sediment on a fringing reef flat, Molokai, Hawaii. Estuar. Coast. Shelf Sci. 67:67–81 </w:t>
      </w:r>
    </w:p>
    <w:p w14:paraId="52D4DBD0"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Ramos-Scharrón CE, Macdonald LH (2007) Measurement and prediction of natural and anthropogenic sediment sources, St. John, US Virgin Islands. Catena 71:250–266 </w:t>
      </w:r>
    </w:p>
    <w:p w14:paraId="4B018F28"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15DDCE2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Rotmann S, Thomas S (2012) Coral tissue thickness as a bioindicator of mine-related turbidity stress on coral reefs at Lihir Island, Papua New Guinea. Oceanography 25:52–63 </w:t>
      </w:r>
    </w:p>
    <w:p w14:paraId="793A286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Ryan KE, Walsh JP, Corbett DR, Winter a (2008) A record of recent change in terrestrial sedimentation in a coral-reef environment, La Parguera, Puerto Rico: a response to coastal development? Mar. Pollut. Bull. 56:1177–83 </w:t>
      </w:r>
    </w:p>
    <w:p w14:paraId="472CAB6B"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17B9041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Schrimm M, Buscail R, Adjeroud M (2004) Spatial variability of the biogeochemical composition of surface sediments in an insular coral reef ecosystem: Moorea, French Polynesia. Estuar. Coast. Shelf Sci. 60:515–528 </w:t>
      </w:r>
    </w:p>
    <w:p w14:paraId="2FDF70A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Seymour RJ (2011) Evidence for Changes to the Northeast Pacific Wave Climate. J. Coast. Res. 27:194–201 </w:t>
      </w:r>
    </w:p>
    <w:p w14:paraId="29F17F46"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Storlazzi CD, Field ME, Bothner MH (2011) The use (and misuse) of sediment traps in coral reef environments: theory, observations, and suggested protocols. Coral Reefs 30:23–38 </w:t>
      </w:r>
    </w:p>
    <w:p w14:paraId="30AC7AA5"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Storlazzi CD, Field ME, Bothner MH, Presto MK, Draut AE (2009) Sedimentation processes in a coral reef embayment: Hanalei Bay, Kauai. Mar. Geol. 264:140–151 </w:t>
      </w:r>
    </w:p>
    <w:p w14:paraId="63E9DA1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1D608F8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1C6E17F7"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Thomas S, Ridd P (2005) Field assessment of innovative sensor for monitoring of sediment accumulation at inshore coral reefs. Mar. Pollut. Bull. 51:470–80 </w:t>
      </w:r>
    </w:p>
    <w:p w14:paraId="469A18E0"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Thomas S, Ridd P V (2004) Review of methods to measure short time scale sediment accumulation. Mar. Geol. 207:95–114 </w:t>
      </w:r>
    </w:p>
    <w:p w14:paraId="20B9216B"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Thompson EF, Demirbilek Z (2002) Wave Response, Pago Pago Harbor, Island of Tutuila, Territory of American Samoa. USACOE Coastal and Hydraulics Laboratory ERDC/CHL TR-02-20. </w:t>
      </w:r>
    </w:p>
    <w:p w14:paraId="7943C9C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Vetter O (2013) Inter-Disciplinary Study of Flow Dynamics and Sedimentation Effects on Coral Colonies in Faga’alu Bay, American Samoa: Oceanographic Investigation Summary. NOAA CRCP Project #417. </w:t>
      </w:r>
    </w:p>
    <w:p w14:paraId="389FE0A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Victor S, Neth L, Golbuu Y, Wolanski E, Richmond RH (2006) Sedimentation in mangroves and coral reefs in a wet tropical island, Pohnpei, Micronesia. Estuar. Coast. Shelf Sci. 66:409–416 </w:t>
      </w:r>
    </w:p>
    <w:p w14:paraId="687B5EE1"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Warrick JA, Mertes LAK, Washburn L, Siegel DA (2004) Dispersal forcing of southern California river plumes, based on field and remote sensing observations. Geo-Marine Lett. 24:46–52 </w:t>
      </w:r>
    </w:p>
    <w:p w14:paraId="5FF3DE9D"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Weber M, de Beer D, Lott C, Polerecky L, Kohls K, Abed RMM, Ferdelman TG, Fabricius KE (2012) Mechanisms of damage to corals exposed to sedimentation. Proc. Natl. Acad. Sci. 109:E1558–E1567 </w:t>
      </w:r>
    </w:p>
    <w:p w14:paraId="29B0170F"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West K, van Woesik R (2001) Spatial and temporal variance of river discharge on Okinawa (Japan): inferring the temporal impact on adjacent coral reefs. Mar. Pollut. Bull. 42:864–72 </w:t>
      </w:r>
    </w:p>
    <w:p w14:paraId="6371751C"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lastRenderedPageBreak/>
        <w:t xml:space="preserve">Wolanski E, Fabricius KE, Spagnol S, Brinkman R (2005) Fine sediment budget on an inner-shelf coral-fringed island, Great Barrier Reef of Australia. Estuar. Coast. Shelf Sci. 65:153–158 </w:t>
      </w:r>
    </w:p>
    <w:p w14:paraId="12A6AB23" w14:textId="77777777" w:rsidR="003E109B" w:rsidRPr="003E109B" w:rsidRDefault="003E109B">
      <w:pPr>
        <w:pStyle w:val="NormalWeb"/>
        <w:ind w:left="480" w:hanging="480"/>
        <w:divId w:val="26875159"/>
        <w:rPr>
          <w:rFonts w:ascii="Cambria" w:hAnsi="Cambria"/>
          <w:noProof/>
        </w:rPr>
      </w:pPr>
      <w:r w:rsidRPr="003E109B">
        <w:rPr>
          <w:rFonts w:ascii="Cambria" w:hAnsi="Cambria"/>
          <w:noProof/>
        </w:rPr>
        <w:t xml:space="preserve">Wolanski E, Richmond RH, Davis G, Bonito V (2003) Water and fine sediment dynamics in transient river plumes in a small, reef-fringed bay, Guam. Estuar. Coast. Shelf Sci. 56:1029–1040 </w:t>
      </w:r>
    </w:p>
    <w:p w14:paraId="5CB65886" w14:textId="77777777" w:rsidR="007B15F3" w:rsidRDefault="007B15F3" w:rsidP="008332E1">
      <w:pPr>
        <w:keepNext/>
        <w:keepLines/>
        <w:rPr>
          <w:rFonts w:ascii="Cambria" w:hAnsi="Cambria"/>
        </w:rPr>
      </w:pPr>
      <w:r>
        <w:rPr>
          <w:rFonts w:ascii="Cambria" w:hAnsi="Cambria"/>
        </w:rPr>
        <w:lastRenderedPageBreak/>
        <w:fldChar w:fldCharType="end"/>
      </w:r>
      <w:commentRangeEnd w:id="78"/>
      <w:commentRangeEnd w:id="79"/>
      <w:commentRangeEnd w:id="80"/>
      <w:r w:rsidR="002C6437">
        <w:rPr>
          <w:rStyle w:val="CommentReference"/>
          <w:rFonts w:asciiTheme="minorHAnsi" w:hAnsiTheme="minorHAnsi"/>
        </w:rPr>
        <w:commentReference w:id="78"/>
      </w:r>
      <w:r w:rsidR="00031C26">
        <w:rPr>
          <w:rStyle w:val="CommentReference"/>
          <w:rFonts w:asciiTheme="minorHAnsi" w:hAnsiTheme="minorHAnsi"/>
        </w:rPr>
        <w:commentReference w:id="79"/>
      </w:r>
      <w:r w:rsidR="00274AEE">
        <w:rPr>
          <w:rStyle w:val="CommentReference"/>
          <w:rFonts w:asciiTheme="minorHAnsi" w:hAnsiTheme="minorHAnsi"/>
        </w:rPr>
        <w:commentReference w:id="80"/>
      </w:r>
    </w:p>
    <w:p w14:paraId="5A6EE46B" w14:textId="77777777" w:rsidR="001D06FC" w:rsidRDefault="001D06FC" w:rsidP="008332E1">
      <w:pPr>
        <w:keepNext/>
        <w:keepLines/>
        <w:rPr>
          <w:rFonts w:ascii="Cambria" w:hAnsi="Cambria"/>
        </w:rPr>
      </w:pPr>
    </w:p>
    <w:p w14:paraId="6B3DD19B" w14:textId="77777777" w:rsidR="009C6031" w:rsidRDefault="007B15F3" w:rsidP="008332E1">
      <w:pPr>
        <w:pStyle w:val="Heading10"/>
      </w:pPr>
      <w:r>
        <w:t>Tables</w:t>
      </w:r>
    </w:p>
    <w:p w14:paraId="3D9F275D" w14:textId="77777777" w:rsidR="007B15F3" w:rsidRDefault="009C6031" w:rsidP="008332E1">
      <w:pPr>
        <w:keepNext/>
        <w:keepLines/>
      </w:pPr>
      <w:r>
        <w:t>Table 1. Sediment trap</w:t>
      </w:r>
      <w:r w:rsidRPr="009C6031">
        <w:t xml:space="preserve"> deployment locations and characteristics.</w:t>
      </w:r>
    </w:p>
    <w:p w14:paraId="1DB5DE99" w14:textId="77777777" w:rsidR="00672177" w:rsidRDefault="00672177" w:rsidP="008332E1">
      <w:pPr>
        <w:keepNext/>
        <w:keepLines/>
      </w:pPr>
    </w:p>
    <w:p w14:paraId="652955D1" w14:textId="720D1EF7" w:rsidR="00672177" w:rsidRDefault="00672177" w:rsidP="008332E1">
      <w:pPr>
        <w:keepNext/>
        <w:keepLines/>
      </w:pPr>
      <w:r>
        <w:t xml:space="preserve">Table 2. Spearman correlation coefficients (p&lt;0.1) for </w:t>
      </w:r>
      <w:r w:rsidR="003E109B">
        <w:t>Sediment accumulation</w:t>
      </w:r>
      <w:r>
        <w:t xml:space="preserve"> vs. SSY (ssy:), and </w:t>
      </w:r>
      <w:r w:rsidR="003E109B">
        <w:t>Sediment accumulation</w:t>
      </w:r>
      <w:r>
        <w:t xml:space="preserve"> vs. Waves (w:).</w:t>
      </w:r>
    </w:p>
    <w:p w14:paraId="7DCE22A4" w14:textId="77777777" w:rsidR="00672177" w:rsidRDefault="00672177" w:rsidP="008332E1">
      <w:pPr>
        <w:keepNext/>
        <w:keepLines/>
      </w:pPr>
    </w:p>
    <w:p w14:paraId="6813E71C" w14:textId="053D9337" w:rsidR="00672177" w:rsidRDefault="00672177" w:rsidP="008332E1">
      <w:pPr>
        <w:keepNext/>
        <w:keepLines/>
      </w:pPr>
      <w:r>
        <w:t xml:space="preserve">Table 3. Significant P-values for multiple regression of </w:t>
      </w:r>
      <w:r w:rsidR="003E109B">
        <w:t>Sediment accumulation</w:t>
      </w:r>
      <w:r>
        <w:t xml:space="preserve"> ~ SSY + Waves. ***=p&lt;0.001, **=p&lt;0.01, *=p&lt;0.05, +=p&lt;0.1</w:t>
      </w:r>
      <w:r w:rsidR="004E3788">
        <w:t>.</w:t>
      </w:r>
    </w:p>
    <w:p w14:paraId="5E960EFD" w14:textId="77777777" w:rsidR="004E3788" w:rsidRDefault="004E3788" w:rsidP="008332E1">
      <w:pPr>
        <w:keepNext/>
        <w:keepLines/>
      </w:pPr>
    </w:p>
    <w:p w14:paraId="3DC9D661" w14:textId="4C739CC8" w:rsidR="004E3788" w:rsidRDefault="004E3788" w:rsidP="008332E1">
      <w:pPr>
        <w:keepNext/>
        <w:keepLines/>
      </w:pPr>
      <w:r>
        <w:t xml:space="preserve">Table 4. </w:t>
      </w:r>
      <w:r w:rsidRPr="004E3788">
        <w:t xml:space="preserve">Comparison of </w:t>
      </w:r>
      <w:r w:rsidR="003E109B">
        <w:t>sediment accumulation</w:t>
      </w:r>
      <w:r w:rsidRPr="004E3788">
        <w:t xml:space="preserve"> rates between Tubes and SedPod deployments in similar fringing reefs embayments</w:t>
      </w:r>
      <w:r>
        <w:t>.</w:t>
      </w:r>
    </w:p>
    <w:p w14:paraId="0332123F" w14:textId="77777777" w:rsidR="00672177" w:rsidRDefault="00672177" w:rsidP="008332E1">
      <w:pPr>
        <w:keepNext/>
        <w:keepLines/>
      </w:pPr>
    </w:p>
    <w:p w14:paraId="32F2A78C" w14:textId="77777777" w:rsidR="0058542C" w:rsidRDefault="007B15F3" w:rsidP="008332E1">
      <w:pPr>
        <w:pStyle w:val="Heading10"/>
      </w:pPr>
      <w:r>
        <w:t>Figure Captions</w:t>
      </w:r>
    </w:p>
    <w:p w14:paraId="2212633B" w14:textId="65AB5DE8" w:rsidR="00B40D50" w:rsidRDefault="0058542C" w:rsidP="008332E1">
      <w:pPr>
        <w:keepNext/>
        <w:keepLines/>
      </w:pPr>
      <w:r>
        <w:t xml:space="preserve">Figure 1. </w:t>
      </w:r>
      <w:r w:rsidR="00B40D50" w:rsidRPr="00B40D50">
        <w:t xml:space="preserve">Maps of the study area and instrumentation in Faga'alu Bay. </w:t>
      </w:r>
      <w:r w:rsidR="00B40D50">
        <w:t xml:space="preserve">SedPods and simple tube traps (Tubes) </w:t>
      </w:r>
      <w:r w:rsidR="00B40D50" w:rsidRPr="00B40D50">
        <w:t xml:space="preserve">were deployed at </w:t>
      </w:r>
      <w:r w:rsidR="00B40D50">
        <w:t>nine</w:t>
      </w:r>
      <w:r w:rsidR="00B40D50" w:rsidRPr="00B40D50">
        <w:t xml:space="preserve"> locations for one </w:t>
      </w:r>
      <w:r w:rsidR="00B40D50">
        <w:t>year and collected quasi-monthly</w:t>
      </w:r>
      <w:r w:rsidR="00B40D50" w:rsidRPr="00B40D50">
        <w:t xml:space="preserve"> to measure </w:t>
      </w:r>
      <w:r w:rsidR="00B40D50">
        <w:t>sediment accumulation rates and composition</w:t>
      </w:r>
      <w:r w:rsidR="00B40D50" w:rsidRPr="00B40D50">
        <w:t>.</w:t>
      </w:r>
      <w:r w:rsidR="00B40D50">
        <w:t xml:space="preserve"> Suspended sediment yield from the watershed was measured at “Stream Gage.” Further details on </w:t>
      </w:r>
      <w:r w:rsidR="00FB574C">
        <w:t xml:space="preserve">SSY measurements and modeling can be found in </w:t>
      </w:r>
      <w:r w:rsidR="00FB574C">
        <w:fldChar w:fldCharType="begin" w:fldLock="1"/>
      </w:r>
      <w:r w:rsidR="003E109B">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00FB574C">
        <w:fldChar w:fldCharType="separate"/>
      </w:r>
      <w:r w:rsidR="00FB574C" w:rsidRPr="00FB574C">
        <w:rPr>
          <w:noProof/>
        </w:rPr>
        <w:t>(Messina and Biggs</w:t>
      </w:r>
      <w:r w:rsidR="00FB574C">
        <w:rPr>
          <w:noProof/>
        </w:rPr>
        <w:t xml:space="preserve">, </w:t>
      </w:r>
      <w:r w:rsidR="00740268" w:rsidRPr="00740268">
        <w:rPr>
          <w:i/>
          <w:noProof/>
        </w:rPr>
        <w:t>in press</w:t>
      </w:r>
      <w:r w:rsidR="00FB574C" w:rsidRPr="00FB574C">
        <w:rPr>
          <w:noProof/>
        </w:rPr>
        <w:t>)</w:t>
      </w:r>
      <w:r w:rsidR="00FB574C">
        <w:fldChar w:fldCharType="end"/>
      </w:r>
      <w:r w:rsidR="006E41F2">
        <w:t>. A time-lapse camera was installed at “Camera” to record images of transient sediment plumes during storms.</w:t>
      </w:r>
    </w:p>
    <w:p w14:paraId="7200817A" w14:textId="77777777" w:rsidR="0058542C" w:rsidRDefault="0058542C" w:rsidP="008332E1">
      <w:pPr>
        <w:keepNext/>
        <w:keepLines/>
      </w:pPr>
    </w:p>
    <w:p w14:paraId="187412DE" w14:textId="0E805559" w:rsidR="0058542C" w:rsidRDefault="0058542C" w:rsidP="008332E1">
      <w:pPr>
        <w:keepNext/>
        <w:keepLines/>
      </w:pPr>
      <w:r>
        <w:t>Figure</w:t>
      </w:r>
      <w:r w:rsidR="00613AD8">
        <w:t xml:space="preserve"> 2</w:t>
      </w:r>
      <w:r>
        <w:t xml:space="preserve">. </w:t>
      </w:r>
      <w:r w:rsidR="009611DD" w:rsidRPr="009611DD">
        <w:t>Pictures of the sediment tube traps and SedPods</w:t>
      </w:r>
      <w:r w:rsidR="002774FE">
        <w:t xml:space="preserve"> at high tide</w:t>
      </w:r>
      <w:r w:rsidR="009611DD" w:rsidRPr="009611DD">
        <w:t>. a-b) At Site 3A in an area of</w:t>
      </w:r>
      <w:r w:rsidR="00530059">
        <w:t xml:space="preserve"> branching coral rubble, approximately</w:t>
      </w:r>
      <w:r w:rsidR="009611DD" w:rsidRPr="009611DD">
        <w:t xml:space="preserve"> </w:t>
      </w:r>
      <w:r w:rsidR="00530059" w:rsidRPr="009611DD">
        <w:t xml:space="preserve">2m </w:t>
      </w:r>
      <w:r w:rsidR="009611DD" w:rsidRPr="009611DD">
        <w:t>depth  c) Capping the SedPod for retrieval at  Site 1C, approx. 10m depth d) At Site 1B, the surrounding area is mixed terrigenous and carbonate benthic sediment.</w:t>
      </w:r>
    </w:p>
    <w:p w14:paraId="380497B4" w14:textId="77777777" w:rsidR="0058542C" w:rsidRDefault="0058542C" w:rsidP="008332E1">
      <w:pPr>
        <w:keepNext/>
        <w:keepLines/>
      </w:pPr>
    </w:p>
    <w:p w14:paraId="233CB20E" w14:textId="2C69015D" w:rsidR="007B15F3" w:rsidRDefault="007B15F3" w:rsidP="008332E1">
      <w:pPr>
        <w:keepNext/>
        <w:keepLines/>
      </w:pPr>
      <w:r>
        <w:t xml:space="preserve">Figure </w:t>
      </w:r>
      <w:r w:rsidR="00613AD8">
        <w:t>3</w:t>
      </w:r>
      <w:r>
        <w:t xml:space="preserve">. </w:t>
      </w:r>
      <w:r w:rsidR="00507312" w:rsidRPr="00507312">
        <w:t xml:space="preserve">a) </w:t>
      </w:r>
      <w:r>
        <w:t xml:space="preserve">Hypothetical phasing of monthly sediment loading from the watershed and offshore wave height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Pr>
          <w:i/>
          <w:noProof/>
        </w:rPr>
        <w:t>(Draut et al. 2009)</w:t>
      </w:r>
      <w:r>
        <w:fldChar w:fldCharType="end"/>
      </w:r>
      <w:r>
        <w:t>. Red shaded areas indicate a time of net terrigenous sediment accumulation and green shaded areas indicate a time of net terrigenous sediment removal and resuspen</w:t>
      </w:r>
      <w:r w:rsidR="00507312">
        <w:t>sion of marine-derived sediment</w:t>
      </w:r>
      <w:r w:rsidR="00507312" w:rsidRPr="00507312">
        <w:t>, b) Mean daily significant wave height (m)exceeding 1.5 m  from the NOAA WaveWatch III Samoa Regional Model and Total daily Suspended Sediment Yield (SSY) (tons), and c) Mean Wave Height (m) and Total Suspended Sediment Yield during deployment periods (dashed lines indicate sample collection dates).</w:t>
      </w:r>
    </w:p>
    <w:p w14:paraId="7E81D65C" w14:textId="77777777" w:rsidR="00613AD8" w:rsidRDefault="00613AD8" w:rsidP="008332E1">
      <w:pPr>
        <w:keepNext/>
        <w:keepLines/>
      </w:pPr>
    </w:p>
    <w:p w14:paraId="5C7B3A8B" w14:textId="707105CD" w:rsidR="00613AD8" w:rsidRDefault="00613AD8" w:rsidP="008332E1">
      <w:pPr>
        <w:keepNext/>
        <w:keepLines/>
      </w:pPr>
      <w:r>
        <w:lastRenderedPageBreak/>
        <w:t>Figure 4.</w:t>
      </w:r>
      <w:r w:rsidRPr="009611DD">
        <w:t xml:space="preserve"> </w:t>
      </w:r>
      <w:r w:rsidRPr="00F00EAA">
        <w:t>a) Illustration of dominant wind and wave-forcing, and resulting water flow patt</w:t>
      </w:r>
      <w:r>
        <w:t>erns</w:t>
      </w:r>
      <w:r w:rsidRPr="00F00EAA">
        <w:t xml:space="preserve"> b) Time series of sediment plume following a brief but intense rainfall. In frame 1 the Bay is clear of any sediment plume but following a short burst of rainfall in frame</w:t>
      </w:r>
      <w:r>
        <w:t>s</w:t>
      </w:r>
      <w:r w:rsidRPr="00F00EAA">
        <w:t xml:space="preserve"> </w:t>
      </w:r>
      <w:r>
        <w:t xml:space="preserve">2 and </w:t>
      </w:r>
      <w:r w:rsidRPr="00F00EAA">
        <w:t>3, a large sediment plume is discharged from the stream outlet (frames 4-6) where it is deflected away from the South reef, over the North re</w:t>
      </w:r>
      <w:r>
        <w:t>ef and channel, and out to sea</w:t>
      </w:r>
      <w:r w:rsidRPr="00F00EAA">
        <w:t>.</w:t>
      </w:r>
      <w:r>
        <w:t xml:space="preserve"> Later frames showed the same spatial pattern, and an apparent diminishing of sediment concentrations over the northern reef.</w:t>
      </w:r>
    </w:p>
    <w:p w14:paraId="1D583879" w14:textId="77777777" w:rsidR="00613AD8" w:rsidRDefault="00613AD8" w:rsidP="008332E1">
      <w:pPr>
        <w:keepNext/>
        <w:keepLines/>
      </w:pPr>
    </w:p>
    <w:p w14:paraId="6A877882" w14:textId="77777777" w:rsidR="007B15F3" w:rsidRDefault="007B15F3" w:rsidP="008332E1">
      <w:pPr>
        <w:keepNext/>
        <w:keepLines/>
      </w:pPr>
    </w:p>
    <w:p w14:paraId="6A27009F" w14:textId="77777777" w:rsidR="0044653D" w:rsidRDefault="0044653D" w:rsidP="008332E1">
      <w:pPr>
        <w:keepNext/>
        <w:keepLines/>
      </w:pPr>
      <w:r w:rsidRPr="0044653D">
        <w:t>Figure 5. Mean accumulation rate (gm2d) and composition in a) Tubes and b) SedPods. Note: Subplot scales are different for visualization purposes, can’t compare sizes of charts, hence numbers included.</w:t>
      </w:r>
    </w:p>
    <w:p w14:paraId="754FB517" w14:textId="77777777" w:rsidR="0044653D" w:rsidRDefault="0044653D" w:rsidP="008332E1">
      <w:pPr>
        <w:keepNext/>
        <w:keepLines/>
      </w:pPr>
    </w:p>
    <w:p w14:paraId="0DE331B0" w14:textId="18A0AD43" w:rsidR="00D92AC9" w:rsidRDefault="0044653D" w:rsidP="008332E1">
      <w:pPr>
        <w:keepNext/>
        <w:keepLines/>
      </w:pPr>
      <w:r w:rsidRPr="0044653D">
        <w:t xml:space="preserve">Figure 6. Mean </w:t>
      </w:r>
      <w:r w:rsidR="003E109B">
        <w:t>sediment accumulation</w:t>
      </w:r>
      <w:r w:rsidRPr="0044653D">
        <w:t xml:space="preserve"> on SedPods during the study period over the a) north reef including sites 1A, 1B, 1C, 2A, 2C, and b) south reefs including sites 2B, 3A, 3B, 3C.</w:t>
      </w:r>
    </w:p>
    <w:p w14:paraId="5FF5EA01" w14:textId="5C4956FE" w:rsidR="00D92AC9" w:rsidRDefault="00D92AC9" w:rsidP="008332E1">
      <w:pPr>
        <w:keepNext/>
        <w:keepLines/>
      </w:pPr>
      <w:r>
        <w:t xml:space="preserve">Figure 6. Mean </w:t>
      </w:r>
      <w:r w:rsidR="003E109B">
        <w:t>sediment accumulation</w:t>
      </w:r>
      <w:r>
        <w:t xml:space="preserve"> in Tubes.</w:t>
      </w:r>
    </w:p>
    <w:p w14:paraId="781F039F" w14:textId="77777777" w:rsidR="00D92AC9" w:rsidRDefault="00D92AC9" w:rsidP="008332E1">
      <w:pPr>
        <w:keepNext/>
        <w:keepLines/>
      </w:pPr>
    </w:p>
    <w:p w14:paraId="58DAF41B" w14:textId="5067264F" w:rsidR="00D92AC9" w:rsidRDefault="0044653D" w:rsidP="008332E1">
      <w:pPr>
        <w:keepNext/>
        <w:keepLines/>
      </w:pPr>
      <w:r w:rsidRPr="0044653D">
        <w:t xml:space="preserve">Figure 7. Mean </w:t>
      </w:r>
      <w:r w:rsidR="003E109B">
        <w:t>sediment accumulation</w:t>
      </w:r>
      <w:r w:rsidRPr="0044653D">
        <w:t xml:space="preserve"> in Tubes during the study period over the a) north reef including sites 1A, 1B, 1C, 2A, 2C, and b) south reefs including sites 2B, 3A, 3B, 3C</w:t>
      </w:r>
    </w:p>
    <w:p w14:paraId="62D387B3" w14:textId="77777777" w:rsidR="00010E42" w:rsidRDefault="00010E42" w:rsidP="008332E1">
      <w:pPr>
        <w:keepNext/>
        <w:keepLines/>
      </w:pPr>
    </w:p>
    <w:p w14:paraId="6809BA56" w14:textId="3FDF7ED2" w:rsidR="00010E42" w:rsidRDefault="0044653D" w:rsidP="008332E1">
      <w:pPr>
        <w:keepNext/>
        <w:keepLines/>
      </w:pPr>
      <w:r w:rsidRPr="0044653D">
        <w:t xml:space="preserve">Figure 8. Time series' of </w:t>
      </w:r>
      <w:r w:rsidR="003E109B">
        <w:t>sediment accumulation</w:t>
      </w:r>
      <w:r w:rsidRPr="0044653D">
        <w:t xml:space="preserve">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583E6D0D" w14:textId="77777777" w:rsidR="0044653D" w:rsidRDefault="0044653D" w:rsidP="008332E1">
      <w:pPr>
        <w:keepNext/>
        <w:keepLines/>
      </w:pPr>
    </w:p>
    <w:p w14:paraId="6DEA7691" w14:textId="37EB6F3F" w:rsidR="0044653D" w:rsidRDefault="0044653D" w:rsidP="008332E1">
      <w:pPr>
        <w:keepNext/>
        <w:keepLines/>
      </w:pPr>
      <w:r w:rsidRPr="0044653D">
        <w:t>Figure 9. Time series</w:t>
      </w:r>
      <w:del w:id="81" w:author="Geography" w:date="2016-03-29T10:17:00Z">
        <w:r w:rsidRPr="0044653D" w:rsidDel="00F20F66">
          <w:delText>'</w:delText>
        </w:r>
      </w:del>
      <w:r w:rsidRPr="0044653D">
        <w:t xml:space="preserve"> of </w:t>
      </w:r>
      <w:r w:rsidR="003E109B">
        <w:t>sediment accumulation</w:t>
      </w:r>
      <w:r w:rsidRPr="0044653D">
        <w:t xml:space="preserve">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Erftemeijer et al. (2012) are included for reference only.</w:t>
      </w:r>
    </w:p>
    <w:p w14:paraId="56D399A0" w14:textId="77777777" w:rsidR="0044653D" w:rsidRDefault="0044653D" w:rsidP="008332E1">
      <w:pPr>
        <w:keepNext/>
        <w:keepLines/>
      </w:pPr>
    </w:p>
    <w:p w14:paraId="0EB98032" w14:textId="49334F74" w:rsidR="0044653D" w:rsidRDefault="008232FA" w:rsidP="008332E1">
      <w:pPr>
        <w:keepNext/>
        <w:keepLines/>
      </w:pPr>
      <w:r w:rsidRPr="008232FA">
        <w:t xml:space="preserve">Figure 10. Correlations between total </w:t>
      </w:r>
      <w:r w:rsidR="003E109B">
        <w:t>sediment accumulation</w:t>
      </w:r>
      <w:r w:rsidRPr="008232FA">
        <w:t xml:space="preserve"> vs SSY, Waves.</w:t>
      </w:r>
    </w:p>
    <w:sectPr w:rsidR="004465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rent Biggs" w:date="2016-03-28T14:39:00Z" w:initials="TB">
    <w:p w14:paraId="4898FF3E" w14:textId="77777777" w:rsidR="00130E08" w:rsidRDefault="00130E08">
      <w:pPr>
        <w:pStyle w:val="CommentText"/>
      </w:pPr>
      <w:r>
        <w:rPr>
          <w:rStyle w:val="CommentReference"/>
        </w:rPr>
        <w:annotationRef/>
      </w:r>
      <w:r>
        <w:t>May not need for the abstract—good for the intro and discussion though</w:t>
      </w:r>
    </w:p>
  </w:comment>
  <w:comment w:id="1" w:author="Geography" w:date="2016-03-29T08:07:00Z" w:initials="G">
    <w:p w14:paraId="3084BB0A" w14:textId="77777777" w:rsidR="00130E08" w:rsidRDefault="00130E08">
      <w:pPr>
        <w:pStyle w:val="CommentText"/>
      </w:pPr>
      <w:r>
        <w:rPr>
          <w:rStyle w:val="CommentReference"/>
        </w:rPr>
        <w:annotationRef/>
      </w:r>
      <w:r>
        <w:t>Probably better for the discussion…what insights did this provide that the other deployments couldn’t?</w:t>
      </w:r>
    </w:p>
  </w:comment>
  <w:comment w:id="2" w:author="Trent Biggs" w:date="2016-03-28T14:43:00Z" w:initials="TB">
    <w:p w14:paraId="6F0831C4" w14:textId="77777777" w:rsidR="00130E08" w:rsidRDefault="00130E08">
      <w:pPr>
        <w:pStyle w:val="CommentText"/>
      </w:pPr>
      <w:r>
        <w:rPr>
          <w:rStyle w:val="CommentReference"/>
        </w:rPr>
        <w:annotationRef/>
      </w:r>
      <w:r>
        <w:t>But I thought it was correlated with SSY at other sites when using regression.</w:t>
      </w:r>
    </w:p>
  </w:comment>
  <w:comment w:id="3" w:author="Alex Messina" w:date="2016-03-29T08:44:00Z" w:initials="AM">
    <w:p w14:paraId="4D75EFD2" w14:textId="640D85B9" w:rsidR="00130E08" w:rsidRDefault="00130E08">
      <w:pPr>
        <w:pStyle w:val="CommentText"/>
      </w:pPr>
      <w:r>
        <w:rPr>
          <w:rStyle w:val="CommentReference"/>
        </w:rPr>
        <w:annotationRef/>
      </w:r>
      <w:r>
        <w:t>In the multiple regression some were significant but at a 0.10 pvalue and were for carbonate</w:t>
      </w:r>
    </w:p>
  </w:comment>
  <w:comment w:id="4" w:author="Alex Messina" w:date="2016-03-30T13:25:00Z" w:initials="AM">
    <w:p w14:paraId="35813410" w14:textId="48E2ABAB" w:rsidR="00130E08" w:rsidRDefault="00130E08">
      <w:pPr>
        <w:pStyle w:val="CommentText"/>
      </w:pPr>
      <w:r>
        <w:rPr>
          <w:rStyle w:val="CommentReference"/>
        </w:rPr>
        <w:annotationRef/>
      </w:r>
      <w:r>
        <w:t xml:space="preserve">CURT: </w:t>
      </w:r>
      <w:r>
        <w:rPr>
          <w:rFonts w:ascii="Arial" w:hAnsi="Arial" w:cs="Arial"/>
          <w:color w:val="222222"/>
          <w:shd w:val="clear" w:color="auto" w:fill="FFFFFF"/>
        </w:rPr>
        <w:t>The Introduction meanders all over the place and doesn't wrap up well. Lay out the big picture, discuss what has been done previously, note where the wholes are, and explain what is being presented in this manuscript to address those holes. There is way too much, like a thesis. Break it down to brass tacks.</w:t>
      </w:r>
    </w:p>
  </w:comment>
  <w:comment w:id="5" w:author="Alex Messina" w:date="2016-01-22T05:26:00Z" w:initials="AM">
    <w:p w14:paraId="286A22D1" w14:textId="77777777" w:rsidR="00130E08" w:rsidRDefault="00130E08" w:rsidP="00613A11">
      <w:pPr>
        <w:pStyle w:val="CommentText"/>
      </w:pPr>
      <w:r>
        <w:rPr>
          <w:rStyle w:val="CommentReference"/>
        </w:rPr>
        <w:annotationRef/>
      </w:r>
      <w:r>
        <w:t>Too management oriented?</w:t>
      </w:r>
    </w:p>
  </w:comment>
  <w:comment w:id="6" w:author="Trent Biggs" w:date="2016-03-28T14:56:00Z" w:initials="TB">
    <w:p w14:paraId="0AC67416" w14:textId="77777777" w:rsidR="00130E08" w:rsidRDefault="00130E08">
      <w:pPr>
        <w:pStyle w:val="CommentText"/>
      </w:pPr>
      <w:r>
        <w:rPr>
          <w:rStyle w:val="CommentReference"/>
        </w:rPr>
        <w:annotationRef/>
      </w:r>
      <w:r>
        <w:t>SSed is delivered during storms of all sizes, not just floods (where water is present on the floodplain in addition to the channel).</w:t>
      </w:r>
    </w:p>
  </w:comment>
  <w:comment w:id="7" w:author="Alex Messina" w:date="2016-03-17T06:27:00Z" w:initials="AM">
    <w:p w14:paraId="7A602065" w14:textId="77777777" w:rsidR="00130E08" w:rsidRDefault="00130E08" w:rsidP="00C81E34">
      <w:r>
        <w:rPr>
          <w:rStyle w:val="CommentReference"/>
        </w:rPr>
        <w:annotationRef/>
      </w:r>
      <w:r>
        <w:t>Monthly sediment accumulation may be a function of sediment loading and hydrodynamic processes interacting on daily time scales, where hydrodynamic conditions only on the day of sediment discharge and not the mean monthly condition, are important. If monthly sediment loading and monthly mean residence time do not adequately predict sediment accumulation in the sediment traps, it might be necessary to investigate sediment loading and water residence times on daily scales, and further refine the statistical analysis and equations. In that case, daily sediment loading and daily mean residence time will be used to assess daily deposition, which can be compared to the monthly sediment accumulation measurements.</w:t>
      </w:r>
    </w:p>
    <w:p w14:paraId="54C7A991" w14:textId="77777777" w:rsidR="00130E08" w:rsidRDefault="00130E08" w:rsidP="00C81E34">
      <w:pPr>
        <w:pStyle w:val="CommentText"/>
      </w:pPr>
    </w:p>
  </w:comment>
  <w:comment w:id="8" w:author="Alex Messina" w:date="2016-03-17T08:03:00Z" w:initials="AM">
    <w:p w14:paraId="0AC108A7" w14:textId="77777777" w:rsidR="00130E08" w:rsidRDefault="00130E08" w:rsidP="001A6ADC">
      <w:pPr>
        <w:ind w:firstLine="720"/>
      </w:pPr>
      <w:r>
        <w:rPr>
          <w:rStyle w:val="CommentReference"/>
        </w:rPr>
        <w:annotationRef/>
      </w:r>
      <w:r>
        <w:t xml:space="preserve">While the complex interaction of sediment composition, hydrodynamics, and coral physiology are important, basic questions about location and controls on net terrigenous sediment accumulation rates are unknown at the study site. </w:t>
      </w:r>
    </w:p>
    <w:p w14:paraId="2A75B481" w14:textId="77777777" w:rsidR="00130E08" w:rsidRDefault="00130E08">
      <w:pPr>
        <w:pStyle w:val="CommentText"/>
      </w:pPr>
    </w:p>
  </w:comment>
  <w:comment w:id="9" w:author="Alex Messina" w:date="2016-03-17T08:29:00Z" w:initials="AM">
    <w:p w14:paraId="009A776F" w14:textId="77777777" w:rsidR="00130E08" w:rsidRDefault="00130E08">
      <w:pPr>
        <w:pStyle w:val="CommentText"/>
      </w:pPr>
      <w:r>
        <w:rPr>
          <w:rStyle w:val="CommentReference"/>
        </w:rPr>
        <w:annotationRef/>
      </w:r>
      <w:r>
        <w:t>Break out by Pods/Tubes?</w:t>
      </w:r>
    </w:p>
  </w:comment>
  <w:comment w:id="11" w:author="Geography" w:date="2016-03-29T07:14:00Z" w:initials="G">
    <w:p w14:paraId="45A8BAC6" w14:textId="77777777" w:rsidR="00130E08" w:rsidRDefault="00130E08">
      <w:pPr>
        <w:pStyle w:val="CommentText"/>
      </w:pPr>
      <w:r>
        <w:rPr>
          <w:rStyle w:val="CommentReference"/>
        </w:rPr>
        <w:annotationRef/>
      </w:r>
      <w:r>
        <w:t>This would be a good figure to include the cartoon of circulation patterns, showing flow directions and speeds…</w:t>
      </w:r>
    </w:p>
  </w:comment>
  <w:comment w:id="12" w:author="Alex Messina" w:date="2016-03-29T09:21:00Z" w:initials="AM">
    <w:p w14:paraId="0CDCB0EC" w14:textId="281A3AE5" w:rsidR="00130E08" w:rsidRDefault="00130E08">
      <w:pPr>
        <w:pStyle w:val="CommentText"/>
      </w:pPr>
      <w:r>
        <w:rPr>
          <w:rStyle w:val="CommentReference"/>
        </w:rPr>
        <w:annotationRef/>
      </w:r>
      <w:r>
        <w:t>Might be a little much in this figure. Maybe the reader can just reference the other paper?</w:t>
      </w:r>
    </w:p>
  </w:comment>
  <w:comment w:id="14" w:author="Alex Messina" w:date="2016-03-30T13:09:00Z" w:initials="AM">
    <w:p w14:paraId="6405B721" w14:textId="67380836" w:rsidR="00130E08" w:rsidRDefault="00130E08">
      <w:pPr>
        <w:pStyle w:val="CommentText"/>
      </w:pPr>
      <w:r>
        <w:rPr>
          <w:rStyle w:val="CommentReference"/>
        </w:rPr>
        <w:annotationRef/>
      </w:r>
      <w:r>
        <w:t>Curt, if both SedPods and tubular traps are referred to as “sediment traps” I think it is clearer to refer to them as Tubes and SedPods, instead of sediment traps and SedPods. Other studies also use other kinds of sediment traps that are not tubular or are rotating tubes. Why don’t we use “sediment traps” to refer to both, and “Tubes” and “SedPods” to refer to them separately?</w:t>
      </w:r>
    </w:p>
  </w:comment>
  <w:comment w:id="15" w:author="Geography" w:date="2016-03-29T09:47:00Z" w:initials="G">
    <w:p w14:paraId="722BBE42" w14:textId="77777777" w:rsidR="00130E08" w:rsidRDefault="00130E08">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16" w:author="Alex Messina" w:date="2016-03-29T10:49:00Z" w:initials="AM">
    <w:p w14:paraId="47CB684F" w14:textId="43677D7A" w:rsidR="00130E08" w:rsidRDefault="00130E08">
      <w:pPr>
        <w:pStyle w:val="CommentText"/>
      </w:pPr>
      <w:r>
        <w:rPr>
          <w:rStyle w:val="CommentReference"/>
        </w:rPr>
        <w:annotationRef/>
      </w:r>
      <w:r>
        <w:t>Yes but I think the presentation would be confusing; would only my samples be included and do the same analyses as total? Some summary?</w:t>
      </w:r>
    </w:p>
  </w:comment>
  <w:comment w:id="19" w:author="Trent Biggs" w:date="2016-03-28T15:52:00Z" w:initials="TB">
    <w:p w14:paraId="213EBE93" w14:textId="77777777" w:rsidR="00130E08" w:rsidRDefault="00130E08" w:rsidP="009E5CB9">
      <w:pPr>
        <w:pStyle w:val="CommentText"/>
      </w:pPr>
      <w:r>
        <w:rPr>
          <w:rStyle w:val="CommentReference"/>
        </w:rPr>
        <w:annotationRef/>
      </w:r>
      <w:r>
        <w:t>Need to label green and red zones.  I would be inclined to have the SSY curve be relatively smooth to highlight the hypothesized seasonal pattern of wet vs dry.</w:t>
      </w:r>
    </w:p>
  </w:comment>
  <w:comment w:id="21" w:author="Geography" w:date="2016-03-29T07:22:00Z" w:initials="G">
    <w:p w14:paraId="3CBE7D24" w14:textId="77777777" w:rsidR="00130E08" w:rsidRDefault="00130E08" w:rsidP="00300E75">
      <w:pPr>
        <w:pStyle w:val="CommentText"/>
      </w:pPr>
      <w:r>
        <w:rPr>
          <w:rStyle w:val="CommentReference"/>
        </w:rPr>
        <w:annotationRef/>
      </w:r>
      <w:r>
        <w:t>Could cut out all but 1 and 6…?  Or would you argue that there is info in pictures 2-5?</w:t>
      </w:r>
    </w:p>
  </w:comment>
  <w:comment w:id="22" w:author="Alex Messina" w:date="2016-03-29T09:31:00Z" w:initials="AM">
    <w:p w14:paraId="72D3A837" w14:textId="77777777" w:rsidR="00130E08" w:rsidRDefault="00130E08" w:rsidP="00300E75">
      <w:pPr>
        <w:pStyle w:val="CommentText"/>
      </w:pPr>
      <w:r>
        <w:rPr>
          <w:rStyle w:val="CommentReference"/>
        </w:rPr>
        <w:annotationRef/>
      </w:r>
      <w:r>
        <w:t>2-5 show just how quickly the watershed responds. In 45 minutes you go from completely clear to big brown sediment plume</w:t>
      </w:r>
    </w:p>
  </w:comment>
  <w:comment w:id="23" w:author="Trent Biggs" w:date="2016-03-28T15:27:00Z" w:initials="TB">
    <w:p w14:paraId="08442215" w14:textId="77777777" w:rsidR="00130E08" w:rsidRDefault="00130E08" w:rsidP="009E5CB9">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24" w:author="Alex Messina" w:date="2016-03-29T11:09:00Z" w:initials="AM">
    <w:p w14:paraId="38DC34E7" w14:textId="77777777" w:rsidR="00130E08" w:rsidRDefault="00130E08" w:rsidP="009E5CB9">
      <w:pPr>
        <w:pStyle w:val="CommentText"/>
      </w:pPr>
      <w:r>
        <w:rPr>
          <w:rStyle w:val="CommentReference"/>
        </w:rPr>
        <w:annotationRef/>
      </w:r>
      <w:r>
        <w:t>Yes that was just fine fraction, I included total fraction in text</w:t>
      </w:r>
    </w:p>
  </w:comment>
  <w:comment w:id="30" w:author="Geography" w:date="2016-03-29T10:06:00Z" w:initials="G">
    <w:p w14:paraId="48CC4F43" w14:textId="77777777" w:rsidR="00130E08" w:rsidRDefault="00130E08">
      <w:pPr>
        <w:pStyle w:val="CommentText"/>
      </w:pPr>
      <w:r>
        <w:rPr>
          <w:rStyle w:val="CommentReference"/>
        </w:rPr>
        <w:annotationRef/>
      </w:r>
      <w:r>
        <w:t>Add buffer at top margin to points aren’t cut in ½.</w:t>
      </w:r>
    </w:p>
  </w:comment>
  <w:comment w:id="31" w:author="Trent Biggs" w:date="2016-03-28T16:33:00Z" w:initials="TB">
    <w:p w14:paraId="48DCA72A" w14:textId="77777777" w:rsidR="00130E08" w:rsidRDefault="00130E08">
      <w:pPr>
        <w:pStyle w:val="CommentText"/>
      </w:pPr>
      <w:r>
        <w:rPr>
          <w:rStyle w:val="CommentReference"/>
        </w:rPr>
        <w:annotationRef/>
      </w:r>
      <w:r>
        <w:t>C3?</w:t>
      </w:r>
    </w:p>
  </w:comment>
  <w:comment w:id="32" w:author="Geography" w:date="2016-03-29T10:11:00Z" w:initials="G">
    <w:p w14:paraId="5405E35A" w14:textId="77777777" w:rsidR="00130E08" w:rsidRDefault="00130E08">
      <w:pPr>
        <w:pStyle w:val="CommentText"/>
      </w:pPr>
      <w:r>
        <w:rPr>
          <w:rStyle w:val="CommentReference"/>
        </w:rPr>
        <w:annotationRef/>
      </w:r>
      <w:r>
        <w:t>Curt will have to see if this makes sense.</w:t>
      </w:r>
    </w:p>
  </w:comment>
  <w:comment w:id="34" w:author="Trent Biggs" w:date="2016-03-28T16:36:00Z" w:initials="TB">
    <w:p w14:paraId="00EFDF85" w14:textId="77777777" w:rsidR="00130E08" w:rsidRDefault="00130E08">
      <w:pPr>
        <w:pStyle w:val="CommentText"/>
      </w:pPr>
      <w:r>
        <w:rPr>
          <w:rStyle w:val="CommentReference"/>
        </w:rPr>
        <w:annotationRef/>
      </w:r>
      <w:r>
        <w:t>Find all other instances of “flood” and replace.</w:t>
      </w:r>
    </w:p>
  </w:comment>
  <w:comment w:id="35" w:author="Alex Messina" w:date="2016-03-29T11:28:00Z" w:initials="AM">
    <w:p w14:paraId="66EABF67" w14:textId="3ADE2770" w:rsidR="00130E08" w:rsidRDefault="00130E08">
      <w:pPr>
        <w:pStyle w:val="CommentText"/>
      </w:pPr>
      <w:r>
        <w:rPr>
          <w:rStyle w:val="CommentReference"/>
        </w:rPr>
        <w:annotationRef/>
      </w:r>
      <w:r>
        <w:t>Ok; flood supplied is how it is referred to in other literature</w:t>
      </w:r>
    </w:p>
  </w:comment>
  <w:comment w:id="36" w:author="Geography" w:date="2016-03-29T07:29:00Z" w:initials="G">
    <w:p w14:paraId="7E8C9DD9" w14:textId="77777777" w:rsidR="00130E08" w:rsidRDefault="00130E08" w:rsidP="00A41702">
      <w:pPr>
        <w:pStyle w:val="CommentText"/>
      </w:pPr>
      <w:r>
        <w:rPr>
          <w:rStyle w:val="CommentReference"/>
        </w:rPr>
        <w:annotationRef/>
      </w:r>
      <w:r>
        <w:t>This and other statements about the simplicity of the technique could be in a separate paragraph?  These two sentences seem out of place here.</w:t>
      </w:r>
    </w:p>
  </w:comment>
  <w:comment w:id="37" w:author="Geography" w:date="2016-03-29T06:33:00Z" w:initials="G">
    <w:p w14:paraId="65F05F40" w14:textId="77777777" w:rsidR="00130E08" w:rsidRDefault="00130E08">
      <w:pPr>
        <w:pStyle w:val="CommentText"/>
      </w:pPr>
      <w:r>
        <w:rPr>
          <w:rStyle w:val="CommentReference"/>
        </w:rPr>
        <w:annotationRef/>
      </w:r>
      <w:r>
        <w:t>Did they all find correlations with SSY?</w:t>
      </w:r>
    </w:p>
  </w:comment>
  <w:comment w:id="38" w:author="Alex Messina" w:date="2016-03-29T11:39:00Z" w:initials="AM">
    <w:p w14:paraId="216A9AB0" w14:textId="0F467670" w:rsidR="00130E08" w:rsidRDefault="00130E08">
      <w:pPr>
        <w:pStyle w:val="CommentText"/>
      </w:pPr>
      <w:r>
        <w:rPr>
          <w:rStyle w:val="CommentReference"/>
        </w:rPr>
        <w:annotationRef/>
      </w:r>
      <w:r>
        <w:t>Yes but only making anecdotal comparisons. Like Gray just showed sediment accumulation was elevated during hurricanes but didn’t analyze them by storm size vs sediment accumulation rate</w:t>
      </w:r>
    </w:p>
    <w:p w14:paraId="15B23ECE" w14:textId="77777777" w:rsidR="00130E08" w:rsidRDefault="00130E08">
      <w:pPr>
        <w:pStyle w:val="CommentText"/>
      </w:pPr>
    </w:p>
    <w:p w14:paraId="2ACB1EB2" w14:textId="61967AF5" w:rsidR="00130E08" w:rsidRDefault="00130E08">
      <w:pPr>
        <w:pStyle w:val="CommentText"/>
      </w:pPr>
      <w:r>
        <w:t>Draut just said yeah there was a storm during this month and hence higher terrigenous sediment accumulation</w:t>
      </w:r>
    </w:p>
  </w:comment>
  <w:comment w:id="39" w:author="Geography" w:date="2016-03-29T07:30:00Z" w:initials="G">
    <w:p w14:paraId="51831099" w14:textId="77777777" w:rsidR="00130E08" w:rsidRDefault="00130E08">
      <w:pPr>
        <w:pStyle w:val="CommentText"/>
      </w:pPr>
      <w:r>
        <w:rPr>
          <w:rStyle w:val="CommentReference"/>
        </w:rPr>
        <w:annotationRef/>
      </w:r>
      <w:r>
        <w:t>I think a more detailed description of these other studies would be warranted.  What techniques?</w:t>
      </w:r>
    </w:p>
    <w:p w14:paraId="2C20A6C8" w14:textId="77777777" w:rsidR="00130E08" w:rsidRDefault="00130E08">
      <w:pPr>
        <w:pStyle w:val="CommentText"/>
      </w:pPr>
      <w:r>
        <w:t>Who used techniques similar to ours, and what did they find?</w:t>
      </w:r>
    </w:p>
  </w:comment>
  <w:comment w:id="40" w:author="Alex Messina" w:date="2016-03-29T11:40:00Z" w:initials="AM">
    <w:p w14:paraId="74638D47" w14:textId="0C6F6120" w:rsidR="00130E08" w:rsidRDefault="00130E08">
      <w:pPr>
        <w:pStyle w:val="CommentText"/>
      </w:pPr>
      <w:r>
        <w:rPr>
          <w:rStyle w:val="CommentReference"/>
        </w:rPr>
        <w:annotationRef/>
      </w:r>
      <w:r>
        <w:t>Their “techniques” were just anecdotal interpretation or visual correlation</w:t>
      </w:r>
    </w:p>
  </w:comment>
  <w:comment w:id="41" w:author="Geography" w:date="2016-03-29T06:41:00Z" w:initials="G">
    <w:p w14:paraId="6F2CF841" w14:textId="77777777" w:rsidR="00130E08" w:rsidRDefault="00130E08">
      <w:pPr>
        <w:pStyle w:val="CommentText"/>
      </w:pPr>
      <w:r>
        <w:rPr>
          <w:rStyle w:val="CommentReference"/>
        </w:rPr>
        <w:annotationRef/>
      </w:r>
      <w:r>
        <w:t>Others have documented residence times of sediment in small bays?</w:t>
      </w:r>
    </w:p>
  </w:comment>
  <w:comment w:id="42" w:author="Alex Messina" w:date="2016-03-29T11:45:00Z" w:initials="AM">
    <w:p w14:paraId="5E3F80FC" w14:textId="66EB0691" w:rsidR="00130E08" w:rsidRDefault="00130E08">
      <w:pPr>
        <w:pStyle w:val="CommentText"/>
      </w:pPr>
      <w:r>
        <w:rPr>
          <w:rStyle w:val="CommentReference"/>
        </w:rPr>
        <w:annotationRef/>
      </w:r>
      <w:r>
        <w:t>I’ve seen some in  Great Barrier reef, not sure about small bays</w:t>
      </w:r>
    </w:p>
  </w:comment>
  <w:comment w:id="43" w:author="Alex Messina" w:date="2016-03-26T18:36:00Z" w:initials="AM">
    <w:p w14:paraId="1B159D64" w14:textId="77777777" w:rsidR="00130E08" w:rsidRDefault="00130E08" w:rsidP="00FC1402">
      <w:pPr>
        <w:pStyle w:val="CommentText"/>
      </w:pPr>
      <w:r>
        <w:rPr>
          <w:rStyle w:val="CommentReference"/>
        </w:rPr>
        <w:annotationRef/>
      </w:r>
      <w:r>
        <w:t>Discussion?</w:t>
      </w:r>
    </w:p>
  </w:comment>
  <w:comment w:id="44" w:author="Trent Biggs" w:date="2016-03-28T16:21:00Z" w:initials="TB">
    <w:p w14:paraId="2743C611" w14:textId="77777777" w:rsidR="00130E08" w:rsidRDefault="00130E08" w:rsidP="00FC1402">
      <w:pPr>
        <w:pStyle w:val="CommentText"/>
      </w:pPr>
      <w:r>
        <w:rPr>
          <w:rStyle w:val="CommentReference"/>
        </w:rPr>
        <w:annotationRef/>
      </w:r>
      <w:r>
        <w:t>Yes, agreed.</w:t>
      </w:r>
    </w:p>
  </w:comment>
  <w:comment w:id="47" w:author="Geography" w:date="2016-03-29T06:44:00Z" w:initials="G">
    <w:p w14:paraId="2B3CCA6E" w14:textId="77777777" w:rsidR="00130E08" w:rsidRDefault="00130E08" w:rsidP="007373D0">
      <w:pPr>
        <w:pStyle w:val="CommentText"/>
      </w:pPr>
      <w:r>
        <w:rPr>
          <w:rStyle w:val="CommentReference"/>
        </w:rPr>
        <w:annotationRef/>
      </w:r>
      <w:r>
        <w:t>You could just use the texture data from the one time you collected it.</w:t>
      </w:r>
    </w:p>
    <w:p w14:paraId="562E9854" w14:textId="77777777" w:rsidR="00130E08" w:rsidRDefault="00130E08" w:rsidP="007373D0">
      <w:pPr>
        <w:pStyle w:val="CommentText"/>
      </w:pPr>
      <w:r>
        <w:t>Are we still able to analyze texture with the ongoing sampling?</w:t>
      </w:r>
    </w:p>
  </w:comment>
  <w:comment w:id="48" w:author="Geography" w:date="2016-03-29T06:48:00Z" w:initials="G">
    <w:p w14:paraId="5496BB76" w14:textId="77777777" w:rsidR="00130E08" w:rsidRDefault="00130E08">
      <w:pPr>
        <w:pStyle w:val="CommentText"/>
      </w:pPr>
      <w:r>
        <w:rPr>
          <w:rStyle w:val="CommentReference"/>
        </w:rPr>
        <w:annotationRef/>
      </w:r>
      <w:r>
        <w:t>What is “it”—accumulation rates or coral health?</w:t>
      </w:r>
    </w:p>
    <w:p w14:paraId="35A27BC1" w14:textId="77777777" w:rsidR="00130E08" w:rsidRDefault="00130E08">
      <w:pPr>
        <w:pStyle w:val="CommentText"/>
      </w:pPr>
      <w:r>
        <w:t>Why can’t we relate it to health?</w:t>
      </w:r>
    </w:p>
  </w:comment>
  <w:comment w:id="57" w:author="Alex Messina" w:date="2016-03-25T17:46:00Z" w:initials="AM">
    <w:p w14:paraId="35726571" w14:textId="14A6AB91" w:rsidR="00130E08" w:rsidRDefault="00130E08" w:rsidP="003A7847">
      <w:pPr>
        <w:pStyle w:val="CommentText"/>
      </w:pPr>
      <w:r>
        <w:rPr>
          <w:rStyle w:val="CommentReference"/>
        </w:rPr>
        <w:annotationRef/>
      </w:r>
      <w:r>
        <w:t>Wolanski et al. (2005) found there was a net sediment accumulation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00AA8116" w14:textId="77777777" w:rsidR="00130E08" w:rsidRDefault="00130E08" w:rsidP="003A7847">
      <w:pPr>
        <w:pStyle w:val="CommentText"/>
      </w:pPr>
    </w:p>
    <w:p w14:paraId="2826E516" w14:textId="77777777" w:rsidR="00130E08" w:rsidRDefault="00130E08" w:rsidP="003A7847">
      <w:pPr>
        <w:pStyle w:val="CommentText"/>
      </w:pPr>
      <w:r>
        <w:t>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Hopley 2011), maybe Tubes are a good check since they trap resuspended material as it moves by.</w:t>
      </w:r>
    </w:p>
  </w:comment>
  <w:comment w:id="58" w:author="Geography" w:date="2016-03-29T06:58:00Z" w:initials="G">
    <w:p w14:paraId="772F4A64" w14:textId="77777777" w:rsidR="00130E08" w:rsidRDefault="00130E08">
      <w:pPr>
        <w:pStyle w:val="CommentText"/>
      </w:pPr>
      <w:r>
        <w:rPr>
          <w:rStyle w:val="CommentReference"/>
        </w:rPr>
        <w:annotationRef/>
      </w:r>
      <w:r>
        <w:t>Seems like good text if we can figure out where to put it.</w:t>
      </w:r>
    </w:p>
  </w:comment>
  <w:comment w:id="71" w:author="Geography" w:date="2016-03-29T08:30:00Z" w:initials="G">
    <w:p w14:paraId="4F168D73" w14:textId="77777777" w:rsidR="00130E08" w:rsidRDefault="00130E08">
      <w:pPr>
        <w:pStyle w:val="CommentText"/>
      </w:pPr>
      <w:r>
        <w:rPr>
          <w:rStyle w:val="CommentReference"/>
        </w:rPr>
        <w:annotationRef/>
      </w:r>
      <w:r>
        <w:t>Reword to make sense to coastal circulation people!</w:t>
      </w:r>
    </w:p>
  </w:comment>
  <w:comment w:id="76" w:author="Geography" w:date="2016-03-29T07:01:00Z" w:initials="G">
    <w:p w14:paraId="2F3D4254" w14:textId="77777777" w:rsidR="00130E08" w:rsidRDefault="00130E08">
      <w:pPr>
        <w:pStyle w:val="CommentText"/>
      </w:pPr>
      <w:r>
        <w:rPr>
          <w:rStyle w:val="CommentReference"/>
        </w:rPr>
        <w:annotationRef/>
      </w:r>
      <w:r>
        <w:t>Elaborate what Wolanski found (they didn’t document residence times on the fore reef at Fagaalu…)</w:t>
      </w:r>
    </w:p>
  </w:comment>
  <w:comment w:id="77" w:author="Geography" w:date="2016-03-29T07:04:00Z" w:initials="G">
    <w:p w14:paraId="5C266A47" w14:textId="77777777" w:rsidR="00130E08" w:rsidRDefault="00130E08">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78" w:author="Geography" w:date="2016-03-29T08:08:00Z" w:initials="G">
    <w:p w14:paraId="3F21D36F" w14:textId="77777777" w:rsidR="00130E08" w:rsidRDefault="00130E08">
      <w:pPr>
        <w:pStyle w:val="CommentText"/>
      </w:pPr>
      <w:r>
        <w:rPr>
          <w:rStyle w:val="CommentReference"/>
        </w:rPr>
        <w:annotationRef/>
      </w:r>
      <w:r>
        <w:t>Journal for Gray?</w:t>
      </w:r>
    </w:p>
  </w:comment>
  <w:comment w:id="79" w:author="Alex Messina" w:date="2016-03-29T12:31:00Z" w:initials="AM">
    <w:p w14:paraId="76694F18" w14:textId="74B7B016" w:rsidR="00130E08" w:rsidRDefault="00130E08">
      <w:pPr>
        <w:pStyle w:val="CommentText"/>
      </w:pPr>
      <w:r>
        <w:rPr>
          <w:rStyle w:val="CommentReference"/>
        </w:rPr>
        <w:annotationRef/>
      </w:r>
      <w:r>
        <w:t>It’s a Conference Proceedings</w:t>
      </w:r>
    </w:p>
  </w:comment>
  <w:comment w:id="80" w:author="Trent Biggs" w:date="2016-03-28T16:42:00Z" w:initials="TB">
    <w:p w14:paraId="0FB9172E" w14:textId="77777777" w:rsidR="00130E08" w:rsidRDefault="00130E08">
      <w:pPr>
        <w:pStyle w:val="CommentText"/>
      </w:pPr>
      <w:r>
        <w:rPr>
          <w:rStyle w:val="CommentReference"/>
        </w:rPr>
        <w:annotationRef/>
      </w:r>
      <w:r>
        <w:t>If something’s not accepted, I usually put “in review” and leave off the journal name in case that’s not where it’s ultimately published (to avoid confusion).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98FF3E" w15:done="0"/>
  <w15:commentEx w15:paraId="3084BB0A" w15:done="0"/>
  <w15:commentEx w15:paraId="6F0831C4" w15:done="0"/>
  <w15:commentEx w15:paraId="4D75EFD2" w15:paraIdParent="6F0831C4" w15:done="0"/>
  <w15:commentEx w15:paraId="35813410" w15:done="0"/>
  <w15:commentEx w15:paraId="286A22D1" w15:done="0"/>
  <w15:commentEx w15:paraId="0AC67416" w15:done="0"/>
  <w15:commentEx w15:paraId="54C7A991" w15:done="0"/>
  <w15:commentEx w15:paraId="2A75B481" w15:done="0"/>
  <w15:commentEx w15:paraId="009A776F" w15:done="0"/>
  <w15:commentEx w15:paraId="45A8BAC6" w15:done="0"/>
  <w15:commentEx w15:paraId="0CDCB0EC" w15:paraIdParent="45A8BAC6" w15:done="0"/>
  <w15:commentEx w15:paraId="6405B721" w15:done="0"/>
  <w15:commentEx w15:paraId="722BBE42" w15:done="0"/>
  <w15:commentEx w15:paraId="47CB684F" w15:paraIdParent="722BBE42" w15:done="0"/>
  <w15:commentEx w15:paraId="213EBE93" w15:done="0"/>
  <w15:commentEx w15:paraId="3CBE7D24" w15:done="0"/>
  <w15:commentEx w15:paraId="72D3A837" w15:paraIdParent="3CBE7D24" w15:done="0"/>
  <w15:commentEx w15:paraId="08442215" w15:done="0"/>
  <w15:commentEx w15:paraId="38DC34E7" w15:paraIdParent="08442215" w15:done="0"/>
  <w15:commentEx w15:paraId="48CC4F43" w15:done="0"/>
  <w15:commentEx w15:paraId="48DCA72A" w15:done="0"/>
  <w15:commentEx w15:paraId="5405E35A" w15:done="0"/>
  <w15:commentEx w15:paraId="00EFDF85" w15:done="0"/>
  <w15:commentEx w15:paraId="66EABF67" w15:paraIdParent="00EFDF85" w15:done="0"/>
  <w15:commentEx w15:paraId="7E8C9DD9" w15:done="0"/>
  <w15:commentEx w15:paraId="65F05F40" w15:done="0"/>
  <w15:commentEx w15:paraId="2ACB1EB2" w15:paraIdParent="65F05F40" w15:done="0"/>
  <w15:commentEx w15:paraId="2C20A6C8" w15:done="0"/>
  <w15:commentEx w15:paraId="74638D47" w15:paraIdParent="2C20A6C8" w15:done="0"/>
  <w15:commentEx w15:paraId="6F2CF841" w15:done="0"/>
  <w15:commentEx w15:paraId="5E3F80FC" w15:paraIdParent="6F2CF841" w15:done="0"/>
  <w15:commentEx w15:paraId="1B159D64" w15:done="0"/>
  <w15:commentEx w15:paraId="2743C611" w15:done="0"/>
  <w15:commentEx w15:paraId="562E9854" w15:done="0"/>
  <w15:commentEx w15:paraId="35A27BC1" w15:done="0"/>
  <w15:commentEx w15:paraId="2826E516" w15:done="0"/>
  <w15:commentEx w15:paraId="772F4A64" w15:done="0"/>
  <w15:commentEx w15:paraId="4F168D73" w15:done="0"/>
  <w15:commentEx w15:paraId="2F3D4254" w15:done="0"/>
  <w15:commentEx w15:paraId="5C266A47" w15:done="0"/>
  <w15:commentEx w15:paraId="3F21D36F" w15:done="0"/>
  <w15:commentEx w15:paraId="76694F18" w15:paraIdParent="3F21D36F" w15:done="0"/>
  <w15:commentEx w15:paraId="0FB917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2146AC" w14:textId="77777777" w:rsidR="004361B2" w:rsidRDefault="004361B2" w:rsidP="001D06FC">
      <w:pPr>
        <w:spacing w:after="0"/>
      </w:pPr>
      <w:r>
        <w:separator/>
      </w:r>
    </w:p>
  </w:endnote>
  <w:endnote w:type="continuationSeparator" w:id="0">
    <w:p w14:paraId="55B4C08B" w14:textId="77777777" w:rsidR="004361B2" w:rsidRDefault="004361B2" w:rsidP="001D06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393384"/>
      <w:docPartObj>
        <w:docPartGallery w:val="Page Numbers (Bottom of Page)"/>
        <w:docPartUnique/>
      </w:docPartObj>
    </w:sdtPr>
    <w:sdtEndPr>
      <w:rPr>
        <w:noProof/>
      </w:rPr>
    </w:sdtEndPr>
    <w:sdtContent>
      <w:p w14:paraId="72CBF414" w14:textId="77777777" w:rsidR="00130E08" w:rsidRDefault="00130E08">
        <w:pPr>
          <w:pStyle w:val="Footer"/>
          <w:jc w:val="center"/>
        </w:pPr>
        <w:r>
          <w:fldChar w:fldCharType="begin"/>
        </w:r>
        <w:r>
          <w:instrText xml:space="preserve"> PAGE   \* MERGEFORMAT </w:instrText>
        </w:r>
        <w:r>
          <w:fldChar w:fldCharType="separate"/>
        </w:r>
        <w:r w:rsidR="00914893">
          <w:rPr>
            <w:noProof/>
          </w:rPr>
          <w:t>22</w:t>
        </w:r>
        <w:r>
          <w:rPr>
            <w:noProof/>
          </w:rPr>
          <w:fldChar w:fldCharType="end"/>
        </w:r>
      </w:p>
    </w:sdtContent>
  </w:sdt>
  <w:p w14:paraId="155F93A9" w14:textId="77777777" w:rsidR="00130E08" w:rsidRDefault="00130E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D51D0A" w14:textId="77777777" w:rsidR="004361B2" w:rsidRDefault="004361B2" w:rsidP="001D06FC">
      <w:pPr>
        <w:spacing w:after="0"/>
      </w:pPr>
      <w:r>
        <w:separator/>
      </w:r>
    </w:p>
  </w:footnote>
  <w:footnote w:type="continuationSeparator" w:id="0">
    <w:p w14:paraId="6189FF25" w14:textId="77777777" w:rsidR="004361B2" w:rsidRDefault="004361B2" w:rsidP="001D06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7687F"/>
    <w:multiLevelType w:val="hybridMultilevel"/>
    <w:tmpl w:val="62A2592C"/>
    <w:lvl w:ilvl="0" w:tplc="A2F65BC0">
      <w:start w:val="1"/>
      <w:numFmt w:val="decimal"/>
      <w:pStyle w:val="Heading2"/>
      <w:lvlText w:val="%1."/>
      <w:lvlJc w:val="left"/>
      <w:pPr>
        <w:snapToGrid w:val="0"/>
        <w:ind w:left="720" w:hanging="360"/>
      </w:pPr>
      <w:rPr>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1E902CC"/>
    <w:multiLevelType w:val="hybridMultilevel"/>
    <w:tmpl w:val="CE506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EB53CAC"/>
    <w:multiLevelType w:val="hybridMultilevel"/>
    <w:tmpl w:val="8FDA340A"/>
    <w:lvl w:ilvl="0" w:tplc="138C3F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AC11C2"/>
    <w:multiLevelType w:val="hybridMultilevel"/>
    <w:tmpl w:val="22DCABB6"/>
    <w:lvl w:ilvl="0" w:tplc="20C0E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EF32112"/>
    <w:multiLevelType w:val="hybridMultilevel"/>
    <w:tmpl w:val="D8969DF6"/>
    <w:lvl w:ilvl="0" w:tplc="A71E9A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5"/>
  </w:num>
  <w:num w:numId="5">
    <w:abstractNumId w:val="0"/>
  </w:num>
  <w:num w:numId="6">
    <w:abstractNumId w:val="6"/>
  </w:num>
  <w:num w:numId="7">
    <w:abstractNumId w:val="4"/>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6FC"/>
    <w:rsid w:val="00000890"/>
    <w:rsid w:val="000031CD"/>
    <w:rsid w:val="00010E42"/>
    <w:rsid w:val="00011A86"/>
    <w:rsid w:val="0002273A"/>
    <w:rsid w:val="000312BB"/>
    <w:rsid w:val="00031C26"/>
    <w:rsid w:val="0003248C"/>
    <w:rsid w:val="000507E4"/>
    <w:rsid w:val="00053C94"/>
    <w:rsid w:val="0005412E"/>
    <w:rsid w:val="00075565"/>
    <w:rsid w:val="000847DB"/>
    <w:rsid w:val="0009200F"/>
    <w:rsid w:val="000A5644"/>
    <w:rsid w:val="000C1A65"/>
    <w:rsid w:val="000C1B4E"/>
    <w:rsid w:val="000D081E"/>
    <w:rsid w:val="000D401D"/>
    <w:rsid w:val="000E527D"/>
    <w:rsid w:val="000E551B"/>
    <w:rsid w:val="000F0D2C"/>
    <w:rsid w:val="000F33C7"/>
    <w:rsid w:val="001044B4"/>
    <w:rsid w:val="00105F64"/>
    <w:rsid w:val="00120EE0"/>
    <w:rsid w:val="001248F5"/>
    <w:rsid w:val="00127E15"/>
    <w:rsid w:val="00130E08"/>
    <w:rsid w:val="0016588D"/>
    <w:rsid w:val="00187679"/>
    <w:rsid w:val="001901CD"/>
    <w:rsid w:val="00190763"/>
    <w:rsid w:val="00191692"/>
    <w:rsid w:val="00194078"/>
    <w:rsid w:val="00194D82"/>
    <w:rsid w:val="001951F4"/>
    <w:rsid w:val="001A1327"/>
    <w:rsid w:val="001A2069"/>
    <w:rsid w:val="001A6ADC"/>
    <w:rsid w:val="001B15C9"/>
    <w:rsid w:val="001B56FA"/>
    <w:rsid w:val="001B5F5D"/>
    <w:rsid w:val="001B77E6"/>
    <w:rsid w:val="001C0ABB"/>
    <w:rsid w:val="001D06FC"/>
    <w:rsid w:val="0021782B"/>
    <w:rsid w:val="00217E98"/>
    <w:rsid w:val="00224D90"/>
    <w:rsid w:val="00235FE3"/>
    <w:rsid w:val="00237164"/>
    <w:rsid w:val="00243CA8"/>
    <w:rsid w:val="00252009"/>
    <w:rsid w:val="00255077"/>
    <w:rsid w:val="00255238"/>
    <w:rsid w:val="00274AEE"/>
    <w:rsid w:val="002774FE"/>
    <w:rsid w:val="002B2192"/>
    <w:rsid w:val="002C6437"/>
    <w:rsid w:val="002D71CA"/>
    <w:rsid w:val="002E4F9F"/>
    <w:rsid w:val="002F7A4D"/>
    <w:rsid w:val="00300E75"/>
    <w:rsid w:val="00301E3D"/>
    <w:rsid w:val="00305B71"/>
    <w:rsid w:val="00317C15"/>
    <w:rsid w:val="00321765"/>
    <w:rsid w:val="00323753"/>
    <w:rsid w:val="003248B7"/>
    <w:rsid w:val="00324F85"/>
    <w:rsid w:val="00332DA1"/>
    <w:rsid w:val="003331B8"/>
    <w:rsid w:val="003479CF"/>
    <w:rsid w:val="003536DF"/>
    <w:rsid w:val="003543FB"/>
    <w:rsid w:val="00365751"/>
    <w:rsid w:val="00376CAB"/>
    <w:rsid w:val="0038280E"/>
    <w:rsid w:val="00384906"/>
    <w:rsid w:val="00387C92"/>
    <w:rsid w:val="003905BE"/>
    <w:rsid w:val="003A703C"/>
    <w:rsid w:val="003A70A4"/>
    <w:rsid w:val="003A7847"/>
    <w:rsid w:val="003B0C6C"/>
    <w:rsid w:val="003C7780"/>
    <w:rsid w:val="003E109B"/>
    <w:rsid w:val="003E51FA"/>
    <w:rsid w:val="003E544B"/>
    <w:rsid w:val="003E6BF7"/>
    <w:rsid w:val="003F06A5"/>
    <w:rsid w:val="003F351E"/>
    <w:rsid w:val="003F5FDA"/>
    <w:rsid w:val="00403D98"/>
    <w:rsid w:val="00410110"/>
    <w:rsid w:val="00426033"/>
    <w:rsid w:val="00427210"/>
    <w:rsid w:val="00435FD5"/>
    <w:rsid w:val="004361B2"/>
    <w:rsid w:val="00441C13"/>
    <w:rsid w:val="0044653D"/>
    <w:rsid w:val="004478CD"/>
    <w:rsid w:val="00453FEE"/>
    <w:rsid w:val="00467119"/>
    <w:rsid w:val="00467407"/>
    <w:rsid w:val="0048291C"/>
    <w:rsid w:val="00483D4A"/>
    <w:rsid w:val="00492403"/>
    <w:rsid w:val="004975E3"/>
    <w:rsid w:val="004A0898"/>
    <w:rsid w:val="004A755F"/>
    <w:rsid w:val="004A7C2D"/>
    <w:rsid w:val="004B0958"/>
    <w:rsid w:val="004B2B24"/>
    <w:rsid w:val="004B5AD5"/>
    <w:rsid w:val="004D04DF"/>
    <w:rsid w:val="004D2052"/>
    <w:rsid w:val="004E3242"/>
    <w:rsid w:val="004E3788"/>
    <w:rsid w:val="004F2891"/>
    <w:rsid w:val="004F3FFC"/>
    <w:rsid w:val="004F648B"/>
    <w:rsid w:val="00500D30"/>
    <w:rsid w:val="00507312"/>
    <w:rsid w:val="00510A77"/>
    <w:rsid w:val="005110C9"/>
    <w:rsid w:val="00512B2A"/>
    <w:rsid w:val="00516F82"/>
    <w:rsid w:val="005271B3"/>
    <w:rsid w:val="00530059"/>
    <w:rsid w:val="00530730"/>
    <w:rsid w:val="00532805"/>
    <w:rsid w:val="00536A16"/>
    <w:rsid w:val="00543FF6"/>
    <w:rsid w:val="005648B5"/>
    <w:rsid w:val="0058542C"/>
    <w:rsid w:val="00585D6B"/>
    <w:rsid w:val="0059092E"/>
    <w:rsid w:val="0059167E"/>
    <w:rsid w:val="00592AC4"/>
    <w:rsid w:val="005A5CFB"/>
    <w:rsid w:val="005B251B"/>
    <w:rsid w:val="005C1C2A"/>
    <w:rsid w:val="005C46CA"/>
    <w:rsid w:val="005E6AE7"/>
    <w:rsid w:val="005E7EC7"/>
    <w:rsid w:val="005F5683"/>
    <w:rsid w:val="005F7930"/>
    <w:rsid w:val="00605D7D"/>
    <w:rsid w:val="006116D8"/>
    <w:rsid w:val="00613A11"/>
    <w:rsid w:val="00613AD8"/>
    <w:rsid w:val="00627C01"/>
    <w:rsid w:val="00632EA5"/>
    <w:rsid w:val="006419FD"/>
    <w:rsid w:val="00643F43"/>
    <w:rsid w:val="006560FF"/>
    <w:rsid w:val="00663138"/>
    <w:rsid w:val="00666BAE"/>
    <w:rsid w:val="00672177"/>
    <w:rsid w:val="00683625"/>
    <w:rsid w:val="00684FC8"/>
    <w:rsid w:val="0069271B"/>
    <w:rsid w:val="0069498E"/>
    <w:rsid w:val="006B504D"/>
    <w:rsid w:val="006C4A51"/>
    <w:rsid w:val="006D01C1"/>
    <w:rsid w:val="006E174D"/>
    <w:rsid w:val="006E41F2"/>
    <w:rsid w:val="006F6FC5"/>
    <w:rsid w:val="00702627"/>
    <w:rsid w:val="00706037"/>
    <w:rsid w:val="0071212F"/>
    <w:rsid w:val="007240CF"/>
    <w:rsid w:val="007274EA"/>
    <w:rsid w:val="007340AE"/>
    <w:rsid w:val="007373D0"/>
    <w:rsid w:val="00737728"/>
    <w:rsid w:val="00740268"/>
    <w:rsid w:val="00760CB9"/>
    <w:rsid w:val="00790D87"/>
    <w:rsid w:val="0079107B"/>
    <w:rsid w:val="00791691"/>
    <w:rsid w:val="00795CE7"/>
    <w:rsid w:val="0079626C"/>
    <w:rsid w:val="00796908"/>
    <w:rsid w:val="007B15F3"/>
    <w:rsid w:val="007B386A"/>
    <w:rsid w:val="007B431B"/>
    <w:rsid w:val="007D0434"/>
    <w:rsid w:val="007D1D89"/>
    <w:rsid w:val="007E03D8"/>
    <w:rsid w:val="007E1F66"/>
    <w:rsid w:val="007E4597"/>
    <w:rsid w:val="007F4363"/>
    <w:rsid w:val="007F4AF8"/>
    <w:rsid w:val="007F6654"/>
    <w:rsid w:val="008012ED"/>
    <w:rsid w:val="00821A4E"/>
    <w:rsid w:val="008232FA"/>
    <w:rsid w:val="008332E1"/>
    <w:rsid w:val="00836058"/>
    <w:rsid w:val="008629FF"/>
    <w:rsid w:val="00873234"/>
    <w:rsid w:val="0089277C"/>
    <w:rsid w:val="00893EF8"/>
    <w:rsid w:val="00894CEE"/>
    <w:rsid w:val="008A1479"/>
    <w:rsid w:val="008A2C7E"/>
    <w:rsid w:val="008A4826"/>
    <w:rsid w:val="008B2558"/>
    <w:rsid w:val="008C0F6B"/>
    <w:rsid w:val="008C12A8"/>
    <w:rsid w:val="008D4280"/>
    <w:rsid w:val="008F0178"/>
    <w:rsid w:val="008F3A89"/>
    <w:rsid w:val="009101F3"/>
    <w:rsid w:val="00913C75"/>
    <w:rsid w:val="00914893"/>
    <w:rsid w:val="00925EF1"/>
    <w:rsid w:val="009334E7"/>
    <w:rsid w:val="00941C28"/>
    <w:rsid w:val="0095261C"/>
    <w:rsid w:val="00960444"/>
    <w:rsid w:val="009611DD"/>
    <w:rsid w:val="00962D94"/>
    <w:rsid w:val="00967E06"/>
    <w:rsid w:val="00977788"/>
    <w:rsid w:val="00984C5A"/>
    <w:rsid w:val="00992A46"/>
    <w:rsid w:val="009938C2"/>
    <w:rsid w:val="009A4D6F"/>
    <w:rsid w:val="009B5BA0"/>
    <w:rsid w:val="009C6031"/>
    <w:rsid w:val="009D59C6"/>
    <w:rsid w:val="009E5CB9"/>
    <w:rsid w:val="009F26AF"/>
    <w:rsid w:val="009F28AB"/>
    <w:rsid w:val="00A00DA9"/>
    <w:rsid w:val="00A15FEF"/>
    <w:rsid w:val="00A16E87"/>
    <w:rsid w:val="00A41702"/>
    <w:rsid w:val="00A47F75"/>
    <w:rsid w:val="00A67D57"/>
    <w:rsid w:val="00A97C47"/>
    <w:rsid w:val="00AA3047"/>
    <w:rsid w:val="00AB727F"/>
    <w:rsid w:val="00AD202F"/>
    <w:rsid w:val="00AD3913"/>
    <w:rsid w:val="00AF2032"/>
    <w:rsid w:val="00AF3E04"/>
    <w:rsid w:val="00AF5C1B"/>
    <w:rsid w:val="00B00448"/>
    <w:rsid w:val="00B03D61"/>
    <w:rsid w:val="00B224D9"/>
    <w:rsid w:val="00B2473D"/>
    <w:rsid w:val="00B27244"/>
    <w:rsid w:val="00B3313E"/>
    <w:rsid w:val="00B37BCF"/>
    <w:rsid w:val="00B40D50"/>
    <w:rsid w:val="00B51EBE"/>
    <w:rsid w:val="00B525BB"/>
    <w:rsid w:val="00B77F3E"/>
    <w:rsid w:val="00BA328A"/>
    <w:rsid w:val="00BA37C2"/>
    <w:rsid w:val="00BB635E"/>
    <w:rsid w:val="00BB7C4C"/>
    <w:rsid w:val="00BC0931"/>
    <w:rsid w:val="00BC1102"/>
    <w:rsid w:val="00BC46A8"/>
    <w:rsid w:val="00BD29FC"/>
    <w:rsid w:val="00BE3D9E"/>
    <w:rsid w:val="00BE533D"/>
    <w:rsid w:val="00BF3267"/>
    <w:rsid w:val="00BF5E5D"/>
    <w:rsid w:val="00C11A3D"/>
    <w:rsid w:val="00C13905"/>
    <w:rsid w:val="00C14181"/>
    <w:rsid w:val="00C24630"/>
    <w:rsid w:val="00C31865"/>
    <w:rsid w:val="00C32918"/>
    <w:rsid w:val="00C43055"/>
    <w:rsid w:val="00C507A2"/>
    <w:rsid w:val="00C6244C"/>
    <w:rsid w:val="00C64F12"/>
    <w:rsid w:val="00C657C9"/>
    <w:rsid w:val="00C70A54"/>
    <w:rsid w:val="00C7606F"/>
    <w:rsid w:val="00C803BD"/>
    <w:rsid w:val="00C81E34"/>
    <w:rsid w:val="00C82C5E"/>
    <w:rsid w:val="00C843C3"/>
    <w:rsid w:val="00C922C9"/>
    <w:rsid w:val="00CA1238"/>
    <w:rsid w:val="00CA30A5"/>
    <w:rsid w:val="00CB0118"/>
    <w:rsid w:val="00CB667C"/>
    <w:rsid w:val="00CD0884"/>
    <w:rsid w:val="00CF6333"/>
    <w:rsid w:val="00CF6C3C"/>
    <w:rsid w:val="00D00184"/>
    <w:rsid w:val="00D00860"/>
    <w:rsid w:val="00D2166B"/>
    <w:rsid w:val="00D219F8"/>
    <w:rsid w:val="00D3227C"/>
    <w:rsid w:val="00D34519"/>
    <w:rsid w:val="00D3615A"/>
    <w:rsid w:val="00D57F11"/>
    <w:rsid w:val="00D6121A"/>
    <w:rsid w:val="00D63954"/>
    <w:rsid w:val="00D6576F"/>
    <w:rsid w:val="00D65F65"/>
    <w:rsid w:val="00D80EEB"/>
    <w:rsid w:val="00D92AC9"/>
    <w:rsid w:val="00D96F49"/>
    <w:rsid w:val="00DA3790"/>
    <w:rsid w:val="00DB0A54"/>
    <w:rsid w:val="00DB0F97"/>
    <w:rsid w:val="00DB4700"/>
    <w:rsid w:val="00DC3CC8"/>
    <w:rsid w:val="00DC642E"/>
    <w:rsid w:val="00DD1D08"/>
    <w:rsid w:val="00DD3EFC"/>
    <w:rsid w:val="00DE0467"/>
    <w:rsid w:val="00DE3BA2"/>
    <w:rsid w:val="00DF218E"/>
    <w:rsid w:val="00DF24E9"/>
    <w:rsid w:val="00E11903"/>
    <w:rsid w:val="00E13FC7"/>
    <w:rsid w:val="00E26E2F"/>
    <w:rsid w:val="00E30DA0"/>
    <w:rsid w:val="00E51D2D"/>
    <w:rsid w:val="00E56348"/>
    <w:rsid w:val="00E62CBE"/>
    <w:rsid w:val="00E6776F"/>
    <w:rsid w:val="00E7476E"/>
    <w:rsid w:val="00E86AAE"/>
    <w:rsid w:val="00E906C2"/>
    <w:rsid w:val="00EA173F"/>
    <w:rsid w:val="00EA2230"/>
    <w:rsid w:val="00EA47F4"/>
    <w:rsid w:val="00EA5B74"/>
    <w:rsid w:val="00EB328C"/>
    <w:rsid w:val="00EB3EE4"/>
    <w:rsid w:val="00EC0C46"/>
    <w:rsid w:val="00EC193B"/>
    <w:rsid w:val="00EC7083"/>
    <w:rsid w:val="00ED5038"/>
    <w:rsid w:val="00EE380A"/>
    <w:rsid w:val="00F00EAA"/>
    <w:rsid w:val="00F123EA"/>
    <w:rsid w:val="00F20F66"/>
    <w:rsid w:val="00F21737"/>
    <w:rsid w:val="00F26555"/>
    <w:rsid w:val="00F409A8"/>
    <w:rsid w:val="00F4287C"/>
    <w:rsid w:val="00F61A17"/>
    <w:rsid w:val="00F6478E"/>
    <w:rsid w:val="00F76EB5"/>
    <w:rsid w:val="00F85601"/>
    <w:rsid w:val="00FB574C"/>
    <w:rsid w:val="00FC1402"/>
    <w:rsid w:val="00FC6BD7"/>
    <w:rsid w:val="00FD28C0"/>
    <w:rsid w:val="00FD6F29"/>
    <w:rsid w:val="00FD7A98"/>
    <w:rsid w:val="00FE6D43"/>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C724"/>
  <w15:chartTrackingRefBased/>
  <w15:docId w15:val="{E783F09F-AE8B-4ACC-9FA6-97C5CCB8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D6F"/>
    <w:pPr>
      <w:spacing w:after="80" w:line="240" w:lineRule="auto"/>
    </w:pPr>
    <w:rPr>
      <w:rFonts w:ascii="Times" w:eastAsiaTheme="minorHAnsi" w:hAnsi="Times"/>
      <w:sz w:val="24"/>
    </w:rPr>
  </w:style>
  <w:style w:type="paragraph" w:styleId="Heading1">
    <w:name w:val="heading 1"/>
    <w:aliases w:val="Part"/>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semiHidden/>
    <w:unhideWhenUsed/>
    <w:qFormat/>
    <w:rsid w:val="001D06FC"/>
    <w:pPr>
      <w:keepNext/>
      <w:keepLines/>
      <w:numPr>
        <w:numId w:val="1"/>
      </w:numPr>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D06FC"/>
    <w:pPr>
      <w:keepNext/>
      <w:keepLines/>
      <w:spacing w:before="40" w:after="0"/>
      <w:outlineLvl w:val="2"/>
    </w:pPr>
    <w:rPr>
      <w:rFonts w:eastAsiaTheme="majorEastAsia" w:cstheme="majorBidi"/>
      <w: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Heading1"/>
    <w:link w:val="Heading1Char0"/>
    <w:qFormat/>
    <w:rsid w:val="00D80EEB"/>
    <w:rPr>
      <w:rFonts w:ascii="Calibri" w:hAnsi="Calibri"/>
      <w:b/>
      <w:color w:val="1F4E79" w:themeColor="accent1" w:themeShade="80"/>
      <w:sz w:val="28"/>
    </w:rPr>
  </w:style>
  <w:style w:type="character" w:customStyle="1" w:styleId="Heading1Char0">
    <w:name w:val="Heading1 Char"/>
    <w:basedOn w:val="DefaultParagraphFont"/>
    <w:link w:val="Heading10"/>
    <w:rsid w:val="00237164"/>
    <w:rPr>
      <w:rFonts w:ascii="Calibri" w:eastAsiaTheme="majorEastAsia" w:hAnsi="Calibri" w:cstheme="majorBidi"/>
      <w:b/>
      <w:color w:val="1F4E79" w:themeColor="accent1" w:themeShade="80"/>
      <w:sz w:val="28"/>
      <w:szCs w:val="32"/>
    </w:rPr>
  </w:style>
  <w:style w:type="paragraph" w:customStyle="1" w:styleId="Heading20">
    <w:name w:val="Heading2"/>
    <w:basedOn w:val="Heading2"/>
    <w:link w:val="Heading2Char0"/>
    <w:qFormat/>
    <w:rsid w:val="00D80EEB"/>
    <w:pPr>
      <w:numPr>
        <w:numId w:val="0"/>
      </w:numPr>
    </w:pPr>
    <w:rPr>
      <w:rFonts w:ascii="Calibri" w:hAnsi="Calibri"/>
      <w:b/>
      <w:color w:val="0070C0"/>
      <w:sz w:val="26"/>
    </w:rPr>
  </w:style>
  <w:style w:type="character" w:customStyle="1" w:styleId="Heading2Char0">
    <w:name w:val="Heading2 Char"/>
    <w:basedOn w:val="Heading1Char0"/>
    <w:link w:val="Heading20"/>
    <w:rsid w:val="00237164"/>
    <w:rPr>
      <w:rFonts w:ascii="Calibri" w:eastAsiaTheme="majorEastAsia" w:hAnsi="Calibri" w:cstheme="majorBidi"/>
      <w:b/>
      <w:color w:val="0070C0"/>
      <w:sz w:val="26"/>
      <w:szCs w:val="26"/>
    </w:rPr>
  </w:style>
  <w:style w:type="paragraph" w:customStyle="1" w:styleId="Heading30">
    <w:name w:val="Heading3"/>
    <w:basedOn w:val="Heading3"/>
    <w:link w:val="Heading3Char0"/>
    <w:qFormat/>
    <w:rsid w:val="00512B2A"/>
    <w:rPr>
      <w:rFonts w:ascii="Calibri" w:hAnsi="Calibri"/>
      <w:b/>
      <w:color w:val="0070C0"/>
    </w:rPr>
  </w:style>
  <w:style w:type="character" w:customStyle="1" w:styleId="Heading3Char0">
    <w:name w:val="Heading3 Char"/>
    <w:basedOn w:val="Heading2Char0"/>
    <w:link w:val="Heading30"/>
    <w:rsid w:val="00237164"/>
    <w:rPr>
      <w:rFonts w:ascii="Calibri" w:eastAsiaTheme="majorEastAsia" w:hAnsi="Calibri" w:cstheme="majorBidi"/>
      <w:b/>
      <w:i/>
      <w:color w:val="0070C0"/>
      <w:sz w:val="24"/>
      <w:szCs w:val="24"/>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aliases w:val="Part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semiHidden/>
    <w:rsid w:val="001D06FC"/>
    <w:rPr>
      <w:rFonts w:ascii="Cambria" w:eastAsiaTheme="majorEastAsia" w:hAnsi="Cambria" w:cstheme="majorBidi"/>
      <w:color w:val="2E74B5" w:themeColor="accent1" w:themeShade="BF"/>
      <w:sz w:val="24"/>
      <w:szCs w:val="26"/>
    </w:rPr>
  </w:style>
  <w:style w:type="character" w:customStyle="1" w:styleId="Heading3Char">
    <w:name w:val="Heading 3 Char"/>
    <w:basedOn w:val="DefaultParagraphFont"/>
    <w:link w:val="Heading3"/>
    <w:uiPriority w:val="9"/>
    <w:semiHidden/>
    <w:rsid w:val="001D06FC"/>
    <w:rPr>
      <w:rFonts w:ascii="Cambria" w:eastAsiaTheme="majorEastAsia" w:hAnsi="Cambria" w:cstheme="majorBidi"/>
      <w:i/>
      <w:color w:val="1F4D78" w:themeColor="accent1" w:themeShade="7F"/>
      <w:sz w:val="24"/>
      <w:szCs w:val="24"/>
    </w:rPr>
  </w:style>
  <w:style w:type="character" w:styleId="Hyperlink">
    <w:name w:val="Hyperlink"/>
    <w:basedOn w:val="DefaultParagraphFont"/>
    <w:uiPriority w:val="99"/>
    <w:semiHidden/>
    <w:unhideWhenUsed/>
    <w:rsid w:val="001D06FC"/>
    <w:rPr>
      <w:color w:val="0563C1" w:themeColor="hyperlink"/>
      <w:u w:val="single"/>
    </w:rPr>
  </w:style>
  <w:style w:type="paragraph" w:styleId="NormalWeb">
    <w:name w:val="Normal (Web)"/>
    <w:basedOn w:val="Normal"/>
    <w:uiPriority w:val="99"/>
    <w:unhideWhenUsed/>
    <w:rsid w:val="001D06FC"/>
    <w:pPr>
      <w:spacing w:before="100" w:beforeAutospacing="1" w:after="100" w:afterAutospacing="1"/>
    </w:pPr>
    <w:rPr>
      <w:rFonts w:ascii="Times New Roman" w:eastAsiaTheme="minorEastAsia" w:hAnsi="Times New Roman" w:cs="Times New Roman"/>
      <w:szCs w:val="24"/>
    </w:rPr>
  </w:style>
  <w:style w:type="paragraph" w:styleId="Caption">
    <w:name w:val="caption"/>
    <w:basedOn w:val="Normal"/>
    <w:next w:val="Normal"/>
    <w:uiPriority w:val="35"/>
    <w:unhideWhenUsed/>
    <w:qFormat/>
    <w:rsid w:val="001D06FC"/>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locked/>
    <w:rsid w:val="001D06FC"/>
    <w:rPr>
      <w:rFonts w:ascii="Cambria" w:hAnsi="Cambria"/>
      <w:sz w:val="24"/>
    </w:rPr>
  </w:style>
  <w:style w:type="paragraph" w:styleId="ListParagraph">
    <w:name w:val="List Paragraph"/>
    <w:basedOn w:val="Normal"/>
    <w:link w:val="ListParagraphChar"/>
    <w:uiPriority w:val="34"/>
    <w:qFormat/>
    <w:rsid w:val="001D06FC"/>
    <w:pPr>
      <w:ind w:left="720"/>
      <w:contextualSpacing/>
    </w:pPr>
    <w:rPr>
      <w:rFonts w:eastAsia="Times New Roman"/>
    </w:rPr>
  </w:style>
  <w:style w:type="table" w:styleId="TableGrid">
    <w:name w:val="Table Grid"/>
    <w:basedOn w:val="TableNormal"/>
    <w:uiPriority w:val="59"/>
    <w:rsid w:val="001D06FC"/>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ralReefsTitle">
    <w:name w:val="Coral Reefs Title"/>
    <w:basedOn w:val="Normal"/>
    <w:rsid w:val="001D06FC"/>
    <w:pPr>
      <w:spacing w:after="200" w:line="480" w:lineRule="auto"/>
      <w:jc w:val="center"/>
    </w:pPr>
    <w:rPr>
      <w:rFonts w:eastAsiaTheme="minorEastAsia"/>
      <w:b/>
    </w:rPr>
  </w:style>
  <w:style w:type="paragraph" w:styleId="Header">
    <w:name w:val="header"/>
    <w:basedOn w:val="Normal"/>
    <w:link w:val="HeaderChar"/>
    <w:uiPriority w:val="99"/>
    <w:unhideWhenUsed/>
    <w:rsid w:val="001D06FC"/>
    <w:pPr>
      <w:tabs>
        <w:tab w:val="center" w:pos="4680"/>
        <w:tab w:val="right" w:pos="9360"/>
      </w:tabs>
      <w:spacing w:after="0"/>
    </w:pPr>
  </w:style>
  <w:style w:type="character" w:customStyle="1" w:styleId="HeaderChar">
    <w:name w:val="Header Char"/>
    <w:basedOn w:val="DefaultParagraphFont"/>
    <w:link w:val="Header"/>
    <w:uiPriority w:val="99"/>
    <w:rsid w:val="001D06FC"/>
    <w:rPr>
      <w:rFonts w:ascii="Cambria" w:eastAsiaTheme="minorHAnsi" w:hAnsi="Cambria"/>
      <w:sz w:val="24"/>
    </w:rPr>
  </w:style>
  <w:style w:type="paragraph" w:styleId="Footer">
    <w:name w:val="footer"/>
    <w:basedOn w:val="Normal"/>
    <w:link w:val="FooterChar"/>
    <w:uiPriority w:val="99"/>
    <w:unhideWhenUsed/>
    <w:rsid w:val="001D06FC"/>
    <w:pPr>
      <w:tabs>
        <w:tab w:val="center" w:pos="4680"/>
        <w:tab w:val="right" w:pos="9360"/>
      </w:tabs>
      <w:spacing w:after="0"/>
    </w:pPr>
  </w:style>
  <w:style w:type="character" w:customStyle="1" w:styleId="FooterChar">
    <w:name w:val="Footer Char"/>
    <w:basedOn w:val="DefaultParagraphFont"/>
    <w:link w:val="Footer"/>
    <w:uiPriority w:val="99"/>
    <w:rsid w:val="001D06FC"/>
    <w:rPr>
      <w:rFonts w:ascii="Cambria" w:eastAsiaTheme="minorHAnsi" w:hAnsi="Cambria"/>
      <w:sz w:val="24"/>
    </w:rPr>
  </w:style>
  <w:style w:type="character" w:styleId="LineNumber">
    <w:name w:val="line number"/>
    <w:basedOn w:val="DefaultParagraphFont"/>
    <w:uiPriority w:val="99"/>
    <w:semiHidden/>
    <w:unhideWhenUsed/>
    <w:rsid w:val="001D06FC"/>
  </w:style>
  <w:style w:type="paragraph" w:customStyle="1" w:styleId="HeadingCR1">
    <w:name w:val="Heading CR1"/>
    <w:basedOn w:val="Heading1"/>
    <w:uiPriority w:val="1"/>
    <w:qFormat/>
    <w:rsid w:val="001D06FC"/>
    <w:pPr>
      <w:spacing w:before="480" w:after="0" w:line="480" w:lineRule="auto"/>
    </w:pPr>
    <w:rPr>
      <w:rFonts w:ascii="Times" w:hAnsi="Times"/>
      <w:b/>
      <w:bCs/>
      <w:color w:val="000000"/>
      <w:sz w:val="24"/>
      <w:szCs w:val="28"/>
    </w:rPr>
  </w:style>
  <w:style w:type="paragraph" w:customStyle="1" w:styleId="HeadingCR2">
    <w:name w:val="Heading CR2"/>
    <w:basedOn w:val="Heading2"/>
    <w:rsid w:val="00AF3E04"/>
    <w:pPr>
      <w:numPr>
        <w:numId w:val="0"/>
      </w:numPr>
      <w:snapToGrid/>
      <w:spacing w:before="0" w:line="480" w:lineRule="auto"/>
    </w:pPr>
    <w:rPr>
      <w:b/>
      <w:bCs/>
      <w:color w:val="000000"/>
    </w:rPr>
  </w:style>
  <w:style w:type="paragraph" w:styleId="CommentText">
    <w:name w:val="annotation text"/>
    <w:basedOn w:val="Normal"/>
    <w:link w:val="CommentTextChar"/>
    <w:uiPriority w:val="99"/>
    <w:semiHidden/>
    <w:unhideWhenUsed/>
    <w:rsid w:val="008012ED"/>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012ED"/>
    <w:rPr>
      <w:rFonts w:eastAsiaTheme="minorHAnsi"/>
      <w:sz w:val="20"/>
      <w:szCs w:val="20"/>
    </w:rPr>
  </w:style>
  <w:style w:type="character" w:styleId="CommentReference">
    <w:name w:val="annotation reference"/>
    <w:basedOn w:val="DefaultParagraphFont"/>
    <w:uiPriority w:val="99"/>
    <w:semiHidden/>
    <w:unhideWhenUsed/>
    <w:rsid w:val="008012ED"/>
    <w:rPr>
      <w:sz w:val="16"/>
      <w:szCs w:val="16"/>
    </w:rPr>
  </w:style>
  <w:style w:type="paragraph" w:styleId="BalloonText">
    <w:name w:val="Balloon Text"/>
    <w:basedOn w:val="Normal"/>
    <w:link w:val="BalloonTextChar"/>
    <w:uiPriority w:val="99"/>
    <w:semiHidden/>
    <w:unhideWhenUsed/>
    <w:rsid w:val="008012E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2ED"/>
    <w:rPr>
      <w:rFonts w:ascii="Segoe UI" w:eastAsiaTheme="minorHAnsi" w:hAnsi="Segoe UI" w:cs="Segoe UI"/>
      <w:sz w:val="18"/>
      <w:szCs w:val="18"/>
    </w:rPr>
  </w:style>
  <w:style w:type="paragraph" w:styleId="CommentSubject">
    <w:name w:val="annotation subject"/>
    <w:basedOn w:val="CommentText"/>
    <w:next w:val="CommentText"/>
    <w:link w:val="CommentSubjectChar"/>
    <w:uiPriority w:val="99"/>
    <w:semiHidden/>
    <w:unhideWhenUsed/>
    <w:rsid w:val="00C31865"/>
    <w:pPr>
      <w:spacing w:after="80"/>
    </w:pPr>
    <w:rPr>
      <w:rFonts w:ascii="Times" w:hAnsi="Times"/>
      <w:b/>
      <w:bCs/>
    </w:rPr>
  </w:style>
  <w:style w:type="character" w:customStyle="1" w:styleId="CommentSubjectChar">
    <w:name w:val="Comment Subject Char"/>
    <w:basedOn w:val="CommentTextChar"/>
    <w:link w:val="CommentSubject"/>
    <w:uiPriority w:val="99"/>
    <w:semiHidden/>
    <w:rsid w:val="00C31865"/>
    <w:rPr>
      <w:rFonts w:ascii="Times" w:eastAsiaTheme="minorHAnsi" w:hAnsi="Times"/>
      <w:b/>
      <w:bCs/>
      <w:sz w:val="20"/>
      <w:szCs w:val="20"/>
    </w:rPr>
  </w:style>
  <w:style w:type="paragraph" w:customStyle="1" w:styleId="HeadingCR3">
    <w:name w:val="Heading CR3"/>
    <w:basedOn w:val="HeadingCR2"/>
    <w:qFormat/>
    <w:rsid w:val="0058542C"/>
    <w:rPr>
      <w:i/>
    </w:rPr>
  </w:style>
  <w:style w:type="character" w:customStyle="1" w:styleId="pageheader">
    <w:name w:val="pageheader"/>
    <w:basedOn w:val="DefaultParagraphFont"/>
    <w:rsid w:val="002D7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480219">
      <w:bodyDiv w:val="1"/>
      <w:marLeft w:val="0"/>
      <w:marRight w:val="0"/>
      <w:marTop w:val="0"/>
      <w:marBottom w:val="0"/>
      <w:divBdr>
        <w:top w:val="none" w:sz="0" w:space="0" w:color="auto"/>
        <w:left w:val="none" w:sz="0" w:space="0" w:color="auto"/>
        <w:bottom w:val="none" w:sz="0" w:space="0" w:color="auto"/>
        <w:right w:val="none" w:sz="0" w:space="0" w:color="auto"/>
      </w:divBdr>
      <w:divsChild>
        <w:div w:id="249386327">
          <w:marLeft w:val="0"/>
          <w:marRight w:val="0"/>
          <w:marTop w:val="0"/>
          <w:marBottom w:val="0"/>
          <w:divBdr>
            <w:top w:val="none" w:sz="0" w:space="0" w:color="auto"/>
            <w:left w:val="none" w:sz="0" w:space="0" w:color="auto"/>
            <w:bottom w:val="none" w:sz="0" w:space="0" w:color="auto"/>
            <w:right w:val="none" w:sz="0" w:space="0" w:color="auto"/>
          </w:divBdr>
          <w:divsChild>
            <w:div w:id="1710449097">
              <w:marLeft w:val="0"/>
              <w:marRight w:val="0"/>
              <w:marTop w:val="0"/>
              <w:marBottom w:val="0"/>
              <w:divBdr>
                <w:top w:val="none" w:sz="0" w:space="0" w:color="auto"/>
                <w:left w:val="none" w:sz="0" w:space="0" w:color="auto"/>
                <w:bottom w:val="none" w:sz="0" w:space="0" w:color="auto"/>
                <w:right w:val="none" w:sz="0" w:space="0" w:color="auto"/>
              </w:divBdr>
              <w:divsChild>
                <w:div w:id="2135325614">
                  <w:marLeft w:val="0"/>
                  <w:marRight w:val="0"/>
                  <w:marTop w:val="0"/>
                  <w:marBottom w:val="0"/>
                  <w:divBdr>
                    <w:top w:val="none" w:sz="0" w:space="0" w:color="auto"/>
                    <w:left w:val="none" w:sz="0" w:space="0" w:color="auto"/>
                    <w:bottom w:val="none" w:sz="0" w:space="0" w:color="auto"/>
                    <w:right w:val="none" w:sz="0" w:space="0" w:color="auto"/>
                  </w:divBdr>
                  <w:divsChild>
                    <w:div w:id="1862353553">
                      <w:marLeft w:val="0"/>
                      <w:marRight w:val="0"/>
                      <w:marTop w:val="0"/>
                      <w:marBottom w:val="0"/>
                      <w:divBdr>
                        <w:top w:val="none" w:sz="0" w:space="0" w:color="auto"/>
                        <w:left w:val="none" w:sz="0" w:space="0" w:color="auto"/>
                        <w:bottom w:val="none" w:sz="0" w:space="0" w:color="auto"/>
                        <w:right w:val="none" w:sz="0" w:space="0" w:color="auto"/>
                      </w:divBdr>
                      <w:divsChild>
                        <w:div w:id="2104180921">
                          <w:marLeft w:val="0"/>
                          <w:marRight w:val="0"/>
                          <w:marTop w:val="0"/>
                          <w:marBottom w:val="0"/>
                          <w:divBdr>
                            <w:top w:val="none" w:sz="0" w:space="0" w:color="auto"/>
                            <w:left w:val="none" w:sz="0" w:space="0" w:color="auto"/>
                            <w:bottom w:val="none" w:sz="0" w:space="0" w:color="auto"/>
                            <w:right w:val="none" w:sz="0" w:space="0" w:color="auto"/>
                          </w:divBdr>
                          <w:divsChild>
                            <w:div w:id="1040327339">
                              <w:marLeft w:val="0"/>
                              <w:marRight w:val="0"/>
                              <w:marTop w:val="0"/>
                              <w:marBottom w:val="0"/>
                              <w:divBdr>
                                <w:top w:val="none" w:sz="0" w:space="0" w:color="auto"/>
                                <w:left w:val="none" w:sz="0" w:space="0" w:color="auto"/>
                                <w:bottom w:val="none" w:sz="0" w:space="0" w:color="auto"/>
                                <w:right w:val="none" w:sz="0" w:space="0" w:color="auto"/>
                              </w:divBdr>
                              <w:divsChild>
                                <w:div w:id="1461151107">
                                  <w:marLeft w:val="0"/>
                                  <w:marRight w:val="0"/>
                                  <w:marTop w:val="0"/>
                                  <w:marBottom w:val="0"/>
                                  <w:divBdr>
                                    <w:top w:val="none" w:sz="0" w:space="0" w:color="auto"/>
                                    <w:left w:val="none" w:sz="0" w:space="0" w:color="auto"/>
                                    <w:bottom w:val="none" w:sz="0" w:space="0" w:color="auto"/>
                                    <w:right w:val="none" w:sz="0" w:space="0" w:color="auto"/>
                                  </w:divBdr>
                                  <w:divsChild>
                                    <w:div w:id="592124677">
                                      <w:marLeft w:val="0"/>
                                      <w:marRight w:val="0"/>
                                      <w:marTop w:val="0"/>
                                      <w:marBottom w:val="0"/>
                                      <w:divBdr>
                                        <w:top w:val="none" w:sz="0" w:space="0" w:color="auto"/>
                                        <w:left w:val="none" w:sz="0" w:space="0" w:color="auto"/>
                                        <w:bottom w:val="none" w:sz="0" w:space="0" w:color="auto"/>
                                        <w:right w:val="none" w:sz="0" w:space="0" w:color="auto"/>
                                      </w:divBdr>
                                      <w:divsChild>
                                        <w:div w:id="2004966281">
                                          <w:marLeft w:val="0"/>
                                          <w:marRight w:val="0"/>
                                          <w:marTop w:val="0"/>
                                          <w:marBottom w:val="0"/>
                                          <w:divBdr>
                                            <w:top w:val="none" w:sz="0" w:space="0" w:color="auto"/>
                                            <w:left w:val="none" w:sz="0" w:space="0" w:color="auto"/>
                                            <w:bottom w:val="none" w:sz="0" w:space="0" w:color="auto"/>
                                            <w:right w:val="none" w:sz="0" w:space="0" w:color="auto"/>
                                          </w:divBdr>
                                          <w:divsChild>
                                            <w:div w:id="1215311237">
                                              <w:marLeft w:val="0"/>
                                              <w:marRight w:val="0"/>
                                              <w:marTop w:val="0"/>
                                              <w:marBottom w:val="0"/>
                                              <w:divBdr>
                                                <w:top w:val="none" w:sz="0" w:space="0" w:color="auto"/>
                                                <w:left w:val="none" w:sz="0" w:space="0" w:color="auto"/>
                                                <w:bottom w:val="none" w:sz="0" w:space="0" w:color="auto"/>
                                                <w:right w:val="none" w:sz="0" w:space="0" w:color="auto"/>
                                              </w:divBdr>
                                              <w:divsChild>
                                                <w:div w:id="990600039">
                                                  <w:marLeft w:val="0"/>
                                                  <w:marRight w:val="0"/>
                                                  <w:marTop w:val="0"/>
                                                  <w:marBottom w:val="0"/>
                                                  <w:divBdr>
                                                    <w:top w:val="none" w:sz="0" w:space="0" w:color="auto"/>
                                                    <w:left w:val="none" w:sz="0" w:space="0" w:color="auto"/>
                                                    <w:bottom w:val="none" w:sz="0" w:space="0" w:color="auto"/>
                                                    <w:right w:val="none" w:sz="0" w:space="0" w:color="auto"/>
                                                  </w:divBdr>
                                                  <w:divsChild>
                                                    <w:div w:id="436944322">
                                                      <w:marLeft w:val="0"/>
                                                      <w:marRight w:val="0"/>
                                                      <w:marTop w:val="0"/>
                                                      <w:marBottom w:val="0"/>
                                                      <w:divBdr>
                                                        <w:top w:val="none" w:sz="0" w:space="0" w:color="auto"/>
                                                        <w:left w:val="none" w:sz="0" w:space="0" w:color="auto"/>
                                                        <w:bottom w:val="none" w:sz="0" w:space="0" w:color="auto"/>
                                                        <w:right w:val="none" w:sz="0" w:space="0" w:color="auto"/>
                                                      </w:divBdr>
                                                      <w:divsChild>
                                                        <w:div w:id="1666781075">
                                                          <w:marLeft w:val="0"/>
                                                          <w:marRight w:val="0"/>
                                                          <w:marTop w:val="0"/>
                                                          <w:marBottom w:val="0"/>
                                                          <w:divBdr>
                                                            <w:top w:val="none" w:sz="0" w:space="0" w:color="auto"/>
                                                            <w:left w:val="none" w:sz="0" w:space="0" w:color="auto"/>
                                                            <w:bottom w:val="none" w:sz="0" w:space="0" w:color="auto"/>
                                                            <w:right w:val="none" w:sz="0" w:space="0" w:color="auto"/>
                                                          </w:divBdr>
                                                          <w:divsChild>
                                                            <w:div w:id="1091043856">
                                                              <w:marLeft w:val="0"/>
                                                              <w:marRight w:val="0"/>
                                                              <w:marTop w:val="0"/>
                                                              <w:marBottom w:val="0"/>
                                                              <w:divBdr>
                                                                <w:top w:val="none" w:sz="0" w:space="0" w:color="auto"/>
                                                                <w:left w:val="none" w:sz="0" w:space="0" w:color="auto"/>
                                                                <w:bottom w:val="none" w:sz="0" w:space="0" w:color="auto"/>
                                                                <w:right w:val="none" w:sz="0" w:space="0" w:color="auto"/>
                                                              </w:divBdr>
                                                              <w:divsChild>
                                                                <w:div w:id="1269773003">
                                                                  <w:marLeft w:val="0"/>
                                                                  <w:marRight w:val="0"/>
                                                                  <w:marTop w:val="0"/>
                                                                  <w:marBottom w:val="0"/>
                                                                  <w:divBdr>
                                                                    <w:top w:val="none" w:sz="0" w:space="0" w:color="auto"/>
                                                                    <w:left w:val="none" w:sz="0" w:space="0" w:color="auto"/>
                                                                    <w:bottom w:val="none" w:sz="0" w:space="0" w:color="auto"/>
                                                                    <w:right w:val="none" w:sz="0" w:space="0" w:color="auto"/>
                                                                  </w:divBdr>
                                                                  <w:divsChild>
                                                                    <w:div w:id="176119420">
                                                                      <w:marLeft w:val="0"/>
                                                                      <w:marRight w:val="0"/>
                                                                      <w:marTop w:val="0"/>
                                                                      <w:marBottom w:val="0"/>
                                                                      <w:divBdr>
                                                                        <w:top w:val="none" w:sz="0" w:space="0" w:color="auto"/>
                                                                        <w:left w:val="none" w:sz="0" w:space="0" w:color="auto"/>
                                                                        <w:bottom w:val="none" w:sz="0" w:space="0" w:color="auto"/>
                                                                        <w:right w:val="none" w:sz="0" w:space="0" w:color="auto"/>
                                                                      </w:divBdr>
                                                                      <w:divsChild>
                                                                        <w:div w:id="1678313487">
                                                                          <w:marLeft w:val="0"/>
                                                                          <w:marRight w:val="0"/>
                                                                          <w:marTop w:val="0"/>
                                                                          <w:marBottom w:val="0"/>
                                                                          <w:divBdr>
                                                                            <w:top w:val="none" w:sz="0" w:space="0" w:color="auto"/>
                                                                            <w:left w:val="none" w:sz="0" w:space="0" w:color="auto"/>
                                                                            <w:bottom w:val="none" w:sz="0" w:space="0" w:color="auto"/>
                                                                            <w:right w:val="none" w:sz="0" w:space="0" w:color="auto"/>
                                                                          </w:divBdr>
                                                                          <w:divsChild>
                                                                            <w:div w:id="1144615104">
                                                                              <w:marLeft w:val="0"/>
                                                                              <w:marRight w:val="0"/>
                                                                              <w:marTop w:val="0"/>
                                                                              <w:marBottom w:val="0"/>
                                                                              <w:divBdr>
                                                                                <w:top w:val="none" w:sz="0" w:space="0" w:color="auto"/>
                                                                                <w:left w:val="none" w:sz="0" w:space="0" w:color="auto"/>
                                                                                <w:bottom w:val="none" w:sz="0" w:space="0" w:color="auto"/>
                                                                                <w:right w:val="none" w:sz="0" w:space="0" w:color="auto"/>
                                                                              </w:divBdr>
                                                                              <w:divsChild>
                                                                                <w:div w:id="2104105137">
                                                                                  <w:marLeft w:val="0"/>
                                                                                  <w:marRight w:val="0"/>
                                                                                  <w:marTop w:val="0"/>
                                                                                  <w:marBottom w:val="0"/>
                                                                                  <w:divBdr>
                                                                                    <w:top w:val="none" w:sz="0" w:space="0" w:color="auto"/>
                                                                                    <w:left w:val="none" w:sz="0" w:space="0" w:color="auto"/>
                                                                                    <w:bottom w:val="none" w:sz="0" w:space="0" w:color="auto"/>
                                                                                    <w:right w:val="none" w:sz="0" w:space="0" w:color="auto"/>
                                                                                  </w:divBdr>
                                                                                  <w:divsChild>
                                                                                    <w:div w:id="792598622">
                                                                                      <w:marLeft w:val="0"/>
                                                                                      <w:marRight w:val="0"/>
                                                                                      <w:marTop w:val="0"/>
                                                                                      <w:marBottom w:val="0"/>
                                                                                      <w:divBdr>
                                                                                        <w:top w:val="none" w:sz="0" w:space="0" w:color="auto"/>
                                                                                        <w:left w:val="none" w:sz="0" w:space="0" w:color="auto"/>
                                                                                        <w:bottom w:val="none" w:sz="0" w:space="0" w:color="auto"/>
                                                                                        <w:right w:val="none" w:sz="0" w:space="0" w:color="auto"/>
                                                                                      </w:divBdr>
                                                                                      <w:divsChild>
                                                                                        <w:div w:id="585387656">
                                                                                          <w:marLeft w:val="0"/>
                                                                                          <w:marRight w:val="0"/>
                                                                                          <w:marTop w:val="0"/>
                                                                                          <w:marBottom w:val="0"/>
                                                                                          <w:divBdr>
                                                                                            <w:top w:val="none" w:sz="0" w:space="0" w:color="auto"/>
                                                                                            <w:left w:val="none" w:sz="0" w:space="0" w:color="auto"/>
                                                                                            <w:bottom w:val="none" w:sz="0" w:space="0" w:color="auto"/>
                                                                                            <w:right w:val="none" w:sz="0" w:space="0" w:color="auto"/>
                                                                                          </w:divBdr>
                                                                                          <w:divsChild>
                                                                                            <w:div w:id="1821923263">
                                                                                              <w:marLeft w:val="0"/>
                                                                                              <w:marRight w:val="0"/>
                                                                                              <w:marTop w:val="0"/>
                                                                                              <w:marBottom w:val="0"/>
                                                                                              <w:divBdr>
                                                                                                <w:top w:val="none" w:sz="0" w:space="0" w:color="auto"/>
                                                                                                <w:left w:val="none" w:sz="0" w:space="0" w:color="auto"/>
                                                                                                <w:bottom w:val="none" w:sz="0" w:space="0" w:color="auto"/>
                                                                                                <w:right w:val="none" w:sz="0" w:space="0" w:color="auto"/>
                                                                                              </w:divBdr>
                                                                                              <w:divsChild>
                                                                                                <w:div w:id="460422797">
                                                                                                  <w:marLeft w:val="0"/>
                                                                                                  <w:marRight w:val="0"/>
                                                                                                  <w:marTop w:val="0"/>
                                                                                                  <w:marBottom w:val="0"/>
                                                                                                  <w:divBdr>
                                                                                                    <w:top w:val="none" w:sz="0" w:space="0" w:color="auto"/>
                                                                                                    <w:left w:val="none" w:sz="0" w:space="0" w:color="auto"/>
                                                                                                    <w:bottom w:val="none" w:sz="0" w:space="0" w:color="auto"/>
                                                                                                    <w:right w:val="none" w:sz="0" w:space="0" w:color="auto"/>
                                                                                                  </w:divBdr>
                                                                                                  <w:divsChild>
                                                                                                    <w:div w:id="1745376965">
                                                                                                      <w:marLeft w:val="0"/>
                                                                                                      <w:marRight w:val="0"/>
                                                                                                      <w:marTop w:val="0"/>
                                                                                                      <w:marBottom w:val="0"/>
                                                                                                      <w:divBdr>
                                                                                                        <w:top w:val="none" w:sz="0" w:space="0" w:color="auto"/>
                                                                                                        <w:left w:val="none" w:sz="0" w:space="0" w:color="auto"/>
                                                                                                        <w:bottom w:val="none" w:sz="0" w:space="0" w:color="auto"/>
                                                                                                        <w:right w:val="none" w:sz="0" w:space="0" w:color="auto"/>
                                                                                                      </w:divBdr>
                                                                                                      <w:divsChild>
                                                                                                        <w:div w:id="316886064">
                                                                                                          <w:marLeft w:val="0"/>
                                                                                                          <w:marRight w:val="0"/>
                                                                                                          <w:marTop w:val="0"/>
                                                                                                          <w:marBottom w:val="0"/>
                                                                                                          <w:divBdr>
                                                                                                            <w:top w:val="none" w:sz="0" w:space="0" w:color="auto"/>
                                                                                                            <w:left w:val="none" w:sz="0" w:space="0" w:color="auto"/>
                                                                                                            <w:bottom w:val="none" w:sz="0" w:space="0" w:color="auto"/>
                                                                                                            <w:right w:val="none" w:sz="0" w:space="0" w:color="auto"/>
                                                                                                          </w:divBdr>
                                                                                                          <w:divsChild>
                                                                                                            <w:div w:id="1255549376">
                                                                                                              <w:marLeft w:val="0"/>
                                                                                                              <w:marRight w:val="0"/>
                                                                                                              <w:marTop w:val="0"/>
                                                                                                              <w:marBottom w:val="0"/>
                                                                                                              <w:divBdr>
                                                                                                                <w:top w:val="none" w:sz="0" w:space="0" w:color="auto"/>
                                                                                                                <w:left w:val="none" w:sz="0" w:space="0" w:color="auto"/>
                                                                                                                <w:bottom w:val="none" w:sz="0" w:space="0" w:color="auto"/>
                                                                                                                <w:right w:val="none" w:sz="0" w:space="0" w:color="auto"/>
                                                                                                              </w:divBdr>
                                                                                                              <w:divsChild>
                                                                                                                <w:div w:id="447547903">
                                                                                                                  <w:marLeft w:val="0"/>
                                                                                                                  <w:marRight w:val="0"/>
                                                                                                                  <w:marTop w:val="0"/>
                                                                                                                  <w:marBottom w:val="0"/>
                                                                                                                  <w:divBdr>
                                                                                                                    <w:top w:val="none" w:sz="0" w:space="0" w:color="auto"/>
                                                                                                                    <w:left w:val="none" w:sz="0" w:space="0" w:color="auto"/>
                                                                                                                    <w:bottom w:val="none" w:sz="0" w:space="0" w:color="auto"/>
                                                                                                                    <w:right w:val="none" w:sz="0" w:space="0" w:color="auto"/>
                                                                                                                  </w:divBdr>
                                                                                                                  <w:divsChild>
                                                                                                                    <w:div w:id="2055110639">
                                                                                                                      <w:marLeft w:val="0"/>
                                                                                                                      <w:marRight w:val="0"/>
                                                                                                                      <w:marTop w:val="0"/>
                                                                                                                      <w:marBottom w:val="0"/>
                                                                                                                      <w:divBdr>
                                                                                                                        <w:top w:val="none" w:sz="0" w:space="0" w:color="auto"/>
                                                                                                                        <w:left w:val="none" w:sz="0" w:space="0" w:color="auto"/>
                                                                                                                        <w:bottom w:val="none" w:sz="0" w:space="0" w:color="auto"/>
                                                                                                                        <w:right w:val="none" w:sz="0" w:space="0" w:color="auto"/>
                                                                                                                      </w:divBdr>
                                                                                                                      <w:divsChild>
                                                                                                                        <w:div w:id="193614407">
                                                                                                                          <w:marLeft w:val="0"/>
                                                                                                                          <w:marRight w:val="0"/>
                                                                                                                          <w:marTop w:val="0"/>
                                                                                                                          <w:marBottom w:val="0"/>
                                                                                                                          <w:divBdr>
                                                                                                                            <w:top w:val="none" w:sz="0" w:space="0" w:color="auto"/>
                                                                                                                            <w:left w:val="none" w:sz="0" w:space="0" w:color="auto"/>
                                                                                                                            <w:bottom w:val="none" w:sz="0" w:space="0" w:color="auto"/>
                                                                                                                            <w:right w:val="none" w:sz="0" w:space="0" w:color="auto"/>
                                                                                                                          </w:divBdr>
                                                                                                                          <w:divsChild>
                                                                                                                            <w:div w:id="1216308010">
                                                                                                                              <w:marLeft w:val="0"/>
                                                                                                                              <w:marRight w:val="0"/>
                                                                                                                              <w:marTop w:val="0"/>
                                                                                                                              <w:marBottom w:val="0"/>
                                                                                                                              <w:divBdr>
                                                                                                                                <w:top w:val="none" w:sz="0" w:space="0" w:color="auto"/>
                                                                                                                                <w:left w:val="none" w:sz="0" w:space="0" w:color="auto"/>
                                                                                                                                <w:bottom w:val="none" w:sz="0" w:space="0" w:color="auto"/>
                                                                                                                                <w:right w:val="none" w:sz="0" w:space="0" w:color="auto"/>
                                                                                                                              </w:divBdr>
                                                                                                                              <w:divsChild>
                                                                                                                                <w:div w:id="2127844545">
                                                                                                                                  <w:marLeft w:val="0"/>
                                                                                                                                  <w:marRight w:val="0"/>
                                                                                                                                  <w:marTop w:val="0"/>
                                                                                                                                  <w:marBottom w:val="0"/>
                                                                                                                                  <w:divBdr>
                                                                                                                                    <w:top w:val="none" w:sz="0" w:space="0" w:color="auto"/>
                                                                                                                                    <w:left w:val="none" w:sz="0" w:space="0" w:color="auto"/>
                                                                                                                                    <w:bottom w:val="none" w:sz="0" w:space="0" w:color="auto"/>
                                                                                                                                    <w:right w:val="none" w:sz="0" w:space="0" w:color="auto"/>
                                                                                                                                  </w:divBdr>
                                                                                                                                  <w:divsChild>
                                                                                                                                    <w:div w:id="1631012260">
                                                                                                                                      <w:marLeft w:val="0"/>
                                                                                                                                      <w:marRight w:val="0"/>
                                                                                                                                      <w:marTop w:val="0"/>
                                                                                                                                      <w:marBottom w:val="0"/>
                                                                                                                                      <w:divBdr>
                                                                                                                                        <w:top w:val="none" w:sz="0" w:space="0" w:color="auto"/>
                                                                                                                                        <w:left w:val="none" w:sz="0" w:space="0" w:color="auto"/>
                                                                                                                                        <w:bottom w:val="none" w:sz="0" w:space="0" w:color="auto"/>
                                                                                                                                        <w:right w:val="none" w:sz="0" w:space="0" w:color="auto"/>
                                                                                                                                      </w:divBdr>
                                                                                                                                      <w:divsChild>
                                                                                                                                        <w:div w:id="999042150">
                                                                                                                                          <w:marLeft w:val="0"/>
                                                                                                                                          <w:marRight w:val="0"/>
                                                                                                                                          <w:marTop w:val="0"/>
                                                                                                                                          <w:marBottom w:val="0"/>
                                                                                                                                          <w:divBdr>
                                                                                                                                            <w:top w:val="none" w:sz="0" w:space="0" w:color="auto"/>
                                                                                                                                            <w:left w:val="none" w:sz="0" w:space="0" w:color="auto"/>
                                                                                                                                            <w:bottom w:val="none" w:sz="0" w:space="0" w:color="auto"/>
                                                                                                                                            <w:right w:val="none" w:sz="0" w:space="0" w:color="auto"/>
                                                                                                                                          </w:divBdr>
                                                                                                                                          <w:divsChild>
                                                                                                                                            <w:div w:id="306397989">
                                                                                                                                              <w:marLeft w:val="0"/>
                                                                                                                                              <w:marRight w:val="0"/>
                                                                                                                                              <w:marTop w:val="0"/>
                                                                                                                                              <w:marBottom w:val="0"/>
                                                                                                                                              <w:divBdr>
                                                                                                                                                <w:top w:val="none" w:sz="0" w:space="0" w:color="auto"/>
                                                                                                                                                <w:left w:val="none" w:sz="0" w:space="0" w:color="auto"/>
                                                                                                                                                <w:bottom w:val="none" w:sz="0" w:space="0" w:color="auto"/>
                                                                                                                                                <w:right w:val="none" w:sz="0" w:space="0" w:color="auto"/>
                                                                                                                                              </w:divBdr>
                                                                                                                                              <w:divsChild>
                                                                                                                                                <w:div w:id="1703170294">
                                                                                                                                                  <w:marLeft w:val="0"/>
                                                                                                                                                  <w:marRight w:val="0"/>
                                                                                                                                                  <w:marTop w:val="0"/>
                                                                                                                                                  <w:marBottom w:val="0"/>
                                                                                                                                                  <w:divBdr>
                                                                                                                                                    <w:top w:val="none" w:sz="0" w:space="0" w:color="auto"/>
                                                                                                                                                    <w:left w:val="none" w:sz="0" w:space="0" w:color="auto"/>
                                                                                                                                                    <w:bottom w:val="none" w:sz="0" w:space="0" w:color="auto"/>
                                                                                                                                                    <w:right w:val="none" w:sz="0" w:space="0" w:color="auto"/>
                                                                                                                                                  </w:divBdr>
                                                                                                                                                  <w:divsChild>
                                                                                                                                                    <w:div w:id="771903099">
                                                                                                                                                      <w:marLeft w:val="0"/>
                                                                                                                                                      <w:marRight w:val="0"/>
                                                                                                                                                      <w:marTop w:val="0"/>
                                                                                                                                                      <w:marBottom w:val="0"/>
                                                                                                                                                      <w:divBdr>
                                                                                                                                                        <w:top w:val="none" w:sz="0" w:space="0" w:color="auto"/>
                                                                                                                                                        <w:left w:val="none" w:sz="0" w:space="0" w:color="auto"/>
                                                                                                                                                        <w:bottom w:val="none" w:sz="0" w:space="0" w:color="auto"/>
                                                                                                                                                        <w:right w:val="none" w:sz="0" w:space="0" w:color="auto"/>
                                                                                                                                                      </w:divBdr>
                                                                                                                                                      <w:divsChild>
                                                                                                                                                        <w:div w:id="1038431538">
                                                                                                                                                          <w:marLeft w:val="0"/>
                                                                                                                                                          <w:marRight w:val="0"/>
                                                                                                                                                          <w:marTop w:val="0"/>
                                                                                                                                                          <w:marBottom w:val="0"/>
                                                                                                                                                          <w:divBdr>
                                                                                                                                                            <w:top w:val="none" w:sz="0" w:space="0" w:color="auto"/>
                                                                                                                                                            <w:left w:val="none" w:sz="0" w:space="0" w:color="auto"/>
                                                                                                                                                            <w:bottom w:val="none" w:sz="0" w:space="0" w:color="auto"/>
                                                                                                                                                            <w:right w:val="none" w:sz="0" w:space="0" w:color="auto"/>
                                                                                                                                                          </w:divBdr>
                                                                                                                                                          <w:divsChild>
                                                                                                                                                            <w:div w:id="929584567">
                                                                                                                                                              <w:marLeft w:val="0"/>
                                                                                                                                                              <w:marRight w:val="0"/>
                                                                                                                                                              <w:marTop w:val="0"/>
                                                                                                                                                              <w:marBottom w:val="0"/>
                                                                                                                                                              <w:divBdr>
                                                                                                                                                                <w:top w:val="none" w:sz="0" w:space="0" w:color="auto"/>
                                                                                                                                                                <w:left w:val="none" w:sz="0" w:space="0" w:color="auto"/>
                                                                                                                                                                <w:bottom w:val="none" w:sz="0" w:space="0" w:color="auto"/>
                                                                                                                                                                <w:right w:val="none" w:sz="0" w:space="0" w:color="auto"/>
                                                                                                                                                              </w:divBdr>
                                                                                                                                                              <w:divsChild>
                                                                                                                                                                <w:div w:id="2001351058">
                                                                                                                                                                  <w:marLeft w:val="0"/>
                                                                                                                                                                  <w:marRight w:val="0"/>
                                                                                                                                                                  <w:marTop w:val="0"/>
                                                                                                                                                                  <w:marBottom w:val="0"/>
                                                                                                                                                                  <w:divBdr>
                                                                                                                                                                    <w:top w:val="none" w:sz="0" w:space="0" w:color="auto"/>
                                                                                                                                                                    <w:left w:val="none" w:sz="0" w:space="0" w:color="auto"/>
                                                                                                                                                                    <w:bottom w:val="none" w:sz="0" w:space="0" w:color="auto"/>
                                                                                                                                                                    <w:right w:val="none" w:sz="0" w:space="0" w:color="auto"/>
                                                                                                                                                                  </w:divBdr>
                                                                                                                                                                  <w:divsChild>
                                                                                                                                                                    <w:div w:id="197816189">
                                                                                                                                                                      <w:marLeft w:val="0"/>
                                                                                                                                                                      <w:marRight w:val="0"/>
                                                                                                                                                                      <w:marTop w:val="0"/>
                                                                                                                                                                      <w:marBottom w:val="0"/>
                                                                                                                                                                      <w:divBdr>
                                                                                                                                                                        <w:top w:val="none" w:sz="0" w:space="0" w:color="auto"/>
                                                                                                                                                                        <w:left w:val="none" w:sz="0" w:space="0" w:color="auto"/>
                                                                                                                                                                        <w:bottom w:val="none" w:sz="0" w:space="0" w:color="auto"/>
                                                                                                                                                                        <w:right w:val="none" w:sz="0" w:space="0" w:color="auto"/>
                                                                                                                                                                      </w:divBdr>
                                                                                                                                                                      <w:divsChild>
                                                                                                                                                                        <w:div w:id="1800955491">
                                                                                                                                                                          <w:marLeft w:val="0"/>
                                                                                                                                                                          <w:marRight w:val="0"/>
                                                                                                                                                                          <w:marTop w:val="0"/>
                                                                                                                                                                          <w:marBottom w:val="0"/>
                                                                                                                                                                          <w:divBdr>
                                                                                                                                                                            <w:top w:val="none" w:sz="0" w:space="0" w:color="auto"/>
                                                                                                                                                                            <w:left w:val="none" w:sz="0" w:space="0" w:color="auto"/>
                                                                                                                                                                            <w:bottom w:val="none" w:sz="0" w:space="0" w:color="auto"/>
                                                                                                                                                                            <w:right w:val="none" w:sz="0" w:space="0" w:color="auto"/>
                                                                                                                                                                          </w:divBdr>
                                                                                                                                                                          <w:divsChild>
                                                                                                                                                                            <w:div w:id="1520970359">
                                                                                                                                                                              <w:marLeft w:val="0"/>
                                                                                                                                                                              <w:marRight w:val="0"/>
                                                                                                                                                                              <w:marTop w:val="0"/>
                                                                                                                                                                              <w:marBottom w:val="0"/>
                                                                                                                                                                              <w:divBdr>
                                                                                                                                                                                <w:top w:val="none" w:sz="0" w:space="0" w:color="auto"/>
                                                                                                                                                                                <w:left w:val="none" w:sz="0" w:space="0" w:color="auto"/>
                                                                                                                                                                                <w:bottom w:val="none" w:sz="0" w:space="0" w:color="auto"/>
                                                                                                                                                                                <w:right w:val="none" w:sz="0" w:space="0" w:color="auto"/>
                                                                                                                                                                              </w:divBdr>
                                                                                                                                                                              <w:divsChild>
                                                                                                                                                                                <w:div w:id="2072774112">
                                                                                                                                                                                  <w:marLeft w:val="0"/>
                                                                                                                                                                                  <w:marRight w:val="0"/>
                                                                                                                                                                                  <w:marTop w:val="0"/>
                                                                                                                                                                                  <w:marBottom w:val="0"/>
                                                                                                                                                                                  <w:divBdr>
                                                                                                                                                                                    <w:top w:val="none" w:sz="0" w:space="0" w:color="auto"/>
                                                                                                                                                                                    <w:left w:val="none" w:sz="0" w:space="0" w:color="auto"/>
                                                                                                                                                                                    <w:bottom w:val="none" w:sz="0" w:space="0" w:color="auto"/>
                                                                                                                                                                                    <w:right w:val="none" w:sz="0" w:space="0" w:color="auto"/>
                                                                                                                                                                                  </w:divBdr>
                                                                                                                                                                                  <w:divsChild>
                                                                                                                                                                                    <w:div w:id="310332515">
                                                                                                                                                                                      <w:marLeft w:val="0"/>
                                                                                                                                                                                      <w:marRight w:val="0"/>
                                                                                                                                                                                      <w:marTop w:val="0"/>
                                                                                                                                                                                      <w:marBottom w:val="0"/>
                                                                                                                                                                                      <w:divBdr>
                                                                                                                                                                                        <w:top w:val="none" w:sz="0" w:space="0" w:color="auto"/>
                                                                                                                                                                                        <w:left w:val="none" w:sz="0" w:space="0" w:color="auto"/>
                                                                                                                                                                                        <w:bottom w:val="none" w:sz="0" w:space="0" w:color="auto"/>
                                                                                                                                                                                        <w:right w:val="none" w:sz="0" w:space="0" w:color="auto"/>
                                                                                                                                                                                      </w:divBdr>
                                                                                                                                                                                      <w:divsChild>
                                                                                                                                                                                        <w:div w:id="1765611936">
                                                                                                                                                                                          <w:marLeft w:val="0"/>
                                                                                                                                                                                          <w:marRight w:val="0"/>
                                                                                                                                                                                          <w:marTop w:val="0"/>
                                                                                                                                                                                          <w:marBottom w:val="0"/>
                                                                                                                                                                                          <w:divBdr>
                                                                                                                                                                                            <w:top w:val="none" w:sz="0" w:space="0" w:color="auto"/>
                                                                                                                                                                                            <w:left w:val="none" w:sz="0" w:space="0" w:color="auto"/>
                                                                                                                                                                                            <w:bottom w:val="none" w:sz="0" w:space="0" w:color="auto"/>
                                                                                                                                                                                            <w:right w:val="none" w:sz="0" w:space="0" w:color="auto"/>
                                                                                                                                                                                          </w:divBdr>
                                                                                                                                                                                          <w:divsChild>
                                                                                                                                                                                            <w:div w:id="700785456">
                                                                                                                                                                                              <w:marLeft w:val="0"/>
                                                                                                                                                                                              <w:marRight w:val="0"/>
                                                                                                                                                                                              <w:marTop w:val="0"/>
                                                                                                                                                                                              <w:marBottom w:val="0"/>
                                                                                                                                                                                              <w:divBdr>
                                                                                                                                                                                                <w:top w:val="none" w:sz="0" w:space="0" w:color="auto"/>
                                                                                                                                                                                                <w:left w:val="none" w:sz="0" w:space="0" w:color="auto"/>
                                                                                                                                                                                                <w:bottom w:val="none" w:sz="0" w:space="0" w:color="auto"/>
                                                                                                                                                                                                <w:right w:val="none" w:sz="0" w:space="0" w:color="auto"/>
                                                                                                                                                                                              </w:divBdr>
                                                                                                                                                                                              <w:divsChild>
                                                                                                                                                                                                <w:div w:id="937297377">
                                                                                                                                                                                                  <w:marLeft w:val="0"/>
                                                                                                                                                                                                  <w:marRight w:val="0"/>
                                                                                                                                                                                                  <w:marTop w:val="0"/>
                                                                                                                                                                                                  <w:marBottom w:val="0"/>
                                                                                                                                                                                                  <w:divBdr>
                                                                                                                                                                                                    <w:top w:val="none" w:sz="0" w:space="0" w:color="auto"/>
                                                                                                                                                                                                    <w:left w:val="none" w:sz="0" w:space="0" w:color="auto"/>
                                                                                                                                                                                                    <w:bottom w:val="none" w:sz="0" w:space="0" w:color="auto"/>
                                                                                                                                                                                                    <w:right w:val="none" w:sz="0" w:space="0" w:color="auto"/>
                                                                                                                                                                                                  </w:divBdr>
                                                                                                                                                                                                  <w:divsChild>
                                                                                                                                                                                                    <w:div w:id="1596358050">
                                                                                                                                                                                                      <w:marLeft w:val="0"/>
                                                                                                                                                                                                      <w:marRight w:val="0"/>
                                                                                                                                                                                                      <w:marTop w:val="0"/>
                                                                                                                                                                                                      <w:marBottom w:val="0"/>
                                                                                                                                                                                                      <w:divBdr>
                                                                                                                                                                                                        <w:top w:val="none" w:sz="0" w:space="0" w:color="auto"/>
                                                                                                                                                                                                        <w:left w:val="none" w:sz="0" w:space="0" w:color="auto"/>
                                                                                                                                                                                                        <w:bottom w:val="none" w:sz="0" w:space="0" w:color="auto"/>
                                                                                                                                                                                                        <w:right w:val="none" w:sz="0" w:space="0" w:color="auto"/>
                                                                                                                                                                                                      </w:divBdr>
                                                                                                                                                                                                      <w:divsChild>
                                                                                                                                                                                                        <w:div w:id="1139885659">
                                                                                                                                                                                                          <w:marLeft w:val="0"/>
                                                                                                                                                                                                          <w:marRight w:val="0"/>
                                                                                                                                                                                                          <w:marTop w:val="0"/>
                                                                                                                                                                                                          <w:marBottom w:val="0"/>
                                                                                                                                                                                                          <w:divBdr>
                                                                                                                                                                                                            <w:top w:val="none" w:sz="0" w:space="0" w:color="auto"/>
                                                                                                                                                                                                            <w:left w:val="none" w:sz="0" w:space="0" w:color="auto"/>
                                                                                                                                                                                                            <w:bottom w:val="none" w:sz="0" w:space="0" w:color="auto"/>
                                                                                                                                                                                                            <w:right w:val="none" w:sz="0" w:space="0" w:color="auto"/>
                                                                                                                                                                                                          </w:divBdr>
                                                                                                                                                                                                          <w:divsChild>
                                                                                                                                                                                                            <w:div w:id="249824723">
                                                                                                                                                                                                              <w:marLeft w:val="0"/>
                                                                                                                                                                                                              <w:marRight w:val="0"/>
                                                                                                                                                                                                              <w:marTop w:val="0"/>
                                                                                                                                                                                                              <w:marBottom w:val="0"/>
                                                                                                                                                                                                              <w:divBdr>
                                                                                                                                                                                                                <w:top w:val="none" w:sz="0" w:space="0" w:color="auto"/>
                                                                                                                                                                                                                <w:left w:val="none" w:sz="0" w:space="0" w:color="auto"/>
                                                                                                                                                                                                                <w:bottom w:val="none" w:sz="0" w:space="0" w:color="auto"/>
                                                                                                                                                                                                                <w:right w:val="none" w:sz="0" w:space="0" w:color="auto"/>
                                                                                                                                                                                                              </w:divBdr>
                                                                                                                                                                                                              <w:divsChild>
                                                                                                                                                                                                                <w:div w:id="2106075236">
                                                                                                                                                                                                                  <w:marLeft w:val="0"/>
                                                                                                                                                                                                                  <w:marRight w:val="0"/>
                                                                                                                                                                                                                  <w:marTop w:val="0"/>
                                                                                                                                                                                                                  <w:marBottom w:val="0"/>
                                                                                                                                                                                                                  <w:divBdr>
                                                                                                                                                                                                                    <w:top w:val="none" w:sz="0" w:space="0" w:color="auto"/>
                                                                                                                                                                                                                    <w:left w:val="none" w:sz="0" w:space="0" w:color="auto"/>
                                                                                                                                                                                                                    <w:bottom w:val="none" w:sz="0" w:space="0" w:color="auto"/>
                                                                                                                                                                                                                    <w:right w:val="none" w:sz="0" w:space="0" w:color="auto"/>
                                                                                                                                                                                                                  </w:divBdr>
                                                                                                                                                                                                                  <w:divsChild>
                                                                                                                                                                                                                    <w:div w:id="1431779233">
                                                                                                                                                                                                                      <w:marLeft w:val="0"/>
                                                                                                                                                                                                                      <w:marRight w:val="0"/>
                                                                                                                                                                                                                      <w:marTop w:val="0"/>
                                                                                                                                                                                                                      <w:marBottom w:val="0"/>
                                                                                                                                                                                                                      <w:divBdr>
                                                                                                                                                                                                                        <w:top w:val="none" w:sz="0" w:space="0" w:color="auto"/>
                                                                                                                                                                                                                        <w:left w:val="none" w:sz="0" w:space="0" w:color="auto"/>
                                                                                                                                                                                                                        <w:bottom w:val="none" w:sz="0" w:space="0" w:color="auto"/>
                                                                                                                                                                                                                        <w:right w:val="none" w:sz="0" w:space="0" w:color="auto"/>
                                                                                                                                                                                                                      </w:divBdr>
                                                                                                                                                                                                                      <w:divsChild>
                                                                                                                                                                                                                        <w:div w:id="388457442">
                                                                                                                                                                                                                          <w:marLeft w:val="0"/>
                                                                                                                                                                                                                          <w:marRight w:val="0"/>
                                                                                                                                                                                                                          <w:marTop w:val="0"/>
                                                                                                                                                                                                                          <w:marBottom w:val="0"/>
                                                                                                                                                                                                                          <w:divBdr>
                                                                                                                                                                                                                            <w:top w:val="none" w:sz="0" w:space="0" w:color="auto"/>
                                                                                                                                                                                                                            <w:left w:val="none" w:sz="0" w:space="0" w:color="auto"/>
                                                                                                                                                                                                                            <w:bottom w:val="none" w:sz="0" w:space="0" w:color="auto"/>
                                                                                                                                                                                                                            <w:right w:val="none" w:sz="0" w:space="0" w:color="auto"/>
                                                                                                                                                                                                                          </w:divBdr>
                                                                                                                                                                                                                          <w:divsChild>
                                                                                                                                                                                                                            <w:div w:id="476607067">
                                                                                                                                                                                                                              <w:marLeft w:val="0"/>
                                                                                                                                                                                                                              <w:marRight w:val="0"/>
                                                                                                                                                                                                                              <w:marTop w:val="0"/>
                                                                                                                                                                                                                              <w:marBottom w:val="0"/>
                                                                                                                                                                                                                              <w:divBdr>
                                                                                                                                                                                                                                <w:top w:val="none" w:sz="0" w:space="0" w:color="auto"/>
                                                                                                                                                                                                                                <w:left w:val="none" w:sz="0" w:space="0" w:color="auto"/>
                                                                                                                                                                                                                                <w:bottom w:val="none" w:sz="0" w:space="0" w:color="auto"/>
                                                                                                                                                                                                                                <w:right w:val="none" w:sz="0" w:space="0" w:color="auto"/>
                                                                                                                                                                                                                              </w:divBdr>
                                                                                                                                                                                                                              <w:divsChild>
                                                                                                                                                                                                                                <w:div w:id="1464157414">
                                                                                                                                                                                                                                  <w:marLeft w:val="0"/>
                                                                                                                                                                                                                                  <w:marRight w:val="0"/>
                                                                                                                                                                                                                                  <w:marTop w:val="0"/>
                                                                                                                                                                                                                                  <w:marBottom w:val="0"/>
                                                                                                                                                                                                                                  <w:divBdr>
                                                                                                                                                                                                                                    <w:top w:val="none" w:sz="0" w:space="0" w:color="auto"/>
                                                                                                                                                                                                                                    <w:left w:val="none" w:sz="0" w:space="0" w:color="auto"/>
                                                                                                                                                                                                                                    <w:bottom w:val="none" w:sz="0" w:space="0" w:color="auto"/>
                                                                                                                                                                                                                                    <w:right w:val="none" w:sz="0" w:space="0" w:color="auto"/>
                                                                                                                                                                                                                                  </w:divBdr>
                                                                                                                                                                                                                                  <w:divsChild>
                                                                                                                                                                                                                                    <w:div w:id="2119181959">
                                                                                                                                                                                                                                      <w:marLeft w:val="0"/>
                                                                                                                                                                                                                                      <w:marRight w:val="0"/>
                                                                                                                                                                                                                                      <w:marTop w:val="0"/>
                                                                                                                                                                                                                                      <w:marBottom w:val="0"/>
                                                                                                                                                                                                                                      <w:divBdr>
                                                                                                                                                                                                                                        <w:top w:val="none" w:sz="0" w:space="0" w:color="auto"/>
                                                                                                                                                                                                                                        <w:left w:val="none" w:sz="0" w:space="0" w:color="auto"/>
                                                                                                                                                                                                                                        <w:bottom w:val="none" w:sz="0" w:space="0" w:color="auto"/>
                                                                                                                                                                                                                                        <w:right w:val="none" w:sz="0" w:space="0" w:color="auto"/>
                                                                                                                                                                                                                                      </w:divBdr>
                                                                                                                                                                                                                                      <w:divsChild>
                                                                                                                                                                                                                                        <w:div w:id="1935278837">
                                                                                                                                                                                                                                          <w:marLeft w:val="0"/>
                                                                                                                                                                                                                                          <w:marRight w:val="0"/>
                                                                                                                                                                                                                                          <w:marTop w:val="0"/>
                                                                                                                                                                                                                                          <w:marBottom w:val="0"/>
                                                                                                                                                                                                                                          <w:divBdr>
                                                                                                                                                                                                                                            <w:top w:val="none" w:sz="0" w:space="0" w:color="auto"/>
                                                                                                                                                                                                                                            <w:left w:val="none" w:sz="0" w:space="0" w:color="auto"/>
                                                                                                                                                                                                                                            <w:bottom w:val="none" w:sz="0" w:space="0" w:color="auto"/>
                                                                                                                                                                                                                                            <w:right w:val="none" w:sz="0" w:space="0" w:color="auto"/>
                                                                                                                                                                                                                                          </w:divBdr>
                                                                                                                                                                                                                                          <w:divsChild>
                                                                                                                                                                                                                                            <w:div w:id="1122310228">
                                                                                                                                                                                                                                              <w:marLeft w:val="0"/>
                                                                                                                                                                                                                                              <w:marRight w:val="0"/>
                                                                                                                                                                                                                                              <w:marTop w:val="0"/>
                                                                                                                                                                                                                                              <w:marBottom w:val="0"/>
                                                                                                                                                                                                                                              <w:divBdr>
                                                                                                                                                                                                                                                <w:top w:val="none" w:sz="0" w:space="0" w:color="auto"/>
                                                                                                                                                                                                                                                <w:left w:val="none" w:sz="0" w:space="0" w:color="auto"/>
                                                                                                                                                                                                                                                <w:bottom w:val="none" w:sz="0" w:space="0" w:color="auto"/>
                                                                                                                                                                                                                                                <w:right w:val="none" w:sz="0" w:space="0" w:color="auto"/>
                                                                                                                                                                                                                                              </w:divBdr>
                                                                                                                                                                                                                                              <w:divsChild>
                                                                                                                                                                                                                                                <w:div w:id="1638686452">
                                                                                                                                                                                                                                                  <w:marLeft w:val="0"/>
                                                                                                                                                                                                                                                  <w:marRight w:val="0"/>
                                                                                                                                                                                                                                                  <w:marTop w:val="0"/>
                                                                                                                                                                                                                                                  <w:marBottom w:val="0"/>
                                                                                                                                                                                                                                                  <w:divBdr>
                                                                                                                                                                                                                                                    <w:top w:val="none" w:sz="0" w:space="0" w:color="auto"/>
                                                                                                                                                                                                                                                    <w:left w:val="none" w:sz="0" w:space="0" w:color="auto"/>
                                                                                                                                                                                                                                                    <w:bottom w:val="none" w:sz="0" w:space="0" w:color="auto"/>
                                                                                                                                                                                                                                                    <w:right w:val="none" w:sz="0" w:space="0" w:color="auto"/>
                                                                                                                                                                                                                                                  </w:divBdr>
                                                                                                                                                                                                                                                  <w:divsChild>
                                                                                                                                                                                                                                                    <w:div w:id="198864361">
                                                                                                                                                                                                                                                      <w:marLeft w:val="0"/>
                                                                                                                                                                                                                                                      <w:marRight w:val="0"/>
                                                                                                                                                                                                                                                      <w:marTop w:val="0"/>
                                                                                                                                                                                                                                                      <w:marBottom w:val="0"/>
                                                                                                                                                                                                                                                      <w:divBdr>
                                                                                                                                                                                                                                                        <w:top w:val="none" w:sz="0" w:space="0" w:color="auto"/>
                                                                                                                                                                                                                                                        <w:left w:val="none" w:sz="0" w:space="0" w:color="auto"/>
                                                                                                                                                                                                                                                        <w:bottom w:val="none" w:sz="0" w:space="0" w:color="auto"/>
                                                                                                                                                                                                                                                        <w:right w:val="none" w:sz="0" w:space="0" w:color="auto"/>
                                                                                                                                                                                                                                                      </w:divBdr>
                                                                                                                                                                                                                                                      <w:divsChild>
                                                                                                                                                                                                                                                        <w:div w:id="1847748222">
                                                                                                                                                                                                                                                          <w:marLeft w:val="0"/>
                                                                                                                                                                                                                                                          <w:marRight w:val="0"/>
                                                                                                                                                                                                                                                          <w:marTop w:val="0"/>
                                                                                                                                                                                                                                                          <w:marBottom w:val="0"/>
                                                                                                                                                                                                                                                          <w:divBdr>
                                                                                                                                                                                                                                                            <w:top w:val="none" w:sz="0" w:space="0" w:color="auto"/>
                                                                                                                                                                                                                                                            <w:left w:val="none" w:sz="0" w:space="0" w:color="auto"/>
                                                                                                                                                                                                                                                            <w:bottom w:val="none" w:sz="0" w:space="0" w:color="auto"/>
                                                                                                                                                                                                                                                            <w:right w:val="none" w:sz="0" w:space="0" w:color="auto"/>
                                                                                                                                                                                                                                                          </w:divBdr>
                                                                                                                                                                                                                                                          <w:divsChild>
                                                                                                                                                                                                                                                            <w:div w:id="146408946">
                                                                                                                                                                                                                                                              <w:marLeft w:val="0"/>
                                                                                                                                                                                                                                                              <w:marRight w:val="0"/>
                                                                                                                                                                                                                                                              <w:marTop w:val="0"/>
                                                                                                                                                                                                                                                              <w:marBottom w:val="0"/>
                                                                                                                                                                                                                                                              <w:divBdr>
                                                                                                                                                                                                                                                                <w:top w:val="none" w:sz="0" w:space="0" w:color="auto"/>
                                                                                                                                                                                                                                                                <w:left w:val="none" w:sz="0" w:space="0" w:color="auto"/>
                                                                                                                                                                                                                                                                <w:bottom w:val="none" w:sz="0" w:space="0" w:color="auto"/>
                                                                                                                                                                                                                                                                <w:right w:val="none" w:sz="0" w:space="0" w:color="auto"/>
                                                                                                                                                                                                                                                              </w:divBdr>
                                                                                                                                                                                                                                                              <w:divsChild>
                                                                                                                                                                                                                                                                <w:div w:id="8526194">
                                                                                                                                                                                                                                                                  <w:marLeft w:val="0"/>
                                                                                                                                                                                                                                                                  <w:marRight w:val="0"/>
                                                                                                                                                                                                                                                                  <w:marTop w:val="0"/>
                                                                                                                                                                                                                                                                  <w:marBottom w:val="0"/>
                                                                                                                                                                                                                                                                  <w:divBdr>
                                                                                                                                                                                                                                                                    <w:top w:val="none" w:sz="0" w:space="0" w:color="auto"/>
                                                                                                                                                                                                                                                                    <w:left w:val="none" w:sz="0" w:space="0" w:color="auto"/>
                                                                                                                                                                                                                                                                    <w:bottom w:val="none" w:sz="0" w:space="0" w:color="auto"/>
                                                                                                                                                                                                                                                                    <w:right w:val="none" w:sz="0" w:space="0" w:color="auto"/>
                                                                                                                                                                                                                                                                  </w:divBdr>
                                                                                                                                                                                                                                                                  <w:divsChild>
                                                                                                                                                                                                                                                                    <w:div w:id="427123102">
                                                                                                                                                                                                                                                                      <w:marLeft w:val="0"/>
                                                                                                                                                                                                                                                                      <w:marRight w:val="0"/>
                                                                                                                                                                                                                                                                      <w:marTop w:val="0"/>
                                                                                                                                                                                                                                                                      <w:marBottom w:val="0"/>
                                                                                                                                                                                                                                                                      <w:divBdr>
                                                                                                                                                                                                                                                                        <w:top w:val="none" w:sz="0" w:space="0" w:color="auto"/>
                                                                                                                                                                                                                                                                        <w:left w:val="none" w:sz="0" w:space="0" w:color="auto"/>
                                                                                                                                                                                                                                                                        <w:bottom w:val="none" w:sz="0" w:space="0" w:color="auto"/>
                                                                                                                                                                                                                                                                        <w:right w:val="none" w:sz="0" w:space="0" w:color="auto"/>
                                                                                                                                                                                                                                                                      </w:divBdr>
                                                                                                                                                                                                                                                                      <w:divsChild>
                                                                                                                                                                                                                                                                        <w:div w:id="718825572">
                                                                                                                                                                                                                                                                          <w:marLeft w:val="0"/>
                                                                                                                                                                                                                                                                          <w:marRight w:val="0"/>
                                                                                                                                                                                                                                                                          <w:marTop w:val="0"/>
                                                                                                                                                                                                                                                                          <w:marBottom w:val="0"/>
                                                                                                                                                                                                                                                                          <w:divBdr>
                                                                                                                                                                                                                                                                            <w:top w:val="none" w:sz="0" w:space="0" w:color="auto"/>
                                                                                                                                                                                                                                                                            <w:left w:val="none" w:sz="0" w:space="0" w:color="auto"/>
                                                                                                                                                                                                                                                                            <w:bottom w:val="none" w:sz="0" w:space="0" w:color="auto"/>
                                                                                                                                                                                                                                                                            <w:right w:val="none" w:sz="0" w:space="0" w:color="auto"/>
                                                                                                                                                                                                                                                                          </w:divBdr>
                                                                                                                                                                                                                                                                          <w:divsChild>
                                                                                                                                                                                                                                                                            <w:div w:id="378364342">
                                                                                                                                                                                                                                                                              <w:marLeft w:val="0"/>
                                                                                                                                                                                                                                                                              <w:marRight w:val="0"/>
                                                                                                                                                                                                                                                                              <w:marTop w:val="0"/>
                                                                                                                                                                                                                                                                              <w:marBottom w:val="0"/>
                                                                                                                                                                                                                                                                              <w:divBdr>
                                                                                                                                                                                                                                                                                <w:top w:val="none" w:sz="0" w:space="0" w:color="auto"/>
                                                                                                                                                                                                                                                                                <w:left w:val="none" w:sz="0" w:space="0" w:color="auto"/>
                                                                                                                                                                                                                                                                                <w:bottom w:val="none" w:sz="0" w:space="0" w:color="auto"/>
                                                                                                                                                                                                                                                                                <w:right w:val="none" w:sz="0" w:space="0" w:color="auto"/>
                                                                                                                                                                                                                                                                              </w:divBdr>
                                                                                                                                                                                                                                                                              <w:divsChild>
                                                                                                                                                                                                                                                                                <w:div w:id="532303786">
                                                                                                                                                                                                                                                                                  <w:marLeft w:val="0"/>
                                                                                                                                                                                                                                                                                  <w:marRight w:val="0"/>
                                                                                                                                                                                                                                                                                  <w:marTop w:val="0"/>
                                                                                                                                                                                                                                                                                  <w:marBottom w:val="0"/>
                                                                                                                                                                                                                                                                                  <w:divBdr>
                                                                                                                                                                                                                                                                                    <w:top w:val="none" w:sz="0" w:space="0" w:color="auto"/>
                                                                                                                                                                                                                                                                                    <w:left w:val="none" w:sz="0" w:space="0" w:color="auto"/>
                                                                                                                                                                                                                                                                                    <w:bottom w:val="none" w:sz="0" w:space="0" w:color="auto"/>
                                                                                                                                                                                                                                                                                    <w:right w:val="none" w:sz="0" w:space="0" w:color="auto"/>
                                                                                                                                                                                                                                                                                  </w:divBdr>
                                                                                                                                                                                                                                                                                  <w:divsChild>
                                                                                                                                                                                                                                                                                    <w:div w:id="2127263404">
                                                                                                                                                                                                                                                                                      <w:marLeft w:val="0"/>
                                                                                                                                                                                                                                                                                      <w:marRight w:val="0"/>
                                                                                                                                                                                                                                                                                      <w:marTop w:val="0"/>
                                                                                                                                                                                                                                                                                      <w:marBottom w:val="0"/>
                                                                                                                                                                                                                                                                                      <w:divBdr>
                                                                                                                                                                                                                                                                                        <w:top w:val="none" w:sz="0" w:space="0" w:color="auto"/>
                                                                                                                                                                                                                                                                                        <w:left w:val="none" w:sz="0" w:space="0" w:color="auto"/>
                                                                                                                                                                                                                                                                                        <w:bottom w:val="none" w:sz="0" w:space="0" w:color="auto"/>
                                                                                                                                                                                                                                                                                        <w:right w:val="none" w:sz="0" w:space="0" w:color="auto"/>
                                                                                                                                                                                                                                                                                      </w:divBdr>
                                                                                                                                                                                                                                                                                      <w:divsChild>
                                                                                                                                                                                                                                                                                        <w:div w:id="720638227">
                                                                                                                                                                                                                                                                                          <w:marLeft w:val="0"/>
                                                                                                                                                                                                                                                                                          <w:marRight w:val="0"/>
                                                                                                                                                                                                                                                                                          <w:marTop w:val="0"/>
                                                                                                                                                                                                                                                                                          <w:marBottom w:val="0"/>
                                                                                                                                                                                                                                                                                          <w:divBdr>
                                                                                                                                                                                                                                                                                            <w:top w:val="none" w:sz="0" w:space="0" w:color="auto"/>
                                                                                                                                                                                                                                                                                            <w:left w:val="none" w:sz="0" w:space="0" w:color="auto"/>
                                                                                                                                                                                                                                                                                            <w:bottom w:val="none" w:sz="0" w:space="0" w:color="auto"/>
                                                                                                                                                                                                                                                                                            <w:right w:val="none" w:sz="0" w:space="0" w:color="auto"/>
                                                                                                                                                                                                                                                                                          </w:divBdr>
                                                                                                                                                                                                                                                                                          <w:divsChild>
                                                                                                                                                                                                                                                                                            <w:div w:id="1051614022">
                                                                                                                                                                                                                                                                                              <w:marLeft w:val="0"/>
                                                                                                                                                                                                                                                                                              <w:marRight w:val="0"/>
                                                                                                                                                                                                                                                                                              <w:marTop w:val="0"/>
                                                                                                                                                                                                                                                                                              <w:marBottom w:val="0"/>
                                                                                                                                                                                                                                                                                              <w:divBdr>
                                                                                                                                                                                                                                                                                                <w:top w:val="none" w:sz="0" w:space="0" w:color="auto"/>
                                                                                                                                                                                                                                                                                                <w:left w:val="none" w:sz="0" w:space="0" w:color="auto"/>
                                                                                                                                                                                                                                                                                                <w:bottom w:val="none" w:sz="0" w:space="0" w:color="auto"/>
                                                                                                                                                                                                                                                                                                <w:right w:val="none" w:sz="0" w:space="0" w:color="auto"/>
                                                                                                                                                                                                                                                                                              </w:divBdr>
                                                                                                                                                                                                                                                                                              <w:divsChild>
                                                                                                                                                                                                                                                                                                <w:div w:id="202793941">
                                                                                                                                                                                                                                                                                                  <w:marLeft w:val="0"/>
                                                                                                                                                                                                                                                                                                  <w:marRight w:val="0"/>
                                                                                                                                                                                                                                                                                                  <w:marTop w:val="0"/>
                                                                                                                                                                                                                                                                                                  <w:marBottom w:val="0"/>
                                                                                                                                                                                                                                                                                                  <w:divBdr>
                                                                                                                                                                                                                                                                                                    <w:top w:val="none" w:sz="0" w:space="0" w:color="auto"/>
                                                                                                                                                                                                                                                                                                    <w:left w:val="none" w:sz="0" w:space="0" w:color="auto"/>
                                                                                                                                                                                                                                                                                                    <w:bottom w:val="none" w:sz="0" w:space="0" w:color="auto"/>
                                                                                                                                                                                                                                                                                                    <w:right w:val="none" w:sz="0" w:space="0" w:color="auto"/>
                                                                                                                                                                                                                                                                                                  </w:divBdr>
                                                                                                                                                                                                                                                                                                  <w:divsChild>
                                                                                                                                                                                                                                                                                                    <w:div w:id="1197933304">
                                                                                                                                                                                                                                                                                                      <w:marLeft w:val="0"/>
                                                                                                                                                                                                                                                                                                      <w:marRight w:val="0"/>
                                                                                                                                                                                                                                                                                                      <w:marTop w:val="0"/>
                                                                                                                                                                                                                                                                                                      <w:marBottom w:val="0"/>
                                                                                                                                                                                                                                                                                                      <w:divBdr>
                                                                                                                                                                                                                                                                                                        <w:top w:val="none" w:sz="0" w:space="0" w:color="auto"/>
                                                                                                                                                                                                                                                                                                        <w:left w:val="none" w:sz="0" w:space="0" w:color="auto"/>
                                                                                                                                                                                                                                                                                                        <w:bottom w:val="none" w:sz="0" w:space="0" w:color="auto"/>
                                                                                                                                                                                                                                                                                                        <w:right w:val="none" w:sz="0" w:space="0" w:color="auto"/>
                                                                                                                                                                                                                                                                                                      </w:divBdr>
                                                                                                                                                                                                                                                                                                      <w:divsChild>
                                                                                                                                                                                                                                                                                                        <w:div w:id="681080776">
                                                                                                                                                                                                                                                                                                          <w:marLeft w:val="0"/>
                                                                                                                                                                                                                                                                                                          <w:marRight w:val="0"/>
                                                                                                                                                                                                                                                                                                          <w:marTop w:val="0"/>
                                                                                                                                                                                                                                                                                                          <w:marBottom w:val="0"/>
                                                                                                                                                                                                                                                                                                          <w:divBdr>
                                                                                                                                                                                                                                                                                                            <w:top w:val="none" w:sz="0" w:space="0" w:color="auto"/>
                                                                                                                                                                                                                                                                                                            <w:left w:val="none" w:sz="0" w:space="0" w:color="auto"/>
                                                                                                                                                                                                                                                                                                            <w:bottom w:val="none" w:sz="0" w:space="0" w:color="auto"/>
                                                                                                                                                                                                                                                                                                            <w:right w:val="none" w:sz="0" w:space="0" w:color="auto"/>
                                                                                                                                                                                                                                                                                                          </w:divBdr>
                                                                                                                                                                                                                                                                                                          <w:divsChild>
                                                                                                                                                                                                                                                                                                            <w:div w:id="958610996">
                                                                                                                                                                                                                                                                                                              <w:marLeft w:val="0"/>
                                                                                                                                                                                                                                                                                                              <w:marRight w:val="0"/>
                                                                                                                                                                                                                                                                                                              <w:marTop w:val="0"/>
                                                                                                                                                                                                                                                                                                              <w:marBottom w:val="0"/>
                                                                                                                                                                                                                                                                                                              <w:divBdr>
                                                                                                                                                                                                                                                                                                                <w:top w:val="none" w:sz="0" w:space="0" w:color="auto"/>
                                                                                                                                                                                                                                                                                                                <w:left w:val="none" w:sz="0" w:space="0" w:color="auto"/>
                                                                                                                                                                                                                                                                                                                <w:bottom w:val="none" w:sz="0" w:space="0" w:color="auto"/>
                                                                                                                                                                                                                                                                                                                <w:right w:val="none" w:sz="0" w:space="0" w:color="auto"/>
                                                                                                                                                                                                                                                                                                              </w:divBdr>
                                                                                                                                                                                                                                                                                                              <w:divsChild>
                                                                                                                                                                                                                                                                                                                <w:div w:id="1027486992">
                                                                                                                                                                                                                                                                                                                  <w:marLeft w:val="0"/>
                                                                                                                                                                                                                                                                                                                  <w:marRight w:val="0"/>
                                                                                                                                                                                                                                                                                                                  <w:marTop w:val="0"/>
                                                                                                                                                                                                                                                                                                                  <w:marBottom w:val="0"/>
                                                                                                                                                                                                                                                                                                                  <w:divBdr>
                                                                                                                                                                                                                                                                                                                    <w:top w:val="none" w:sz="0" w:space="0" w:color="auto"/>
                                                                                                                                                                                                                                                                                                                    <w:left w:val="none" w:sz="0" w:space="0" w:color="auto"/>
                                                                                                                                                                                                                                                                                                                    <w:bottom w:val="none" w:sz="0" w:space="0" w:color="auto"/>
                                                                                                                                                                                                                                                                                                                    <w:right w:val="none" w:sz="0" w:space="0" w:color="auto"/>
                                                                                                                                                                                                                                                                                                                  </w:divBdr>
                                                                                                                                                                                                                                                                                                                  <w:divsChild>
                                                                                                                                                                                                                                                                                                                    <w:div w:id="1141121187">
                                                                                                                                                                                                                                                                                                                      <w:marLeft w:val="0"/>
                                                                                                                                                                                                                                                                                                                      <w:marRight w:val="0"/>
                                                                                                                                                                                                                                                                                                                      <w:marTop w:val="0"/>
                                                                                                                                                                                                                                                                                                                      <w:marBottom w:val="0"/>
                                                                                                                                                                                                                                                                                                                      <w:divBdr>
                                                                                                                                                                                                                                                                                                                        <w:top w:val="none" w:sz="0" w:space="0" w:color="auto"/>
                                                                                                                                                                                                                                                                                                                        <w:left w:val="none" w:sz="0" w:space="0" w:color="auto"/>
                                                                                                                                                                                                                                                                                                                        <w:bottom w:val="none" w:sz="0" w:space="0" w:color="auto"/>
                                                                                                                                                                                                                                                                                                                        <w:right w:val="none" w:sz="0" w:space="0" w:color="auto"/>
                                                                                                                                                                                                                                                                                                                      </w:divBdr>
                                                                                                                                                                                                                                                                                                                      <w:divsChild>
                                                                                                                                                                                                                                                                                                                        <w:div w:id="597641400">
                                                                                                                                                                                                                                                                                                                          <w:marLeft w:val="0"/>
                                                                                                                                                                                                                                                                                                                          <w:marRight w:val="0"/>
                                                                                                                                                                                                                                                                                                                          <w:marTop w:val="0"/>
                                                                                                                                                                                                                                                                                                                          <w:marBottom w:val="0"/>
                                                                                                                                                                                                                                                                                                                          <w:divBdr>
                                                                                                                                                                                                                                                                                                                            <w:top w:val="none" w:sz="0" w:space="0" w:color="auto"/>
                                                                                                                                                                                                                                                                                                                            <w:left w:val="none" w:sz="0" w:space="0" w:color="auto"/>
                                                                                                                                                                                                                                                                                                                            <w:bottom w:val="none" w:sz="0" w:space="0" w:color="auto"/>
                                                                                                                                                                                                                                                                                                                            <w:right w:val="none" w:sz="0" w:space="0" w:color="auto"/>
                                                                                                                                                                                                                                                                                                                          </w:divBdr>
                                                                                                                                                                                                                                                                                                                          <w:divsChild>
                                                                                                                                                                                                                                                                                                                            <w:div w:id="2144997530">
                                                                                                                                                                                                                                                                                                                              <w:marLeft w:val="0"/>
                                                                                                                                                                                                                                                                                                                              <w:marRight w:val="0"/>
                                                                                                                                                                                                                                                                                                                              <w:marTop w:val="0"/>
                                                                                                                                                                                                                                                                                                                              <w:marBottom w:val="0"/>
                                                                                                                                                                                                                                                                                                                              <w:divBdr>
                                                                                                                                                                                                                                                                                                                                <w:top w:val="none" w:sz="0" w:space="0" w:color="auto"/>
                                                                                                                                                                                                                                                                                                                                <w:left w:val="none" w:sz="0" w:space="0" w:color="auto"/>
                                                                                                                                                                                                                                                                                                                                <w:bottom w:val="none" w:sz="0" w:space="0" w:color="auto"/>
                                                                                                                                                                                                                                                                                                                                <w:right w:val="none" w:sz="0" w:space="0" w:color="auto"/>
                                                                                                                                                                                                                                                                                                                              </w:divBdr>
                                                                                                                                                                                                                                                                                                                              <w:divsChild>
                                                                                                                                                                                                                                                                                                                                <w:div w:id="501623203">
                                                                                                                                                                                                                                                                                                                                  <w:marLeft w:val="0"/>
                                                                                                                                                                                                                                                                                                                                  <w:marRight w:val="0"/>
                                                                                                                                                                                                                                                                                                                                  <w:marTop w:val="0"/>
                                                                                                                                                                                                                                                                                                                                  <w:marBottom w:val="0"/>
                                                                                                                                                                                                                                                                                                                                  <w:divBdr>
                                                                                                                                                                                                                                                                                                                                    <w:top w:val="none" w:sz="0" w:space="0" w:color="auto"/>
                                                                                                                                                                                                                                                                                                                                    <w:left w:val="none" w:sz="0" w:space="0" w:color="auto"/>
                                                                                                                                                                                                                                                                                                                                    <w:bottom w:val="none" w:sz="0" w:space="0" w:color="auto"/>
                                                                                                                                                                                                                                                                                                                                    <w:right w:val="none" w:sz="0" w:space="0" w:color="auto"/>
                                                                                                                                                                                                                                                                                                                                  </w:divBdr>
                                                                                                                                                                                                                                                                                                                                  <w:divsChild>
                                                                                                                                                                                                                                                                                                                                    <w:div w:id="2066371243">
                                                                                                                                                                                                                                                                                                                                      <w:marLeft w:val="0"/>
                                                                                                                                                                                                                                                                                                                                      <w:marRight w:val="0"/>
                                                                                                                                                                                                                                                                                                                                      <w:marTop w:val="0"/>
                                                                                                                                                                                                                                                                                                                                      <w:marBottom w:val="0"/>
                                                                                                                                                                                                                                                                                                                                      <w:divBdr>
                                                                                                                                                                                                                                                                                                                                        <w:top w:val="none" w:sz="0" w:space="0" w:color="auto"/>
                                                                                                                                                                                                                                                                                                                                        <w:left w:val="none" w:sz="0" w:space="0" w:color="auto"/>
                                                                                                                                                                                                                                                                                                                                        <w:bottom w:val="none" w:sz="0" w:space="0" w:color="auto"/>
                                                                                                                                                                                                                                                                                                                                        <w:right w:val="none" w:sz="0" w:space="0" w:color="auto"/>
                                                                                                                                                                                                                                                                                                                                      </w:divBdr>
                                                                                                                                                                                                                                                                                                                                      <w:divsChild>
                                                                                                                                                                                                                                                                                                                                        <w:div w:id="576324568">
                                                                                                                                                                                                                                                                                                                                          <w:marLeft w:val="0"/>
                                                                                                                                                                                                                                                                                                                                          <w:marRight w:val="0"/>
                                                                                                                                                                                                                                                                                                                                          <w:marTop w:val="0"/>
                                                                                                                                                                                                                                                                                                                                          <w:marBottom w:val="0"/>
                                                                                                                                                                                                                                                                                                                                          <w:divBdr>
                                                                                                                                                                                                                                                                                                                                            <w:top w:val="none" w:sz="0" w:space="0" w:color="auto"/>
                                                                                                                                                                                                                                                                                                                                            <w:left w:val="none" w:sz="0" w:space="0" w:color="auto"/>
                                                                                                                                                                                                                                                                                                                                            <w:bottom w:val="none" w:sz="0" w:space="0" w:color="auto"/>
                                                                                                                                                                                                                                                                                                                                            <w:right w:val="none" w:sz="0" w:space="0" w:color="auto"/>
                                                                                                                                                                                                                                                                                                                                          </w:divBdr>
                                                                                                                                                                                                                                                                                                                                          <w:divsChild>
                                                                                                                                                                                                                                                                                                                                            <w:div w:id="1412657389">
                                                                                                                                                                                                                                                                                                                                              <w:marLeft w:val="0"/>
                                                                                                                                                                                                                                                                                                                                              <w:marRight w:val="0"/>
                                                                                                                                                                                                                                                                                                                                              <w:marTop w:val="0"/>
                                                                                                                                                                                                                                                                                                                                              <w:marBottom w:val="0"/>
                                                                                                                                                                                                                                                                                                                                              <w:divBdr>
                                                                                                                                                                                                                                                                                                                                                <w:top w:val="none" w:sz="0" w:space="0" w:color="auto"/>
                                                                                                                                                                                                                                                                                                                                                <w:left w:val="none" w:sz="0" w:space="0" w:color="auto"/>
                                                                                                                                                                                                                                                                                                                                                <w:bottom w:val="none" w:sz="0" w:space="0" w:color="auto"/>
                                                                                                                                                                                                                                                                                                                                                <w:right w:val="none" w:sz="0" w:space="0" w:color="auto"/>
                                                                                                                                                                                                                                                                                                                                              </w:divBdr>
                                                                                                                                                                                                                                                                                                                                              <w:divsChild>
                                                                                                                                                                                                                                                                                                                                                <w:div w:id="204679701">
                                                                                                                                                                                                                                                                                                                                                  <w:marLeft w:val="0"/>
                                                                                                                                                                                                                                                                                                                                                  <w:marRight w:val="0"/>
                                                                                                                                                                                                                                                                                                                                                  <w:marTop w:val="0"/>
                                                                                                                                                                                                                                                                                                                                                  <w:marBottom w:val="0"/>
                                                                                                                                                                                                                                                                                                                                                  <w:divBdr>
                                                                                                                                                                                                                                                                                                                                                    <w:top w:val="none" w:sz="0" w:space="0" w:color="auto"/>
                                                                                                                                                                                                                                                                                                                                                    <w:left w:val="none" w:sz="0" w:space="0" w:color="auto"/>
                                                                                                                                                                                                                                                                                                                                                    <w:bottom w:val="none" w:sz="0" w:space="0" w:color="auto"/>
                                                                                                                                                                                                                                                                                                                                                    <w:right w:val="none" w:sz="0" w:space="0" w:color="auto"/>
                                                                                                                                                                                                                                                                                                                                                  </w:divBdr>
                                                                                                                                                                                                                                                                                                                                                  <w:divsChild>
                                                                                                                                                                                                                                                                                                                                                    <w:div w:id="615255356">
                                                                                                                                                                                                                                                                                                                                                      <w:marLeft w:val="0"/>
                                                                                                                                                                                                                                                                                                                                                      <w:marRight w:val="0"/>
                                                                                                                                                                                                                                                                                                                                                      <w:marTop w:val="0"/>
                                                                                                                                                                                                                                                                                                                                                      <w:marBottom w:val="0"/>
                                                                                                                                                                                                                                                                                                                                                      <w:divBdr>
                                                                                                                                                                                                                                                                                                                                                        <w:top w:val="none" w:sz="0" w:space="0" w:color="auto"/>
                                                                                                                                                                                                                                                                                                                                                        <w:left w:val="none" w:sz="0" w:space="0" w:color="auto"/>
                                                                                                                                                                                                                                                                                                                                                        <w:bottom w:val="none" w:sz="0" w:space="0" w:color="auto"/>
                                                                                                                                                                                                                                                                                                                                                        <w:right w:val="none" w:sz="0" w:space="0" w:color="auto"/>
                                                                                                                                                                                                                                                                                                                                                      </w:divBdr>
                                                                                                                                                                                                                                                                                                                                                      <w:divsChild>
                                                                                                                                                                                                                                                                                                                                                        <w:div w:id="1790539986">
                                                                                                                                                                                                                                                                                                                                                          <w:marLeft w:val="0"/>
                                                                                                                                                                                                                                                                                                                                                          <w:marRight w:val="0"/>
                                                                                                                                                                                                                                                                                                                                                          <w:marTop w:val="0"/>
                                                                                                                                                                                                                                                                                                                                                          <w:marBottom w:val="0"/>
                                                                                                                                                                                                                                                                                                                                                          <w:divBdr>
                                                                                                                                                                                                                                                                                                                                                            <w:top w:val="none" w:sz="0" w:space="0" w:color="auto"/>
                                                                                                                                                                                                                                                                                                                                                            <w:left w:val="none" w:sz="0" w:space="0" w:color="auto"/>
                                                                                                                                                                                                                                                                                                                                                            <w:bottom w:val="none" w:sz="0" w:space="0" w:color="auto"/>
                                                                                                                                                                                                                                                                                                                                                            <w:right w:val="none" w:sz="0" w:space="0" w:color="auto"/>
                                                                                                                                                                                                                                                                                                                                                          </w:divBdr>
                                                                                                                                                                                                                                                                                                                                                          <w:divsChild>
                                                                                                                                                                                                                                                                                                                                                            <w:div w:id="993527121">
                                                                                                                                                                                                                                                                                                                                                              <w:marLeft w:val="0"/>
                                                                                                                                                                                                                                                                                                                                                              <w:marRight w:val="0"/>
                                                                                                                                                                                                                                                                                                                                                              <w:marTop w:val="0"/>
                                                                                                                                                                                                                                                                                                                                                              <w:marBottom w:val="0"/>
                                                                                                                                                                                                                                                                                                                                                              <w:divBdr>
                                                                                                                                                                                                                                                                                                                                                                <w:top w:val="none" w:sz="0" w:space="0" w:color="auto"/>
                                                                                                                                                                                                                                                                                                                                                                <w:left w:val="none" w:sz="0" w:space="0" w:color="auto"/>
                                                                                                                                                                                                                                                                                                                                                                <w:bottom w:val="none" w:sz="0" w:space="0" w:color="auto"/>
                                                                                                                                                                                                                                                                                                                                                                <w:right w:val="none" w:sz="0" w:space="0" w:color="auto"/>
                                                                                                                                                                                                                                                                                                                                                              </w:divBdr>
                                                                                                                                                                                                                                                                                                                                                              <w:divsChild>
                                                                                                                                                                                                                                                                                                                                                                <w:div w:id="496385461">
                                                                                                                                                                                                                                                                                                                                                                  <w:marLeft w:val="0"/>
                                                                                                                                                                                                                                                                                                                                                                  <w:marRight w:val="0"/>
                                                                                                                                                                                                                                                                                                                                                                  <w:marTop w:val="0"/>
                                                                                                                                                                                                                                                                                                                                                                  <w:marBottom w:val="0"/>
                                                                                                                                                                                                                                                                                                                                                                  <w:divBdr>
                                                                                                                                                                                                                                                                                                                                                                    <w:top w:val="none" w:sz="0" w:space="0" w:color="auto"/>
                                                                                                                                                                                                                                                                                                                                                                    <w:left w:val="none" w:sz="0" w:space="0" w:color="auto"/>
                                                                                                                                                                                                                                                                                                                                                                    <w:bottom w:val="none" w:sz="0" w:space="0" w:color="auto"/>
                                                                                                                                                                                                                                                                                                                                                                    <w:right w:val="none" w:sz="0" w:space="0" w:color="auto"/>
                                                                                                                                                                                                                                                                                                                                                                  </w:divBdr>
                                                                                                                                                                                                                                                                                                                                                                  <w:divsChild>
                                                                                                                                                                                                                                                                                                                                                                    <w:div w:id="823158015">
                                                                                                                                                                                                                                                                                                                                                                      <w:marLeft w:val="0"/>
                                                                                                                                                                                                                                                                                                                                                                      <w:marRight w:val="0"/>
                                                                                                                                                                                                                                                                                                                                                                      <w:marTop w:val="0"/>
                                                                                                                                                                                                                                                                                                                                                                      <w:marBottom w:val="0"/>
                                                                                                                                                                                                                                                                                                                                                                      <w:divBdr>
                                                                                                                                                                                                                                                                                                                                                                        <w:top w:val="none" w:sz="0" w:space="0" w:color="auto"/>
                                                                                                                                                                                                                                                                                                                                                                        <w:left w:val="none" w:sz="0" w:space="0" w:color="auto"/>
                                                                                                                                                                                                                                                                                                                                                                        <w:bottom w:val="none" w:sz="0" w:space="0" w:color="auto"/>
                                                                                                                                                                                                                                                                                                                                                                        <w:right w:val="none" w:sz="0" w:space="0" w:color="auto"/>
                                                                                                                                                                                                                                                                                                                                                                      </w:divBdr>
                                                                                                                                                                                                                                                                                                                                                                      <w:divsChild>
                                                                                                                                                                                                                                                                                                                                                                        <w:div w:id="924261680">
                                                                                                                                                                                                                                                                                                                                                                          <w:marLeft w:val="0"/>
                                                                                                                                                                                                                                                                                                                                                                          <w:marRight w:val="0"/>
                                                                                                                                                                                                                                                                                                                                                                          <w:marTop w:val="0"/>
                                                                                                                                                                                                                                                                                                                                                                          <w:marBottom w:val="0"/>
                                                                                                                                                                                                                                                                                                                                                                          <w:divBdr>
                                                                                                                                                                                                                                                                                                                                                                            <w:top w:val="none" w:sz="0" w:space="0" w:color="auto"/>
                                                                                                                                                                                                                                                                                                                                                                            <w:left w:val="none" w:sz="0" w:space="0" w:color="auto"/>
                                                                                                                                                                                                                                                                                                                                                                            <w:bottom w:val="none" w:sz="0" w:space="0" w:color="auto"/>
                                                                                                                                                                                                                                                                                                                                                                            <w:right w:val="none" w:sz="0" w:space="0" w:color="auto"/>
                                                                                                                                                                                                                                                                                                                                                                          </w:divBdr>
                                                                                                                                                                                                                                                                                                                                                                          <w:divsChild>
                                                                                                                                                                                                                                                                                                                                                                            <w:div w:id="1934433494">
                                                                                                                                                                                                                                                                                                                                                                              <w:marLeft w:val="0"/>
                                                                                                                                                                                                                                                                                                                                                                              <w:marRight w:val="0"/>
                                                                                                                                                                                                                                                                                                                                                                              <w:marTop w:val="0"/>
                                                                                                                                                                                                                                                                                                                                                                              <w:marBottom w:val="0"/>
                                                                                                                                                                                                                                                                                                                                                                              <w:divBdr>
                                                                                                                                                                                                                                                                                                                                                                                <w:top w:val="none" w:sz="0" w:space="0" w:color="auto"/>
                                                                                                                                                                                                                                                                                                                                                                                <w:left w:val="none" w:sz="0" w:space="0" w:color="auto"/>
                                                                                                                                                                                                                                                                                                                                                                                <w:bottom w:val="none" w:sz="0" w:space="0" w:color="auto"/>
                                                                                                                                                                                                                                                                                                                                                                                <w:right w:val="none" w:sz="0" w:space="0" w:color="auto"/>
                                                                                                                                                                                                                                                                                                                                                                              </w:divBdr>
                                                                                                                                                                                                                                                                                                                                                                              <w:divsChild>
                                                                                                                                                                                                                                                                                                                                                                                <w:div w:id="1280994923">
                                                                                                                                                                                                                                                                                                                                                                                  <w:marLeft w:val="0"/>
                                                                                                                                                                                                                                                                                                                                                                                  <w:marRight w:val="0"/>
                                                                                                                                                                                                                                                                                                                                                                                  <w:marTop w:val="0"/>
                                                                                                                                                                                                                                                                                                                                                                                  <w:marBottom w:val="0"/>
                                                                                                                                                                                                                                                                                                                                                                                  <w:divBdr>
                                                                                                                                                                                                                                                                                                                                                                                    <w:top w:val="none" w:sz="0" w:space="0" w:color="auto"/>
                                                                                                                                                                                                                                                                                                                                                                                    <w:left w:val="none" w:sz="0" w:space="0" w:color="auto"/>
                                                                                                                                                                                                                                                                                                                                                                                    <w:bottom w:val="none" w:sz="0" w:space="0" w:color="auto"/>
                                                                                                                                                                                                                                                                                                                                                                                    <w:right w:val="none" w:sz="0" w:space="0" w:color="auto"/>
                                                                                                                                                                                                                                                                                                                                                                                  </w:divBdr>
                                                                                                                                                                                                                                                                                                                                                                                  <w:divsChild>
                                                                                                                                                                                                                                                                                                                                                                                    <w:div w:id="872033438">
                                                                                                                                                                                                                                                                                                                                                                                      <w:marLeft w:val="0"/>
                                                                                                                                                                                                                                                                                                                                                                                      <w:marRight w:val="0"/>
                                                                                                                                                                                                                                                                                                                                                                                      <w:marTop w:val="0"/>
                                                                                                                                                                                                                                                                                                                                                                                      <w:marBottom w:val="0"/>
                                                                                                                                                                                                                                                                                                                                                                                      <w:divBdr>
                                                                                                                                                                                                                                                                                                                                                                                        <w:top w:val="none" w:sz="0" w:space="0" w:color="auto"/>
                                                                                                                                                                                                                                                                                                                                                                                        <w:left w:val="none" w:sz="0" w:space="0" w:color="auto"/>
                                                                                                                                                                                                                                                                                                                                                                                        <w:bottom w:val="none" w:sz="0" w:space="0" w:color="auto"/>
                                                                                                                                                                                                                                                                                                                                                                                        <w:right w:val="none" w:sz="0" w:space="0" w:color="auto"/>
                                                                                                                                                                                                                                                                                                                                                                                      </w:divBdr>
                                                                                                                                                                                                                                                                                                                                                                                      <w:divsChild>
                                                                                                                                                                                                                                                                                                                                                                                        <w:div w:id="1939095944">
                                                                                                                                                                                                                                                                                                                                                                                          <w:marLeft w:val="0"/>
                                                                                                                                                                                                                                                                                                                                                                                          <w:marRight w:val="0"/>
                                                                                                                                                                                                                                                                                                                                                                                          <w:marTop w:val="0"/>
                                                                                                                                                                                                                                                                                                                                                                                          <w:marBottom w:val="0"/>
                                                                                                                                                                                                                                                                                                                                                                                          <w:divBdr>
                                                                                                                                                                                                                                                                                                                                                                                            <w:top w:val="none" w:sz="0" w:space="0" w:color="auto"/>
                                                                                                                                                                                                                                                                                                                                                                                            <w:left w:val="none" w:sz="0" w:space="0" w:color="auto"/>
                                                                                                                                                                                                                                                                                                                                                                                            <w:bottom w:val="none" w:sz="0" w:space="0" w:color="auto"/>
                                                                                                                                                                                                                                                                                                                                                                                            <w:right w:val="none" w:sz="0" w:space="0" w:color="auto"/>
                                                                                                                                                                                                                                                                                                                                                                                          </w:divBdr>
                                                                                                                                                                                                                                                                                                                                                                                          <w:divsChild>
                                                                                                                                                                                                                                                                                                                                                                                            <w:div w:id="619579097">
                                                                                                                                                                                                                                                                                                                                                                                              <w:marLeft w:val="0"/>
                                                                                                                                                                                                                                                                                                                                                                                              <w:marRight w:val="0"/>
                                                                                                                                                                                                                                                                                                                                                                                              <w:marTop w:val="0"/>
                                                                                                                                                                                                                                                                                                                                                                                              <w:marBottom w:val="0"/>
                                                                                                                                                                                                                                                                                                                                                                                              <w:divBdr>
                                                                                                                                                                                                                                                                                                                                                                                                <w:top w:val="none" w:sz="0" w:space="0" w:color="auto"/>
                                                                                                                                                                                                                                                                                                                                                                                                <w:left w:val="none" w:sz="0" w:space="0" w:color="auto"/>
                                                                                                                                                                                                                                                                                                                                                                                                <w:bottom w:val="none" w:sz="0" w:space="0" w:color="auto"/>
                                                                                                                                                                                                                                                                                                                                                                                                <w:right w:val="none" w:sz="0" w:space="0" w:color="auto"/>
                                                                                                                                                                                                                                                                                                                                                                                              </w:divBdr>
                                                                                                                                                                                                                                                                                                                                                                                              <w:divsChild>
                                                                                                                                                                                                                                                                                                                                                                                                <w:div w:id="1787920055">
                                                                                                                                                                                                                                                                                                                                                                                                  <w:marLeft w:val="0"/>
                                                                                                                                                                                                                                                                                                                                                                                                  <w:marRight w:val="0"/>
                                                                                                                                                                                                                                                                                                                                                                                                  <w:marTop w:val="0"/>
                                                                                                                                                                                                                                                                                                                                                                                                  <w:marBottom w:val="0"/>
                                                                                                                                                                                                                                                                                                                                                                                                  <w:divBdr>
                                                                                                                                                                                                                                                                                                                                                                                                    <w:top w:val="none" w:sz="0" w:space="0" w:color="auto"/>
                                                                                                                                                                                                                                                                                                                                                                                                    <w:left w:val="none" w:sz="0" w:space="0" w:color="auto"/>
                                                                                                                                                                                                                                                                                                                                                                                                    <w:bottom w:val="none" w:sz="0" w:space="0" w:color="auto"/>
                                                                                                                                                                                                                                                                                                                                                                                                    <w:right w:val="none" w:sz="0" w:space="0" w:color="auto"/>
                                                                                                                                                                                                                                                                                                                                                                                                  </w:divBdr>
                                                                                                                                                                                                                                                                                                                                                                                                  <w:divsChild>
                                                                                                                                                                                                                                                                                                                                                                                                    <w:div w:id="1141800161">
                                                                                                                                                                                                                                                                                                                                                                                                      <w:marLeft w:val="0"/>
                                                                                                                                                                                                                                                                                                                                                                                                      <w:marRight w:val="0"/>
                                                                                                                                                                                                                                                                                                                                                                                                      <w:marTop w:val="0"/>
                                                                                                                                                                                                                                                                                                                                                                                                      <w:marBottom w:val="0"/>
                                                                                                                                                                                                                                                                                                                                                                                                      <w:divBdr>
                                                                                                                                                                                                                                                                                                                                                                                                        <w:top w:val="none" w:sz="0" w:space="0" w:color="auto"/>
                                                                                                                                                                                                                                                                                                                                                                                                        <w:left w:val="none" w:sz="0" w:space="0" w:color="auto"/>
                                                                                                                                                                                                                                                                                                                                                                                                        <w:bottom w:val="none" w:sz="0" w:space="0" w:color="auto"/>
                                                                                                                                                                                                                                                                                                                                                                                                        <w:right w:val="none" w:sz="0" w:space="0" w:color="auto"/>
                                                                                                                                                                                                                                                                                                                                                                                                      </w:divBdr>
                                                                                                                                                                                                                                                                                                                                                                                                      <w:divsChild>
                                                                                                                                                                                                                                                                                                                                                                                                        <w:div w:id="1301349638">
                                                                                                                                                                                                                                                                                                                                                                                                          <w:marLeft w:val="0"/>
                                                                                                                                                                                                                                                                                                                                                                                                          <w:marRight w:val="0"/>
                                                                                                                                                                                                                                                                                                                                                                                                          <w:marTop w:val="0"/>
                                                                                                                                                                                                                                                                                                                                                                                                          <w:marBottom w:val="0"/>
                                                                                                                                                                                                                                                                                                                                                                                                          <w:divBdr>
                                                                                                                                                                                                                                                                                                                                                                                                            <w:top w:val="none" w:sz="0" w:space="0" w:color="auto"/>
                                                                                                                                                                                                                                                                                                                                                                                                            <w:left w:val="none" w:sz="0" w:space="0" w:color="auto"/>
                                                                                                                                                                                                                                                                                                                                                                                                            <w:bottom w:val="none" w:sz="0" w:space="0" w:color="auto"/>
                                                                                                                                                                                                                                                                                                                                                                                                            <w:right w:val="none" w:sz="0" w:space="0" w:color="auto"/>
                                                                                                                                                                                                                                                                                                                                                                                                          </w:divBdr>
                                                                                                                                                                                                                                                                                                                                                                                                          <w:divsChild>
                                                                                                                                                                                                                                                                                                                                                                                                            <w:div w:id="1381175092">
                                                                                                                                                                                                                                                                                                                                                                                                              <w:marLeft w:val="0"/>
                                                                                                                                                                                                                                                                                                                                                                                                              <w:marRight w:val="0"/>
                                                                                                                                                                                                                                                                                                                                                                                                              <w:marTop w:val="0"/>
                                                                                                                                                                                                                                                                                                                                                                                                              <w:marBottom w:val="0"/>
                                                                                                                                                                                                                                                                                                                                                                                                              <w:divBdr>
                                                                                                                                                                                                                                                                                                                                                                                                                <w:top w:val="none" w:sz="0" w:space="0" w:color="auto"/>
                                                                                                                                                                                                                                                                                                                                                                                                                <w:left w:val="none" w:sz="0" w:space="0" w:color="auto"/>
                                                                                                                                                                                                                                                                                                                                                                                                                <w:bottom w:val="none" w:sz="0" w:space="0" w:color="auto"/>
                                                                                                                                                                                                                                                                                                                                                                                                                <w:right w:val="none" w:sz="0" w:space="0" w:color="auto"/>
                                                                                                                                                                                                                                                                                                                                                                                                              </w:divBdr>
                                                                                                                                                                                                                                                                                                                                                                                                              <w:divsChild>
                                                                                                                                                                                                                                                                                                                                                                                                                <w:div w:id="1678995518">
                                                                                                                                                                                                                                                                                                                                                                                                                  <w:marLeft w:val="0"/>
                                                                                                                                                                                                                                                                                                                                                                                                                  <w:marRight w:val="0"/>
                                                                                                                                                                                                                                                                                                                                                                                                                  <w:marTop w:val="0"/>
                                                                                                                                                                                                                                                                                                                                                                                                                  <w:marBottom w:val="0"/>
                                                                                                                                                                                                                                                                                                                                                                                                                  <w:divBdr>
                                                                                                                                                                                                                                                                                                                                                                                                                    <w:top w:val="none" w:sz="0" w:space="0" w:color="auto"/>
                                                                                                                                                                                                                                                                                                                                                                                                                    <w:left w:val="none" w:sz="0" w:space="0" w:color="auto"/>
                                                                                                                                                                                                                                                                                                                                                                                                                    <w:bottom w:val="none" w:sz="0" w:space="0" w:color="auto"/>
                                                                                                                                                                                                                                                                                                                                                                                                                    <w:right w:val="none" w:sz="0" w:space="0" w:color="auto"/>
                                                                                                                                                                                                                                                                                                                                                                                                                  </w:divBdr>
                                                                                                                                                                                                                                                                                                                                                                                                                  <w:divsChild>
                                                                                                                                                                                                                                                                                                                                                                                                                    <w:div w:id="675766057">
                                                                                                                                                                                                                                                                                                                                                                                                                      <w:marLeft w:val="0"/>
                                                                                                                                                                                                                                                                                                                                                                                                                      <w:marRight w:val="0"/>
                                                                                                                                                                                                                                                                                                                                                                                                                      <w:marTop w:val="0"/>
                                                                                                                                                                                                                                                                                                                                                                                                                      <w:marBottom w:val="0"/>
                                                                                                                                                                                                                                                                                                                                                                                                                      <w:divBdr>
                                                                                                                                                                                                                                                                                                                                                                                                                        <w:top w:val="none" w:sz="0" w:space="0" w:color="auto"/>
                                                                                                                                                                                                                                                                                                                                                                                                                        <w:left w:val="none" w:sz="0" w:space="0" w:color="auto"/>
                                                                                                                                                                                                                                                                                                                                                                                                                        <w:bottom w:val="none" w:sz="0" w:space="0" w:color="auto"/>
                                                                                                                                                                                                                                                                                                                                                                                                                        <w:right w:val="none" w:sz="0" w:space="0" w:color="auto"/>
                                                                                                                                                                                                                                                                                                                                                                                                                      </w:divBdr>
                                                                                                                                                                                                                                                                                                                                                                                                                      <w:divsChild>
                                                                                                                                                                                                                                                                                                                                                                                                                        <w:div w:id="1133868749">
                                                                                                                                                                                                                                                                                                                                                                                                                          <w:marLeft w:val="0"/>
                                                                                                                                                                                                                                                                                                                                                                                                                          <w:marRight w:val="0"/>
                                                                                                                                                                                                                                                                                                                                                                                                                          <w:marTop w:val="0"/>
                                                                                                                                                                                                                                                                                                                                                                                                                          <w:marBottom w:val="0"/>
                                                                                                                                                                                                                                                                                                                                                                                                                          <w:divBdr>
                                                                                                                                                                                                                                                                                                                                                                                                                            <w:top w:val="none" w:sz="0" w:space="0" w:color="auto"/>
                                                                                                                                                                                                                                                                                                                                                                                                                            <w:left w:val="none" w:sz="0" w:space="0" w:color="auto"/>
                                                                                                                                                                                                                                                                                                                                                                                                                            <w:bottom w:val="none" w:sz="0" w:space="0" w:color="auto"/>
                                                                                                                                                                                                                                                                                                                                                                                                                            <w:right w:val="none" w:sz="0" w:space="0" w:color="auto"/>
                                                                                                                                                                                                                                                                                                                                                                                                                          </w:divBdr>
                                                                                                                                                                                                                                                                                                                                                                                                                          <w:divsChild>
                                                                                                                                                                                                                                                                                                                                                                                                                            <w:div w:id="1483691084">
                                                                                                                                                                                                                                                                                                                                                                                                                              <w:marLeft w:val="0"/>
                                                                                                                                                                                                                                                                                                                                                                                                                              <w:marRight w:val="0"/>
                                                                                                                                                                                                                                                                                                                                                                                                                              <w:marTop w:val="0"/>
                                                                                                                                                                                                                                                                                                                                                                                                                              <w:marBottom w:val="0"/>
                                                                                                                                                                                                                                                                                                                                                                                                                              <w:divBdr>
                                                                                                                                                                                                                                                                                                                                                                                                                                <w:top w:val="none" w:sz="0" w:space="0" w:color="auto"/>
                                                                                                                                                                                                                                                                                                                                                                                                                                <w:left w:val="none" w:sz="0" w:space="0" w:color="auto"/>
                                                                                                                                                                                                                                                                                                                                                                                                                                <w:bottom w:val="none" w:sz="0" w:space="0" w:color="auto"/>
                                                                                                                                                                                                                                                                                                                                                                                                                                <w:right w:val="none" w:sz="0" w:space="0" w:color="auto"/>
                                                                                                                                                                                                                                                                                                                                                                                                                              </w:divBdr>
                                                                                                                                                                                                                                                                                                                                                                                                                              <w:divsChild>
                                                                                                                                                                                                                                                                                                                                                                                                                                <w:div w:id="187064462">
                                                                                                                                                                                                                                                                                                                                                                                                                                  <w:marLeft w:val="0"/>
                                                                                                                                                                                                                                                                                                                                                                                                                                  <w:marRight w:val="0"/>
                                                                                                                                                                                                                                                                                                                                                                                                                                  <w:marTop w:val="0"/>
                                                                                                                                                                                                                                                                                                                                                                                                                                  <w:marBottom w:val="0"/>
                                                                                                                                                                                                                                                                                                                                                                                                                                  <w:divBdr>
                                                                                                                                                                                                                                                                                                                                                                                                                                    <w:top w:val="none" w:sz="0" w:space="0" w:color="auto"/>
                                                                                                                                                                                                                                                                                                                                                                                                                                    <w:left w:val="none" w:sz="0" w:space="0" w:color="auto"/>
                                                                                                                                                                                                                                                                                                                                                                                                                                    <w:bottom w:val="none" w:sz="0" w:space="0" w:color="auto"/>
                                                                                                                                                                                                                                                                                                                                                                                                                                    <w:right w:val="none" w:sz="0" w:space="0" w:color="auto"/>
                                                                                                                                                                                                                                                                                                                                                                                                                                  </w:divBdr>
                                                                                                                                                                                                                                                                                                                                                                                                                                  <w:divsChild>
                                                                                                                                                                                                                                                                                                                                                                                                                                    <w:div w:id="1164591709">
                                                                                                                                                                                                                                                                                                                                                                                                                                      <w:marLeft w:val="0"/>
                                                                                                                                                                                                                                                                                                                                                                                                                                      <w:marRight w:val="0"/>
                                                                                                                                                                                                                                                                                                                                                                                                                                      <w:marTop w:val="0"/>
                                                                                                                                                                                                                                                                                                                                                                                                                                      <w:marBottom w:val="0"/>
                                                                                                                                                                                                                                                                                                                                                                                                                                      <w:divBdr>
                                                                                                                                                                                                                                                                                                                                                                                                                                        <w:top w:val="none" w:sz="0" w:space="0" w:color="auto"/>
                                                                                                                                                                                                                                                                                                                                                                                                                                        <w:left w:val="none" w:sz="0" w:space="0" w:color="auto"/>
                                                                                                                                                                                                                                                                                                                                                                                                                                        <w:bottom w:val="none" w:sz="0" w:space="0" w:color="auto"/>
                                                                                                                                                                                                                                                                                                                                                                                                                                        <w:right w:val="none" w:sz="0" w:space="0" w:color="auto"/>
                                                                                                                                                                                                                                                                                                                                                                                                                                      </w:divBdr>
                                                                                                                                                                                                                                                                                                                                                                                                                                      <w:divsChild>
                                                                                                                                                                                                                                                                                                                                                                                                                                        <w:div w:id="1208637739">
                                                                                                                                                                                                                                                                                                                                                                                                                                          <w:marLeft w:val="0"/>
                                                                                                                                                                                                                                                                                                                                                                                                                                          <w:marRight w:val="0"/>
                                                                                                                                                                                                                                                                                                                                                                                                                                          <w:marTop w:val="0"/>
                                                                                                                                                                                                                                                                                                                                                                                                                                          <w:marBottom w:val="0"/>
                                                                                                                                                                                                                                                                                                                                                                                                                                          <w:divBdr>
                                                                                                                                                                                                                                                                                                                                                                                                                                            <w:top w:val="none" w:sz="0" w:space="0" w:color="auto"/>
                                                                                                                                                                                                                                                                                                                                                                                                                                            <w:left w:val="none" w:sz="0" w:space="0" w:color="auto"/>
                                                                                                                                                                                                                                                                                                                                                                                                                                            <w:bottom w:val="none" w:sz="0" w:space="0" w:color="auto"/>
                                                                                                                                                                                                                                                                                                                                                                                                                                            <w:right w:val="none" w:sz="0" w:space="0" w:color="auto"/>
                                                                                                                                                                                                                                                                                                                                                                                                                                          </w:divBdr>
                                                                                                                                                                                                                                                                                                                                                                                                                                          <w:divsChild>
                                                                                                                                                                                                                                                                                                                                                                                                                                            <w:div w:id="301078484">
                                                                                                                                                                                                                                                                                                                                                                                                                                              <w:marLeft w:val="0"/>
                                                                                                                                                                                                                                                                                                                                                                                                                                              <w:marRight w:val="0"/>
                                                                                                                                                                                                                                                                                                                                                                                                                                              <w:marTop w:val="0"/>
                                                                                                                                                                                                                                                                                                                                                                                                                                              <w:marBottom w:val="0"/>
                                                                                                                                                                                                                                                                                                                                                                                                                                              <w:divBdr>
                                                                                                                                                                                                                                                                                                                                                                                                                                                <w:top w:val="none" w:sz="0" w:space="0" w:color="auto"/>
                                                                                                                                                                                                                                                                                                                                                                                                                                                <w:left w:val="none" w:sz="0" w:space="0" w:color="auto"/>
                                                                                                                                                                                                                                                                                                                                                                                                                                                <w:bottom w:val="none" w:sz="0" w:space="0" w:color="auto"/>
                                                                                                                                                                                                                                                                                                                                                                                                                                                <w:right w:val="none" w:sz="0" w:space="0" w:color="auto"/>
                                                                                                                                                                                                                                                                                                                                                                                                                                              </w:divBdr>
                                                                                                                                                                                                                                                                                                                                                                                                                                              <w:divsChild>
                                                                                                                                                                                                                                                                                                                                                                                                                                                <w:div w:id="381099134">
                                                                                                                                                                                                                                                                                                                                                                                                                                                  <w:marLeft w:val="0"/>
                                                                                                                                                                                                                                                                                                                                                                                                                                                  <w:marRight w:val="0"/>
                                                                                                                                                                                                                                                                                                                                                                                                                                                  <w:marTop w:val="0"/>
                                                                                                                                                                                                                                                                                                                                                                                                                                                  <w:marBottom w:val="0"/>
                                                                                                                                                                                                                                                                                                                                                                                                                                                  <w:divBdr>
                                                                                                                                                                                                                                                                                                                                                                                                                                                    <w:top w:val="none" w:sz="0" w:space="0" w:color="auto"/>
                                                                                                                                                                                                                                                                                                                                                                                                                                                    <w:left w:val="none" w:sz="0" w:space="0" w:color="auto"/>
                                                                                                                                                                                                                                                                                                                                                                                                                                                    <w:bottom w:val="none" w:sz="0" w:space="0" w:color="auto"/>
                                                                                                                                                                                                                                                                                                                                                                                                                                                    <w:right w:val="none" w:sz="0" w:space="0" w:color="auto"/>
                                                                                                                                                                                                                                                                                                                                                                                                                                                  </w:divBdr>
                                                                                                                                                                                                                                                                                                                                                                                                                                                  <w:divsChild>
                                                                                                                                                                                                                                                                                                                                                                                                                                                    <w:div w:id="1162817110">
                                                                                                                                                                                                                                                                                                                                                                                                                                                      <w:marLeft w:val="0"/>
                                                                                                                                                                                                                                                                                                                                                                                                                                                      <w:marRight w:val="0"/>
                                                                                                                                                                                                                                                                                                                                                                                                                                                      <w:marTop w:val="0"/>
                                                                                                                                                                                                                                                                                                                                                                                                                                                      <w:marBottom w:val="0"/>
                                                                                                                                                                                                                                                                                                                                                                                                                                                      <w:divBdr>
                                                                                                                                                                                                                                                                                                                                                                                                                                                        <w:top w:val="none" w:sz="0" w:space="0" w:color="auto"/>
                                                                                                                                                                                                                                                                                                                                                                                                                                                        <w:left w:val="none" w:sz="0" w:space="0" w:color="auto"/>
                                                                                                                                                                                                                                                                                                                                                                                                                                                        <w:bottom w:val="none" w:sz="0" w:space="0" w:color="auto"/>
                                                                                                                                                                                                                                                                                                                                                                                                                                                        <w:right w:val="none" w:sz="0" w:space="0" w:color="auto"/>
                                                                                                                                                                                                                                                                                                                                                                                                                                                      </w:divBdr>
                                                                                                                                                                                                                                                                                                                                                                                                                                                      <w:divsChild>
                                                                                                                                                                                                                                                                                                                                                                                                                                                        <w:div w:id="854613211">
                                                                                                                                                                                                                                                                                                                                                                                                                                                          <w:marLeft w:val="0"/>
                                                                                                                                                                                                                                                                                                                                                                                                                                                          <w:marRight w:val="0"/>
                                                                                                                                                                                                                                                                                                                                                                                                                                                          <w:marTop w:val="0"/>
                                                                                                                                                                                                                                                                                                                                                                                                                                                          <w:marBottom w:val="0"/>
                                                                                                                                                                                                                                                                                                                                                                                                                                                          <w:divBdr>
                                                                                                                                                                                                                                                                                                                                                                                                                                                            <w:top w:val="none" w:sz="0" w:space="0" w:color="auto"/>
                                                                                                                                                                                                                                                                                                                                                                                                                                                            <w:left w:val="none" w:sz="0" w:space="0" w:color="auto"/>
                                                                                                                                                                                                                                                                                                                                                                                                                                                            <w:bottom w:val="none" w:sz="0" w:space="0" w:color="auto"/>
                                                                                                                                                                                                                                                                                                                                                                                                                                                            <w:right w:val="none" w:sz="0" w:space="0" w:color="auto"/>
                                                                                                                                                                                                                                                                                                                                                                                                                                                          </w:divBdr>
                                                                                                                                                                                                                                                                                                                                                                                                                                                          <w:divsChild>
                                                                                                                                                                                                                                                                                                                                                                                                                                                            <w:div w:id="672143347">
                                                                                                                                                                                                                                                                                                                                                                                                                                                              <w:marLeft w:val="0"/>
                                                                                                                                                                                                                                                                                                                                                                                                                                                              <w:marRight w:val="0"/>
                                                                                                                                                                                                                                                                                                                                                                                                                                                              <w:marTop w:val="0"/>
                                                                                                                                                                                                                                                                                                                                                                                                                                                              <w:marBottom w:val="0"/>
                                                                                                                                                                                                                                                                                                                                                                                                                                                              <w:divBdr>
                                                                                                                                                                                                                                                                                                                                                                                                                                                                <w:top w:val="none" w:sz="0" w:space="0" w:color="auto"/>
                                                                                                                                                                                                                                                                                                                                                                                                                                                                <w:left w:val="none" w:sz="0" w:space="0" w:color="auto"/>
                                                                                                                                                                                                                                                                                                                                                                                                                                                                <w:bottom w:val="none" w:sz="0" w:space="0" w:color="auto"/>
                                                                                                                                                                                                                                                                                                                                                                                                                                                                <w:right w:val="none" w:sz="0" w:space="0" w:color="auto"/>
                                                                                                                                                                                                                                                                                                                                                                                                                                                              </w:divBdr>
                                                                                                                                                                                                                                                                                                                                                                                                                                                              <w:divsChild>
                                                                                                                                                                                                                                                                                                                                                                                                                                                                <w:div w:id="1593852020">
                                                                                                                                                                                                                                                                                                                                                                                                                                                                  <w:marLeft w:val="0"/>
                                                                                                                                                                                                                                                                                                                                                                                                                                                                  <w:marRight w:val="0"/>
                                                                                                                                                                                                                                                                                                                                                                                                                                                                  <w:marTop w:val="0"/>
                                                                                                                                                                                                                                                                                                                                                                                                                                                                  <w:marBottom w:val="0"/>
                                                                                                                                                                                                                                                                                                                                                                                                                                                                  <w:divBdr>
                                                                                                                                                                                                                                                                                                                                                                                                                                                                    <w:top w:val="none" w:sz="0" w:space="0" w:color="auto"/>
                                                                                                                                                                                                                                                                                                                                                                                                                                                                    <w:left w:val="none" w:sz="0" w:space="0" w:color="auto"/>
                                                                                                                                                                                                                                                                                                                                                                                                                                                                    <w:bottom w:val="none" w:sz="0" w:space="0" w:color="auto"/>
                                                                                                                                                                                                                                                                                                                                                                                                                                                                    <w:right w:val="none" w:sz="0" w:space="0" w:color="auto"/>
                                                                                                                                                                                                                                                                                                                                                                                                                                                                  </w:divBdr>
                                                                                                                                                                                                                                                                                                                                                                                                                                                                  <w:divsChild>
                                                                                                                                                                                                                                                                                                                                                                                                                                                                    <w:div w:id="1680619734">
                                                                                                                                                                                                                                                                                                                                                                                                                                                                      <w:marLeft w:val="0"/>
                                                                                                                                                                                                                                                                                                                                                                                                                                                                      <w:marRight w:val="0"/>
                                                                                                                                                                                                                                                                                                                                                                                                                                                                      <w:marTop w:val="0"/>
                                                                                                                                                                                                                                                                                                                                                                                                                                                                      <w:marBottom w:val="0"/>
                                                                                                                                                                                                                                                                                                                                                                                                                                                                      <w:divBdr>
                                                                                                                                                                                                                                                                                                                                                                                                                                                                        <w:top w:val="none" w:sz="0" w:space="0" w:color="auto"/>
                                                                                                                                                                                                                                                                                                                                                                                                                                                                        <w:left w:val="none" w:sz="0" w:space="0" w:color="auto"/>
                                                                                                                                                                                                                                                                                                                                                                                                                                                                        <w:bottom w:val="none" w:sz="0" w:space="0" w:color="auto"/>
                                                                                                                                                                                                                                                                                                                                                                                                                                                                        <w:right w:val="none" w:sz="0" w:space="0" w:color="auto"/>
                                                                                                                                                                                                                                                                                                                                                                                                                                                                      </w:divBdr>
                                                                                                                                                                                                                                                                                                                                                                                                                                                                      <w:divsChild>
                                                                                                                                                                                                                                                                                                                                                                                                                                                                        <w:div w:id="103888212">
                                                                                                                                                                                                                                                                                                                                                                                                                                                                          <w:marLeft w:val="0"/>
                                                                                                                                                                                                                                                                                                                                                                                                                                                                          <w:marRight w:val="0"/>
                                                                                                                                                                                                                                                                                                                                                                                                                                                                          <w:marTop w:val="0"/>
                                                                                                                                                                                                                                                                                                                                                                                                                                                                          <w:marBottom w:val="0"/>
                                                                                                                                                                                                                                                                                                                                                                                                                                                                          <w:divBdr>
                                                                                                                                                                                                                                                                                                                                                                                                                                                                            <w:top w:val="none" w:sz="0" w:space="0" w:color="auto"/>
                                                                                                                                                                                                                                                                                                                                                                                                                                                                            <w:left w:val="none" w:sz="0" w:space="0" w:color="auto"/>
                                                                                                                                                                                                                                                                                                                                                                                                                                                                            <w:bottom w:val="none" w:sz="0" w:space="0" w:color="auto"/>
                                                                                                                                                                                                                                                                                                                                                                                                                                                                            <w:right w:val="none" w:sz="0" w:space="0" w:color="auto"/>
                                                                                                                                                                                                                                                                                                                                                                                                                                                                          </w:divBdr>
                                                                                                                                                                                                                                                                                                                                                                                                                                                                          <w:divsChild>
                                                                                                                                                                                                                                                                                                                                                                                                                                                                            <w:div w:id="1888103864">
                                                                                                                                                                                                                                                                                                                                                                                                                                                                              <w:marLeft w:val="0"/>
                                                                                                                                                                                                                                                                                                                                                                                                                                                                              <w:marRight w:val="0"/>
                                                                                                                                                                                                                                                                                                                                                                                                                                                                              <w:marTop w:val="0"/>
                                                                                                                                                                                                                                                                                                                                                                                                                                                                              <w:marBottom w:val="0"/>
                                                                                                                                                                                                                                                                                                                                                                                                                                                                              <w:divBdr>
                                                                                                                                                                                                                                                                                                                                                                                                                                                                                <w:top w:val="none" w:sz="0" w:space="0" w:color="auto"/>
                                                                                                                                                                                                                                                                                                                                                                                                                                                                                <w:left w:val="none" w:sz="0" w:space="0" w:color="auto"/>
                                                                                                                                                                                                                                                                                                                                                                                                                                                                                <w:bottom w:val="none" w:sz="0" w:space="0" w:color="auto"/>
                                                                                                                                                                                                                                                                                                                                                                                                                                                                                <w:right w:val="none" w:sz="0" w:space="0" w:color="auto"/>
                                                                                                                                                                                                                                                                                                                                                                                                                                                                              </w:divBdr>
                                                                                                                                                                                                                                                                                                                                                                                                                                                                              <w:divsChild>
                                                                                                                                                                                                                                                                                                                                                                                                                                                                                <w:div w:id="1014652316">
                                                                                                                                                                                                                                                                                                                                                                                                                                                                                  <w:marLeft w:val="0"/>
                                                                                                                                                                                                                                                                                                                                                                                                                                                                                  <w:marRight w:val="0"/>
                                                                                                                                                                                                                                                                                                                                                                                                                                                                                  <w:marTop w:val="0"/>
                                                                                                                                                                                                                                                                                                                                                                                                                                                                                  <w:marBottom w:val="0"/>
                                                                                                                                                                                                                                                                                                                                                                                                                                                                                  <w:divBdr>
                                                                                                                                                                                                                                                                                                                                                                                                                                                                                    <w:top w:val="none" w:sz="0" w:space="0" w:color="auto"/>
                                                                                                                                                                                                                                                                                                                                                                                                                                                                                    <w:left w:val="none" w:sz="0" w:space="0" w:color="auto"/>
                                                                                                                                                                                                                                                                                                                                                                                                                                                                                    <w:bottom w:val="none" w:sz="0" w:space="0" w:color="auto"/>
                                                                                                                                                                                                                                                                                                                                                                                                                                                                                    <w:right w:val="none" w:sz="0" w:space="0" w:color="auto"/>
                                                                                                                                                                                                                                                                                                                                                                                                                                                                                  </w:divBdr>
                                                                                                                                                                                                                                                                                                                                                                                                                                                                                  <w:divsChild>
                                                                                                                                                                                                                                                                                                                                                                                                                                                                                    <w:div w:id="1935437540">
                                                                                                                                                                                                                                                                                                                                                                                                                                                                                      <w:marLeft w:val="0"/>
                                                                                                                                                                                                                                                                                                                                                                                                                                                                                      <w:marRight w:val="0"/>
                                                                                                                                                                                                                                                                                                                                                                                                                                                                                      <w:marTop w:val="0"/>
                                                                                                                                                                                                                                                                                                                                                                                                                                                                                      <w:marBottom w:val="0"/>
                                                                                                                                                                                                                                                                                                                                                                                                                                                                                      <w:divBdr>
                                                                                                                                                                                                                                                                                                                                                                                                                                                                                        <w:top w:val="none" w:sz="0" w:space="0" w:color="auto"/>
                                                                                                                                                                                                                                                                                                                                                                                                                                                                                        <w:left w:val="none" w:sz="0" w:space="0" w:color="auto"/>
                                                                                                                                                                                                                                                                                                                                                                                                                                                                                        <w:bottom w:val="none" w:sz="0" w:space="0" w:color="auto"/>
                                                                                                                                                                                                                                                                                                                                                                                                                                                                                        <w:right w:val="none" w:sz="0" w:space="0" w:color="auto"/>
                                                                                                                                                                                                                                                                                                                                                                                                                                                                                      </w:divBdr>
                                                                                                                                                                                                                                                                                                                                                                                                                                                                                      <w:divsChild>
                                                                                                                                                                                                                                                                                                                                                                                                                                                                                        <w:div w:id="746145543">
                                                                                                                                                                                                                                                                                                                                                                                                                                                                                          <w:marLeft w:val="0"/>
                                                                                                                                                                                                                                                                                                                                                                                                                                                                                          <w:marRight w:val="0"/>
                                                                                                                                                                                                                                                                                                                                                                                                                                                                                          <w:marTop w:val="0"/>
                                                                                                                                                                                                                                                                                                                                                                                                                                                                                          <w:marBottom w:val="0"/>
                                                                                                                                                                                                                                                                                                                                                                                                                                                                                          <w:divBdr>
                                                                                                                                                                                                                                                                                                                                                                                                                                                                                            <w:top w:val="none" w:sz="0" w:space="0" w:color="auto"/>
                                                                                                                                                                                                                                                                                                                                                                                                                                                                                            <w:left w:val="none" w:sz="0" w:space="0" w:color="auto"/>
                                                                                                                                                                                                                                                                                                                                                                                                                                                                                            <w:bottom w:val="none" w:sz="0" w:space="0" w:color="auto"/>
                                                                                                                                                                                                                                                                                                                                                                                                                                                                                            <w:right w:val="none" w:sz="0" w:space="0" w:color="auto"/>
                                                                                                                                                                                                                                                                                                                                                                                                                                                                                          </w:divBdr>
                                                                                                                                                                                                                                                                                                                                                                                                                                                                                          <w:divsChild>
                                                                                                                                                                                                                                                                                                                                                                                                                                                                                            <w:div w:id="1161577946">
                                                                                                                                                                                                                                                                                                                                                                                                                                                                                              <w:marLeft w:val="0"/>
                                                                                                                                                                                                                                                                                                                                                                                                                                                                                              <w:marRight w:val="0"/>
                                                                                                                                                                                                                                                                                                                                                                                                                                                                                              <w:marTop w:val="0"/>
                                                                                                                                                                                                                                                                                                                                                                                                                                                                                              <w:marBottom w:val="0"/>
                                                                                                                                                                                                                                                                                                                                                                                                                                                                                              <w:divBdr>
                                                                                                                                                                                                                                                                                                                                                                                                                                                                                                <w:top w:val="none" w:sz="0" w:space="0" w:color="auto"/>
                                                                                                                                                                                                                                                                                                                                                                                                                                                                                                <w:left w:val="none" w:sz="0" w:space="0" w:color="auto"/>
                                                                                                                                                                                                                                                                                                                                                                                                                                                                                                <w:bottom w:val="none" w:sz="0" w:space="0" w:color="auto"/>
                                                                                                                                                                                                                                                                                                                                                                                                                                                                                                <w:right w:val="none" w:sz="0" w:space="0" w:color="auto"/>
                                                                                                                                                                                                                                                                                                                                                                                                                                                                                              </w:divBdr>
                                                                                                                                                                                                                                                                                                                                                                                                                                                                                              <w:divsChild>
                                                                                                                                                                                                                                                                                                                                                                                                                                                                                                <w:div w:id="1482041195">
                                                                                                                                                                                                                                                                                                                                                                                                                                                                                                  <w:marLeft w:val="0"/>
                                                                                                                                                                                                                                                                                                                                                                                                                                                                                                  <w:marRight w:val="0"/>
                                                                                                                                                                                                                                                                                                                                                                                                                                                                                                  <w:marTop w:val="0"/>
                                                                                                                                                                                                                                                                                                                                                                                                                                                                                                  <w:marBottom w:val="0"/>
                                                                                                                                                                                                                                                                                                                                                                                                                                                                                                  <w:divBdr>
                                                                                                                                                                                                                                                                                                                                                                                                                                                                                                    <w:top w:val="none" w:sz="0" w:space="0" w:color="auto"/>
                                                                                                                                                                                                                                                                                                                                                                                                                                                                                                    <w:left w:val="none" w:sz="0" w:space="0" w:color="auto"/>
                                                                                                                                                                                                                                                                                                                                                                                                                                                                                                    <w:bottom w:val="none" w:sz="0" w:space="0" w:color="auto"/>
                                                                                                                                                                                                                                                                                                                                                                                                                                                                                                    <w:right w:val="none" w:sz="0" w:space="0" w:color="auto"/>
                                                                                                                                                                                                                                                                                                                                                                                                                                                                                                  </w:divBdr>
                                                                                                                                                                                                                                                                                                                                                                                                                                                                                                  <w:divsChild>
                                                                                                                                                                                                                                                                                                                                                                                                                                                                                                    <w:div w:id="1186945227">
                                                                                                                                                                                                                                                                                                                                                                                                                                                                                                      <w:marLeft w:val="0"/>
                                                                                                                                                                                                                                                                                                                                                                                                                                                                                                      <w:marRight w:val="0"/>
                                                                                                                                                                                                                                                                                                                                                                                                                                                                                                      <w:marTop w:val="0"/>
                                                                                                                                                                                                                                                                                                                                                                                                                                                                                                      <w:marBottom w:val="0"/>
                                                                                                                                                                                                                                                                                                                                                                                                                                                                                                      <w:divBdr>
                                                                                                                                                                                                                                                                                                                                                                                                                                                                                                        <w:top w:val="none" w:sz="0" w:space="0" w:color="auto"/>
                                                                                                                                                                                                                                                                                                                                                                                                                                                                                                        <w:left w:val="none" w:sz="0" w:space="0" w:color="auto"/>
                                                                                                                                                                                                                                                                                                                                                                                                                                                                                                        <w:bottom w:val="none" w:sz="0" w:space="0" w:color="auto"/>
                                                                                                                                                                                                                                                                                                                                                                                                                                                                                                        <w:right w:val="none" w:sz="0" w:space="0" w:color="auto"/>
                                                                                                                                                                                                                                                                                                                                                                                                                                                                                                      </w:divBdr>
                                                                                                                                                                                                                                                                                                                                                                                                                                                                                                      <w:divsChild>
                                                                                                                                                                                                                                                                                                                                                                                                                                                                                                        <w:div w:id="707030984">
                                                                                                                                                                                                                                                                                                                                                                                                                                                                                                          <w:marLeft w:val="0"/>
                                                                                                                                                                                                                                                                                                                                                                                                                                                                                                          <w:marRight w:val="0"/>
                                                                                                                                                                                                                                                                                                                                                                                                                                                                                                          <w:marTop w:val="0"/>
                                                                                                                                                                                                                                                                                                                                                                                                                                                                                                          <w:marBottom w:val="0"/>
                                                                                                                                                                                                                                                                                                                                                                                                                                                                                                          <w:divBdr>
                                                                                                                                                                                                                                                                                                                                                                                                                                                                                                            <w:top w:val="none" w:sz="0" w:space="0" w:color="auto"/>
                                                                                                                                                                                                                                                                                                                                                                                                                                                                                                            <w:left w:val="none" w:sz="0" w:space="0" w:color="auto"/>
                                                                                                                                                                                                                                                                                                                                                                                                                                                                                                            <w:bottom w:val="none" w:sz="0" w:space="0" w:color="auto"/>
                                                                                                                                                                                                                                                                                                                                                                                                                                                                                                            <w:right w:val="none" w:sz="0" w:space="0" w:color="auto"/>
                                                                                                                                                                                                                                                                                                                                                                                                                                                                                                          </w:divBdr>
                                                                                                                                                                                                                                                                                                                                                                                                                                                                                                          <w:divsChild>
                                                                                                                                                                                                                                                                                                                                                                                                                                                                                                            <w:div w:id="1651982190">
                                                                                                                                                                                                                                                                                                                                                                                                                                                                                                              <w:marLeft w:val="0"/>
                                                                                                                                                                                                                                                                                                                                                                                                                                                                                                              <w:marRight w:val="0"/>
                                                                                                                                                                                                                                                                                                                                                                                                                                                                                                              <w:marTop w:val="0"/>
                                                                                                                                                                                                                                                                                                                                                                                                                                                                                                              <w:marBottom w:val="0"/>
                                                                                                                                                                                                                                                                                                                                                                                                                                                                                                              <w:divBdr>
                                                                                                                                                                                                                                                                                                                                                                                                                                                                                                                <w:top w:val="none" w:sz="0" w:space="0" w:color="auto"/>
                                                                                                                                                                                                                                                                                                                                                                                                                                                                                                                <w:left w:val="none" w:sz="0" w:space="0" w:color="auto"/>
                                                                                                                                                                                                                                                                                                                                                                                                                                                                                                                <w:bottom w:val="none" w:sz="0" w:space="0" w:color="auto"/>
                                                                                                                                                                                                                                                                                                                                                                                                                                                                                                                <w:right w:val="none" w:sz="0" w:space="0" w:color="auto"/>
                                                                                                                                                                                                                                                                                                                                                                                                                                                                                                              </w:divBdr>
                                                                                                                                                                                                                                                                                                                                                                                                                                                                                                              <w:divsChild>
                                                                                                                                                                                                                                                                                                                                                                                                                                                                                                                <w:div w:id="807623282">
                                                                                                                                                                                                                                                                                                                                                                                                                                                                                                                  <w:marLeft w:val="0"/>
                                                                                                                                                                                                                                                                                                                                                                                                                                                                                                                  <w:marRight w:val="0"/>
                                                                                                                                                                                                                                                                                                                                                                                                                                                                                                                  <w:marTop w:val="0"/>
                                                                                                                                                                                                                                                                                                                                                                                                                                                                                                                  <w:marBottom w:val="0"/>
                                                                                                                                                                                                                                                                                                                                                                                                                                                                                                                  <w:divBdr>
                                                                                                                                                                                                                                                                                                                                                                                                                                                                                                                    <w:top w:val="none" w:sz="0" w:space="0" w:color="auto"/>
                                                                                                                                                                                                                                                                                                                                                                                                                                                                                                                    <w:left w:val="none" w:sz="0" w:space="0" w:color="auto"/>
                                                                                                                                                                                                                                                                                                                                                                                                                                                                                                                    <w:bottom w:val="none" w:sz="0" w:space="0" w:color="auto"/>
                                                                                                                                                                                                                                                                                                                                                                                                                                                                                                                    <w:right w:val="none" w:sz="0" w:space="0" w:color="auto"/>
                                                                                                                                                                                                                                                                                                                                                                                                                                                                                                                  </w:divBdr>
                                                                                                                                                                                                                                                                                                                                                                                                                                                                                                                  <w:divsChild>
                                                                                                                                                                                                                                                                                                                                                                                                                                                                                                                    <w:div w:id="1596547638">
                                                                                                                                                                                                                                                                                                                                                                                                                                                                                                                      <w:marLeft w:val="0"/>
                                                                                                                                                                                                                                                                                                                                                                                                                                                                                                                      <w:marRight w:val="0"/>
                                                                                                                                                                                                                                                                                                                                                                                                                                                                                                                      <w:marTop w:val="0"/>
                                                                                                                                                                                                                                                                                                                                                                                                                                                                                                                      <w:marBottom w:val="0"/>
                                                                                                                                                                                                                                                                                                                                                                                                                                                                                                                      <w:divBdr>
                                                                                                                                                                                                                                                                                                                                                                                                                                                                                                                        <w:top w:val="none" w:sz="0" w:space="0" w:color="auto"/>
                                                                                                                                                                                                                                                                                                                                                                                                                                                                                                                        <w:left w:val="none" w:sz="0" w:space="0" w:color="auto"/>
                                                                                                                                                                                                                                                                                                                                                                                                                                                                                                                        <w:bottom w:val="none" w:sz="0" w:space="0" w:color="auto"/>
                                                                                                                                                                                                                                                                                                                                                                                                                                                                                                                        <w:right w:val="none" w:sz="0" w:space="0" w:color="auto"/>
                                                                                                                                                                                                                                                                                                                                                                                                                                                                                                                      </w:divBdr>
                                                                                                                                                                                                                                                                                                                                                                                                                                                                                                                      <w:divsChild>
                                                                                                                                                                                                                                                                                                                                                                                                                                                                                                                        <w:div w:id="1898466787">
                                                                                                                                                                                                                                                                                                                                                                                                                                                                                                                          <w:marLeft w:val="0"/>
                                                                                                                                                                                                                                                                                                                                                                                                                                                                                                                          <w:marRight w:val="0"/>
                                                                                                                                                                                                                                                                                                                                                                                                                                                                                                                          <w:marTop w:val="0"/>
                                                                                                                                                                                                                                                                                                                                                                                                                                                                                                                          <w:marBottom w:val="0"/>
                                                                                                                                                                                                                                                                                                                                                                                                                                                                                                                          <w:divBdr>
                                                                                                                                                                                                                                                                                                                                                                                                                                                                                                                            <w:top w:val="none" w:sz="0" w:space="0" w:color="auto"/>
                                                                                                                                                                                                                                                                                                                                                                                                                                                                                                                            <w:left w:val="none" w:sz="0" w:space="0" w:color="auto"/>
                                                                                                                                                                                                                                                                                                                                                                                                                                                                                                                            <w:bottom w:val="none" w:sz="0" w:space="0" w:color="auto"/>
                                                                                                                                                                                                                                                                                                                                                                                                                                                                                                                            <w:right w:val="none" w:sz="0" w:space="0" w:color="auto"/>
                                                                                                                                                                                                                                                                                                                                                                                                                                                                                                                          </w:divBdr>
                                                                                                                                                                                                                                                                                                                                                                                                                                                                                                                          <w:divsChild>
                                                                                                                                                                                                                                                                                                                                                                                                                                                                                                                            <w:div w:id="268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EC4EF-D1AB-4E8D-9EB0-3448566B7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35</Pages>
  <Words>49318</Words>
  <Characters>275195</Characters>
  <Application>Microsoft Office Word</Application>
  <DocSecurity>0</DocSecurity>
  <Lines>4511</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cp:revision>
  <dcterms:created xsi:type="dcterms:W3CDTF">2016-03-29T19:33:00Z</dcterms:created>
  <dcterms:modified xsi:type="dcterms:W3CDTF">2016-04-02T05:26:00Z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