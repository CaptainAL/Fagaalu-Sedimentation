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A9A53" w14:textId="77777777" w:rsidR="001D06FC" w:rsidRDefault="001D06FC" w:rsidP="00684FC8">
      <w:pPr>
        <w:pStyle w:val="Heading10"/>
      </w:pPr>
      <w:bookmarkStart w:id="0" w:name="_GoBack"/>
      <w:bookmarkEnd w:id="0"/>
      <w:r w:rsidRPr="001D06FC">
        <w:t xml:space="preserve">Watershed and oceanic controls on spatial and temporal patterns of sediment deposition in a </w:t>
      </w:r>
      <w:commentRangeStart w:id="1"/>
      <w:r w:rsidRPr="001D06FC">
        <w:t>fringing reef embayment</w:t>
      </w:r>
      <w:commentRangeEnd w:id="1"/>
      <w:r w:rsidR="00DF218E">
        <w:rPr>
          <w:rStyle w:val="CommentReference"/>
          <w:rFonts w:asciiTheme="minorHAnsi" w:eastAsiaTheme="minorHAnsi" w:hAnsiTheme="minorHAnsi" w:cstheme="minorBidi"/>
          <w:b w:val="0"/>
          <w:color w:val="auto"/>
        </w:rPr>
        <w:commentReference w:id="1"/>
      </w:r>
      <w:r>
        <w:t>: Faga’alu Bay, American Samoa</w:t>
      </w:r>
    </w:p>
    <w:p w14:paraId="7BFF67D2" w14:textId="77777777" w:rsidR="001D06FC" w:rsidRDefault="001D06FC" w:rsidP="001D06FC">
      <w:pPr>
        <w:spacing w:after="0"/>
        <w:jc w:val="center"/>
      </w:pPr>
    </w:p>
    <w:p w14:paraId="103EE54B" w14:textId="77777777" w:rsidR="001D06FC" w:rsidRDefault="001D06FC" w:rsidP="001D06FC">
      <w:pPr>
        <w:spacing w:after="0"/>
        <w:jc w:val="center"/>
      </w:pPr>
      <w:r>
        <w:t>by</w:t>
      </w:r>
    </w:p>
    <w:p w14:paraId="57EF276A" w14:textId="77777777" w:rsidR="001D06FC" w:rsidRDefault="001D06FC" w:rsidP="001D06FC">
      <w:pPr>
        <w:spacing w:after="0"/>
      </w:pPr>
    </w:p>
    <w:p w14:paraId="0CC7FE0E" w14:textId="77777777" w:rsidR="001D06FC" w:rsidRDefault="001D06FC" w:rsidP="001D06FC">
      <w:pPr>
        <w:spacing w:after="0"/>
        <w:jc w:val="center"/>
        <w:rPr>
          <w:vertAlign w:val="superscript"/>
        </w:rPr>
      </w:pPr>
      <w:r>
        <w:t>Messina, A.M.</w:t>
      </w:r>
      <w:r>
        <w:rPr>
          <w:vertAlign w:val="superscript"/>
        </w:rPr>
        <w:t>1*</w:t>
      </w:r>
      <w:r>
        <w:t>, Biggs, T.W.</w:t>
      </w:r>
      <w:r>
        <w:rPr>
          <w:vertAlign w:val="superscript"/>
        </w:rPr>
        <w:t>1</w:t>
      </w:r>
      <w:r>
        <w:t>, Storlazzi, C.D.</w:t>
      </w:r>
      <w:r>
        <w:rPr>
          <w:vertAlign w:val="superscript"/>
        </w:rPr>
        <w:t>2</w:t>
      </w:r>
    </w:p>
    <w:p w14:paraId="6F6A0BD1" w14:textId="77777777" w:rsidR="001D06FC" w:rsidRDefault="001D06FC" w:rsidP="001D06FC">
      <w:pPr>
        <w:spacing w:after="0"/>
        <w:jc w:val="center"/>
        <w:rPr>
          <w:vertAlign w:val="superscript"/>
        </w:rPr>
      </w:pPr>
    </w:p>
    <w:p w14:paraId="52543B9F" w14:textId="77777777" w:rsidR="001D06FC" w:rsidRPr="001D06FC" w:rsidRDefault="001D06FC" w:rsidP="001D06FC">
      <w:pPr>
        <w:spacing w:after="0" w:line="480" w:lineRule="auto"/>
        <w:rPr>
          <w:rFonts w:eastAsia="MS Mincho" w:cs="Times New Roman"/>
        </w:rPr>
      </w:pPr>
      <w:r w:rsidRPr="001D06FC">
        <w:rPr>
          <w:rFonts w:eastAsia="MS Mincho" w:cs="Times New Roman"/>
          <w:vertAlign w:val="superscript"/>
        </w:rPr>
        <w:t>1</w:t>
      </w:r>
      <w:r w:rsidRPr="001D06FC">
        <w:rPr>
          <w:rFonts w:eastAsia="MS Mincho" w:cs="Times New Roman"/>
        </w:rPr>
        <w:t xml:space="preserve"> San Diego State University, Department of Geography, San Diego, CA 92182, amessina@rohan.sdsu.edu, +1-619-594-5437, tbiggs@mail.sdsu.edu, +1-619-594-0902</w:t>
      </w:r>
    </w:p>
    <w:p w14:paraId="048035C8" w14:textId="77777777" w:rsidR="001D06FC" w:rsidRPr="001D06FC" w:rsidRDefault="001D06FC" w:rsidP="001D06FC">
      <w:pPr>
        <w:spacing w:after="0" w:line="480" w:lineRule="auto"/>
        <w:ind w:firstLine="720"/>
        <w:rPr>
          <w:rFonts w:eastAsia="MS Mincho" w:cs="Times New Roman"/>
        </w:rPr>
      </w:pPr>
    </w:p>
    <w:p w14:paraId="459BE62A" w14:textId="77777777" w:rsidR="001D06FC" w:rsidRDefault="001D06FC" w:rsidP="001D06FC">
      <w:pPr>
        <w:spacing w:after="0" w:line="480" w:lineRule="auto"/>
        <w:rPr>
          <w:rFonts w:eastAsia="MS Mincho" w:cs="Times New Roman"/>
        </w:rPr>
      </w:pPr>
      <w:r w:rsidRPr="001D06FC">
        <w:rPr>
          <w:rFonts w:eastAsia="MS Mincho" w:cs="Times New Roman"/>
          <w:vertAlign w:val="superscript"/>
        </w:rPr>
        <w:t>2</w:t>
      </w:r>
      <w:r w:rsidRPr="001D06FC">
        <w:rPr>
          <w:rFonts w:eastAsia="MS Mincho" w:cs="Times New Roman"/>
        </w:rPr>
        <w:t xml:space="preserve">  US Geological Survey, Pacific Coastal and Marine Science Center, Santa Cruz, CA 95060, cstorlazzi@usgs.gov, +1-831-460-7521, ocheriton@usgs.gov, +1-831-460-7579</w:t>
      </w:r>
    </w:p>
    <w:p w14:paraId="08D9AF0E" w14:textId="77777777" w:rsidR="001D06FC" w:rsidRDefault="001D06FC">
      <w:pPr>
        <w:spacing w:after="160" w:line="259" w:lineRule="auto"/>
        <w:rPr>
          <w:rFonts w:eastAsia="MS Mincho" w:cs="Times New Roman"/>
        </w:rPr>
      </w:pPr>
      <w:r>
        <w:rPr>
          <w:rFonts w:eastAsia="MS Mincho" w:cs="Times New Roman"/>
        </w:rPr>
        <w:br w:type="page"/>
      </w:r>
    </w:p>
    <w:p w14:paraId="221D5EBD" w14:textId="77777777" w:rsidR="001D06FC" w:rsidRPr="00F52D0A" w:rsidRDefault="001D06FC" w:rsidP="00237164">
      <w:pPr>
        <w:pStyle w:val="Heading10"/>
        <w:jc w:val="center"/>
      </w:pPr>
      <w:r w:rsidRPr="00F52D0A">
        <w:lastRenderedPageBreak/>
        <w:t>A</w:t>
      </w:r>
      <w:r>
        <w:t>bstract</w:t>
      </w:r>
    </w:p>
    <w:p w14:paraId="5BC84A68" w14:textId="77777777" w:rsidR="00790D87" w:rsidRDefault="00790D87" w:rsidP="005F5683">
      <w:pPr>
        <w:ind w:firstLine="720"/>
      </w:pPr>
      <w:r>
        <w:t xml:space="preserve">Sediment accumulation </w:t>
      </w:r>
      <w:r w:rsidR="005F5683">
        <w:t xml:space="preserve">(“sedimentation”) </w:t>
      </w:r>
      <w:r>
        <w:t>on SedPods and in Tubes was monitored quasi-monthly over a one year period and related to measured and modeled suspended sediment yield from the adjacent watershed (SSY)</w:t>
      </w:r>
      <w:ins w:id="2" w:author="Trent Biggs" w:date="2016-03-28T14:38:00Z">
        <w:r w:rsidR="006B504D">
          <w:t xml:space="preserve">, </w:t>
        </w:r>
      </w:ins>
      <w:del w:id="3" w:author="Trent Biggs" w:date="2016-03-28T14:38:00Z">
        <w:r w:rsidDel="006B504D">
          <w:delText xml:space="preserve"> and </w:delText>
        </w:r>
      </w:del>
      <w:ins w:id="4" w:author="Trent Biggs" w:date="2016-03-28T14:38:00Z">
        <w:r w:rsidR="006B504D">
          <w:t>m</w:t>
        </w:r>
      </w:ins>
      <w:del w:id="5" w:author="Trent Biggs" w:date="2016-03-28T14:38:00Z">
        <w:r w:rsidDel="006B504D">
          <w:delText>M</w:delText>
        </w:r>
      </w:del>
      <w:r>
        <w:t xml:space="preserve">ean </w:t>
      </w:r>
      <w:ins w:id="6" w:author="Trent Biggs" w:date="2016-03-28T14:38:00Z">
        <w:r w:rsidR="006B504D">
          <w:t>m</w:t>
        </w:r>
      </w:ins>
      <w:del w:id="7" w:author="Trent Biggs" w:date="2016-03-28T14:38:00Z">
        <w:r w:rsidDel="006B504D">
          <w:delText>M</w:delText>
        </w:r>
      </w:del>
      <w:r>
        <w:t>o</w:t>
      </w:r>
      <w:r w:rsidR="005F5683">
        <w:t xml:space="preserve">nthly </w:t>
      </w:r>
      <w:ins w:id="8" w:author="Trent Biggs" w:date="2016-03-28T14:38:00Z">
        <w:r w:rsidR="006B504D">
          <w:t>s</w:t>
        </w:r>
      </w:ins>
      <w:del w:id="9" w:author="Trent Biggs" w:date="2016-03-28T14:38:00Z">
        <w:r w:rsidR="005F5683" w:rsidDel="006B504D">
          <w:delText>S</w:delText>
        </w:r>
      </w:del>
      <w:r w:rsidR="005F5683">
        <w:t xml:space="preserve">ignificant </w:t>
      </w:r>
      <w:ins w:id="10" w:author="Trent Biggs" w:date="2016-03-28T14:38:00Z">
        <w:r w:rsidR="006B504D">
          <w:t>w</w:t>
        </w:r>
      </w:ins>
      <w:del w:id="11" w:author="Trent Biggs" w:date="2016-03-28T14:38:00Z">
        <w:r w:rsidR="005F5683" w:rsidDel="006B504D">
          <w:delText>W</w:delText>
        </w:r>
      </w:del>
      <w:r w:rsidR="005F5683">
        <w:t xml:space="preserve">ave </w:t>
      </w:r>
      <w:ins w:id="12" w:author="Trent Biggs" w:date="2016-03-28T14:38:00Z">
        <w:r w:rsidR="006B504D">
          <w:t>h</w:t>
        </w:r>
      </w:ins>
      <w:del w:id="13" w:author="Trent Biggs" w:date="2016-03-28T14:38:00Z">
        <w:r w:rsidR="005F5683" w:rsidDel="006B504D">
          <w:delText>H</w:delText>
        </w:r>
      </w:del>
      <w:r w:rsidR="005F5683">
        <w:t>eight (Waves</w:t>
      </w:r>
      <w:r>
        <w:t>)</w:t>
      </w:r>
      <w:ins w:id="14" w:author="Trent Biggs" w:date="2016-03-28T14:38:00Z">
        <w:r w:rsidR="006B504D">
          <w:t>, and circulation patterns</w:t>
        </w:r>
      </w:ins>
      <w:ins w:id="15" w:author="Trent Biggs" w:date="2016-03-28T14:39:00Z">
        <w:r w:rsidR="006B504D">
          <w:t xml:space="preserve"> in a small (xx km2) coral reef fringed embayment</w:t>
        </w:r>
      </w:ins>
      <w:r>
        <w:t>.</w:t>
      </w:r>
      <w:r w:rsidR="005F5683">
        <w:t xml:space="preserve"> Sediment traps were deployed at 9 sites </w:t>
      </w:r>
      <w:ins w:id="16" w:author="Trent Biggs" w:date="2016-03-28T14:39:00Z">
        <w:r w:rsidR="006B504D">
          <w:t xml:space="preserve">in the bay </w:t>
        </w:r>
      </w:ins>
      <w:r w:rsidR="005F5683">
        <w:t xml:space="preserve">to sample gradients in distance from the stream outlet and wave-forced currents over the reef flat, and differences between fore reef and reef flats. This represented unprecedented spatial </w:t>
      </w:r>
      <w:r w:rsidR="00AF2032">
        <w:t xml:space="preserve">coverage for such a small area: </w:t>
      </w:r>
      <w:commentRangeStart w:id="17"/>
      <w:commentRangeStart w:id="18"/>
      <w:r w:rsidR="00AF2032">
        <w:t xml:space="preserve">9 traps </w:t>
      </w:r>
      <w:ins w:id="19" w:author="Trent Biggs" w:date="2016-03-28T14:32:00Z">
        <w:r w:rsidR="006B504D">
          <w:t xml:space="preserve">in xx km2 </w:t>
        </w:r>
      </w:ins>
      <w:del w:id="20" w:author="Trent Biggs" w:date="2016-03-28T14:32:00Z">
        <w:r w:rsidR="00AF2032" w:rsidDel="006B504D">
          <w:delText xml:space="preserve">in such a small bay </w:delText>
        </w:r>
        <w:r w:rsidR="000E551B" w:rsidDel="006B504D">
          <w:delText xml:space="preserve">with one watershed </w:delText>
        </w:r>
      </w:del>
      <w:r w:rsidR="00AF2032">
        <w:t xml:space="preserve">compared to 8 for all of </w:t>
      </w:r>
      <w:r w:rsidR="005F5683">
        <w:t xml:space="preserve">South </w:t>
      </w:r>
      <w:r w:rsidR="00AF2032">
        <w:t xml:space="preserve">Molokai reef </w:t>
      </w:r>
      <w:r w:rsidR="00AF2032">
        <w:fldChar w:fldCharType="begin" w:fldLock="1"/>
      </w:r>
      <w:r w:rsidR="000E551B">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"plainTextFormattedCitation" : "(Bothner et al. 2006)", "previouslyFormattedCitation" : "(Bothner et al. 2006)" }, "properties" : { "noteIndex" : 0 }, "schema" : "https://github.com/citation-style-language/schema/raw/master/csl-citation.json" }</w:instrText>
      </w:r>
      <w:r w:rsidR="00AF2032">
        <w:fldChar w:fldCharType="separate"/>
      </w:r>
      <w:r w:rsidR="00AF2032" w:rsidRPr="00AF2032">
        <w:rPr>
          <w:noProof/>
        </w:rPr>
        <w:t>(Bothner et al. 2006)</w:t>
      </w:r>
      <w:r w:rsidR="00AF2032">
        <w:fldChar w:fldCharType="end"/>
      </w:r>
      <w:ins w:id="21" w:author="Trent Biggs" w:date="2016-03-28T14:33:00Z">
        <w:r w:rsidR="006B504D">
          <w:t xml:space="preserve">, </w:t>
        </w:r>
      </w:ins>
      <w:del w:id="22" w:author="Trent Biggs" w:date="2016-03-28T14:33:00Z">
        <w:r w:rsidR="000E551B" w:rsidDel="006B504D">
          <w:delText xml:space="preserve"> and </w:delText>
        </w:r>
      </w:del>
      <w:r w:rsidR="000E551B">
        <w:t xml:space="preserve">6 in Hanalei Bay </w:t>
      </w:r>
      <w:r w:rsidR="000E551B">
        <w:fldChar w:fldCharType="begin" w:fldLock="1"/>
      </w:r>
      <w:r w:rsidR="000E551B">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51B">
        <w:fldChar w:fldCharType="separate"/>
      </w:r>
      <w:r w:rsidR="000E551B" w:rsidRPr="000E551B">
        <w:rPr>
          <w:noProof/>
        </w:rPr>
        <w:t>(Storlazzi et al. 2009)</w:t>
      </w:r>
      <w:r w:rsidR="000E551B">
        <w:fldChar w:fldCharType="end"/>
      </w:r>
      <w:ins w:id="23" w:author="Trent Biggs" w:date="2016-03-28T14:33:00Z">
        <w:r w:rsidR="006B504D">
          <w:t>,</w:t>
        </w:r>
      </w:ins>
      <w:r w:rsidR="000E551B">
        <w:t xml:space="preserve"> and 16 sites for 6 watersheds on St. John, USVI </w:t>
      </w:r>
      <w:r w:rsidR="000E551B">
        <w:fldChar w:fldCharType="begin" w:fldLock="1"/>
      </w:r>
      <w:r w:rsidR="00C7606F">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0E551B">
        <w:fldChar w:fldCharType="separate"/>
      </w:r>
      <w:r w:rsidR="000E551B" w:rsidRPr="000E551B">
        <w:rPr>
          <w:noProof/>
        </w:rPr>
        <w:t>(Gray et al. 2012)</w:t>
      </w:r>
      <w:r w:rsidR="000E551B">
        <w:fldChar w:fldCharType="end"/>
      </w:r>
      <w:r w:rsidR="00AF2032">
        <w:t>.</w:t>
      </w:r>
      <w:commentRangeEnd w:id="17"/>
      <w:r w:rsidR="006B504D">
        <w:rPr>
          <w:rStyle w:val="CommentReference"/>
          <w:rFonts w:asciiTheme="minorHAnsi" w:hAnsiTheme="minorHAnsi"/>
        </w:rPr>
        <w:commentReference w:id="17"/>
      </w:r>
      <w:r w:rsidR="00AF2032">
        <w:t xml:space="preserve"> </w:t>
      </w:r>
      <w:commentRangeEnd w:id="18"/>
      <w:r w:rsidR="00C43055">
        <w:rPr>
          <w:rStyle w:val="CommentReference"/>
          <w:rFonts w:asciiTheme="minorHAnsi" w:hAnsiTheme="minorHAnsi"/>
        </w:rPr>
        <w:commentReference w:id="18"/>
      </w:r>
      <w:r w:rsidR="005F5683">
        <w:t xml:space="preserve">Similar to other studies, </w:t>
      </w:r>
      <w:r w:rsidR="00F61A17">
        <w:t xml:space="preserve">SedPods measured </w:t>
      </w:r>
      <w:r w:rsidR="00B37BCF">
        <w:t xml:space="preserve">an order of magnitude </w:t>
      </w:r>
      <w:r w:rsidR="00F61A17">
        <w:t>less sediment accumulation than Tubes.</w:t>
      </w:r>
      <w:r w:rsidR="005F5683">
        <w:t xml:space="preserve"> </w:t>
      </w:r>
      <w:r w:rsidR="00B37BCF">
        <w:t xml:space="preserve">Sedimentation in </w:t>
      </w:r>
      <w:r w:rsidR="00F61A17">
        <w:t xml:space="preserve">Tubes </w:t>
      </w:r>
      <w:r w:rsidR="00B37BCF">
        <w:t>on the northern reef</w:t>
      </w:r>
      <w:r w:rsidR="005F5683">
        <w:t xml:space="preserve"> in Faga’alu</w:t>
      </w:r>
      <w:ins w:id="24" w:author="Trent Biggs" w:date="2016-03-28T14:33:00Z">
        <w:r w:rsidR="006B504D">
          <w:t xml:space="preserve"> </w:t>
        </w:r>
      </w:ins>
      <w:del w:id="25" w:author="Trent Biggs" w:date="2016-03-28T14:33:00Z">
        <w:r w:rsidR="005F5683" w:rsidDel="006B504D">
          <w:delText>, during some periods,</w:delText>
        </w:r>
        <w:r w:rsidR="00B37BCF" w:rsidDel="006B504D">
          <w:delText xml:space="preserve"> </w:delText>
        </w:r>
      </w:del>
      <w:r w:rsidR="00B37BCF">
        <w:t>exceeded literature values for coral health impact thresholds</w:t>
      </w:r>
      <w:ins w:id="26" w:author="Trent Biggs" w:date="2016-03-28T14:33:00Z">
        <w:r w:rsidR="006B504D">
          <w:t xml:space="preserve"> in some collections</w:t>
        </w:r>
      </w:ins>
      <w:del w:id="27" w:author="Trent Biggs" w:date="2016-03-28T14:34:00Z">
        <w:r w:rsidR="005F5683" w:rsidDel="006B504D">
          <w:delText>, but t</w:delText>
        </w:r>
        <w:r w:rsidR="00F61A17" w:rsidDel="006B504D">
          <w:delText xml:space="preserve">here are no </w:delText>
        </w:r>
        <w:r w:rsidR="005F5683" w:rsidDel="006B504D">
          <w:delText xml:space="preserve">published impact </w:delText>
        </w:r>
        <w:r w:rsidR="00F61A17" w:rsidDel="006B504D">
          <w:delText>threshold rates for SedPods</w:delText>
        </w:r>
      </w:del>
      <w:r w:rsidR="00F61A17">
        <w:t>.</w:t>
      </w:r>
      <w:r w:rsidR="005F5683">
        <w:t xml:space="preserve"> </w:t>
      </w:r>
      <w:r>
        <w:t>Average sediment accumulation</w:t>
      </w:r>
      <w:r w:rsidR="00EA173F">
        <w:t xml:space="preserve"> </w:t>
      </w:r>
      <w:del w:id="28" w:author="Trent Biggs" w:date="2016-03-28T14:34:00Z">
        <w:r w:rsidR="00EA173F" w:rsidDel="006B504D">
          <w:delText>(</w:delText>
        </w:r>
      </w:del>
      <w:r w:rsidR="00EA173F">
        <w:t>in Tubes and on SedPods</w:t>
      </w:r>
      <w:del w:id="29" w:author="Trent Biggs" w:date="2016-03-28T14:34:00Z">
        <w:r w:rsidR="00EA173F" w:rsidDel="006B504D">
          <w:delText>)</w:delText>
        </w:r>
      </w:del>
      <w:r>
        <w:t xml:space="preserve"> over the study period showed a clear spatial pattern of higher</w:t>
      </w:r>
      <w:r w:rsidR="00B37BCF">
        <w:t xml:space="preserve"> total and terrigenous</w:t>
      </w:r>
      <w:r>
        <w:t xml:space="preserve"> accumulation near the stream outlet, over the northern reef, and </w:t>
      </w:r>
      <w:ins w:id="30" w:author="Trent Biggs" w:date="2016-03-28T14:34:00Z">
        <w:r w:rsidR="006B504D">
          <w:t xml:space="preserve">in </w:t>
        </w:r>
      </w:ins>
      <w:r>
        <w:t xml:space="preserve">deep areas on the forereef near the channel. </w:t>
      </w:r>
      <w:r w:rsidR="005F5683">
        <w:t xml:space="preserve">Sediment </w:t>
      </w:r>
      <w:ins w:id="31" w:author="Trent Biggs" w:date="2016-03-28T14:34:00Z">
        <w:r w:rsidR="006B504D">
          <w:t xml:space="preserve">chemical </w:t>
        </w:r>
      </w:ins>
      <w:r w:rsidR="005F5683">
        <w:t xml:space="preserve">composition </w:t>
      </w:r>
      <w:ins w:id="32" w:author="Trent Biggs" w:date="2016-03-28T14:34:00Z">
        <w:r w:rsidR="006B504D">
          <w:t>(terriginous:carbonate)</w:t>
        </w:r>
      </w:ins>
      <w:ins w:id="33" w:author="Geography" w:date="2016-03-29T07:10:00Z">
        <w:r w:rsidR="0021782B">
          <w:t xml:space="preserve"> was dominated by the carbonate fraction (xx%) and</w:t>
        </w:r>
      </w:ins>
      <w:ins w:id="34" w:author="Trent Biggs" w:date="2016-03-28T14:34:00Z">
        <w:r w:rsidR="006B504D">
          <w:t xml:space="preserve"> </w:t>
        </w:r>
      </w:ins>
      <w:del w:id="35" w:author="Trent Biggs" w:date="2016-03-28T14:35:00Z">
        <w:r w:rsidR="005F5683" w:rsidDel="006B504D">
          <w:delText xml:space="preserve">on SedPods and in Tubes </w:delText>
        </w:r>
      </w:del>
      <w:r w:rsidR="00AA3047">
        <w:t>reflected</w:t>
      </w:r>
      <w:r w:rsidR="005F5683">
        <w:t xml:space="preserve"> the composition of surrounding benthic sediment, indicating resuspension, </w:t>
      </w:r>
      <w:ins w:id="36" w:author="Geography" w:date="2016-03-29T07:10:00Z">
        <w:r w:rsidR="0021782B">
          <w:t xml:space="preserve">though </w:t>
        </w:r>
      </w:ins>
      <w:ins w:id="37" w:author="Trent Biggs" w:date="2016-03-28T14:40:00Z">
        <w:r w:rsidR="001A2069">
          <w:t>the</w:t>
        </w:r>
      </w:ins>
      <w:del w:id="38" w:author="Trent Biggs" w:date="2016-03-28T14:40:00Z">
        <w:r w:rsidR="005F5683" w:rsidDel="001A2069">
          <w:delText>but</w:delText>
        </w:r>
      </w:del>
      <w:ins w:id="39" w:author="Trent Biggs" w:date="2016-03-28T14:35:00Z">
        <w:r w:rsidR="006B504D">
          <w:t xml:space="preserve"> </w:t>
        </w:r>
      </w:ins>
      <w:del w:id="40" w:author="Trent Biggs" w:date="2016-03-28T14:35:00Z">
        <w:r w:rsidR="005F5683" w:rsidDel="006B504D">
          <w:delText xml:space="preserve"> was slightly higher in </w:delText>
        </w:r>
      </w:del>
      <w:r w:rsidR="005F5683">
        <w:t xml:space="preserve">terrigenous </w:t>
      </w:r>
      <w:ins w:id="41" w:author="Trent Biggs" w:date="2016-03-28T14:35:00Z">
        <w:r w:rsidR="006B504D">
          <w:t xml:space="preserve">fraction </w:t>
        </w:r>
      </w:ins>
      <w:ins w:id="42" w:author="Trent Biggs" w:date="2016-03-28T14:40:00Z">
        <w:r w:rsidR="001A2069">
          <w:t xml:space="preserve">was higher </w:t>
        </w:r>
      </w:ins>
      <w:ins w:id="43" w:author="Trent Biggs" w:date="2016-03-28T14:35:00Z">
        <w:r w:rsidR="006B504D">
          <w:t xml:space="preserve">compared to the surrounding </w:t>
        </w:r>
      </w:ins>
      <w:ins w:id="44" w:author="Geography" w:date="2016-03-29T07:10:00Z">
        <w:r w:rsidR="0021782B">
          <w:t xml:space="preserve">benthic </w:t>
        </w:r>
      </w:ins>
      <w:ins w:id="45" w:author="Trent Biggs" w:date="2016-03-28T14:35:00Z">
        <w:r w:rsidR="006B504D">
          <w:t xml:space="preserve">sediment </w:t>
        </w:r>
      </w:ins>
      <w:r w:rsidR="005F5683">
        <w:t>on the north reef, suggesting enrichment by flood-supplied SSY</w:t>
      </w:r>
      <w:del w:id="46" w:author="Geography" w:date="2016-03-29T07:11:00Z">
        <w:r w:rsidR="005F5683" w:rsidDel="0021782B">
          <w:delText xml:space="preserve">. </w:delText>
        </w:r>
        <w:r w:rsidR="00F61A17" w:rsidDel="0021782B">
          <w:delText>Total</w:delText>
        </w:r>
        <w:r w:rsidR="005F5683" w:rsidDel="0021782B">
          <w:delText xml:space="preserve"> sedimentation i</w:delText>
        </w:r>
      </w:del>
      <w:del w:id="47" w:author="Geography" w:date="2016-03-29T07:10:00Z">
        <w:r w:rsidR="005F5683" w:rsidDel="0021782B">
          <w:delText>n Tubes was dominated by</w:delText>
        </w:r>
        <w:r w:rsidR="00F61A17" w:rsidDel="0021782B">
          <w:delText xml:space="preserve"> the carbonate fraction</w:delText>
        </w:r>
      </w:del>
      <w:ins w:id="48" w:author="Trent Biggs" w:date="2016-03-28T14:36:00Z">
        <w:del w:id="49" w:author="Geography" w:date="2016-03-29T07:10:00Z">
          <w:r w:rsidR="006B504D" w:rsidDel="0021782B">
            <w:delText xml:space="preserve"> (xx%)</w:delText>
          </w:r>
        </w:del>
        <w:r w:rsidR="006B504D">
          <w:t>.  Sedimentation r</w:t>
        </w:r>
      </w:ins>
      <w:del w:id="50" w:author="Trent Biggs" w:date="2016-03-28T14:36:00Z">
        <w:r w:rsidR="00F61A17" w:rsidDel="006B504D">
          <w:delText xml:space="preserve">, </w:delText>
        </w:r>
        <w:r w:rsidR="005F5683" w:rsidDel="006B504D">
          <w:delText>and r</w:delText>
        </w:r>
      </w:del>
      <w:r w:rsidR="005F5683">
        <w:t>ates</w:t>
      </w:r>
      <w:ins w:id="51" w:author="Trent Biggs" w:date="2016-03-28T14:42:00Z">
        <w:r w:rsidR="001A2069">
          <w:t xml:space="preserve"> in tubes</w:t>
        </w:r>
      </w:ins>
      <w:r w:rsidR="005F5683">
        <w:t xml:space="preserve"> were </w:t>
      </w:r>
      <w:r w:rsidR="00F61A17">
        <w:t xml:space="preserve">significantly correlated with waves on both the North and South reefs, suggesting wave-driven resuspension of reef-derived sediment is </w:t>
      </w:r>
      <w:r w:rsidR="005F5683">
        <w:t>the dominant source of sedimentation on corals</w:t>
      </w:r>
      <w:r w:rsidR="00F61A17">
        <w:t>.</w:t>
      </w:r>
      <w:r w:rsidR="005F5683">
        <w:t xml:space="preserve"> </w:t>
      </w:r>
      <w:ins w:id="52" w:author="Trent Biggs" w:date="2016-03-28T14:42:00Z">
        <w:r w:rsidR="001A2069">
          <w:t>Sedimentation on SedPods w</w:t>
        </w:r>
      </w:ins>
      <w:ins w:id="53" w:author="Geography" w:date="2016-03-29T07:11:00Z">
        <w:r w:rsidR="0021782B">
          <w:t>as</w:t>
        </w:r>
      </w:ins>
      <w:ins w:id="54" w:author="Trent Biggs" w:date="2016-03-28T14:42:00Z">
        <w:del w:id="55" w:author="Geography" w:date="2016-03-29T07:11:00Z">
          <w:r w:rsidR="001A2069" w:rsidDel="0021782B">
            <w:delText>ere</w:delText>
          </w:r>
        </w:del>
        <w:r w:rsidR="001A2069">
          <w:t xml:space="preserve"> negatively correlated with waves</w:t>
        </w:r>
      </w:ins>
      <w:ins w:id="56" w:author="Geography" w:date="2016-03-29T07:11:00Z">
        <w:r w:rsidR="0021782B">
          <w:t xml:space="preserve"> in a few locations</w:t>
        </w:r>
      </w:ins>
      <w:ins w:id="57" w:author="Trent Biggs" w:date="2016-03-28T14:42:00Z">
        <w:r w:rsidR="001A2069">
          <w:t xml:space="preserve">, suggesting wave-driven resuspension of deposited sediment.  </w:t>
        </w:r>
      </w:ins>
      <w:commentRangeStart w:id="58"/>
      <w:r w:rsidR="00F61A17">
        <w:t>Terrigenous</w:t>
      </w:r>
      <w:r w:rsidR="005F5683">
        <w:t xml:space="preserve"> sediment</w:t>
      </w:r>
      <w:r w:rsidR="00F61A17">
        <w:t xml:space="preserve">ation </w:t>
      </w:r>
      <w:del w:id="59" w:author="Trent Biggs" w:date="2016-03-28T14:41:00Z">
        <w:r w:rsidR="00F61A17" w:rsidDel="001A2069">
          <w:delText xml:space="preserve">was only </w:delText>
        </w:r>
      </w:del>
      <w:r w:rsidR="005F5683">
        <w:t xml:space="preserve">significantly </w:t>
      </w:r>
      <w:r w:rsidR="00F61A17">
        <w:t xml:space="preserve">correlated </w:t>
      </w:r>
      <w:r w:rsidR="005F5683">
        <w:t xml:space="preserve">(p&lt;0.05) </w:t>
      </w:r>
      <w:r w:rsidR="00F61A17">
        <w:t>with SSY</w:t>
      </w:r>
      <w:ins w:id="60" w:author="Trent Biggs" w:date="2016-03-28T14:41:00Z">
        <w:r w:rsidR="001A2069">
          <w:t xml:space="preserve"> </w:t>
        </w:r>
      </w:ins>
      <w:del w:id="61" w:author="Trent Biggs" w:date="2016-03-28T14:41:00Z">
        <w:r w:rsidR="005F5683" w:rsidDel="001A2069">
          <w:delText xml:space="preserve"> </w:delText>
        </w:r>
        <w:r w:rsidR="00F61A17" w:rsidDel="001A2069">
          <w:delText xml:space="preserve">from the watershed </w:delText>
        </w:r>
      </w:del>
      <w:r w:rsidR="00F61A17">
        <w:t>in the Tube nearest the stream outlet</w:t>
      </w:r>
      <w:commentRangeEnd w:id="58"/>
      <w:r w:rsidR="001A2069">
        <w:rPr>
          <w:rStyle w:val="CommentReference"/>
          <w:rFonts w:asciiTheme="minorHAnsi" w:hAnsiTheme="minorHAnsi"/>
        </w:rPr>
        <w:commentReference w:id="58"/>
      </w:r>
      <w:r w:rsidR="00F61A17">
        <w:t>, suggesting hydrodynamic circulation exerts a strong influence on sediment accumulation over the reef.</w:t>
      </w:r>
      <w:r w:rsidR="005F5683">
        <w:t xml:space="preserve"> </w:t>
      </w:r>
      <w:del w:id="62" w:author="Trent Biggs" w:date="2016-03-28T14:37:00Z">
        <w:r w:rsidR="00DB4700" w:rsidDel="006B504D">
          <w:delText>To better determine how SSY and hydrodynamic conditions control sedimentation would require higher resolution, in situ data on wave and wind-forcing, finer resolution sediment particle size characterization, and a shorter sampling interval</w:delText>
        </w:r>
        <w:r w:rsidR="00AA3047" w:rsidDel="006B504D">
          <w:delText xml:space="preserve">, though </w:delText>
        </w:r>
        <w:r w:rsidR="00DB4700" w:rsidDel="006B504D">
          <w:delText xml:space="preserve">the </w:delText>
        </w:r>
        <w:r w:rsidR="00AA3047" w:rsidDel="006B504D">
          <w:delText>sampling</w:delText>
        </w:r>
        <w:r w:rsidR="00DB4700" w:rsidDel="006B504D">
          <w:delText xml:space="preserve"> interval is somewhat constrained by needing measurab</w:delText>
        </w:r>
        <w:r w:rsidR="00441C13" w:rsidDel="006B504D">
          <w:delText xml:space="preserve">le accumulation on the SedPod. </w:delText>
        </w:r>
      </w:del>
      <w:r w:rsidR="00AA3047">
        <w:t xml:space="preserve">The </w:t>
      </w:r>
      <w:ins w:id="63" w:author="Trent Biggs" w:date="2016-03-28T14:43:00Z">
        <w:r w:rsidR="001A2069">
          <w:t xml:space="preserve">understanding </w:t>
        </w:r>
      </w:ins>
      <w:ins w:id="64" w:author="Trent Biggs" w:date="2016-03-28T14:44:00Z">
        <w:r w:rsidR="001A2069">
          <w:t xml:space="preserve">of sedimentation </w:t>
        </w:r>
      </w:ins>
      <w:ins w:id="65" w:author="Trent Biggs" w:date="2016-03-28T14:43:00Z">
        <w:r w:rsidR="001A2069">
          <w:t>s</w:t>
        </w:r>
      </w:ins>
      <w:del w:id="66" w:author="Trent Biggs" w:date="2016-03-28T14:43:00Z">
        <w:r w:rsidR="00AA3047" w:rsidDel="001A2069">
          <w:delText>objective of this study was to s</w:delText>
        </w:r>
      </w:del>
      <w:r w:rsidR="00AA3047">
        <w:t>upport</w:t>
      </w:r>
      <w:ins w:id="67" w:author="Trent Biggs" w:date="2016-03-28T14:44:00Z">
        <w:r w:rsidR="001A2069">
          <w:t>s</w:t>
        </w:r>
      </w:ins>
      <w:del w:id="68" w:author="Trent Biggs" w:date="2016-03-28T14:44:00Z">
        <w:r w:rsidR="00AA3047" w:rsidDel="001A2069">
          <w:delText xml:space="preserve"> of</w:delText>
        </w:r>
      </w:del>
      <w:r w:rsidR="00AA3047">
        <w:t xml:space="preserve"> local management actions to reduce sediment yield from the watershed by understanding sediment dynamics impacting coral health, using relatively simple methods that require few technical and personnel resources.</w:t>
      </w:r>
      <w:del w:id="69" w:author="Trent Biggs" w:date="2016-03-28T14:42:00Z">
        <w:r w:rsidR="00AA3047" w:rsidDel="001A2069">
          <w:delText xml:space="preserve"> This study accomplished this objective by providing high spatial resolution measurements of sedimentation for one year, and incorporated measured and modeled data on SSY and Waves to determine broad spatial and temporal patterns of sedimentation on the reef. </w:delText>
        </w:r>
      </w:del>
    </w:p>
    <w:p w14:paraId="2DDB5824" w14:textId="77777777" w:rsidR="00790D87" w:rsidRPr="001D06FC" w:rsidRDefault="003536DF" w:rsidP="00790D87">
      <w:r>
        <w:t xml:space="preserve"> </w:t>
      </w:r>
    </w:p>
    <w:p w14:paraId="52D1272E" w14:textId="77777777" w:rsidR="001D06FC" w:rsidRDefault="001D06FC" w:rsidP="00237164">
      <w:pPr>
        <w:pStyle w:val="Heading10"/>
      </w:pPr>
      <w:r>
        <w:t>Keywords:</w:t>
      </w:r>
    </w:p>
    <w:p w14:paraId="3CD90234" w14:textId="77777777" w:rsidR="001D06FC" w:rsidRDefault="001D06FC" w:rsidP="001D06FC">
      <w:pPr>
        <w:spacing w:after="0"/>
      </w:pPr>
      <w:r>
        <w:t>coral reefs,</w:t>
      </w:r>
      <w:r w:rsidR="00967E06">
        <w:t xml:space="preserve"> sedimentation, SedPods, sediment traps, American Samoa</w:t>
      </w:r>
    </w:p>
    <w:p w14:paraId="6C364D58" w14:textId="77777777" w:rsidR="001D06FC" w:rsidRDefault="001D06FC" w:rsidP="001D06FC">
      <w:pPr>
        <w:spacing w:after="0"/>
      </w:pPr>
    </w:p>
    <w:p w14:paraId="7A421B9B" w14:textId="77777777" w:rsidR="003E544B" w:rsidRDefault="00D80EEB" w:rsidP="00237164">
      <w:pPr>
        <w:pStyle w:val="Heading10"/>
      </w:pPr>
      <w:r>
        <w:lastRenderedPageBreak/>
        <w:t xml:space="preserve">1. </w:t>
      </w:r>
      <w:r w:rsidR="001D06FC">
        <w:t>Introduction</w:t>
      </w:r>
    </w:p>
    <w:p w14:paraId="552A0637" w14:textId="77777777" w:rsidR="003E544B" w:rsidRDefault="003E544B" w:rsidP="009A4D6F">
      <w:r>
        <w:t>Problem</w:t>
      </w:r>
    </w:p>
    <w:p w14:paraId="483D3E07" w14:textId="77777777" w:rsidR="00DA3790" w:rsidRDefault="00DA3790" w:rsidP="005271B3">
      <w:pPr>
        <w:ind w:firstLine="720"/>
      </w:pPr>
      <w:r>
        <w:t xml:space="preserve">Coral reefs adjacent steep, mountainous watersheds are exposed to both </w:t>
      </w:r>
      <w:r w:rsidR="00075565">
        <w:t xml:space="preserve">reef-derived </w:t>
      </w:r>
      <w:r>
        <w:t>carbonate sedime</w:t>
      </w:r>
      <w:r w:rsidR="00075565">
        <w:t xml:space="preserve">nt </w:t>
      </w:r>
      <w:r>
        <w:t xml:space="preserve">and </w:t>
      </w:r>
      <w:ins w:id="70" w:author="Trent Biggs" w:date="2016-03-28T14:44:00Z">
        <w:r w:rsidR="001A2069">
          <w:t>watershed-derived</w:t>
        </w:r>
      </w:ins>
      <w:del w:id="71" w:author="Trent Biggs" w:date="2016-03-28T14:44:00Z">
        <w:r w:rsidR="00075565" w:rsidDel="001A2069">
          <w:delText>flood-supplied</w:delText>
        </w:r>
      </w:del>
      <w:r w:rsidR="00075565">
        <w:t xml:space="preserve"> </w:t>
      </w:r>
      <w:r>
        <w:t>te</w:t>
      </w:r>
      <w:r w:rsidR="00075565">
        <w:t>rrigenous sediment</w:t>
      </w:r>
      <w:r>
        <w:t xml:space="preserve">. Given the increased yield of terrigenous sediment to coastal waters </w:t>
      </w:r>
      <w:r w:rsidR="00075565">
        <w:t>from</w:t>
      </w:r>
      <w:r>
        <w:t xml:space="preserve"> anthropogenic </w:t>
      </w:r>
      <w:r w:rsidR="00075565">
        <w:t>disturbance on many</w:t>
      </w:r>
      <w:r>
        <w:t xml:space="preserve"> islands in the South Pacific and elsewhere </w:t>
      </w:r>
      <w:r>
        <w:fldChar w:fldCharType="begin" w:fldLock="1"/>
      </w:r>
      <w: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"issued" : { "date-parts" : [ [ "0" ] ] }, "title" : "Contributions of human activities to suspended sediment yield during storm events from a steep, small, tropical watershed: Faga'alu, American Samoa", "type" : "article-journal"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"(Messina and Biggs; Hettler et al. 1997; Ramos-Scharr\u00f3n and Macdonald 2007; B\u00e9gin et al. 2014)", "plainTextFormattedCitation" : "(Messina and Biggs; Hettler et al. 1997; Ramos-Scharr\u00f3n and Macdonald 2007; B\u00e9gin et al. 2014)", "previouslyFormattedCitation" : "(Messina and Biggs; Hettler et al. 1997; Ramos-Scharr\u00f3n and Macdonald 2007; B\u00e9gin et al. 2014)" }, "properties" : { "noteIndex" : 0 }, "schema" : "https://github.com/citation-style-language/schema/raw/master/csl-citation.json" }</w:instrText>
      </w:r>
      <w:r>
        <w:fldChar w:fldCharType="separate"/>
      </w:r>
      <w:r>
        <w:rPr>
          <w:noProof/>
        </w:rPr>
        <w:t>(Messina and Biggs; Hettler et al. 1997; Ramos-Scharrón and Macdonald 2007; Bégin et al. 2014)</w:t>
      </w:r>
      <w:r>
        <w:fldChar w:fldCharType="end"/>
      </w:r>
      <w:r>
        <w:t xml:space="preserve">, an integrated understanding of how flood-supplied terrigenous sediment and water circulation control sediment deposition and residence time is essential for identifying and mitigating coral health impacts </w:t>
      </w:r>
      <w:r>
        <w:fldChar w:fldCharType="begin" w:fldLock="1"/>
      </w:r>
      <w:r w:rsidR="00AD3913">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00075565" w:rsidRPr="00075565">
        <w:rPr>
          <w:noProof/>
        </w:rPr>
        <w:t>(Draut et al. 2009; Bartley et al. 2014)</w:t>
      </w:r>
      <w:r>
        <w:fldChar w:fldCharType="end"/>
      </w:r>
      <w:r>
        <w:t>.</w:t>
      </w:r>
    </w:p>
    <w:p w14:paraId="70816868" w14:textId="77777777" w:rsidR="005271B3" w:rsidRDefault="00AD3913" w:rsidP="005271B3">
      <w:pPr>
        <w:ind w:firstLine="720"/>
      </w:pPr>
      <w:r>
        <w:t xml:space="preserve">Many researchers have established causal links between sediment impacts and declines in reef health </w:t>
      </w:r>
      <w:r>
        <w:fldChar w:fldCharType="begin" w:fldLock="1"/>
      </w:r>
      <w:r w:rsidR="008629FF">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"(Fabricius 2005; Erftemeijer et al. 2012)", "plainTextFormattedCitation" : "(Fabricius 2005; Erftemeijer et al. 2012)", "previouslyFormattedCitation" : "(Fabricius 2005; Erftemeijer et al. 2012)" }, "properties" : { "noteIndex" : 0 }, "schema" : "https://github.com/citation-style-language/schema/raw/master/csl-citation.json" }</w:instrText>
      </w:r>
      <w:r>
        <w:fldChar w:fldCharType="separate"/>
      </w:r>
      <w:r w:rsidRPr="00AD3913">
        <w:rPr>
          <w:noProof/>
        </w:rPr>
        <w:t>(Fabricius 2005; Erftemeijer et al. 2012)</w:t>
      </w:r>
      <w:r>
        <w:fldChar w:fldCharType="end"/>
      </w:r>
      <w:r>
        <w:t>. Briefly, i</w:t>
      </w:r>
      <w:r w:rsidR="001D06FC">
        <w:t xml:space="preserve">ncreased suspended sediment concentrations </w:t>
      </w:r>
      <w:r w:rsidR="00075565">
        <w:t xml:space="preserve">(SSC) </w:t>
      </w:r>
      <w:r w:rsidR="001D06FC">
        <w:t>can reduce the c</w:t>
      </w:r>
      <w:r w:rsidR="00075565">
        <w:t>oral health</w:t>
      </w:r>
      <w:r w:rsidR="009F28AB">
        <w:t xml:space="preserve"> by attenuating photosynthetically active radiation</w:t>
      </w:r>
      <w:r w:rsidR="004F648B">
        <w:t xml:space="preserve"> (PAR)</w:t>
      </w:r>
      <w:r w:rsidR="009F28AB">
        <w:t xml:space="preserve"> </w:t>
      </w:r>
      <w:r w:rsidR="001D06FC">
        <w:fldChar w:fldCharType="begin" w:fldLock="1"/>
      </w:r>
      <w:r w:rsidR="001D06FC">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001D06FC">
        <w:fldChar w:fldCharType="separate"/>
      </w:r>
      <w:r w:rsidR="001D06FC">
        <w:rPr>
          <w:noProof/>
        </w:rPr>
        <w:t>(Storlazzi et al. 2015)</w:t>
      </w:r>
      <w:r w:rsidR="001D06FC">
        <w:fldChar w:fldCharType="end"/>
      </w:r>
      <w:r w:rsidR="00C32918">
        <w:t xml:space="preserve"> and</w:t>
      </w:r>
      <w:r w:rsidR="001D06FC">
        <w:t xml:space="preserve"> </w:t>
      </w:r>
      <w:r w:rsidR="00C32918">
        <w:t xml:space="preserve">interfering with coral spawning </w:t>
      </w:r>
      <w:r w:rsidR="00C32918">
        <w:fldChar w:fldCharType="begin" w:fldLock="1"/>
      </w:r>
      <w:r w:rsidR="00C32918">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C32918">
        <w:fldChar w:fldCharType="separate"/>
      </w:r>
      <w:r w:rsidR="00C32918" w:rsidRPr="00C32918">
        <w:rPr>
          <w:noProof/>
        </w:rPr>
        <w:t>(Erftemeijer et al. 2012)</w:t>
      </w:r>
      <w:r w:rsidR="00C32918">
        <w:fldChar w:fldCharType="end"/>
      </w:r>
      <w:r w:rsidR="00C32918">
        <w:t>.</w:t>
      </w:r>
      <w:r w:rsidR="00075565">
        <w:t xml:space="preserve"> Increased </w:t>
      </w:r>
      <w:r w:rsidR="001D06FC">
        <w:t xml:space="preserve">sediment </w:t>
      </w:r>
      <w:r w:rsidR="00075565">
        <w:t>deposition and accumulation</w:t>
      </w:r>
      <w:r w:rsidR="00483D4A">
        <w:t xml:space="preserve"> (“sedimentation”)</w:t>
      </w:r>
      <w:r w:rsidR="001D06FC">
        <w:t xml:space="preserve"> can </w:t>
      </w:r>
      <w:r w:rsidR="00075565">
        <w:t>further impact corals</w:t>
      </w:r>
      <w:r w:rsidR="001D06FC">
        <w:t xml:space="preserve"> by blocking all light for photosynthesis</w:t>
      </w:r>
      <w:r w:rsidR="00C32918">
        <w:t xml:space="preserve">, causing tissue damage </w:t>
      </w:r>
      <w:r w:rsidR="00C32918">
        <w:fldChar w:fldCharType="begin" w:fldLock="1"/>
      </w:r>
      <w:r w:rsidR="00C32918">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C32918">
        <w:fldChar w:fldCharType="separate"/>
      </w:r>
      <w:r w:rsidR="00C32918">
        <w:rPr>
          <w:noProof/>
        </w:rPr>
        <w:t>(Weber et al. 2012)</w:t>
      </w:r>
      <w:r w:rsidR="00C32918">
        <w:fldChar w:fldCharType="end"/>
      </w:r>
      <w:r w:rsidR="001D06FC">
        <w:t xml:space="preserve">, </w:t>
      </w:r>
      <w:r>
        <w:t xml:space="preserve">requiring energy for self-cleaning, and </w:t>
      </w:r>
      <w:r w:rsidR="001D06FC">
        <w:t xml:space="preserve">blocking </w:t>
      </w:r>
      <w:r>
        <w:t xml:space="preserve">larval recruitment </w:t>
      </w:r>
      <w:r w:rsidR="001D06FC">
        <w:t>sites</w:t>
      </w:r>
      <w:r w:rsidR="005271B3">
        <w:t xml:space="preserve">. </w:t>
      </w:r>
      <w:r>
        <w:t xml:space="preserve">Sediment can also decrease </w:t>
      </w:r>
      <w:del w:id="72" w:author="Trent Biggs" w:date="2016-03-28T14:45:00Z">
        <w:r w:rsidDel="001A2069">
          <w:delText xml:space="preserve">the </w:delText>
        </w:r>
      </w:del>
      <w:r w:rsidR="00A97C47">
        <w:t>epilithic algae</w:t>
      </w:r>
      <w:r>
        <w:t xml:space="preserve"> growth</w:t>
      </w:r>
      <w:r w:rsidR="00A97C47">
        <w:t xml:space="preserve"> by developing black basal sediment layers high in hydrogen sulfide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A97C47">
        <w:t xml:space="preserve">, similar to the necrotic effects on corals </w:t>
      </w:r>
      <w:r w:rsidR="00A97C47">
        <w:fldChar w:fldCharType="begin" w:fldLock="1"/>
      </w:r>
      <w:r w:rsidR="00A97C47">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00A97C47">
        <w:fldChar w:fldCharType="separate"/>
      </w:r>
      <w:r w:rsidR="00A97C47">
        <w:rPr>
          <w:noProof/>
        </w:rPr>
        <w:t>(Weber et al. 2012)</w:t>
      </w:r>
      <w:r w:rsidR="00A97C47">
        <w:fldChar w:fldCharType="end"/>
      </w:r>
      <w:r w:rsidR="00A97C47">
        <w:t>. Under moderate sedimentation or high energy hydrodynamic conditions, herbivory can maintain short, healthy algal communities, but in slow-moving waters with high organic</w:t>
      </w:r>
      <w:del w:id="73" w:author="Trent Biggs" w:date="2016-03-28T14:46:00Z">
        <w:r w:rsidR="00A97C47" w:rsidDel="001A2069">
          <w:delText>,</w:delText>
        </w:r>
      </w:del>
      <w:r w:rsidR="00A97C47">
        <w:t xml:space="preserve"> terrigenous sediment the anoxic black basal layers are more common at shallower sediment depths </w:t>
      </w:r>
      <w:r w:rsidR="00A97C47">
        <w:fldChar w:fldCharType="begin" w:fldLock="1"/>
      </w:r>
      <w:r w:rsidR="00A97C47">
        <w:instrText>ADDIN CSL_CITATION { "citationItems" : [ { "id" : "ITEM-1", "itemData" : { "DOI" : "10.3354/meps11029", "ISSN" : "0171-8630", "author" : [ { "dropping-particle" : "", "family" : "Clausing", "given" : "Rj", "non-dropping-particle" : "", "parse-names" : false, "suffix" : "" }, { "dropping-particle" : "", "family" : "Annunziata", "given" : "C", "non-dropping-particle" : "", "parse-names" : false, "suffix" : "" }, { "dropping-particle" : "", "family" : "Baker", "given" : "G", "non-dropping-particle" : "", "parse-names" : false, "suffix" : "" }, { "dropping-particle" : "", "family" : "Lee", "given" : "C", "non-dropping-particle" : "", "parse-names" : false, "suffix" : "" }, { "dropping-particle" : "", "family" : "Bittick", "given" : "Sj", "non-dropping-particle" : "", "parse-names" : false, "suffix" : "" }, { "dropping-particle" : "", "family" : "Fong", "given" : "P", "non-dropping-particle" : "", "parse-names" : false, "suffix" : "" } ], "container-title" : "Marine Ecology Progress Series", "id" : "ITEM-1", "issued" : { "date-parts" : [ [ "2014" ] ] }, "page" : "121-129", "title" : "Effects of sediment depth on algal turf height are mediated by interactions with fish herbivory on a fringing reef", "type" : "article-journal", "volume" : "517" }, "uris" : [ "http://www.mendeley.com/documents/?uuid=ce9aa862-9495-4155-842e-03c152621162" ] } ], "mendeley" : { "formattedCitation" : "(Clausing et al. 2014)", "plainTextFormattedCitation" : "(Clausing et al. 2014)", "previouslyFormattedCitation" : "(Clausing et al. 2014)" }, "properties" : { "noteIndex" : 0 }, "schema" : "https://github.com/citation-style-language/schema/raw/master/csl-citation.json" }</w:instrText>
      </w:r>
      <w:r w:rsidR="00A97C47">
        <w:fldChar w:fldCharType="separate"/>
      </w:r>
      <w:r w:rsidR="00A97C47">
        <w:rPr>
          <w:noProof/>
        </w:rPr>
        <w:t>(Clausing et al. 2014)</w:t>
      </w:r>
      <w:r w:rsidR="00A97C47">
        <w:fldChar w:fldCharType="end"/>
      </w:r>
      <w:r w:rsidR="00C32918">
        <w:t xml:space="preserve">. </w:t>
      </w:r>
      <w:r>
        <w:t xml:space="preserve">Increased sedimentation also decreases herbivory of algal turf </w:t>
      </w:r>
      <w:r>
        <w:fldChar w:fldCharType="begin" w:fldLock="1"/>
      </w:r>
      <w: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fldChar w:fldCharType="separate"/>
      </w:r>
      <w:r>
        <w:rPr>
          <w:noProof/>
        </w:rPr>
        <w:t>(Bellwood and Fulton 2008)</w:t>
      </w:r>
      <w:r>
        <w:fldChar w:fldCharType="end"/>
      </w:r>
      <w:r>
        <w:t xml:space="preserve"> across coral reef depth gradients </w:t>
      </w:r>
      <w:r>
        <w:fldChar w:fldCharType="begin" w:fldLock="1"/>
      </w:r>
      <w:r>
        <w:instrText>ADDIN CSL_CITATION { "citationItems" : [ { "id" : "ITEM-1", "itemData" : { "DOI" : "10.1098/rsbl.2012.0770", "ISBN" : "1744-9561", "ISSN" : "1744-957X", "PMID" : "23097459", "abstract" : "Sediments are a ubiquitous feature of all coral reefs, yet our understanding of how they affect complex ecological processes on coral reefs is limited. Sediment in algal turfs has been shown to suppress herbivory by coral reef fishes on high-sediment, low-herbivory reef flats. Here, we investigate the role of sediment in suppressing herbivory across a depth gradient (reef base, crest and flat) by observing fish feeding following benthic sediment reductions. We found that sediment suppresses herbivory across all reef zones. Even slight reductions on the reef crest, which has 35 times less sediment than the reef flat, resulted in over 1800 more herbivore bites (h(-1) m(-2)). The Acanthuridae (surgeonfishes) were responsible for over 80 per cent of all bites observed, and on the reef crest and flat took over 1500 more bites (h(-1) m(-2)) when sediment load was reduced. These findings highlight the role of natural sediment loads in shaping coral reef herbivory and suggest that changes in benthic sediment loads could directly impair reef resilience.", "author" : [ { "dropping-particle" : "", "family" : "Goatley", "given" : "Christopher H R", "non-dropping-particle" : "", "parse-names" : false, "suffix" : "" }, { "dropping-particle" : "", "family" : "Bellwood", "given" : "David R", "non-dropping-particle" : "", "parse-names" : false, "suffix" : "" } ], "container-title" : "Biology letters", "id" : "ITEM-1", "issue" : "6", "issued" : { "date-parts" : [ [ "2012" ] ] }, "page" : "1016-8", "title" : "Sediment suppresses herbivory across a coral reef depth gradient.", "type" : "article-journal", "volume" : "8" }, "uris" : [ "http://www.mendeley.com/documents/?uuid=9bd63edc-976f-49e1-874d-8d3b6f0a471d" ] } ], "mendeley" : { "formattedCitation" : "(Goatley and Bellwood 2012)", "plainTextFormattedCitation" : "(Goatley and Bellwood 2012)", "previouslyFormattedCitation" : "(Goatley and Bellwood 2012)" }, "properties" : { "noteIndex" : 0 }, "schema" : "https://github.com/citation-style-language/schema/raw/master/csl-citation.json" }</w:instrText>
      </w:r>
      <w:r>
        <w:fldChar w:fldCharType="separate"/>
      </w:r>
      <w:r>
        <w:rPr>
          <w:noProof/>
        </w:rPr>
        <w:t>(Goatley and Bellwood 2012)</w:t>
      </w:r>
      <w:r>
        <w:fldChar w:fldCharType="end"/>
      </w:r>
      <w:r>
        <w:t xml:space="preserve">, and increased algal height can further increase sediment trapping. </w:t>
      </w:r>
      <w:r w:rsidR="00C32918">
        <w:t xml:space="preserve">Reduced herbivory of turf algae stabilizes a phase shift to an algae-dominated system </w:t>
      </w:r>
      <w:ins w:id="74" w:author="Trent Biggs" w:date="2016-03-28T14:46:00Z">
        <w:r w:rsidR="001A2069">
          <w:t>and</w:t>
        </w:r>
      </w:ins>
      <w:del w:id="75" w:author="Trent Biggs" w:date="2016-03-28T14:46:00Z">
        <w:r w:rsidR="00C32918" w:rsidDel="001A2069">
          <w:delText>as well as</w:delText>
        </w:r>
      </w:del>
      <w:r w:rsidR="00C32918">
        <w:t xml:space="preserve"> reduce</w:t>
      </w:r>
      <w:ins w:id="76" w:author="Trent Biggs" w:date="2016-03-28T14:46:00Z">
        <w:r w:rsidR="001A2069">
          <w:t>s</w:t>
        </w:r>
      </w:ins>
      <w:del w:id="77" w:author="Trent Biggs" w:date="2016-03-28T14:46:00Z">
        <w:r w:rsidR="00C32918" w:rsidDel="001A2069">
          <w:delText>d</w:delText>
        </w:r>
      </w:del>
      <w:r w:rsidR="00C32918">
        <w:t xml:space="preserve"> fish biomass as</w:t>
      </w:r>
      <w:ins w:id="78" w:author="Trent Biggs" w:date="2016-03-28T14:47:00Z">
        <w:r w:rsidR="001A2069">
          <w:t xml:space="preserve"> many</w:t>
        </w:r>
      </w:ins>
      <w:del w:id="79" w:author="Trent Biggs" w:date="2016-03-28T14:47:00Z">
        <w:r w:rsidR="00C32918" w:rsidDel="001A2069">
          <w:delText xml:space="preserve"> the</w:delText>
        </w:r>
      </w:del>
      <w:r w:rsidR="00C32918">
        <w:t xml:space="preserve"> fish prefer to graze on algae free of sediment. </w:t>
      </w:r>
    </w:p>
    <w:p w14:paraId="2F8F6421" w14:textId="77777777" w:rsidR="004F648B" w:rsidRDefault="00483D4A" w:rsidP="00441C13">
      <w:pPr>
        <w:ind w:firstLine="720"/>
      </w:pPr>
      <w:r>
        <w:t xml:space="preserve">The impact of both suspended and accumulated sediment is determined by the duration and intensity of the exposure, which are controlled by the input </w:t>
      </w:r>
      <w:r w:rsidR="00AD3913">
        <w:t xml:space="preserve">magnitude </w:t>
      </w:r>
      <w:r>
        <w:t xml:space="preserve">and residence time of sediment (exposure=duration x intensity) </w:t>
      </w:r>
      <w:r w:rsidR="00AD3913">
        <w:t>which is controlled by the hydrodynamic conditions</w:t>
      </w:r>
      <w:r>
        <w:t xml:space="preserve">. </w:t>
      </w:r>
      <w:r w:rsidR="001D06FC">
        <w:t>In general, finer terrigenous sediment with more organic material is more detrimental to coral health by m</w:t>
      </w:r>
      <w:r w:rsidR="00C32918">
        <w:t xml:space="preserve">ore effectively attenuating PAR, increasing microbial activity resulting </w:t>
      </w:r>
      <w:r w:rsidR="008012ED">
        <w:t xml:space="preserve">in </w:t>
      </w:r>
      <w:r w:rsidR="00C32918">
        <w:t>necrosis of the underlying coral tissue</w:t>
      </w:r>
      <w:r w:rsidR="008012ED">
        <w:t>, and requiring more energy from the coral for removal than coarser, coralline sediment</w:t>
      </w:r>
      <w:r w:rsidR="00C32918">
        <w:t xml:space="preserve"> </w:t>
      </w:r>
      <w:r w:rsidR="00C32918">
        <w:fldChar w:fldCharType="begin" w:fldLock="1"/>
      </w:r>
      <w:r w:rsidR="005110C9">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rsidR="00C32918">
        <w:fldChar w:fldCharType="separate"/>
      </w:r>
      <w:r w:rsidR="00C32918" w:rsidRPr="00C32918">
        <w:rPr>
          <w:noProof/>
        </w:rPr>
        <w:t>(Erftemeijer et al. 2012; Weber et al. 2012; Storlazzi et al. 2015)</w:t>
      </w:r>
      <w:r w:rsidR="00C32918">
        <w:fldChar w:fldCharType="end"/>
      </w:r>
      <w:r w:rsidR="001D06FC">
        <w:t>. Finer sediment is most easily resuspended and potentially advected from the reef</w:t>
      </w:r>
      <w:ins w:id="80" w:author="Trent Biggs" w:date="2016-03-28T14:48:00Z">
        <w:r w:rsidR="001A2069">
          <w:t>, reducing its ultimate</w:t>
        </w:r>
      </w:ins>
      <w:del w:id="81" w:author="Trent Biggs" w:date="2016-03-28T14:48:00Z">
        <w:r w:rsidR="008012ED" w:rsidDel="001A2069">
          <w:delText xml:space="preserve"> to reduce the</w:delText>
        </w:r>
      </w:del>
      <w:r w:rsidR="008012ED">
        <w:t xml:space="preserve"> impact</w:t>
      </w:r>
      <w:r w:rsidR="001D06FC">
        <w:t>, or</w:t>
      </w:r>
      <w:r w:rsidR="008012ED">
        <w:t xml:space="preserve"> conversely, it may</w:t>
      </w:r>
      <w:r w:rsidR="001D06FC">
        <w:t xml:space="preserve"> persist in suspension</w:t>
      </w:r>
      <w:r w:rsidR="008012ED">
        <w:t xml:space="preserve"> and increase the exposure time of corals</w:t>
      </w:r>
      <w:r w:rsidR="00441C13">
        <w:t xml:space="preserve">. </w:t>
      </w:r>
      <w:r w:rsidR="00AD3913">
        <w:t xml:space="preserve">Studies on sediment impacts on corals therefore must determine the </w:t>
      </w:r>
      <w:ins w:id="82" w:author="Trent Biggs" w:date="2016-03-28T14:48:00Z">
        <w:r w:rsidR="001A2069">
          <w:t xml:space="preserve">chemical </w:t>
        </w:r>
      </w:ins>
      <w:r w:rsidR="00AD3913">
        <w:t xml:space="preserve">composition of sediment, especially </w:t>
      </w:r>
      <w:ins w:id="83" w:author="Trent Biggs" w:date="2016-03-28T14:48:00Z">
        <w:r w:rsidR="001A2069">
          <w:t xml:space="preserve">the </w:t>
        </w:r>
      </w:ins>
      <w:del w:id="84" w:author="Trent Biggs" w:date="2016-03-28T14:48:00Z">
        <w:r w:rsidR="00EA2230" w:rsidDel="001A2069">
          <w:delText xml:space="preserve">the </w:delText>
        </w:r>
        <w:r w:rsidR="00AD3913" w:rsidDel="001A2069">
          <w:delText xml:space="preserve">fine, </w:delText>
        </w:r>
      </w:del>
      <w:r w:rsidR="00AD3913">
        <w:t>terrigenous fraction.</w:t>
      </w:r>
    </w:p>
    <w:p w14:paraId="2B0113B1" w14:textId="77777777" w:rsidR="00613A11" w:rsidRDefault="00613A11" w:rsidP="005110C9">
      <w:pPr>
        <w:ind w:firstLine="720"/>
      </w:pPr>
    </w:p>
    <w:p w14:paraId="635D2EA3" w14:textId="77777777" w:rsidR="00613A11" w:rsidRDefault="00613A11" w:rsidP="00613A11">
      <w:r>
        <w:t>Spatial</w:t>
      </w:r>
    </w:p>
    <w:p w14:paraId="08D30C0B" w14:textId="77777777" w:rsidR="00613A11" w:rsidRDefault="00613A11" w:rsidP="00441C13">
      <w:pPr>
        <w:ind w:firstLine="720"/>
      </w:pPr>
      <w:r>
        <w:t xml:space="preserve">Due to logistical constraints, many conservation planning and remediation studies often use coarse estimates of pollutant discharge and distance-based plume models that assume symmetry in flow fields </w:t>
      </w:r>
      <w:r>
        <w:fldChar w:fldCharType="begin" w:fldLock="1"/>
      </w:r>
      <w:r w:rsidR="008629FF">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fldChar w:fldCharType="separate"/>
      </w:r>
      <w:r w:rsidR="008629FF" w:rsidRPr="008629FF">
        <w:rPr>
          <w:noProof/>
        </w:rPr>
        <w:t>(Klein et al. 2012; Teneva et al. 2016)</w:t>
      </w:r>
      <w:r>
        <w:fldChar w:fldCharType="end"/>
      </w:r>
      <w:r>
        <w:t xml:space="preserve">. Some studies correlate long term sediment accumulation, and by extension decreased coral health, with increased suspended </w:t>
      </w:r>
      <w:r>
        <w:lastRenderedPageBreak/>
        <w:t xml:space="preserve">sediment yield (SSY) from the watershed </w:t>
      </w:r>
      <w:r>
        <w:fldChar w:fldCharType="begin" w:fldLock="1"/>
      </w:r>
      <w:r w:rsidR="0089277C">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Ryan et al. 2008)", "plainTextFormattedCitation" : "(Brooks et al. 2007; Ryan et al. 2008)", "previouslyFormattedCitation" : "(Brooks et al. 2007; Ryan et al. 2008)" }, "properties" : { "noteIndex" : 0 }, "schema" : "https://github.com/citation-style-language/schema/raw/master/csl-citation.json" }</w:instrText>
      </w:r>
      <w:r>
        <w:fldChar w:fldCharType="separate"/>
      </w:r>
      <w:r w:rsidR="0089277C" w:rsidRPr="0089277C">
        <w:rPr>
          <w:noProof/>
        </w:rPr>
        <w:t>(Brooks et al. 2007; Ryan et al. 2008)</w:t>
      </w:r>
      <w:r>
        <w:fldChar w:fldCharType="end"/>
      </w:r>
      <w:r>
        <w:t>, but there is also evidence of hydrodynamics decreasing sediment residence time in two ways: 1) by flushing suspended sediment away from the corals before it can be deposited (residence time = 0 min)</w:t>
      </w:r>
      <w:r w:rsidR="0089277C">
        <w:t xml:space="preserve"> </w:t>
      </w:r>
      <w:r w:rsidR="0089277C">
        <w:fldChar w:fldCharType="begin" w:fldLock="1"/>
      </w:r>
      <w:r w:rsidR="0089277C">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"formattedCitation" : "(Wolanski et al. 2003)", "plainTextFormattedCitation" : "(Wolanski et al. 2003)", "previouslyFormattedCitation" : "(Wolanski et al. 2003)" }, "properties" : { "noteIndex" : 0 }, "schema" : "https://github.com/citation-style-language/schema/raw/master/csl-citation.json" }</w:instrText>
      </w:r>
      <w:r w:rsidR="0089277C">
        <w:fldChar w:fldCharType="separate"/>
      </w:r>
      <w:r w:rsidR="0089277C" w:rsidRPr="0089277C">
        <w:rPr>
          <w:noProof/>
        </w:rPr>
        <w:t>(Wolanski et al. 2003)</w:t>
      </w:r>
      <w:r w:rsidR="0089277C">
        <w:fldChar w:fldCharType="end"/>
      </w:r>
      <w:r>
        <w:t xml:space="preserve">, and 2) resuspending and removing sediment that has been previously deposited </w:t>
      </w:r>
      <w:r>
        <w:fldChar w:fldCharType="begin" w:fldLock="1"/>
      </w:r>
      <w:r w:rsidR="0089277C">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fldChar w:fldCharType="separate"/>
      </w:r>
      <w:r w:rsidR="0089277C" w:rsidRPr="0089277C">
        <w:rPr>
          <w:noProof/>
        </w:rPr>
        <w:t>(Hoitink and Hoekstra 2003; Browne et al. 2012)</w:t>
      </w:r>
      <w:r>
        <w:fldChar w:fldCharType="end"/>
      </w:r>
      <w:r>
        <w:t xml:space="preserve">. Determining the effectiveness of land-based watershed restoration </w:t>
      </w:r>
      <w:r>
        <w:rPr>
          <w:rStyle w:val="CommentReference"/>
        </w:rPr>
        <w:commentReference w:id="85"/>
      </w:r>
      <w:r>
        <w:t xml:space="preserve">requires a spatial understanding of fine-grained terrigenous sediment input, transport, deposition, resuspension, and advection out of coral reefs </w:t>
      </w: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Pr>
          <w:noProof/>
        </w:rPr>
        <w:t>(Storlazzi et al. 2015)</w:t>
      </w:r>
      <w:r>
        <w:fldChar w:fldCharType="end"/>
      </w:r>
      <w:r w:rsidR="00441C13">
        <w:t>.</w:t>
      </w:r>
    </w:p>
    <w:p w14:paraId="2381B9E5" w14:textId="77777777" w:rsidR="00613A11" w:rsidRDefault="00613A11" w:rsidP="005110C9">
      <w:pPr>
        <w:ind w:firstLine="720"/>
      </w:pPr>
    </w:p>
    <w:p w14:paraId="42C54D00" w14:textId="77777777" w:rsidR="00613A11" w:rsidRDefault="00613A11" w:rsidP="00613A11">
      <w:r>
        <w:t>Measurement Methods</w:t>
      </w:r>
    </w:p>
    <w:p w14:paraId="2627C56E" w14:textId="77777777" w:rsidR="00613A11" w:rsidRDefault="00613A11" w:rsidP="00613A11">
      <w:pPr>
        <w:ind w:firstLine="720"/>
      </w:pPr>
      <w:r>
        <w:t>Many researchers and environmental managers are interested in determining the location and severity of terrigenous sediment impacts on coral health, but developing a measure of sediment impact has proven difficult. Coral surveys can monitor changes in coral abundance or species composition to infer</w:t>
      </w:r>
      <w:r w:rsidR="00324F85">
        <w:t xml:space="preserve"> sedimentation</w:t>
      </w:r>
      <w:r>
        <w:t xml:space="preserve"> impacts</w:t>
      </w:r>
      <w:r w:rsidR="00324F85">
        <w:t xml:space="preserve"> but </w:t>
      </w:r>
      <w:r w:rsidR="00E13FC7">
        <w:t>c</w:t>
      </w:r>
      <w:r w:rsidR="00324F85">
        <w:t>oral health surveys can</w:t>
      </w:r>
      <w:ins w:id="86" w:author="Trent Biggs" w:date="2016-03-28T14:49:00Z">
        <w:r w:rsidR="001A2069">
          <w:t>not</w:t>
        </w:r>
      </w:ins>
      <w:del w:id="87" w:author="Trent Biggs" w:date="2016-03-28T14:49:00Z">
        <w:r w:rsidR="00324F85" w:rsidDel="001A2069">
          <w:delText>’t</w:delText>
        </w:r>
      </w:del>
      <w:r w:rsidR="00324F85">
        <w:t xml:space="preserve"> distinguish </w:t>
      </w:r>
      <w:del w:id="88" w:author="Trent Biggs" w:date="2016-03-28T14:49:00Z">
        <w:r w:rsidR="00324F85" w:rsidDel="001A2069">
          <w:delText xml:space="preserve">between </w:delText>
        </w:r>
      </w:del>
      <w:ins w:id="89" w:author="Trent Biggs" w:date="2016-03-28T14:49:00Z">
        <w:r w:rsidR="001A2069">
          <w:t xml:space="preserve">among </w:t>
        </w:r>
      </w:ins>
      <w:r w:rsidR="00324F85">
        <w:t>multiple stressors</w:t>
      </w:r>
      <w:r w:rsidR="0089277C">
        <w:t xml:space="preserve">, </w:t>
      </w:r>
      <w:r>
        <w:t xml:space="preserve">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rsidR="0089277C">
        <w:t xml:space="preserve">, and some coral species thrive in turbid waters </w:t>
      </w:r>
      <w:r w:rsidR="0089277C">
        <w:fldChar w:fldCharType="begin" w:fldLock="1"/>
      </w:r>
      <w:r w:rsidR="0089277C">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rsidR="0089277C">
        <w:fldChar w:fldCharType="separate"/>
      </w:r>
      <w:r w:rsidR="0089277C" w:rsidRPr="0089277C">
        <w:rPr>
          <w:noProof/>
        </w:rPr>
        <w:t>(West and van Woesik 2001; Perry et al. 2012)</w:t>
      </w:r>
      <w:r w:rsidR="0089277C">
        <w:fldChar w:fldCharType="end"/>
      </w:r>
      <w:r>
        <w:t xml:space="preserve">. Management actions may reduce sediment stress to coral reefs but coral </w:t>
      </w:r>
      <w:r w:rsidRPr="00B2473D">
        <w:t>health may not recover due to other stressors, or the</w:t>
      </w:r>
      <w:r>
        <w:t xml:space="preserve"> decadal</w:t>
      </w:r>
      <w:r w:rsidRPr="00B2473D">
        <w:t xml:space="preserve"> time scale of</w:t>
      </w:r>
      <w:r>
        <w:t xml:space="preserve"> coral recovery can be too long to be useful for managers</w:t>
      </w:r>
      <w:r w:rsidRPr="00B2473D">
        <w:t xml:space="preserve">. </w:t>
      </w:r>
      <w:r>
        <w:t>B</w:t>
      </w:r>
      <w:r w:rsidRPr="00B2473D">
        <w:t xml:space="preserve">io-indicators like gene-expression or incorporation into coral skeleton </w:t>
      </w:r>
      <w:r w:rsidRPr="00B2473D">
        <w:fldChar w:fldCharType="begin" w:fldLock="1"/>
      </w:r>
      <w:r w:rsidRPr="00B2473D">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"id" : "ITEM-3", "issue" : "1", "issued" : { "date-parts" : [ [ "2002" ] ] }, "page" : "45-62", "title" : "Porites corals as recorders of mining and environmental impacts : Misima Island ,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 xml:space="preserve">are useful to determine if particular corals are being impacted, especially at sub-lethal levels, but </w:t>
      </w:r>
      <w:del w:id="90" w:author="Trent Biggs" w:date="2016-03-28T14:50:00Z">
        <w:r w:rsidDel="001A2069">
          <w:delText xml:space="preserve">determining </w:delText>
        </w:r>
      </w:del>
      <w:r>
        <w:t>th</w:t>
      </w:r>
      <w:r w:rsidR="0089277C">
        <w:t xml:space="preserve">e causal agent would </w:t>
      </w:r>
      <w:r>
        <w:t>still</w:t>
      </w:r>
      <w:r w:rsidR="0089277C">
        <w:t xml:space="preserve"> be</w:t>
      </w:r>
      <w:r>
        <w:t xml:space="preserve"> unknown. Some have measured SSC in the water column with turbidimeters or grab samples </w:t>
      </w:r>
      <w:r>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fldChar w:fldCharType="separate"/>
      </w:r>
      <w:r w:rsidRPr="005110C9">
        <w:rPr>
          <w:noProof/>
        </w:rPr>
        <w:t>(Wolanski et al. 2003; Fabricius et al. 2012)</w:t>
      </w:r>
      <w:r>
        <w:fldChar w:fldCharType="end"/>
      </w:r>
      <w:r>
        <w:t xml:space="preserve"> to determine if areas are exposed </w:t>
      </w:r>
      <w:r w:rsidR="0089277C">
        <w:t>to sediment stress but they do no</w:t>
      </w:r>
      <w:r>
        <w:t xml:space="preserve">t show if sediment is accumulating on the coral, the residence time, or the composition, which are important for overall impact </w:t>
      </w:r>
      <w:r>
        <w:fldChar w:fldCharType="begin" w:fldLock="1"/>
      </w:r>
      <w:r w:rsidR="0089277C">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fldChar w:fldCharType="separate"/>
      </w:r>
      <w:r w:rsidR="0089277C" w:rsidRPr="0089277C">
        <w:rPr>
          <w:noProof/>
        </w:rPr>
        <w:t>(Erftemeijer et al. 2012; Weber et al. 2012)</w:t>
      </w:r>
      <w:r>
        <w:fldChar w:fldCharType="end"/>
      </w:r>
      <w:r>
        <w:t xml:space="preserve">. Thus, direct measurements of net sediment accumulation and composition are preferred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w:t>
      </w:r>
    </w:p>
    <w:p w14:paraId="5ECDCAED" w14:textId="77777777" w:rsidR="00613A11" w:rsidRDefault="00613A11" w:rsidP="00613A11">
      <w:pPr>
        <w:ind w:firstLine="720"/>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 Tube traps are the most common method for measuring sediment accumulation in shallow coral reef environments </w:t>
      </w:r>
      <w:r>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"ISBN" : "0025-3235", "author" : [ { "dropping-particle" : "", "family" : "White", "given" : "J", "non-dropping-particle" : "", "parse-names" : false, "suffix" : "" } ], "container-title" : "Marine Geophysical Research", "id" : "ITEM-2", "issue" : "1", "issued" : { "date-parts" : [ [ "1990" ] ] }, "page" : "145-152", "title" : "The use of sediment traps in high-energy environments", "type" : "article-journal", "volume" : "12" }, "uris" : [ "http://www.mendeley.com/documents/?uuid=cb94b7ee-49c2-417b-a837-1086cb2fa8b5" ] } ], "mendeley" : { "formattedCitation" : "(White 1990; Storlazzi et al. 2011)", "plainTextFormattedCitation" : "(White 1990; Storlazzi et al. 2011)", "previouslyFormattedCitation" : "(White 1990; Storlazzi et al. 2011)" }, "properties" : { "noteIndex" : 0 }, "schema" : "https://github.com/citation-style-language/schema/raw/master/csl-citation.json" }</w:instrText>
      </w:r>
      <w:r>
        <w:fldChar w:fldCharType="separate"/>
      </w:r>
      <w:r>
        <w:rPr>
          <w:noProof/>
        </w:rPr>
        <w:t>(White 1990; Storlazzi et al. 2011)</w:t>
      </w:r>
      <w:r>
        <w:fldChar w:fldCharType="end"/>
      </w:r>
      <w:r>
        <w:t xml:space="preserve">, but it is difficult to determine if these are ecologically meaningful indicators of coral stress. The stress on the coral organism increases linearly with the deposition amount and the duration of exposure </w:t>
      </w:r>
      <w:r>
        <w:fldChar w:fldCharType="begin" w:fldLock="1"/>
      </w:r>
      <w: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fldChar w:fldCharType="separate"/>
      </w:r>
      <w:r>
        <w:rPr>
          <w:noProof/>
        </w:rPr>
        <w:t>(Fabricius 2005)</w:t>
      </w:r>
      <w:r>
        <w:fldChar w:fldCharType="end"/>
      </w:r>
      <w:r>
        <w:t xml:space="preserve"> but tube traps overestimate deposition and do not allow for sediment resuspension, making it impossible to evaluate the residence time of deposited sediment </w:t>
      </w:r>
      <w:r>
        <w:fldChar w:fldCharType="begin" w:fldLock="1"/>
      </w:r>
      <w:r w:rsidR="0089277C">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fldChar w:fldCharType="separate"/>
      </w:r>
      <w:r w:rsidR="0089277C" w:rsidRPr="0089277C">
        <w:rPr>
          <w:noProof/>
        </w:rPr>
        <w:t>(Storlazzi et al. 2011; Browne et al. 2012)</w:t>
      </w:r>
      <w:r>
        <w:fldChar w:fldCharType="end"/>
      </w:r>
      <w:r>
        <w:t xml:space="preserve">. To more accurately quantify “net” sediment accumulation,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"manualFormatting" : "Field et al. (2012)", "plainTextFormattedCitation" : "(Field et al. 2012a)", "previouslyFormattedCitation" : "(Field et al. 2012a)" }, "properties" : { "noteIndex" : 0 }, "schema" : "https://github.com/citation-style-language/schema/raw/master/csl-citation.json" }</w:instrText>
      </w:r>
      <w:r>
        <w:fldChar w:fldCharType="separate"/>
      </w:r>
      <w:r>
        <w:rPr>
          <w:noProof/>
        </w:rPr>
        <w:t>Field et al. (2012)</w:t>
      </w:r>
      <w:r>
        <w:fldChar w:fldCharType="end"/>
      </w:r>
      <w:r>
        <w:t xml:space="preserve"> proposed the use of sediment pods or “SedPods” where a flat surface allows for resuspension, similar to the surrounding benthic substrate but few examples of this approach exist in the literature. Deploying a Tube in conjunction with a SedPod </w:t>
      </w:r>
      <w:del w:id="91" w:author="Trent Biggs" w:date="2016-03-28T14:53:00Z">
        <w:r w:rsidDel="00510A77">
          <w:delText xml:space="preserve">will </w:delText>
        </w:r>
      </w:del>
      <w:r>
        <w:t>allow</w:t>
      </w:r>
      <w:ins w:id="92" w:author="Trent Biggs" w:date="2016-03-28T14:53:00Z">
        <w:r w:rsidR="00510A77">
          <w:t>s</w:t>
        </w:r>
      </w:ins>
      <w:r>
        <w:t xml:space="preserve"> comparison of gross and net sediment accumulation, allow</w:t>
      </w:r>
      <w:ins w:id="93" w:author="Trent Biggs" w:date="2016-03-28T14:53:00Z">
        <w:r w:rsidR="00510A77">
          <w:t>s</w:t>
        </w:r>
      </w:ins>
      <w:r>
        <w:t xml:space="preserve"> comparison with other studies </w:t>
      </w:r>
      <w:ins w:id="94" w:author="Trent Biggs" w:date="2016-03-28T14:53:00Z">
        <w:r w:rsidR="00510A77">
          <w:t xml:space="preserve">that </w:t>
        </w:r>
      </w:ins>
      <w:r>
        <w:t>us</w:t>
      </w:r>
      <w:ins w:id="95" w:author="Trent Biggs" w:date="2016-03-28T14:53:00Z">
        <w:r w:rsidR="00510A77">
          <w:t>e</w:t>
        </w:r>
      </w:ins>
      <w:del w:id="96" w:author="Trent Biggs" w:date="2016-03-28T14:53:00Z">
        <w:r w:rsidDel="00510A77">
          <w:delText>ing</w:delText>
        </w:r>
      </w:del>
      <w:r>
        <w:t xml:space="preserve"> only Tubes, and assess the interaction of sediment loading and removal at time scales relevant to coral mortality and management.</w:t>
      </w:r>
    </w:p>
    <w:p w14:paraId="17EEC842" w14:textId="77777777" w:rsidR="00C81E34" w:rsidRDefault="00C81E34" w:rsidP="00C81E34"/>
    <w:p w14:paraId="3E853D81" w14:textId="77777777" w:rsidR="00B37BCF" w:rsidRDefault="0089277C" w:rsidP="00B37BCF">
      <w:r>
        <w:t>Temporal-</w:t>
      </w:r>
      <w:r w:rsidR="00B37BCF">
        <w:t>Interaction of loading and hydrodynamics</w:t>
      </w:r>
    </w:p>
    <w:p w14:paraId="18955A2D" w14:textId="77777777" w:rsidR="00B37BCF" w:rsidRDefault="00B37BCF" w:rsidP="00B37BCF">
      <w:pPr>
        <w:ind w:firstLine="720"/>
      </w:pPr>
      <w:r>
        <w:lastRenderedPageBreak/>
        <w:t xml:space="preserve">The complex </w:t>
      </w:r>
      <w:del w:id="97" w:author="Trent Biggs" w:date="2016-03-28T14:54:00Z">
        <w:r w:rsidDel="00510A77">
          <w:delText xml:space="preserve">spatial and temporal </w:delText>
        </w:r>
      </w:del>
      <w:r>
        <w:t>interaction</w:t>
      </w:r>
      <w:ins w:id="98" w:author="Trent Biggs" w:date="2016-03-28T14:54:00Z">
        <w:r w:rsidR="00510A77">
          <w:t>s</w:t>
        </w:r>
      </w:ins>
      <w:r>
        <w:t xml:space="preserve"> of terrigenous sediment inputs and hydrodynamic processes can significantly alter the quantity, composition, and residence time of sediment in coral reefs </w:t>
      </w:r>
      <w:r>
        <w:fldChar w:fldCharType="begin" w:fldLock="1"/>
      </w:r>
      <w:r w:rsidR="00321765">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sidR="0089277C" w:rsidRPr="0089277C">
        <w:rPr>
          <w:noProof/>
        </w:rPr>
        <w:t>(Draut et al. 2009; Storlazzi et al. 2009)</w:t>
      </w:r>
      <w:r>
        <w:fldChar w:fldCharType="end"/>
      </w:r>
      <w:r>
        <w:t>. In contrast to many watersheds in temperate coastal regions where fluvial discharge and wave energy commonly coincide during</w:t>
      </w:r>
      <w:r w:rsidRPr="009F28AB">
        <w:t xml:space="preserve"> “oceanic storms” </w:t>
      </w:r>
      <w:r>
        <w:fldChar w:fldCharType="begin" w:fldLock="1"/>
      </w:r>
      <w: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fldChar w:fldCharType="separate"/>
      </w:r>
      <w:r w:rsidRPr="009F28AB">
        <w:rPr>
          <w:noProof/>
        </w:rPr>
        <w:t>(Warrick et al. 2004; Bever et al. 2011)</w:t>
      </w:r>
      <w:r>
        <w:fldChar w:fldCharType="end"/>
      </w:r>
      <w:r>
        <w:t xml:space="preserve">, </w:t>
      </w:r>
      <w:ins w:id="99" w:author="Trent Biggs" w:date="2016-03-28T14:54:00Z">
        <w:r w:rsidR="00510A77">
          <w:t>stormflow</w:t>
        </w:r>
      </w:ins>
      <w:del w:id="100" w:author="Trent Biggs" w:date="2016-03-28T14:54:00Z">
        <w:r w:rsidDel="00510A77">
          <w:delText>discharge</w:delText>
        </w:r>
      </w:del>
      <w:r>
        <w:t xml:space="preserve">, </w:t>
      </w:r>
      <w:ins w:id="101" w:author="Trent Biggs" w:date="2016-03-28T14:54:00Z">
        <w:r w:rsidR="00510A77">
          <w:t xml:space="preserve">sediment </w:t>
        </w:r>
      </w:ins>
      <w:r>
        <w:t xml:space="preserve">deposition, and reworking of </w:t>
      </w:r>
      <w:ins w:id="102" w:author="Trent Biggs" w:date="2016-03-28T14:54:00Z">
        <w:r w:rsidR="00510A77">
          <w:t xml:space="preserve">terrigenous </w:t>
        </w:r>
      </w:ins>
      <w:del w:id="103" w:author="Trent Biggs" w:date="2016-03-28T14:54:00Z">
        <w:r w:rsidDel="00510A77">
          <w:delText xml:space="preserve">flood </w:delText>
        </w:r>
      </w:del>
      <w:r>
        <w:t xml:space="preserve">sediment are often decoupled on tropical islands, causing high deposition rates and residence times of terrigenous sediment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fldChar w:fldCharType="separate"/>
      </w:r>
      <w:r>
        <w:rPr>
          <w:noProof/>
        </w:rPr>
        <w:t>(Draut et al. 2009; Storlazzi et al. 2009)</w:t>
      </w:r>
      <w:r>
        <w:fldChar w:fldCharType="end"/>
      </w:r>
      <w:r>
        <w:t xml:space="preserve">. Conversely, seasonal wind and wave patterns in the Trade wind belt can be coupled with terrigenous sediment input from the watershed or resuspension of past deposits to decrease sediment deposition and residence times </w:t>
      </w:r>
      <w:r>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fldChar w:fldCharType="separate"/>
      </w:r>
      <w:r>
        <w:rPr>
          <w:noProof/>
        </w:rPr>
        <w:t>(Hoitink and Hoekstra 2003; Muzuka et al. 2010)</w:t>
      </w:r>
      <w:r>
        <w:fldChar w:fldCharType="end"/>
      </w:r>
      <w:r>
        <w:t xml:space="preserve">. </w:t>
      </w:r>
      <w:r w:rsidR="0089277C">
        <w:t xml:space="preserve">Determining the fate of </w:t>
      </w:r>
      <w:commentRangeStart w:id="104"/>
      <w:ins w:id="105" w:author="Trent Biggs" w:date="2016-03-28T14:55:00Z">
        <w:r w:rsidR="00510A77">
          <w:t>terrigenous</w:t>
        </w:r>
      </w:ins>
      <w:commentRangeEnd w:id="104"/>
      <w:ins w:id="106" w:author="Trent Biggs" w:date="2016-03-28T14:56:00Z">
        <w:r w:rsidR="00510A77">
          <w:rPr>
            <w:rStyle w:val="CommentReference"/>
            <w:rFonts w:asciiTheme="minorHAnsi" w:hAnsiTheme="minorHAnsi"/>
          </w:rPr>
          <w:commentReference w:id="104"/>
        </w:r>
      </w:ins>
      <w:del w:id="107" w:author="Trent Biggs" w:date="2016-03-28T14:55:00Z">
        <w:r w:rsidR="0089277C" w:rsidDel="00510A77">
          <w:delText>flood-supplied</w:delText>
        </w:r>
      </w:del>
      <w:r w:rsidR="0089277C">
        <w:t xml:space="preserve"> sediment </w:t>
      </w:r>
      <w:ins w:id="108" w:author="Trent Biggs" w:date="2016-03-28T14:56:00Z">
        <w:r w:rsidR="00510A77">
          <w:t xml:space="preserve">delivered to the coast during storms </w:t>
        </w:r>
      </w:ins>
      <w:r w:rsidR="0089277C">
        <w:t xml:space="preserve">requires contextualizing observed sedimentation with </w:t>
      </w:r>
      <w:ins w:id="109" w:author="Trent Biggs" w:date="2016-03-28T14:57:00Z">
        <w:r w:rsidR="00510A77">
          <w:t>watershed-derived sediment loads</w:t>
        </w:r>
      </w:ins>
      <w:del w:id="110" w:author="Trent Biggs" w:date="2016-03-28T14:57:00Z">
        <w:r w:rsidR="0089277C" w:rsidDel="00510A77">
          <w:delText>flood dynamics</w:delText>
        </w:r>
      </w:del>
      <w:r w:rsidR="0089277C">
        <w:t xml:space="preserve"> and hydrodynamic conditions like wave-driven currents over the reef.</w:t>
      </w:r>
    </w:p>
    <w:p w14:paraId="34B141CC" w14:textId="77777777" w:rsidR="00B37BCF" w:rsidRDefault="00B37BCF" w:rsidP="00C81E34"/>
    <w:p w14:paraId="0F35F399" w14:textId="77777777" w:rsidR="00C81E34" w:rsidRDefault="00C81E34" w:rsidP="00C81E34">
      <w:r>
        <w:t>Correla</w:t>
      </w:r>
      <w:r w:rsidR="00403D98">
        <w:t>ting sedimentation</w:t>
      </w:r>
      <w:r>
        <w:t xml:space="preserve"> with watershed loading/Modeling approach</w:t>
      </w:r>
      <w:r w:rsidR="00403D98">
        <w:t>/Previous work</w:t>
      </w:r>
    </w:p>
    <w:p w14:paraId="23CEE8CF" w14:textId="77777777" w:rsidR="001B15C9" w:rsidRDefault="00C81E34" w:rsidP="001B15C9">
      <w:pPr>
        <w:ind w:firstLine="720"/>
      </w:pPr>
      <w:r>
        <w:t>While some studies cor</w:t>
      </w:r>
      <w:r w:rsidR="00E6776F">
        <w:t>relate increase</w:t>
      </w:r>
      <w:ins w:id="111" w:author="Trent Biggs" w:date="2016-03-28T14:57:00Z">
        <w:r w:rsidR="00510A77">
          <w:t>d</w:t>
        </w:r>
      </w:ins>
      <w:r w:rsidR="00E6776F">
        <w:t xml:space="preserve"> sediment</w:t>
      </w:r>
      <w:r>
        <w:t>ation with increased SSY from the watershed</w:t>
      </w:r>
      <w:r w:rsidR="00E6776F">
        <w:t xml:space="preserve"> </w:t>
      </w:r>
      <w:r w:rsidR="00E6776F">
        <w:fldChar w:fldCharType="begin" w:fldLock="1"/>
      </w:r>
      <w:r w:rsidR="00613A11">
        <w:instrText>ADDIN CSL_CITATION { "citationItems" : [ { "id" : "ITEM-1",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"ITEM-1", "issue" : "2", "issued" : { "date-parts" : [ [ "2007" ] ] }, "page" : "226-243", "title" : "Sedimentary Development of Coral Bay , St . John , USVI : A Shift From Natural to Anthropogenic Influences", "type" : "article-journal", "volume" : "43" }, "uris" : [ "http://www.mendeley.com/documents/?uuid=533d0bbe-312e-41b1-82f8-409094bbb3a7" ] } ], "mendeley" : { "formattedCitation" : "(Brooks et al. 2007)", "plainTextFormattedCitation" : "(Brooks et al. 2007)", "previouslyFormattedCitation" : "(Brooks et al. 2007)" }, "properties" : { "noteIndex" : 0 }, "schema" : "https://github.com/citation-style-language/schema/raw/master/csl-citation.json" }</w:instrText>
      </w:r>
      <w:r w:rsidR="00E6776F">
        <w:fldChar w:fldCharType="separate"/>
      </w:r>
      <w:r w:rsidR="00E6776F" w:rsidRPr="00E6776F">
        <w:rPr>
          <w:noProof/>
        </w:rPr>
        <w:t>(Brooks et al. 2007)</w:t>
      </w:r>
      <w:r w:rsidR="00E6776F">
        <w:fldChar w:fldCharType="end"/>
      </w:r>
      <w:r>
        <w:t xml:space="preserve">, several studies have found weak or no correlation between sediment trap collection and rainfall </w:t>
      </w:r>
      <w:r>
        <w:fldChar w:fldCharType="begin" w:fldLock="1"/>
      </w:r>
      <w: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fldChar w:fldCharType="separate"/>
      </w:r>
      <w:r>
        <w:rPr>
          <w:noProof/>
        </w:rPr>
        <w:t>(Bothner et al. 2006; Victor et al. 2006)</w:t>
      </w:r>
      <w:r>
        <w:fldChar w:fldCharType="end"/>
      </w:r>
      <w:r>
        <w:t xml:space="preserve">. </w:t>
      </w:r>
      <w:r w:rsidR="00E51D2D">
        <w:t xml:space="preserve">Rainfall is often used </w:t>
      </w:r>
      <w:ins w:id="112" w:author="Trent Biggs" w:date="2016-03-28T14:57:00Z">
        <w:r w:rsidR="00510A77">
          <w:t xml:space="preserve">as a proxy for storm-derived SSY </w:t>
        </w:r>
      </w:ins>
      <w:r w:rsidR="00E51D2D">
        <w:t xml:space="preserve">because it is most </w:t>
      </w:r>
      <w:ins w:id="113" w:author="Trent Biggs" w:date="2016-03-28T14:58:00Z">
        <w:r w:rsidR="00510A77">
          <w:t xml:space="preserve">readily </w:t>
        </w:r>
      </w:ins>
      <w:r w:rsidR="00E51D2D">
        <w:t xml:space="preserve">available </w:t>
      </w:r>
      <w:r w:rsidR="00E51D2D">
        <w:fldChar w:fldCharType="begin" w:fldLock="1"/>
      </w:r>
      <w:r w:rsidR="00B525BB">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00E51D2D">
        <w:fldChar w:fldCharType="separate"/>
      </w:r>
      <w:r w:rsidR="00E51D2D" w:rsidRPr="00E51D2D">
        <w:rPr>
          <w:noProof/>
        </w:rPr>
        <w:t>(Meng et al. 2008)</w:t>
      </w:r>
      <w:r w:rsidR="00E51D2D">
        <w:fldChar w:fldCharType="end"/>
      </w:r>
      <w:r w:rsidR="00E51D2D">
        <w:t xml:space="preserve"> and is a good predictor </w:t>
      </w:r>
      <w:ins w:id="114" w:author="Trent Biggs" w:date="2016-03-28T14:58:00Z">
        <w:r w:rsidR="00510A77">
          <w:t>where</w:t>
        </w:r>
      </w:ins>
      <w:del w:id="115" w:author="Trent Biggs" w:date="2016-03-28T14:58:00Z">
        <w:r w:rsidR="00E51D2D" w:rsidDel="00510A77">
          <w:delText>to the extent that</w:delText>
        </w:r>
      </w:del>
      <w:r w:rsidR="00E51D2D">
        <w:t xml:space="preserve"> it predicts the actual</w:t>
      </w:r>
      <w:r w:rsidR="001B15C9">
        <w:t xml:space="preserve"> fluxes of water and sediment. </w:t>
      </w:r>
      <w:r>
        <w:t xml:space="preserve">It is well-known that SSY from small, mountainous watersheds can be poorly correlated with precipitation </w:t>
      </w:r>
      <w:r>
        <w:fldChar w:fldCharType="begin" w:fldLock="1"/>
      </w:r>
      <w: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fldChar w:fldCharType="separate"/>
      </w:r>
      <w:r>
        <w:rPr>
          <w:noProof/>
        </w:rPr>
        <w:t>(Basher et al. 2011; Duvert et al. 2012)</w:t>
      </w:r>
      <w:r>
        <w:fldChar w:fldCharType="end"/>
      </w:r>
      <w:r>
        <w:t xml:space="preserve">, and where management activities reduce SSY from storm events, it is necessary to measure SSY from the watershed. </w:t>
      </w:r>
    </w:p>
    <w:p w14:paraId="53C617D4" w14:textId="77777777" w:rsidR="00F26555" w:rsidRDefault="00F26555" w:rsidP="001B15C9">
      <w:pPr>
        <w:ind w:firstLine="720"/>
      </w:pPr>
      <w:r>
        <w:t xml:space="preserve">This paper builds on </w:t>
      </w:r>
      <w:del w:id="116" w:author="Trent Biggs" w:date="2016-03-28T14:58:00Z">
        <w:r w:rsidDel="00510A77">
          <w:delText xml:space="preserve">the foundation of </w:delText>
        </w:r>
      </w:del>
      <w:r>
        <w:t xml:space="preserve">previous work done in Faga’alu by the </w:t>
      </w:r>
      <w:ins w:id="117" w:author="Trent Biggs" w:date="2016-03-28T14:58:00Z">
        <w:r w:rsidR="00510A77">
          <w:t>a</w:t>
        </w:r>
      </w:ins>
      <w:del w:id="118" w:author="Trent Biggs" w:date="2016-03-28T14:58:00Z">
        <w:r w:rsidDel="00510A77">
          <w:delText>A</w:delText>
        </w:r>
      </w:del>
      <w:r>
        <w:t>uthors to develop an empirical model of event suspended sediment yield (SSY</w:t>
      </w:r>
      <w:r w:rsidRPr="00F26555">
        <w:rPr>
          <w:vertAlign w:val="subscript"/>
        </w:rPr>
        <w:t>EV</w:t>
      </w:r>
      <w:r>
        <w:t xml:space="preserve">) predicted from maximum event discharge (Qmax)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F26555">
        <w:rPr>
          <w:noProof/>
        </w:rPr>
        <w:t>(Messina and Biggs</w:t>
      </w:r>
      <w:r>
        <w:rPr>
          <w:noProof/>
        </w:rPr>
        <w:t>, In Press</w:t>
      </w:r>
      <w:r w:rsidRPr="00F26555">
        <w:rPr>
          <w:noProof/>
        </w:rPr>
        <w:t>)</w:t>
      </w:r>
      <w:r>
        <w:fldChar w:fldCharType="end"/>
      </w:r>
      <w:r>
        <w:t xml:space="preserve"> and continued measurements of SSY</w:t>
      </w:r>
      <w:r w:rsidRPr="00F26555">
        <w:rPr>
          <w:vertAlign w:val="subscript"/>
        </w:rPr>
        <w:t>EV</w:t>
      </w:r>
      <w:r>
        <w:t xml:space="preserve"> to monitor the effectiveness of sediment mitigation in the watershed carried out in 2014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F26555">
        <w:rPr>
          <w:noProof/>
        </w:rPr>
        <w:t>(Holst-Rice et al. 2016)</w:t>
      </w:r>
      <w:r>
        <w:fldChar w:fldCharType="end"/>
      </w:r>
      <w:r>
        <w:t xml:space="preserve">. The </w:t>
      </w:r>
      <w:ins w:id="119" w:author="Trent Biggs" w:date="2016-03-28T14:58:00Z">
        <w:r w:rsidR="00510A77">
          <w:t>a</w:t>
        </w:r>
      </w:ins>
      <w:del w:id="120" w:author="Trent Biggs" w:date="2016-03-28T14:58:00Z">
        <w:r w:rsidDel="00510A77">
          <w:delText>A</w:delText>
        </w:r>
      </w:del>
      <w:r>
        <w:t>uthors also develop</w:t>
      </w:r>
      <w:ins w:id="121" w:author="Trent Biggs" w:date="2016-03-28T14:59:00Z">
        <w:r w:rsidR="00510A77">
          <w:t>ed</w:t>
        </w:r>
      </w:ins>
      <w:del w:id="122" w:author="Trent Biggs" w:date="2016-03-28T14:59:00Z">
        <w:r w:rsidDel="00510A77">
          <w:delText>ed</w:delText>
        </w:r>
      </w:del>
      <w:r>
        <w:t xml:space="preserve"> an </w:t>
      </w:r>
      <w:r w:rsidR="001B15C9">
        <w:t>empirical, spatially-distributed</w:t>
      </w:r>
      <w:r>
        <w:t xml:space="preserve"> model of water</w:t>
      </w:r>
      <w:r w:rsidR="001B15C9">
        <w:t xml:space="preserve"> circulation and residence times</w:t>
      </w:r>
      <w:r>
        <w:t xml:space="preserve"> over the reef flat under high wind, high wave, and calm conditions, using a combination of Eulerian and Lagrangian methods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F26555">
        <w:rPr>
          <w:noProof/>
        </w:rPr>
        <w:t>(Messina et al.</w:t>
      </w:r>
      <w:r>
        <w:rPr>
          <w:noProof/>
        </w:rPr>
        <w:t>, In Press</w:t>
      </w:r>
      <w:r w:rsidRPr="00F26555">
        <w:rPr>
          <w:noProof/>
        </w:rPr>
        <w:t>)</w:t>
      </w:r>
      <w:r>
        <w:fldChar w:fldCharType="end"/>
      </w:r>
      <w:r>
        <w:t xml:space="preserve">. These previous studies </w:t>
      </w:r>
      <w:r w:rsidR="001B15C9">
        <w:t>provide field data on</w:t>
      </w:r>
      <w:r>
        <w:t xml:space="preserve"> sediment inputs and </w:t>
      </w:r>
      <w:r w:rsidR="001B15C9">
        <w:t>water circulation</w:t>
      </w:r>
      <w:r>
        <w:t xml:space="preserve"> to support the interpretation of sediment accumulation patterns observed in this paper.</w:t>
      </w:r>
    </w:p>
    <w:p w14:paraId="718CF68E" w14:textId="77777777" w:rsidR="00403D98" w:rsidRDefault="00403D98" w:rsidP="00403D98"/>
    <w:p w14:paraId="47DB9DEC" w14:textId="77777777" w:rsidR="00403D98" w:rsidRDefault="00403D98" w:rsidP="00403D98">
      <w:r>
        <w:t>Summary and Research questions</w:t>
      </w:r>
    </w:p>
    <w:p w14:paraId="4F4635C8" w14:textId="77777777" w:rsidR="005271B3" w:rsidRPr="00441C13" w:rsidRDefault="00C81E34" w:rsidP="00441C13">
      <w:pPr>
        <w:ind w:firstLine="720"/>
      </w:pPr>
      <w:r>
        <w:t>This paper uses measured and modeled SSY from the watershed, modeled wave conditions, and spatially distributed measurements of gross and net sediment accumulation to determine the spatial and temporal patterns of sediment</w:t>
      </w:r>
      <w:ins w:id="123" w:author="Trent Biggs" w:date="2016-03-28T15:00:00Z">
        <w:r w:rsidR="00DD3EFC">
          <w:t>ation</w:t>
        </w:r>
      </w:ins>
      <w:del w:id="124" w:author="Trent Biggs" w:date="2016-03-28T15:00:00Z">
        <w:r w:rsidDel="00DD3EFC">
          <w:delText xml:space="preserve"> stress</w:delText>
        </w:r>
      </w:del>
      <w:r>
        <w:t xml:space="preserve"> at the study site. The proposed modeling approach is similar to other efforts that have attempted to limit the complexity of the modeling approach, but still account for the impact of ocean conditions and watershed processes on sediment dynamics </w:t>
      </w:r>
      <w:commentRangeStart w:id="125"/>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commentRangeEnd w:id="125"/>
      <w:r>
        <w:rPr>
          <w:rStyle w:val="CommentReference"/>
          <w:rFonts w:asciiTheme="minorHAnsi" w:hAnsiTheme="minorHAnsi"/>
        </w:rPr>
        <w:commentReference w:id="125"/>
      </w:r>
      <w:r>
        <w:t>.</w:t>
      </w:r>
      <w:r w:rsidR="003E544B">
        <w:t xml:space="preserve"> </w:t>
      </w:r>
      <w:r w:rsidR="001A6ADC">
        <w:rPr>
          <w:rStyle w:val="CommentReference"/>
          <w:rFonts w:asciiTheme="minorHAnsi" w:hAnsiTheme="minorHAnsi"/>
        </w:rPr>
        <w:commentReference w:id="126"/>
      </w:r>
      <w:r w:rsidR="005271B3">
        <w:t>Faga’alu</w:t>
      </w:r>
      <w:r w:rsidR="00403D98">
        <w:t xml:space="preserve"> reef</w:t>
      </w:r>
      <w:r w:rsidR="005271B3">
        <w:t xml:space="preserve"> is exposed to enhanced sediment input</w:t>
      </w:r>
      <w:r w:rsidR="001B15C9">
        <w:t xml:space="preserve"> from anthropogenic disturbance, but spatially and temporally heterogeneous hydrodynamic conditions are a strong control on sedimentation. </w:t>
      </w:r>
      <w:del w:id="127" w:author="Trent Biggs" w:date="2016-03-28T15:03:00Z">
        <w:r w:rsidR="001B15C9" w:rsidDel="007340AE">
          <w:delText>S</w:delText>
        </w:r>
        <w:r w:rsidR="005271B3" w:rsidDel="007340AE">
          <w:delText xml:space="preserve">o </w:delText>
        </w:r>
      </w:del>
      <w:ins w:id="128" w:author="Trent Biggs" w:date="2016-03-28T15:03:00Z">
        <w:r w:rsidR="007340AE">
          <w:t>The overarching question of the research is: W</w:t>
        </w:r>
      </w:ins>
      <w:del w:id="129" w:author="Trent Biggs" w:date="2016-03-28T15:03:00Z">
        <w:r w:rsidR="005271B3" w:rsidDel="007340AE">
          <w:delText>w</w:delText>
        </w:r>
      </w:del>
      <w:r w:rsidR="005271B3">
        <w:t xml:space="preserve">here and </w:t>
      </w:r>
      <w:r w:rsidR="00403D98">
        <w:t>when is sediment</w:t>
      </w:r>
      <w:r w:rsidR="005271B3">
        <w:t>ation occurring?</w:t>
      </w:r>
    </w:p>
    <w:p w14:paraId="538A2BB2" w14:textId="77777777" w:rsidR="001D06FC" w:rsidRDefault="001D06FC" w:rsidP="009A4D6F">
      <w:r>
        <w:t xml:space="preserve">The </w:t>
      </w:r>
      <w:ins w:id="130" w:author="Trent Biggs" w:date="2016-03-28T15:03:00Z">
        <w:r w:rsidR="007340AE">
          <w:t xml:space="preserve">specific </w:t>
        </w:r>
      </w:ins>
      <w:r>
        <w:t xml:space="preserve">research questions </w:t>
      </w:r>
      <w:del w:id="131" w:author="Trent Biggs" w:date="2016-03-28T15:03:00Z">
        <w:r w:rsidDel="007340AE">
          <w:delText xml:space="preserve">for this paper </w:delText>
        </w:r>
      </w:del>
      <w:r>
        <w:t>are:</w:t>
      </w:r>
    </w:p>
    <w:p w14:paraId="76BB3709" w14:textId="77777777" w:rsidR="005271B3" w:rsidRPr="005271B3" w:rsidRDefault="005271B3" w:rsidP="005271B3">
      <w:pPr>
        <w:pStyle w:val="ListParagraph"/>
        <w:numPr>
          <w:ilvl w:val="0"/>
          <w:numId w:val="2"/>
        </w:numPr>
        <w:spacing w:after="0"/>
        <w:rPr>
          <w:rFonts w:asciiTheme="minorHAnsi" w:eastAsiaTheme="minorHAnsi" w:hAnsiTheme="minorHAnsi" w:cs="Times New Roman"/>
          <w:sz w:val="22"/>
        </w:rPr>
      </w:pPr>
      <w:r>
        <w:rPr>
          <w:rFonts w:asciiTheme="minorHAnsi" w:hAnsiTheme="minorHAnsi" w:cs="Times New Roman"/>
          <w:sz w:val="22"/>
        </w:rPr>
        <w:lastRenderedPageBreak/>
        <w:t>What are the spatial patterns of terrigenous and c</w:t>
      </w:r>
      <w:r w:rsidR="00DA3790">
        <w:rPr>
          <w:rFonts w:asciiTheme="minorHAnsi" w:hAnsiTheme="minorHAnsi" w:cs="Times New Roman"/>
          <w:sz w:val="22"/>
        </w:rPr>
        <w:t>arbonate</w:t>
      </w:r>
      <w:r w:rsidR="00403D98">
        <w:rPr>
          <w:rFonts w:asciiTheme="minorHAnsi" w:hAnsiTheme="minorHAnsi" w:cs="Times New Roman"/>
          <w:sz w:val="22"/>
        </w:rPr>
        <w:t xml:space="preserve"> sediment</w:t>
      </w:r>
      <w:r>
        <w:rPr>
          <w:rFonts w:asciiTheme="minorHAnsi" w:hAnsiTheme="minorHAnsi" w:cs="Times New Roman"/>
          <w:sz w:val="22"/>
        </w:rPr>
        <w:t>ation?</w:t>
      </w:r>
    </w:p>
    <w:p w14:paraId="073B3947" w14:textId="77777777" w:rsidR="005271B3" w:rsidRDefault="005271B3" w:rsidP="005271B3">
      <w:pPr>
        <w:pStyle w:val="ListParagraph"/>
        <w:spacing w:after="0"/>
        <w:rPr>
          <w:rFonts w:asciiTheme="minorHAnsi" w:hAnsiTheme="minorHAnsi" w:cs="Times New Roman"/>
          <w:sz w:val="22"/>
        </w:rPr>
      </w:pPr>
      <w:commentRangeStart w:id="132"/>
      <w:r>
        <w:rPr>
          <w:rFonts w:asciiTheme="minorHAnsi" w:hAnsiTheme="minorHAnsi" w:cs="Times New Roman"/>
          <w:sz w:val="22"/>
        </w:rPr>
        <w:t>Hypothesis</w:t>
      </w:r>
      <w:commentRangeEnd w:id="132"/>
      <w:r>
        <w:rPr>
          <w:rStyle w:val="CommentReference"/>
          <w:rFonts w:asciiTheme="minorHAnsi" w:eastAsiaTheme="minorHAnsi" w:hAnsiTheme="minorHAnsi"/>
        </w:rPr>
        <w:commentReference w:id="132"/>
      </w:r>
      <w:r>
        <w:rPr>
          <w:rFonts w:asciiTheme="minorHAnsi" w:hAnsiTheme="minorHAnsi" w:cs="Times New Roman"/>
          <w:sz w:val="22"/>
        </w:rPr>
        <w:t>:</w:t>
      </w:r>
    </w:p>
    <w:p w14:paraId="06110694" w14:textId="77777777" w:rsidR="005271B3" w:rsidRDefault="00AB727F" w:rsidP="005271B3">
      <w:pPr>
        <w:pStyle w:val="ListParagraph"/>
        <w:spacing w:after="0"/>
        <w:rPr>
          <w:rFonts w:asciiTheme="minorHAnsi" w:hAnsiTheme="minorHAnsi" w:cs="Times New Roman"/>
          <w:sz w:val="22"/>
        </w:rPr>
      </w:pPr>
      <w:r>
        <w:rPr>
          <w:rFonts w:asciiTheme="minorHAnsi" w:hAnsiTheme="minorHAnsi" w:cs="Times New Roman"/>
          <w:sz w:val="22"/>
        </w:rPr>
        <w:t>a) Total sediment</w:t>
      </w:r>
      <w:r w:rsidR="005271B3">
        <w:rPr>
          <w:rFonts w:asciiTheme="minorHAnsi" w:hAnsiTheme="minorHAnsi" w:cs="Times New Roman"/>
          <w:sz w:val="22"/>
        </w:rPr>
        <w:t>ation will be lower on the south reef, due to oceanic flushing, and higher on the north reef where the sediment plume is deflected by wave forcing.</w:t>
      </w:r>
    </w:p>
    <w:p w14:paraId="56360E91" w14:textId="77777777" w:rsidR="005271B3" w:rsidRDefault="00AB727F" w:rsidP="005271B3">
      <w:pPr>
        <w:pStyle w:val="ListParagraph"/>
        <w:spacing w:after="0"/>
        <w:rPr>
          <w:rFonts w:asciiTheme="minorHAnsi" w:eastAsiaTheme="minorHAnsi" w:hAnsiTheme="minorHAnsi" w:cs="Times New Roman"/>
          <w:sz w:val="22"/>
        </w:rPr>
      </w:pPr>
      <w:r>
        <w:rPr>
          <w:rFonts w:asciiTheme="minorHAnsi" w:hAnsiTheme="minorHAnsi" w:cs="Times New Roman"/>
          <w:sz w:val="22"/>
        </w:rPr>
        <w:t>b) Terrigenous sediment</w:t>
      </w:r>
      <w:r w:rsidR="005271B3">
        <w:rPr>
          <w:rFonts w:asciiTheme="minorHAnsi" w:hAnsiTheme="minorHAnsi" w:cs="Times New Roman"/>
          <w:sz w:val="22"/>
        </w:rPr>
        <w:t>ation will be highest near the stream outlet and on the north reef</w:t>
      </w:r>
    </w:p>
    <w:p w14:paraId="72D9B05B" w14:textId="77777777" w:rsidR="003248B7" w:rsidRDefault="003248B7" w:rsidP="003248B7">
      <w:pPr>
        <w:pStyle w:val="ListParagraph"/>
        <w:numPr>
          <w:ilvl w:val="0"/>
          <w:numId w:val="2"/>
        </w:numPr>
        <w:spacing w:after="0"/>
        <w:rPr>
          <w:rFonts w:asciiTheme="minorHAnsi" w:hAnsiTheme="minorHAnsi" w:cs="Times New Roman"/>
          <w:sz w:val="22"/>
        </w:rPr>
      </w:pPr>
      <w:r>
        <w:rPr>
          <w:rFonts w:asciiTheme="minorHAnsi" w:hAnsiTheme="minorHAnsi" w:cs="Times New Roman"/>
          <w:sz w:val="22"/>
        </w:rPr>
        <w:t xml:space="preserve">How do </w:t>
      </w:r>
      <w:ins w:id="133" w:author="Trent Biggs" w:date="2016-03-28T15:04:00Z">
        <w:r w:rsidR="007340AE">
          <w:rPr>
            <w:rFonts w:asciiTheme="minorHAnsi" w:hAnsiTheme="minorHAnsi" w:cs="Times New Roman"/>
            <w:sz w:val="22"/>
          </w:rPr>
          <w:t>storm</w:t>
        </w:r>
      </w:ins>
      <w:del w:id="134" w:author="Trent Biggs" w:date="2016-03-28T15:04:00Z">
        <w:r w:rsidDel="007340AE">
          <w:rPr>
            <w:rFonts w:asciiTheme="minorHAnsi" w:hAnsiTheme="minorHAnsi" w:cs="Times New Roman"/>
            <w:sz w:val="22"/>
          </w:rPr>
          <w:delText>flood</w:delText>
        </w:r>
      </w:del>
      <w:r>
        <w:rPr>
          <w:rFonts w:asciiTheme="minorHAnsi" w:hAnsiTheme="minorHAnsi" w:cs="Times New Roman"/>
          <w:sz w:val="22"/>
        </w:rPr>
        <w:t>-supplied terrigenous sediment and hydrodynamic conditions interact to control the gross and net rate of terrigenous sedimentation at monthly time scales</w:t>
      </w:r>
      <w:del w:id="135" w:author="Trent Biggs" w:date="2016-03-28T15:05:00Z">
        <w:r w:rsidDel="007340AE">
          <w:rPr>
            <w:rFonts w:asciiTheme="minorHAnsi" w:hAnsiTheme="minorHAnsi" w:cs="Times New Roman"/>
            <w:sz w:val="22"/>
          </w:rPr>
          <w:delText xml:space="preserve"> in a coral reef embayment</w:delText>
        </w:r>
      </w:del>
      <w:r>
        <w:rPr>
          <w:rFonts w:asciiTheme="minorHAnsi" w:hAnsiTheme="minorHAnsi" w:cs="Times New Roman"/>
          <w:sz w:val="22"/>
        </w:rPr>
        <w:t xml:space="preserve">? </w:t>
      </w:r>
    </w:p>
    <w:p w14:paraId="244F918A" w14:textId="77777777" w:rsidR="003248B7" w:rsidRDefault="003248B7" w:rsidP="005271B3">
      <w:pPr>
        <w:pStyle w:val="ListParagraph"/>
        <w:spacing w:after="0"/>
        <w:rPr>
          <w:rFonts w:asciiTheme="minorHAnsi" w:hAnsiTheme="minorHAnsi" w:cs="Times New Roman"/>
          <w:sz w:val="22"/>
        </w:rPr>
      </w:pPr>
    </w:p>
    <w:p w14:paraId="1B8F25FD" w14:textId="77777777" w:rsidR="005271B3" w:rsidRDefault="005271B3" w:rsidP="005271B3">
      <w:pPr>
        <w:pStyle w:val="ListParagraph"/>
        <w:spacing w:after="0"/>
        <w:rPr>
          <w:rFonts w:asciiTheme="minorHAnsi" w:hAnsiTheme="minorHAnsi" w:cs="Times New Roman"/>
          <w:sz w:val="22"/>
        </w:rPr>
      </w:pPr>
      <w:r>
        <w:rPr>
          <w:rFonts w:asciiTheme="minorHAnsi" w:hAnsiTheme="minorHAnsi" w:cs="Times New Roman"/>
          <w:sz w:val="22"/>
        </w:rPr>
        <w:t>Hypothesis:</w:t>
      </w:r>
    </w:p>
    <w:p w14:paraId="5DB11FFE" w14:textId="77777777" w:rsidR="005271B3" w:rsidRDefault="00AB727F" w:rsidP="005271B3">
      <w:pPr>
        <w:pStyle w:val="ListParagraph"/>
        <w:spacing w:after="0"/>
        <w:rPr>
          <w:rFonts w:asciiTheme="minorHAnsi" w:hAnsiTheme="minorHAnsi" w:cs="Times New Roman"/>
          <w:sz w:val="22"/>
        </w:rPr>
      </w:pPr>
      <w:r>
        <w:rPr>
          <w:rFonts w:asciiTheme="minorHAnsi" w:hAnsiTheme="minorHAnsi" w:cs="Times New Roman"/>
          <w:sz w:val="22"/>
        </w:rPr>
        <w:t>a) Terrigenous sediment</w:t>
      </w:r>
      <w:r w:rsidR="005271B3">
        <w:rPr>
          <w:rFonts w:asciiTheme="minorHAnsi" w:hAnsiTheme="minorHAnsi" w:cs="Times New Roman"/>
          <w:sz w:val="22"/>
        </w:rPr>
        <w:t>ation will be high when SSY from the watershed is high, and low when waves are high</w:t>
      </w:r>
      <w:r w:rsidR="003248B7">
        <w:rPr>
          <w:rFonts w:asciiTheme="minorHAnsi" w:hAnsiTheme="minorHAnsi" w:cs="Times New Roman"/>
          <w:sz w:val="22"/>
        </w:rPr>
        <w:t xml:space="preserve">; </w:t>
      </w:r>
      <w:ins w:id="136" w:author="Trent Biggs" w:date="2016-03-28T15:05:00Z">
        <w:r w:rsidR="007340AE">
          <w:rPr>
            <w:rFonts w:asciiTheme="minorHAnsi" w:hAnsiTheme="minorHAnsi" w:cs="Times New Roman"/>
            <w:sz w:val="22"/>
          </w:rPr>
          <w:t>h</w:t>
        </w:r>
      </w:ins>
      <w:del w:id="137" w:author="Trent Biggs" w:date="2016-03-28T15:05:00Z">
        <w:r w:rsidR="003248B7" w:rsidDel="007340AE">
          <w:rPr>
            <w:rFonts w:asciiTheme="minorHAnsi" w:hAnsiTheme="minorHAnsi" w:cs="Times New Roman"/>
            <w:sz w:val="22"/>
          </w:rPr>
          <w:delText>H</w:delText>
        </w:r>
      </w:del>
      <w:r w:rsidR="003248B7">
        <w:rPr>
          <w:rFonts w:asciiTheme="minorHAnsi" w:hAnsiTheme="minorHAnsi" w:cs="Times New Roman"/>
          <w:sz w:val="22"/>
        </w:rPr>
        <w:t>igh waves will reduce terrigenous sedimentation by flushing</w:t>
      </w:r>
    </w:p>
    <w:p w14:paraId="6F253F3E" w14:textId="77777777" w:rsidR="00441C13" w:rsidRDefault="00AB727F" w:rsidP="003248B7">
      <w:pPr>
        <w:pStyle w:val="ListParagraph"/>
        <w:spacing w:after="0"/>
        <w:rPr>
          <w:rFonts w:asciiTheme="minorHAnsi" w:hAnsiTheme="minorHAnsi" w:cs="Times New Roman"/>
          <w:sz w:val="22"/>
        </w:rPr>
      </w:pPr>
      <w:r>
        <w:rPr>
          <w:rFonts w:asciiTheme="minorHAnsi" w:hAnsiTheme="minorHAnsi" w:cs="Times New Roman"/>
          <w:sz w:val="22"/>
        </w:rPr>
        <w:t>b) C</w:t>
      </w:r>
      <w:ins w:id="138" w:author="Trent Biggs" w:date="2016-03-28T15:05:00Z">
        <w:r w:rsidR="007340AE">
          <w:rPr>
            <w:rFonts w:asciiTheme="minorHAnsi" w:hAnsiTheme="minorHAnsi" w:cs="Times New Roman"/>
            <w:sz w:val="22"/>
          </w:rPr>
          <w:t>arbonate</w:t>
        </w:r>
      </w:ins>
      <w:del w:id="139" w:author="Trent Biggs" w:date="2016-03-28T15:05:00Z">
        <w:r w:rsidDel="007340AE">
          <w:rPr>
            <w:rFonts w:asciiTheme="minorHAnsi" w:hAnsiTheme="minorHAnsi" w:cs="Times New Roman"/>
            <w:sz w:val="22"/>
          </w:rPr>
          <w:delText>oralline</w:delText>
        </w:r>
      </w:del>
      <w:r>
        <w:rPr>
          <w:rFonts w:asciiTheme="minorHAnsi" w:hAnsiTheme="minorHAnsi" w:cs="Times New Roman"/>
          <w:sz w:val="22"/>
        </w:rPr>
        <w:t xml:space="preserve"> sediment</w:t>
      </w:r>
      <w:r w:rsidR="005271B3">
        <w:rPr>
          <w:rFonts w:asciiTheme="minorHAnsi" w:hAnsiTheme="minorHAnsi" w:cs="Times New Roman"/>
          <w:sz w:val="22"/>
        </w:rPr>
        <w:t>ation will be high when waves are high due to resuspension</w:t>
      </w:r>
    </w:p>
    <w:p w14:paraId="02F823EA" w14:textId="77777777" w:rsidR="003248B7" w:rsidRPr="003248B7" w:rsidRDefault="003248B7" w:rsidP="003248B7">
      <w:pPr>
        <w:pStyle w:val="ListParagraph"/>
        <w:spacing w:after="0"/>
        <w:rPr>
          <w:rFonts w:asciiTheme="minorHAnsi" w:hAnsiTheme="minorHAnsi" w:cs="Times New Roman"/>
          <w:sz w:val="22"/>
        </w:rPr>
      </w:pPr>
    </w:p>
    <w:p w14:paraId="04867B30" w14:textId="77777777" w:rsidR="001D06FC" w:rsidRDefault="00D80EEB" w:rsidP="00237164">
      <w:pPr>
        <w:pStyle w:val="Heading10"/>
      </w:pPr>
      <w:r>
        <w:lastRenderedPageBreak/>
        <w:t xml:space="preserve">2. </w:t>
      </w:r>
      <w:r w:rsidR="001D06FC">
        <w:t>Materials and Methods</w:t>
      </w:r>
    </w:p>
    <w:p w14:paraId="3630963D" w14:textId="77777777" w:rsidR="00E906C2" w:rsidRDefault="00D80EEB" w:rsidP="00E906C2">
      <w:pPr>
        <w:pStyle w:val="HeadingCR2"/>
        <w:rPr>
          <w:rFonts w:asciiTheme="minorHAnsi" w:eastAsiaTheme="minorHAnsi" w:hAnsiTheme="minorHAnsi"/>
          <w:sz w:val="22"/>
        </w:rPr>
      </w:pPr>
      <w:r>
        <w:rPr>
          <w:rStyle w:val="Heading1Char0"/>
        </w:rPr>
        <w:t xml:space="preserve">2.1 </w:t>
      </w:r>
      <w:r w:rsidR="001D06FC" w:rsidRPr="00194078">
        <w:rPr>
          <w:rStyle w:val="Heading1Char0"/>
        </w:rPr>
        <w:t>Study area</w:t>
      </w:r>
      <w:r w:rsidR="00E906C2">
        <w:rPr>
          <w:noProof/>
        </w:rPr>
        <w:drawing>
          <wp:inline distT="0" distB="0" distL="0" distR="0" wp14:anchorId="7D77B54F" wp14:editId="74738BE9">
            <wp:extent cx="5847513" cy="630237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47513" cy="6302375"/>
                    </a:xfrm>
                    <a:prstGeom prst="rect">
                      <a:avLst/>
                    </a:prstGeom>
                    <a:noFill/>
                    <a:ln>
                      <a:noFill/>
                    </a:ln>
                  </pic:spPr>
                </pic:pic>
              </a:graphicData>
            </a:graphic>
          </wp:inline>
        </w:drawing>
      </w:r>
    </w:p>
    <w:p w14:paraId="01007CAB" w14:textId="77777777" w:rsidR="00E906C2" w:rsidRPr="00E906C2" w:rsidRDefault="00E906C2" w:rsidP="00E906C2">
      <w:pPr>
        <w:pStyle w:val="Caption"/>
      </w:pPr>
      <w:bookmarkStart w:id="140" w:name="_Ref446470632"/>
      <w:r>
        <w:t xml:space="preserve">Figure </w:t>
      </w:r>
      <w:r w:rsidR="00F47A1C">
        <w:fldChar w:fldCharType="begin"/>
      </w:r>
      <w:r w:rsidR="00F47A1C">
        <w:instrText xml:space="preserve"> SEQ Figure \* ARABIC </w:instrText>
      </w:r>
      <w:r w:rsidR="00F47A1C">
        <w:fldChar w:fldCharType="separate"/>
      </w:r>
      <w:r w:rsidR="008232FA">
        <w:rPr>
          <w:noProof/>
        </w:rPr>
        <w:t>1</w:t>
      </w:r>
      <w:r w:rsidR="00F47A1C">
        <w:rPr>
          <w:noProof/>
        </w:rPr>
        <w:fldChar w:fldCharType="end"/>
      </w:r>
      <w:bookmarkEnd w:id="140"/>
      <w:r>
        <w:t xml:space="preserve">. Study </w:t>
      </w:r>
      <w:commentRangeStart w:id="141"/>
      <w:commentRangeStart w:id="142"/>
      <w:commentRangeStart w:id="143"/>
      <w:r>
        <w:t>area</w:t>
      </w:r>
      <w:commentRangeEnd w:id="141"/>
      <w:r w:rsidR="00DD1D08">
        <w:rPr>
          <w:rStyle w:val="CommentReference"/>
          <w:rFonts w:asciiTheme="minorHAnsi" w:hAnsiTheme="minorHAnsi"/>
          <w:i w:val="0"/>
          <w:iCs w:val="0"/>
          <w:color w:val="auto"/>
        </w:rPr>
        <w:commentReference w:id="141"/>
      </w:r>
      <w:commentRangeEnd w:id="142"/>
      <w:commentRangeEnd w:id="143"/>
      <w:r w:rsidR="004B2B24">
        <w:rPr>
          <w:rStyle w:val="CommentReference"/>
          <w:rFonts w:asciiTheme="minorHAnsi" w:hAnsiTheme="minorHAnsi"/>
          <w:i w:val="0"/>
          <w:iCs w:val="0"/>
          <w:color w:val="auto"/>
        </w:rPr>
        <w:commentReference w:id="142"/>
      </w:r>
      <w:r w:rsidR="00B3313E">
        <w:rPr>
          <w:rStyle w:val="CommentReference"/>
          <w:rFonts w:asciiTheme="minorHAnsi" w:hAnsiTheme="minorHAnsi"/>
          <w:i w:val="0"/>
          <w:iCs w:val="0"/>
          <w:color w:val="auto"/>
        </w:rPr>
        <w:commentReference w:id="143"/>
      </w:r>
    </w:p>
    <w:p w14:paraId="0ABB6080" w14:textId="77777777" w:rsidR="00441C13" w:rsidRDefault="00D80EEB" w:rsidP="00237164">
      <w:pPr>
        <w:pStyle w:val="Heading30"/>
      </w:pPr>
      <w:r>
        <w:t xml:space="preserve">2.1.1 </w:t>
      </w:r>
      <w:r w:rsidR="00441C13">
        <w:t>Physical and biological description</w:t>
      </w:r>
    </w:p>
    <w:p w14:paraId="5171C0B4" w14:textId="77777777" w:rsidR="004478CD" w:rsidRDefault="001D06FC" w:rsidP="001D06FC">
      <w:pPr>
        <w:spacing w:after="0"/>
        <w:ind w:firstLine="720"/>
      </w:pPr>
      <w:r>
        <w:t>Faga'alu Bay is a v-shaped embayment situated on the western side of Pago Pago Bay, on the island of Tutuila, American Samoa (14.290</w:t>
      </w:r>
      <w:r>
        <w:rPr>
          <w:rFonts w:cs="Times"/>
        </w:rPr>
        <w:t>˚</w:t>
      </w:r>
      <w:r>
        <w:t xml:space="preserve"> S, 170.677</w:t>
      </w:r>
      <w:r>
        <w:rPr>
          <w:rFonts w:cs="Times"/>
        </w:rPr>
        <w:t>˚</w:t>
      </w:r>
      <w:r>
        <w:t xml:space="preserve"> W; Figure 1). </w:t>
      </w:r>
      <w:r w:rsidR="00795CE7">
        <w:t xml:space="preserve">The </w:t>
      </w:r>
      <w:ins w:id="144" w:author="Trent Biggs" w:date="2016-03-28T15:22:00Z">
        <w:r w:rsidR="00DD1D08">
          <w:t>complex bathymetry is</w:t>
        </w:r>
      </w:ins>
      <w:del w:id="145" w:author="Trent Biggs" w:date="2016-03-28T15:22:00Z">
        <w:r w:rsidR="00795CE7" w:rsidDel="00DD1D08">
          <w:delText>bathymetrically</w:delText>
        </w:r>
      </w:del>
      <w:r w:rsidR="00795CE7">
        <w:t xml:space="preserve"> </w:t>
      </w:r>
      <w:del w:id="146" w:author="Trent Biggs" w:date="2016-03-28T15:22:00Z">
        <w:r w:rsidR="00795CE7" w:rsidDel="00DD1D08">
          <w:delText xml:space="preserve">complex reef is </w:delText>
        </w:r>
      </w:del>
      <w:r w:rsidR="00795CE7">
        <w:t xml:space="preserve">characterized by a shallow reef flat extending from </w:t>
      </w:r>
      <w:r w:rsidR="00795CE7">
        <w:lastRenderedPageBreak/>
        <w:t xml:space="preserve">shore to the reef crest, where it descends at an approximately 1:1 slope to an insular shelf at approximately 20 m depth. See </w:t>
      </w:r>
      <w:r w:rsidR="00795CE7">
        <w:fldChar w:fldCharType="begin" w:fldLock="1"/>
      </w:r>
      <w:r w:rsidR="00795CE7">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00795CE7">
        <w:fldChar w:fldCharType="separate"/>
      </w:r>
      <w:r w:rsidR="00795CE7" w:rsidRPr="00DE60B4">
        <w:rPr>
          <w:noProof/>
        </w:rPr>
        <w:t>Cochran et al. (2016)</w:t>
      </w:r>
      <w:r w:rsidR="00795CE7">
        <w:fldChar w:fldCharType="end"/>
      </w:r>
      <w:r w:rsidR="00795CE7">
        <w:t xml:space="preserve"> for a detailed description of the bathymetry. </w:t>
      </w:r>
      <w:r w:rsidR="004478CD">
        <w:t xml:space="preserve">An anthropogenically-altered, vertical-walled, 5-15 m deep paleostream channel (“channel”) (Figure 1c) extends from the outlet of </w:t>
      </w:r>
      <w:commentRangeStart w:id="147"/>
      <w:r w:rsidR="004478CD">
        <w:t>Faga'alu</w:t>
      </w:r>
      <w:commentRangeEnd w:id="147"/>
      <w:r w:rsidR="00DD1D08">
        <w:rPr>
          <w:rStyle w:val="CommentReference"/>
          <w:rFonts w:asciiTheme="minorHAnsi" w:hAnsiTheme="minorHAnsi"/>
        </w:rPr>
        <w:commentReference w:id="147"/>
      </w:r>
      <w:r w:rsidR="004478CD">
        <w:t xml:space="preserve"> Stream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13FA9332" w14:textId="77777777" w:rsidR="00255077" w:rsidRDefault="00255077" w:rsidP="00255077">
      <w:pPr>
        <w:ind w:firstLine="720"/>
      </w:pPr>
    </w:p>
    <w:p w14:paraId="0EEDA036" w14:textId="77777777" w:rsidR="004478CD" w:rsidRDefault="00D80EEB" w:rsidP="00237164">
      <w:pPr>
        <w:pStyle w:val="Heading30"/>
      </w:pPr>
      <w:r>
        <w:t xml:space="preserve">2.1.2 </w:t>
      </w:r>
      <w:r w:rsidR="00255077">
        <w:t xml:space="preserve">Benthic </w:t>
      </w:r>
      <w:r w:rsidR="004478CD">
        <w:t>characterization</w:t>
      </w:r>
    </w:p>
    <w:p w14:paraId="4D27F030" w14:textId="77777777" w:rsidR="004478CD" w:rsidRDefault="004478CD" w:rsidP="004478CD">
      <w:pPr>
        <w:spacing w:after="0"/>
        <w:ind w:firstLine="720"/>
      </w:pPr>
      <w:r>
        <w:t xml:space="preserve">Near the reef crest, the reef flat is primarily cemented reef pavement, but within a few 10s of m, transitions into thickets of primarily </w:t>
      </w:r>
      <w:r>
        <w:rPr>
          <w:i/>
        </w:rPr>
        <w:t>Acropora spp.</w:t>
      </w:r>
      <w:r>
        <w:t xml:space="preserve"> Surveys in 2015 found coral coverage varied from less than 10% over the degraded northern area, to more than 50% on the more intact southern area </w:t>
      </w:r>
      <w:r>
        <w:fldChar w:fldCharType="begin" w:fldLock="1"/>
      </w:r>
      <w: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fldChar w:fldCharType="separate"/>
      </w:r>
      <w:r w:rsidRPr="00D219F8">
        <w:rPr>
          <w:noProof/>
        </w:rPr>
        <w:t>(Cochran et al. 2016; Holst-Rice et al. 2016)</w:t>
      </w:r>
      <w:r>
        <w:fldChar w:fldCharType="end"/>
      </w:r>
      <w:r>
        <w:t xml:space="preserve">. </w:t>
      </w:r>
    </w:p>
    <w:p w14:paraId="1036409A" w14:textId="77777777" w:rsidR="00255077" w:rsidRDefault="00255077" w:rsidP="00255077">
      <w:r>
        <w:tab/>
        <w:t>Benthic surface sediment samples (top 2cm) were collected at several sites on the reef flat and channel (</w:t>
      </w:r>
      <w:r>
        <w:fldChar w:fldCharType="begin"/>
      </w:r>
      <w:r>
        <w:instrText xml:space="preserve"> REF _Ref446470632 \h </w:instrText>
      </w:r>
      <w:r>
        <w:fldChar w:fldCharType="separate"/>
      </w:r>
      <w:r w:rsidR="008232FA">
        <w:t xml:space="preserve">Figure </w:t>
      </w:r>
      <w:r w:rsidR="008232FA">
        <w:rPr>
          <w:noProof/>
        </w:rPr>
        <w:t>1</w:t>
      </w:r>
      <w:r>
        <w:fldChar w:fldCharType="end"/>
      </w:r>
      <w:r w:rsidR="00D219F8">
        <w:t>c</w:t>
      </w:r>
      <w:r>
        <w:t>) by scooping sediment in 50 mL HDPE centrifuge tubes</w:t>
      </w:r>
      <w:r w:rsidR="004478CD">
        <w:t xml:space="preserve">, which were then analyzed for </w:t>
      </w:r>
      <w:ins w:id="148" w:author="Trent Biggs" w:date="2016-03-28T15:26:00Z">
        <w:r w:rsidR="00191692">
          <w:t>chemical</w:t>
        </w:r>
      </w:ins>
      <w:del w:id="149" w:author="Trent Biggs" w:date="2016-03-28T15:26:00Z">
        <w:r w:rsidR="004478CD" w:rsidDel="00191692">
          <w:delText>sediment</w:delText>
        </w:r>
      </w:del>
      <w:r w:rsidR="004478CD">
        <w:t xml:space="preserve"> composition</w:t>
      </w:r>
      <w:r w:rsidR="00D80EEB">
        <w:t xml:space="preserve"> (see section</w:t>
      </w:r>
      <w:r w:rsidR="00683625">
        <w:t xml:space="preserve"> 2.2.4</w:t>
      </w:r>
      <w:r w:rsidR="00D80EEB">
        <w:t xml:space="preserve"> below)</w:t>
      </w:r>
      <w:r>
        <w:t>.</w:t>
      </w:r>
      <w:r w:rsidR="00683625">
        <w:t xml:space="preserve"> </w:t>
      </w:r>
      <w:commentRangeStart w:id="150"/>
      <w:commentRangeStart w:id="151"/>
      <w:r w:rsidR="00321765">
        <w:t xml:space="preserve">It might be assumed that the </w:t>
      </w:r>
      <w:ins w:id="152" w:author="Trent Biggs" w:date="2016-03-28T15:26:00Z">
        <w:r w:rsidR="00191692">
          <w:t xml:space="preserve">stream is the </w:t>
        </w:r>
      </w:ins>
      <w:r w:rsidR="00321765">
        <w:t>only source of fine terrigenous sediment</w:t>
      </w:r>
      <w:del w:id="153" w:author="Trent Biggs" w:date="2016-03-28T15:27:00Z">
        <w:r w:rsidR="00321765" w:rsidDel="00191692">
          <w:delText xml:space="preserve"> </w:delText>
        </w:r>
      </w:del>
      <w:del w:id="154" w:author="Trent Biggs" w:date="2016-03-28T15:26:00Z">
        <w:r w:rsidR="00321765" w:rsidDel="00191692">
          <w:delText>is from the stream during storms</w:delText>
        </w:r>
      </w:del>
      <w:r w:rsidR="00321765">
        <w:t xml:space="preserve">, but spatial heterogeneity in carbonate/terrigenous fraction followed a common pattern observed in fringing reef embayments </w:t>
      </w:r>
      <w:r w:rsidR="00321765">
        <w:fldChar w:fldCharType="begin" w:fldLock="1"/>
      </w:r>
      <w:r w:rsidR="00321765">
        <w:instrText>ADDIN CSL_CITATION { "citationItems" : [ { "id" : "ITEM-1", "itemData" : { "ISBN" : "0272-7714", "author" : [ { "dropping-particle" : "", "family" : "Schrimm", "given" : "M", "non-dropping-particle" : "", "parse-names" : false, "suffix" : "" }, { "dropping-particle" : "", "family" : "Buscail", "given" : "R", "non-dropping-particle" : "", "parse-names" : false, "suffix" : "" }, { "dropping-particle" : "", "family" : "Adjeroud", "given" : "M", "non-dropping-particle" : "", "parse-names" : false, "suffix" : "" } ], "container-title" : "Estuarine, Coastal and Shelf Science", "id" : "ITEM-1", "issue" : "3", "issued" : { "date-parts" : [ [ "2004" ] ] }, "page" : "515-528", "title" : "Spatial variability of the biogeochemical composition of surface sediments in an insular coral reef ecosystem: Moorea, French Polynesia", "type" : "article-journal", "volume" : "60" }, "uris" : [ "http://www.mendeley.com/documents/?uuid=98dded92-54d8-496d-ac1e-ac5e2606b030" ] } ], "mendeley" : { "formattedCitation" : "(Schrimm et al. 2004)", "plainTextFormattedCitation" : "(Schrimm et al. 2004)", "previouslyFormattedCitation" : "(Schrimm et al. 2004)" }, "properties" : { "noteIndex" : 0 }, "schema" : "https://github.com/citation-style-language/schema/raw/master/csl-citation.json" }</w:instrText>
      </w:r>
      <w:r w:rsidR="00321765">
        <w:fldChar w:fldCharType="separate"/>
      </w:r>
      <w:r w:rsidR="00321765" w:rsidRPr="00217E98">
        <w:rPr>
          <w:noProof/>
        </w:rPr>
        <w:t>(Schrimm et al. 2004)</w:t>
      </w:r>
      <w:r w:rsidR="00321765">
        <w:fldChar w:fldCharType="end"/>
      </w:r>
      <w:r w:rsidR="00321765">
        <w:t xml:space="preserve">. </w:t>
      </w:r>
      <w:commentRangeEnd w:id="150"/>
      <w:ins w:id="155" w:author="Trent Biggs" w:date="2016-03-28T15:27:00Z">
        <w:r w:rsidR="00191692">
          <w:t>F</w:t>
        </w:r>
      </w:ins>
      <w:r w:rsidR="00191692">
        <w:rPr>
          <w:rStyle w:val="CommentReference"/>
          <w:rFonts w:asciiTheme="minorHAnsi" w:hAnsiTheme="minorHAnsi"/>
        </w:rPr>
        <w:commentReference w:id="150"/>
      </w:r>
      <w:del w:id="156" w:author="Trent Biggs" w:date="2016-03-28T15:27:00Z">
        <w:r w:rsidR="00321765" w:rsidDel="00191692">
          <w:delText>Sediment characterization showed that f</w:delText>
        </w:r>
      </w:del>
      <w:r w:rsidR="00321765">
        <w:t xml:space="preserve">ine terrigenous </w:t>
      </w:r>
      <w:ins w:id="157" w:author="Trent Biggs" w:date="2016-03-28T15:29:00Z">
        <w:r w:rsidR="00191692">
          <w:t xml:space="preserve">sediment </w:t>
        </w:r>
      </w:ins>
      <w:r w:rsidR="00321765">
        <w:t xml:space="preserve">accounted for </w:t>
      </w:r>
      <w:commentRangeStart w:id="158"/>
      <w:r w:rsidR="00321765">
        <w:t>1-10% (</w:t>
      </w:r>
      <w:r w:rsidR="00321765">
        <w:rPr>
          <w:rFonts w:cs="Times"/>
        </w:rPr>
        <w:t>μ</w:t>
      </w:r>
      <w:r w:rsidR="00321765">
        <w:t xml:space="preserve">=3%) of benthic sediment, </w:t>
      </w:r>
      <w:commentRangeEnd w:id="158"/>
      <w:r w:rsidR="00191692">
        <w:rPr>
          <w:rStyle w:val="CommentReference"/>
          <w:rFonts w:asciiTheme="minorHAnsi" w:hAnsiTheme="minorHAnsi"/>
        </w:rPr>
        <w:commentReference w:id="158"/>
      </w:r>
      <w:r w:rsidR="00321765">
        <w:t xml:space="preserve">with a higher percentage of fine and terrigenous sediment near the stream outlet and on the northern reef. </w:t>
      </w:r>
      <w:r w:rsidR="00683625">
        <w:t>Benthic sediment on the northern and southern reef</w:t>
      </w:r>
      <w:r w:rsidR="00217E98">
        <w:t xml:space="preserve"> flat</w:t>
      </w:r>
      <w:r w:rsidR="00683625">
        <w:t>s was primarily carbonate</w:t>
      </w:r>
      <w:r w:rsidR="00DF24E9">
        <w:t xml:space="preserve"> (82-88%) with small fractions of terrigenous and only trace amounts of organics (Table1). The terrigenous fraction was </w:t>
      </w:r>
      <w:commentRangeStart w:id="159"/>
      <w:r w:rsidR="00DF24E9">
        <w:t xml:space="preserve">slightly </w:t>
      </w:r>
      <w:commentRangeStart w:id="160"/>
      <w:r w:rsidR="00DF24E9">
        <w:t>higher</w:t>
      </w:r>
      <w:commentRangeEnd w:id="160"/>
      <w:r w:rsidR="00191692">
        <w:rPr>
          <w:rStyle w:val="CommentReference"/>
          <w:rFonts w:asciiTheme="minorHAnsi" w:hAnsiTheme="minorHAnsi"/>
        </w:rPr>
        <w:commentReference w:id="160"/>
      </w:r>
      <w:r w:rsidR="00DF24E9">
        <w:t xml:space="preserve"> </w:t>
      </w:r>
      <w:commentRangeEnd w:id="159"/>
      <w:r w:rsidR="00191692">
        <w:rPr>
          <w:rStyle w:val="CommentReference"/>
          <w:rFonts w:asciiTheme="minorHAnsi" w:hAnsiTheme="minorHAnsi"/>
        </w:rPr>
        <w:commentReference w:id="159"/>
      </w:r>
      <w:r w:rsidR="00DF24E9">
        <w:t>over the northern reef flat. Near the stream outlet, benthic sediment was dominated by the terrigenous fraction (65% terrigenous)</w:t>
      </w:r>
      <w:r w:rsidR="00217E98">
        <w:t xml:space="preserve"> but showed similar </w:t>
      </w:r>
      <w:ins w:id="161" w:author="Trent Biggs" w:date="2016-03-28T15:31:00Z">
        <w:r w:rsidR="00191692">
          <w:t>percentages</w:t>
        </w:r>
      </w:ins>
      <w:del w:id="162" w:author="Trent Biggs" w:date="2016-03-28T15:30:00Z">
        <w:r w:rsidR="00217E98" w:rsidDel="00191692">
          <w:delText>levels</w:delText>
        </w:r>
      </w:del>
      <w:r w:rsidR="00217E98">
        <w:t xml:space="preserve"> of organics as the reef flats</w:t>
      </w:r>
      <w:r w:rsidR="00DF24E9">
        <w:t xml:space="preserve">. </w:t>
      </w:r>
      <w:commentRangeEnd w:id="151"/>
      <w:r w:rsidR="004D04DF">
        <w:rPr>
          <w:rStyle w:val="CommentReference"/>
          <w:rFonts w:asciiTheme="minorHAnsi" w:hAnsiTheme="minorHAnsi"/>
        </w:rPr>
        <w:commentReference w:id="151"/>
      </w:r>
    </w:p>
    <w:p w14:paraId="0C58FB49" w14:textId="77777777" w:rsidR="00441C13" w:rsidRDefault="00441C13" w:rsidP="00441C13">
      <w:pPr>
        <w:spacing w:after="0"/>
      </w:pPr>
    </w:p>
    <w:p w14:paraId="4CACE0DB" w14:textId="77777777" w:rsidR="00441C13" w:rsidRDefault="00D80EEB" w:rsidP="00237164">
      <w:pPr>
        <w:pStyle w:val="Heading30"/>
      </w:pPr>
      <w:r>
        <w:t xml:space="preserve">2.1.3 </w:t>
      </w:r>
      <w:r w:rsidR="00441C13">
        <w:t>Waves and winds</w:t>
      </w:r>
    </w:p>
    <w:p w14:paraId="1F3B1A63" w14:textId="77777777" w:rsidR="00795CE7" w:rsidRDefault="00DF24E9" w:rsidP="001D06FC">
      <w:pPr>
        <w:spacing w:after="0"/>
        <w:ind w:firstLine="720"/>
      </w:pPr>
      <w:r>
        <w:t>Faga’alu Bay</w:t>
      </w:r>
      <w:r w:rsidR="001D06FC">
        <w:t xml:space="preserve"> is surrounded by high topography that blocks wet-season northerly winds from October to April, but is expose</w:t>
      </w:r>
      <w:r w:rsidR="00321765">
        <w:t>d to dry-season southeasterly Tr</w:t>
      </w:r>
      <w:r w:rsidR="001D06FC">
        <w:t>ade winds and</w:t>
      </w:r>
      <w:r w:rsidR="00321765">
        <w:t xml:space="preserve"> accompanying short-period </w:t>
      </w:r>
      <w:r w:rsidR="001D06FC">
        <w:t xml:space="preserve">waves </w:t>
      </w:r>
      <w:r w:rsidR="00321765">
        <w:t xml:space="preserve">mainly </w:t>
      </w:r>
      <w:r w:rsidR="001D06FC">
        <w:t>from May to September</w:t>
      </w:r>
      <w:r w:rsidR="00321765">
        <w:t xml:space="preserve"> but are common throughout the year</w:t>
      </w:r>
      <w:r w:rsidR="001D06FC">
        <w:t xml:space="preserve"> </w:t>
      </w:r>
      <w:r w:rsidR="001D06FC">
        <w:fldChar w:fldCharType="begin" w:fldLock="1"/>
      </w:r>
      <w:r w:rsidR="001D06FC">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1D06FC">
        <w:fldChar w:fldCharType="separate"/>
      </w:r>
      <w:r w:rsidR="001D06FC" w:rsidRPr="00D41352">
        <w:rPr>
          <w:noProof/>
        </w:rPr>
        <w:t>(Craig 2009)</w:t>
      </w:r>
      <w:r w:rsidR="001D06FC">
        <w:fldChar w:fldCharType="end"/>
      </w:r>
      <w:r w:rsidR="001D06FC">
        <w:t xml:space="preserve">. </w:t>
      </w:r>
      <w:r w:rsidR="00C11A3D">
        <w:t xml:space="preserve">Tropical cyclones typically occur in the South Pacific from November to April </w:t>
      </w:r>
      <w:r w:rsidR="00C11A3D">
        <w:fldChar w:fldCharType="begin" w:fldLock="1"/>
      </w:r>
      <w:r w:rsidR="00C11A3D">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00C11A3D">
        <w:fldChar w:fldCharType="separate"/>
      </w:r>
      <w:r w:rsidR="00C11A3D" w:rsidRPr="00D41352">
        <w:rPr>
          <w:noProof/>
        </w:rPr>
        <w:t>(Militello et al. 2003)</w:t>
      </w:r>
      <w:r w:rsidR="00C11A3D">
        <w:fldChar w:fldCharType="end"/>
      </w:r>
      <w:r w:rsidR="00C11A3D">
        <w:t xml:space="preserve">, </w:t>
      </w:r>
      <w:r>
        <w:t>making landfall over</w:t>
      </w:r>
      <w:r w:rsidR="00C11A3D">
        <w:t xml:space="preserve"> American Samoa every 1-13 years since 1981 (</w:t>
      </w:r>
      <w:r w:rsidR="00C11A3D">
        <w:fldChar w:fldCharType="begin" w:fldLock="1"/>
      </w:r>
      <w:r w:rsidR="00C11A3D">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00C11A3D">
        <w:fldChar w:fldCharType="separate"/>
      </w:r>
      <w:r w:rsidR="00C11A3D" w:rsidRPr="003E07FB">
        <w:rPr>
          <w:noProof/>
        </w:rPr>
        <w:t>Craig 2009)</w:t>
      </w:r>
      <w:r w:rsidR="00C11A3D">
        <w:fldChar w:fldCharType="end"/>
      </w:r>
      <w:r w:rsidR="00C11A3D">
        <w:t>, though</w:t>
      </w:r>
      <w:r>
        <w:t xml:space="preserve"> cyclogenic</w:t>
      </w:r>
      <w:r w:rsidR="00C11A3D">
        <w:t xml:space="preserve"> waves impact</w:t>
      </w:r>
      <w:r>
        <w:t xml:space="preserve"> </w:t>
      </w:r>
      <w:r w:rsidR="00C11A3D">
        <w:t xml:space="preserve">the reefs more frequently </w:t>
      </w:r>
      <w:r w:rsidR="00C11A3D">
        <w:fldChar w:fldCharType="begin" w:fldLock="1"/>
      </w:r>
      <w:r w:rsidR="00C11A3D">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00C11A3D">
        <w:fldChar w:fldCharType="separate"/>
      </w:r>
      <w:r w:rsidR="00C11A3D" w:rsidRPr="00E763D7">
        <w:rPr>
          <w:noProof/>
        </w:rPr>
        <w:t>(Feagaimaalii-Luamanu 2016)</w:t>
      </w:r>
      <w:r w:rsidR="00C11A3D">
        <w:fldChar w:fldCharType="end"/>
      </w:r>
      <w:r w:rsidR="00C11A3D">
        <w:t xml:space="preserve">. </w:t>
      </w:r>
      <w:r w:rsidR="001D06FC">
        <w:t>A semi-diurnal, microtidal regime exposes parts of the shallow reef crest and reef flat at extreme low tides</w:t>
      </w:r>
      <w:r w:rsidR="00321765">
        <w:t xml:space="preserve">, and water circulation increases with tide height </w:t>
      </w:r>
      <w:r w:rsidR="00321765">
        <w:fldChar w:fldCharType="begin" w:fldLock="1"/>
      </w:r>
      <w:r w:rsidR="00321765">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1765">
        <w:fldChar w:fldCharType="separate"/>
      </w:r>
      <w:r w:rsidR="00321765" w:rsidRPr="00321765">
        <w:rPr>
          <w:noProof/>
        </w:rPr>
        <w:t>(Messina et al.</w:t>
      </w:r>
      <w:r w:rsidR="00321765">
        <w:rPr>
          <w:noProof/>
        </w:rPr>
        <w:t xml:space="preserve"> In Press</w:t>
      </w:r>
      <w:r w:rsidR="00321765" w:rsidRPr="00321765">
        <w:rPr>
          <w:noProof/>
        </w:rPr>
        <w:t>)</w:t>
      </w:r>
      <w:r w:rsidR="00321765">
        <w:fldChar w:fldCharType="end"/>
      </w:r>
      <w:r w:rsidR="001D06FC">
        <w:t>. Faga'alu Bay is only open to south to southeast swell directions, and the more southerly angled swell must refract to the west, resulting in a reduction of wave energy. Offshore significant wave heights (</w:t>
      </w:r>
      <w:r w:rsidR="001D06FC">
        <w:rPr>
          <w:i/>
        </w:rPr>
        <w:t>H</w:t>
      </w:r>
      <w:r w:rsidR="001D06FC">
        <w:rPr>
          <w:i/>
          <w:vertAlign w:val="subscript"/>
        </w:rPr>
        <w:t>s</w:t>
      </w:r>
      <w:r w:rsidR="001D06FC">
        <w:t>) are generally less than 2.5 m and rarely exceed 3.0 m. Peak wave periods (</w:t>
      </w:r>
      <w:r w:rsidR="001D06FC">
        <w:rPr>
          <w:i/>
        </w:rPr>
        <w:t>T</w:t>
      </w:r>
      <w:r w:rsidR="001D06FC">
        <w:rPr>
          <w:i/>
          <w:vertAlign w:val="subscript"/>
        </w:rPr>
        <w:t>p</w:t>
      </w:r>
      <w:r w:rsidR="001D06FC">
        <w:t xml:space="preserve">) are generally about 9 s or less, rarely exceed 13 s, but occasionally reach 25 s during austral winter storms </w:t>
      </w:r>
      <w:r w:rsidR="001D06FC">
        <w:fldChar w:fldCharType="begin" w:fldLock="1"/>
      </w:r>
      <w:r w:rsidR="001D06FC">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001D06FC">
        <w:fldChar w:fldCharType="separate"/>
      </w:r>
      <w:r w:rsidR="001D06FC" w:rsidRPr="00D41352">
        <w:rPr>
          <w:noProof/>
        </w:rPr>
        <w:t>(Thompson and Demirbilek 2002)</w:t>
      </w:r>
      <w:r w:rsidR="001D06FC">
        <w:fldChar w:fldCharType="end"/>
      </w:r>
      <w:r w:rsidR="001D06FC">
        <w:t xml:space="preserve">. O. </w:t>
      </w:r>
      <w:r w:rsidR="001D06FC">
        <w:fldChar w:fldCharType="begin" w:fldLock="1"/>
      </w:r>
      <w:r w:rsidR="009F28AB">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001D06FC">
        <w:fldChar w:fldCharType="separate"/>
      </w:r>
      <w:r w:rsidR="001D06FC" w:rsidRPr="009756DE">
        <w:rPr>
          <w:noProof/>
        </w:rPr>
        <w:t xml:space="preserve">Vetter </w:t>
      </w:r>
      <w:r w:rsidR="001D06FC">
        <w:rPr>
          <w:noProof/>
        </w:rPr>
        <w:t>(unpublished data</w:t>
      </w:r>
      <w:r w:rsidR="001D06FC" w:rsidRPr="009756DE">
        <w:rPr>
          <w:noProof/>
        </w:rPr>
        <w:t>)</w:t>
      </w:r>
      <w:r w:rsidR="001D06FC">
        <w:fldChar w:fldCharType="end"/>
      </w:r>
      <w:r w:rsidR="001D06FC">
        <w:t xml:space="preserve"> recorded </w:t>
      </w:r>
      <w:r w:rsidR="001D06FC" w:rsidRPr="0087299F">
        <w:rPr>
          <w:i/>
        </w:rPr>
        <w:t>H</w:t>
      </w:r>
      <w:r w:rsidR="001D06FC" w:rsidRPr="00246B85">
        <w:rPr>
          <w:i/>
          <w:vertAlign w:val="subscript"/>
        </w:rPr>
        <w:t>s</w:t>
      </w:r>
      <w:r w:rsidR="001D06FC">
        <w:t xml:space="preserve"> up to 1.7 m on the fore reef in Faga'alu, but </w:t>
      </w:r>
      <w:r w:rsidR="001D06FC" w:rsidRPr="0087299F">
        <w:rPr>
          <w:i/>
        </w:rPr>
        <w:t>H</w:t>
      </w:r>
      <w:r w:rsidR="001D06FC" w:rsidRPr="00246B85">
        <w:rPr>
          <w:i/>
          <w:vertAlign w:val="subscript"/>
        </w:rPr>
        <w:t>s</w:t>
      </w:r>
      <w:r w:rsidR="001D06FC">
        <w:t xml:space="preserve"> greater than 1.0 m were rare. </w:t>
      </w:r>
    </w:p>
    <w:p w14:paraId="396FFFDD" w14:textId="77777777" w:rsidR="00441C13" w:rsidRDefault="00441C13" w:rsidP="00441C13">
      <w:pPr>
        <w:spacing w:after="0"/>
      </w:pPr>
    </w:p>
    <w:p w14:paraId="18B78818" w14:textId="77777777" w:rsidR="00441C13" w:rsidRDefault="00D80EEB" w:rsidP="00237164">
      <w:pPr>
        <w:pStyle w:val="Heading30"/>
      </w:pPr>
      <w:r>
        <w:lastRenderedPageBreak/>
        <w:t xml:space="preserve">2.1.4 </w:t>
      </w:r>
      <w:r w:rsidR="00441C13">
        <w:t>Water currents over the reef flat</w:t>
      </w:r>
    </w:p>
    <w:p w14:paraId="53ECCD25" w14:textId="77777777" w:rsidR="001D06FC" w:rsidRDefault="00DF24E9" w:rsidP="001D06FC">
      <w:pPr>
        <w:spacing w:after="0"/>
        <w:ind w:firstLine="720"/>
      </w:pPr>
      <w:r>
        <w:t>GPS-logging d</w:t>
      </w:r>
      <w:r w:rsidR="00C11A3D">
        <w:t>rifter and</w:t>
      </w:r>
      <w:r>
        <w:t xml:space="preserve"> acoustic</w:t>
      </w:r>
      <w:r w:rsidR="00C11A3D">
        <w:t xml:space="preserve"> current meter deployments in 2014  showed mean flow speeds (residence times) varied widely over the reef flat, from 1-20 cm s</w:t>
      </w:r>
      <w:r w:rsidR="00C11A3D" w:rsidRPr="002C3BF8">
        <w:rPr>
          <w:vertAlign w:val="superscript"/>
        </w:rPr>
        <w:t>-1</w:t>
      </w:r>
      <w:r w:rsidR="00C11A3D">
        <w:t xml:space="preserve"> (2.8-0.14 h), 1-19 cm s</w:t>
      </w:r>
      <w:r w:rsidR="00C11A3D" w:rsidRPr="002C3BF8">
        <w:rPr>
          <w:vertAlign w:val="superscript"/>
        </w:rPr>
        <w:t>-1</w:t>
      </w:r>
      <w:r w:rsidR="00C11A3D">
        <w:t xml:space="preserve"> (2.8-0.15 h), and 1-36 cm s</w:t>
      </w:r>
      <w:r w:rsidR="00C11A3D" w:rsidRPr="002C3BF8">
        <w:rPr>
          <w:vertAlign w:val="superscript"/>
        </w:rPr>
        <w:t>-1</w:t>
      </w:r>
      <w:r w:rsidR="00C11A3D">
        <w:t xml:space="preserve"> (2.8-0.08 h) under strong wind, tidal, and large wave forcing, respectively </w:t>
      </w:r>
      <w:r w:rsidR="00C11A3D">
        <w:fldChar w:fldCharType="begin" w:fldLock="1"/>
      </w:r>
      <w:r w:rsidR="00C11A3D">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C11A3D">
        <w:fldChar w:fldCharType="separate"/>
      </w:r>
      <w:r w:rsidR="00C11A3D" w:rsidRPr="00C11A3D">
        <w:rPr>
          <w:noProof/>
        </w:rPr>
        <w:t>(Messina et al.</w:t>
      </w:r>
      <w:r w:rsidR="00C11A3D">
        <w:rPr>
          <w:noProof/>
        </w:rPr>
        <w:t>, In Press</w:t>
      </w:r>
      <w:r w:rsidR="00C11A3D" w:rsidRPr="00C11A3D">
        <w:rPr>
          <w:noProof/>
        </w:rPr>
        <w:t>)</w:t>
      </w:r>
      <w:r w:rsidR="00C11A3D">
        <w:fldChar w:fldCharType="end"/>
      </w:r>
      <w:r w:rsidR="00C11A3D">
        <w:t xml:space="preserve">. The highest flow speeds and shortest residence times occurred over the exposed southern reef and near the reef crest. The slowest flow speeds and longest residence times occurred over the sheltered northern reef, near shore, and </w:t>
      </w:r>
      <w:ins w:id="163" w:author="Trent Biggs" w:date="2016-03-28T15:33:00Z">
        <w:r w:rsidR="00191692">
          <w:t xml:space="preserve">over </w:t>
        </w:r>
      </w:ins>
      <w:r w:rsidR="00C11A3D">
        <w:t>the deep channel incised in the reef. Under tidal forcing (i.e., calm conditions), flow directions were the most variable, with some seaward transport from the reef flat to the fore reef. Under onshore wind forcing, flow directions were mostly into the embayment. Under large wave forcing, flows followed a clockwise spatial pattern: onshore over the exposed southern reef, onto the sheltered northern reef, and out to sea through the channel</w:t>
      </w:r>
      <w:ins w:id="164" w:author="Geography" w:date="2016-03-29T07:15:00Z">
        <w:r w:rsidR="00255238">
          <w:t xml:space="preserve"> (Figure 1)</w:t>
        </w:r>
      </w:ins>
      <w:r w:rsidR="00C11A3D">
        <w:t>.</w:t>
      </w:r>
    </w:p>
    <w:p w14:paraId="3E86E8C5" w14:textId="77777777" w:rsidR="00441C13" w:rsidRDefault="00441C13" w:rsidP="00441C13">
      <w:pPr>
        <w:spacing w:after="0"/>
      </w:pPr>
    </w:p>
    <w:p w14:paraId="589CAFB9" w14:textId="77777777" w:rsidR="00441C13" w:rsidRDefault="00D80EEB" w:rsidP="00237164">
      <w:pPr>
        <w:pStyle w:val="Heading30"/>
      </w:pPr>
      <w:r>
        <w:t xml:space="preserve">2.1.5 </w:t>
      </w:r>
      <w:r w:rsidR="00441C13">
        <w:t>SSY from watershed</w:t>
      </w:r>
    </w:p>
    <w:p w14:paraId="0E0E241A" w14:textId="77777777" w:rsidR="001D06FC" w:rsidRDefault="001D06FC" w:rsidP="001D06FC">
      <w:pPr>
        <w:spacing w:after="0"/>
        <w:ind w:firstLine="720"/>
      </w:pPr>
      <w:r>
        <w:t>Faga’alu Bay is adjacent to a small (2.48 km</w:t>
      </w:r>
      <w:r w:rsidRPr="00B320E8">
        <w:rPr>
          <w:vertAlign w:val="superscript"/>
        </w:rPr>
        <w:t>2</w:t>
      </w:r>
      <w:r>
        <w:t xml:space="preserve">), steep-sided watershed that discharges terrigenous sediment during storm events from a perennial stream in the northwest corner of the Bay, and several surrounding ephemeral streams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5F7B19">
        <w:rPr>
          <w:noProof/>
        </w:rPr>
        <w:t>(Messina and Biggs</w:t>
      </w:r>
      <w:r>
        <w:rPr>
          <w:noProof/>
        </w:rPr>
        <w:t>, In Press</w:t>
      </w:r>
      <w:r w:rsidRPr="005F7B19">
        <w:rPr>
          <w:noProof/>
        </w:rPr>
        <w:t>)</w:t>
      </w:r>
      <w:r>
        <w:fldChar w:fldCharType="end"/>
      </w:r>
      <w:r>
        <w:t>.</w:t>
      </w:r>
      <w:r w:rsidR="001A1327">
        <w:t xml:space="preserve"> </w:t>
      </w:r>
      <w:r w:rsidR="00F4287C">
        <w:t>Storms are most prevalent during the Octob</w:t>
      </w:r>
      <w:ins w:id="165" w:author="Trent Biggs" w:date="2016-03-28T15:34:00Z">
        <w:r w:rsidR="00191692">
          <w:t>e</w:t>
        </w:r>
      </w:ins>
      <w:r w:rsidR="00F4287C">
        <w:t xml:space="preserve">r-April wet season, but large storms can occur throughout the year. </w:t>
      </w:r>
      <w:r w:rsidR="001A1327">
        <w:t>Sediment rich plumes are deflected</w:t>
      </w:r>
      <w:r w:rsidR="00D219F8">
        <w:t xml:space="preserve"> by prevailing the currents</w:t>
      </w:r>
      <w:r w:rsidR="001A1327">
        <w:t xml:space="preserve"> over the northern </w:t>
      </w:r>
      <w:r w:rsidR="00D219F8">
        <w:t>reef</w:t>
      </w:r>
      <w:r w:rsidR="001A1327">
        <w:t xml:space="preserve"> and out to sea </w:t>
      </w:r>
      <w:r w:rsidR="001A1327">
        <w:fldChar w:fldCharType="begin" w:fldLock="1"/>
      </w:r>
      <w:r w:rsidR="00D219F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1A1327">
        <w:fldChar w:fldCharType="separate"/>
      </w:r>
      <w:r w:rsidR="001A1327" w:rsidRPr="001A1327">
        <w:rPr>
          <w:noProof/>
        </w:rPr>
        <w:t>(Messina et al.</w:t>
      </w:r>
      <w:r w:rsidR="00D219F8">
        <w:rPr>
          <w:noProof/>
        </w:rPr>
        <w:t>, In Press</w:t>
      </w:r>
      <w:r w:rsidR="001A1327" w:rsidRPr="001A1327">
        <w:rPr>
          <w:noProof/>
        </w:rPr>
        <w:t>)</w:t>
      </w:r>
      <w:r w:rsidR="001A1327">
        <w:fldChar w:fldCharType="end"/>
      </w:r>
      <w:r w:rsidR="001A1327">
        <w:t xml:space="preserve"> (Figure 2).</w:t>
      </w:r>
      <w:r w:rsidR="006560FF">
        <w:t xml:space="preserve"> </w:t>
      </w:r>
      <w:r w:rsidR="00D219F8">
        <w:t>It is assumed this is the cause of</w:t>
      </w:r>
      <w:r w:rsidR="006560FF">
        <w:t xml:space="preserve"> </w:t>
      </w:r>
      <w:r w:rsidR="00D219F8">
        <w:t xml:space="preserve">the relatively higher terrigenous fraction of benthic sediment </w:t>
      </w:r>
      <w:r w:rsidR="006560FF">
        <w:t xml:space="preserve">near shore, near the stream outlet, and over the northern </w:t>
      </w:r>
      <w:r w:rsidR="00321765">
        <w:t>reef (</w:t>
      </w:r>
      <w:r w:rsidR="006560FF">
        <w:t>Figure 1</w:t>
      </w:r>
      <w:r w:rsidR="00D219F8">
        <w:t>c</w:t>
      </w:r>
      <w:r w:rsidR="006560FF">
        <w:t>).</w:t>
      </w:r>
      <w:r>
        <w:t xml:space="preserve"> </w:t>
      </w:r>
    </w:p>
    <w:p w14:paraId="4F8BAF65" w14:textId="77777777" w:rsidR="00441C13" w:rsidRDefault="00441C13" w:rsidP="001D06FC">
      <w:pPr>
        <w:spacing w:after="0"/>
        <w:ind w:firstLine="720"/>
      </w:pPr>
    </w:p>
    <w:p w14:paraId="3CD48724" w14:textId="77777777" w:rsidR="00E906C2" w:rsidRPr="003F06A5" w:rsidRDefault="003F06A5" w:rsidP="00E906C2">
      <w:pPr>
        <w:keepNext/>
        <w:rPr>
          <w:rFonts w:asciiTheme="minorHAnsi" w:hAnsiTheme="minorHAnsi"/>
          <w:sz w:val="22"/>
        </w:rPr>
      </w:pPr>
      <w:r>
        <w:rPr>
          <w:rFonts w:asciiTheme="minorHAnsi" w:hAnsiTheme="minorHAnsi"/>
          <w:noProof/>
        </w:rPr>
        <mc:AlternateContent>
          <mc:Choice Requires="wpg">
            <w:drawing>
              <wp:anchor distT="0" distB="0" distL="114300" distR="114300" simplePos="0" relativeHeight="251674624" behindDoc="0" locked="0" layoutInCell="1" allowOverlap="1" wp14:anchorId="0FCB5F5C" wp14:editId="08160DB0">
                <wp:simplePos x="0" y="0"/>
                <wp:positionH relativeFrom="column">
                  <wp:posOffset>0</wp:posOffset>
                </wp:positionH>
                <wp:positionV relativeFrom="paragraph">
                  <wp:posOffset>973455</wp:posOffset>
                </wp:positionV>
                <wp:extent cx="5543550" cy="2000250"/>
                <wp:effectExtent l="0" t="0" r="0" b="57150"/>
                <wp:wrapNone/>
                <wp:docPr id="27" name="Group 27"/>
                <wp:cNvGraphicFramePr/>
                <a:graphic xmlns:a="http://schemas.openxmlformats.org/drawingml/2006/main">
                  <a:graphicData uri="http://schemas.microsoft.com/office/word/2010/wordprocessingGroup">
                    <wpg:wgp>
                      <wpg:cNvGrpSpPr/>
                      <wpg:grpSpPr>
                        <a:xfrm>
                          <a:off x="0" y="0"/>
                          <a:ext cx="5543550" cy="2000250"/>
                          <a:chOff x="0" y="0"/>
                          <a:chExt cx="5543550" cy="2000250"/>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1CC3122A" w14:textId="77777777"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543550" cy="2000250"/>
                            <a:chOff x="0" y="0"/>
                            <a:chExt cx="5543550" cy="2000250"/>
                          </a:xfrm>
                        </wpg:grpSpPr>
                        <wpg:grpSp>
                          <wpg:cNvPr id="25" name="Group 25"/>
                          <wpg:cNvGrpSpPr/>
                          <wpg:grpSpPr>
                            <a:xfrm>
                              <a:off x="3857625" y="1371600"/>
                              <a:ext cx="1685925" cy="628650"/>
                              <a:chOff x="0" y="0"/>
                              <a:chExt cx="1685925" cy="628650"/>
                            </a:xfrm>
                          </wpg:grpSpPr>
                          <wps:wsp>
                            <wps:cNvPr id="16" name="Text Box 16"/>
                            <wps:cNvSpPr txBox="1"/>
                            <wps:spPr>
                              <a:xfrm>
                                <a:off x="0" y="0"/>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945D7" w14:textId="77777777"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533400" y="457200"/>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F2E7B" w14:textId="77777777" w:rsidR="00960444" w:rsidRPr="003F06A5" w:rsidRDefault="0096044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FDA64" w14:textId="77777777"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EB5C1C" w14:textId="77777777" w:rsidR="00960444" w:rsidRPr="003F06A5" w:rsidRDefault="00960444" w:rsidP="003F06A5">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2ADDDDDF" id="Group 27" o:spid="_x0000_s1026" style="position:absolute;margin-left:0;margin-top:76.65pt;width:436.5pt;height:157.5pt;z-index:251674624" coordsize="55435,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">
                <v:shapetype id="_x0000_t202" coordsize="21600,21600" o:spt="202" path="m,l,21600r21600,l21600,xe">
                  <v:stroke joinstyle="miter"/>
                  <v:path gradientshapeok="t" o:connecttype="rect"/>
                </v:shapetype>
                <v:shape id="Text Box 15" o:spid="_x0000_s1027"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28" style="position:absolute;width:55435;height:20002" coordsize="55435,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29" style="position:absolute;left:38576;top:13716;width:16859;height:6286" coordsize="16859,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0" type="#_x0000_t202" style="position:absolute;width:16859;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Sediment plume over North reef and channel</w:t>
                            </w:r>
                          </w:p>
                        </w:txbxContent>
                      </v:textbox>
                    </v:shape>
                    <v:shapetype id="_x0000_t32" coordsize="21600,21600" o:spt="32" o:oned="t" path="m,l21600,21600e" filled="f">
                      <v:path arrowok="t" fillok="f" o:connecttype="none"/>
                      <o:lock v:ext="edit" shapetype="t"/>
                    </v:shapetype>
                    <v:shape id="Straight Arrow Connector 17" o:spid="_x0000_s1031" type="#_x0000_t32" style="position:absolute;left:5334;top:4572;width:762;height:1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2"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3"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4"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5"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960444" w:rsidRPr="003F06A5" w:rsidRDefault="0096044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36"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37"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38"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960444" w:rsidRPr="003F06A5" w:rsidRDefault="00960444" w:rsidP="00441C13">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39"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0"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1"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2"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960444" w:rsidRPr="003F06A5" w:rsidRDefault="00960444" w:rsidP="003F06A5">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E906C2" w:rsidRPr="003F06A5">
        <w:rPr>
          <w:rFonts w:asciiTheme="minorHAnsi" w:hAnsiTheme="minorHAnsi"/>
          <w:noProof/>
        </w:rPr>
        <w:drawing>
          <wp:inline distT="0" distB="0" distL="0" distR="0" wp14:anchorId="5117D46E" wp14:editId="1A3D6258">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40513490" w14:textId="77777777" w:rsidR="00E906C2" w:rsidRDefault="00E906C2" w:rsidP="00E906C2">
      <w:pPr>
        <w:pStyle w:val="Caption"/>
      </w:pPr>
      <w:r>
        <w:t xml:space="preserve">Figure </w:t>
      </w:r>
      <w:r w:rsidR="00F47A1C">
        <w:fldChar w:fldCharType="begin"/>
      </w:r>
      <w:r w:rsidR="00F47A1C">
        <w:instrText xml:space="preserve"> SEQ Figure \* ARABIC </w:instrText>
      </w:r>
      <w:r w:rsidR="00F47A1C">
        <w:fldChar w:fldCharType="separate"/>
      </w:r>
      <w:r w:rsidR="008232FA">
        <w:rPr>
          <w:noProof/>
        </w:rPr>
        <w:t>2</w:t>
      </w:r>
      <w:r w:rsidR="00F47A1C">
        <w:rPr>
          <w:noProof/>
        </w:rPr>
        <w:fldChar w:fldCharType="end"/>
      </w:r>
      <w:r>
        <w:t>. Time series of sediment plume followi</w:t>
      </w:r>
      <w:r w:rsidR="003F06A5">
        <w:t xml:space="preserve">ng a brief but intense rainfall. In frame 1 the Bay is clear of any sediment plume but following a short burst of rainfall in frame 3, a large sediment plume is discharged from the stream outlet (frames 4-6) where it is deflected away from the South reef, over the North reef and channel, and out to </w:t>
      </w:r>
      <w:commentRangeStart w:id="166"/>
      <w:r w:rsidR="003F06A5">
        <w:t>sea</w:t>
      </w:r>
      <w:commentRangeEnd w:id="166"/>
      <w:r w:rsidR="00706037">
        <w:rPr>
          <w:rStyle w:val="CommentReference"/>
          <w:rFonts w:asciiTheme="minorHAnsi" w:hAnsiTheme="minorHAnsi"/>
          <w:i w:val="0"/>
          <w:iCs w:val="0"/>
          <w:color w:val="auto"/>
        </w:rPr>
        <w:commentReference w:id="166"/>
      </w:r>
      <w:r w:rsidR="003F06A5">
        <w:t>.</w:t>
      </w:r>
    </w:p>
    <w:p w14:paraId="065A52E8" w14:textId="77777777" w:rsidR="00384906" w:rsidRDefault="00D80EEB" w:rsidP="00237164">
      <w:pPr>
        <w:pStyle w:val="Heading20"/>
      </w:pPr>
      <w:r>
        <w:lastRenderedPageBreak/>
        <w:t xml:space="preserve">2.2 </w:t>
      </w:r>
      <w:r w:rsidR="003A70A4">
        <w:t>S</w:t>
      </w:r>
      <w:r w:rsidR="00D3227C">
        <w:t>ediment collection</w:t>
      </w:r>
    </w:p>
    <w:p w14:paraId="522B328C" w14:textId="77777777" w:rsidR="007E1F66" w:rsidRDefault="00D80EEB" w:rsidP="00237164">
      <w:pPr>
        <w:pStyle w:val="Heading30"/>
      </w:pPr>
      <w:r>
        <w:t xml:space="preserve">2.2.1 </w:t>
      </w:r>
      <w:r w:rsidR="00255077">
        <w:t>Sampling scheme</w:t>
      </w:r>
    </w:p>
    <w:p w14:paraId="5E3EFB66" w14:textId="77777777" w:rsidR="00105F64" w:rsidRDefault="000E527D" w:rsidP="007E1F66">
      <w:pPr>
        <w:ind w:firstLine="720"/>
      </w:pPr>
      <w:r>
        <w:t>Two types of sediment</w:t>
      </w:r>
      <w:r w:rsidR="00105F64">
        <w:t xml:space="preserve"> traps </w:t>
      </w:r>
      <w:r>
        <w:t>were used: a</w:t>
      </w:r>
      <w:r w:rsidR="00384906">
        <w:t xml:space="preserve"> flat-surfaced “SedPod” </w:t>
      </w:r>
      <w:r w:rsidR="00384906">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rsidR="00384906">
        <w:fldChar w:fldCharType="separate"/>
      </w:r>
      <w:r w:rsidR="001248F5" w:rsidRPr="001248F5">
        <w:rPr>
          <w:noProof/>
        </w:rPr>
        <w:t>(Field et al. 2012a)</w:t>
      </w:r>
      <w:r w:rsidR="00384906">
        <w:fldChar w:fldCharType="end"/>
      </w:r>
      <w:r w:rsidR="00384906">
        <w:t xml:space="preserve"> and a Simple Tube Trap (Tube)</w:t>
      </w:r>
      <w:r w:rsidR="00105F64">
        <w:t xml:space="preserve"> </w:t>
      </w:r>
      <w:r w:rsidR="00C507A2">
        <w:fldChar w:fldCharType="begin" w:fldLock="1"/>
      </w:r>
      <w:r w:rsidR="00105F64">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00C507A2">
        <w:fldChar w:fldCharType="separate"/>
      </w:r>
      <w:r w:rsidR="00105F64" w:rsidRPr="00105F64">
        <w:rPr>
          <w:noProof/>
        </w:rPr>
        <w:t>(Storlazzi et al. 2009, 2011)</w:t>
      </w:r>
      <w:r w:rsidR="00C507A2">
        <w:fldChar w:fldCharType="end"/>
      </w:r>
      <w:r>
        <w:t xml:space="preserve">. </w:t>
      </w:r>
      <w:r w:rsidR="007E1F66">
        <w:t xml:space="preserve">While </w:t>
      </w:r>
      <w:r w:rsidR="007E1F66">
        <w:fldChar w:fldCharType="begin" w:fldLock="1"/>
      </w:r>
      <w:r w:rsidR="00C507A2">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7E1F66">
        <w:fldChar w:fldCharType="separate"/>
      </w:r>
      <w:r w:rsidR="00C507A2" w:rsidRPr="00C507A2">
        <w:rPr>
          <w:noProof/>
        </w:rPr>
        <w:t>Storlazzi et al. (2011)</w:t>
      </w:r>
      <w:r w:rsidR="007E1F66">
        <w:fldChar w:fldCharType="end"/>
      </w:r>
      <w:r w:rsidR="007E1F66">
        <w:t xml:space="preserve"> argues that simple tube traps </w:t>
      </w:r>
      <w:r w:rsidR="0005412E">
        <w:t>overestimate the true vertical flux of sediment settling on the bed,</w:t>
      </w:r>
      <w:r w:rsidR="007E1F66">
        <w:t xml:space="preserve"> “sedimentation</w:t>
      </w:r>
      <w:r w:rsidR="0005412E">
        <w:t>,</w:t>
      </w:r>
      <w:r w:rsidR="007E1F66">
        <w:t>” in this paper</w:t>
      </w:r>
      <w:ins w:id="167" w:author="Trent Biggs" w:date="2016-03-28T15:34:00Z">
        <w:r w:rsidR="00191692">
          <w:t xml:space="preserve"> </w:t>
        </w:r>
      </w:ins>
      <w:del w:id="168" w:author="Trent Biggs" w:date="2016-03-28T15:34:00Z">
        <w:r w:rsidR="007E1F66" w:rsidDel="00191692">
          <w:delText xml:space="preserve"> we </w:delText>
        </w:r>
      </w:del>
      <w:r w:rsidR="007E1F66">
        <w:t>refer</w:t>
      </w:r>
      <w:ins w:id="169" w:author="Trent Biggs" w:date="2016-03-28T15:34:00Z">
        <w:r w:rsidR="00191692">
          <w:t>s</w:t>
        </w:r>
      </w:ins>
      <w:r w:rsidR="007E1F66">
        <w:t xml:space="preserve"> to sediment accumulation in both Tubes and on SedPods </w:t>
      </w:r>
      <w:del w:id="170" w:author="Trent Biggs" w:date="2016-03-28T15:35:00Z">
        <w:r w:rsidR="007E1F66" w:rsidDel="00191692">
          <w:delText xml:space="preserve">as “sedimentation” </w:delText>
        </w:r>
      </w:del>
      <w:r w:rsidR="007E1F66">
        <w:t>for consistency</w:t>
      </w:r>
      <w:del w:id="171" w:author="Trent Biggs" w:date="2016-03-28T15:35:00Z">
        <w:r w:rsidR="007E1F66" w:rsidDel="00191692">
          <w:delText xml:space="preserve"> of terms between Se</w:delText>
        </w:r>
        <w:r w:rsidR="00F4287C" w:rsidDel="00191692">
          <w:delText>dPods and Tubes and as shorthand</w:delText>
        </w:r>
      </w:del>
      <w:r w:rsidR="007E1F66">
        <w:t xml:space="preserve">. </w:t>
      </w:r>
      <w:r>
        <w:t>At each of nine locations in Faga’alu Bay a SedPod was attached on top of</w:t>
      </w:r>
      <w:r w:rsidR="00384906">
        <w:t xml:space="preserve"> a cement block</w:t>
      </w:r>
      <w:r>
        <w:t>, and a Tube was attached to the side of the same block</w:t>
      </w:r>
      <w:r w:rsidR="00105F64">
        <w:t xml:space="preserve"> (</w:t>
      </w:r>
      <w:r w:rsidR="00105F64">
        <w:fldChar w:fldCharType="begin"/>
      </w:r>
      <w:r w:rsidR="00105F64">
        <w:instrText xml:space="preserve"> REF _Ref446590596 \h </w:instrText>
      </w:r>
      <w:r w:rsidR="00105F64">
        <w:fldChar w:fldCharType="separate"/>
      </w:r>
      <w:r w:rsidR="008232FA">
        <w:t xml:space="preserve">Figure </w:t>
      </w:r>
      <w:r w:rsidR="008232FA">
        <w:rPr>
          <w:noProof/>
        </w:rPr>
        <w:t>3</w:t>
      </w:r>
      <w:r w:rsidR="00105F64">
        <w:fldChar w:fldCharType="end"/>
      </w:r>
      <w:r w:rsidR="00105F64">
        <w:t>)</w:t>
      </w:r>
      <w:r>
        <w:t>.</w:t>
      </w:r>
      <w:r w:rsidR="00384906">
        <w:t xml:space="preserve"> </w:t>
      </w:r>
      <w:r>
        <w:t>S</w:t>
      </w:r>
      <w:r w:rsidR="00384906">
        <w:t xml:space="preserve">ix </w:t>
      </w:r>
      <w:r>
        <w:t xml:space="preserve">sites were </w:t>
      </w:r>
      <w:r w:rsidR="00384906">
        <w:t xml:space="preserve">on the reef flat (water depth 1-2 m) and three </w:t>
      </w:r>
      <w:r>
        <w:t xml:space="preserve">sites were </w:t>
      </w:r>
      <w:r w:rsidR="00384906">
        <w:t xml:space="preserve">on the forereef (10-15 m) (Figure 1, Table 1). </w:t>
      </w:r>
    </w:p>
    <w:p w14:paraId="313F7064" w14:textId="77777777" w:rsidR="000E527D" w:rsidRDefault="00384906" w:rsidP="007E1F66">
      <w:pPr>
        <w:ind w:firstLine="720"/>
      </w:pPr>
      <w:r>
        <w:t xml:space="preserve">Traps were located to sample the hypothesized </w:t>
      </w:r>
      <w:r w:rsidR="00105F64">
        <w:t>spatial gradient of sediment</w:t>
      </w:r>
      <w:r w:rsidRPr="00EA5B74">
        <w:t>ation from the stream outlet to the sea, and from the south to north reefs. A monthly time interval was chosen to correspond with other studies</w:t>
      </w:r>
      <w:del w:id="172" w:author="Trent Biggs" w:date="2016-03-28T15:36:00Z">
        <w:r w:rsidRPr="00EA5B74" w:rsidDel="0079107B">
          <w:delText xml:space="preserve"> found in the literature</w:delText>
        </w:r>
      </w:del>
      <w:r w:rsidRPr="00EA5B74">
        <w:t xml:space="preserve"> </w:t>
      </w:r>
      <w:r w:rsidRPr="00EA5B74">
        <w:fldChar w:fldCharType="begin" w:fldLock="1"/>
      </w:r>
      <w:r w:rsidRPr="00EA5B74">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EA5B74">
        <w:fldChar w:fldCharType="separate"/>
      </w:r>
      <w:r w:rsidRPr="00EA5B74">
        <w:rPr>
          <w:noProof/>
        </w:rPr>
        <w:t>(Victor et al. 2006; Muzuka et al. 2010)</w:t>
      </w:r>
      <w:r w:rsidRPr="00EA5B74">
        <w:fldChar w:fldCharType="end"/>
      </w:r>
      <w:r w:rsidRPr="00EA5B74">
        <w:t>, to collect enough sediment for</w:t>
      </w:r>
      <w:r w:rsidR="00105F64">
        <w:t xml:space="preserve"> laboratory</w:t>
      </w:r>
      <w:r w:rsidRPr="00EA5B74">
        <w:t xml:space="preserve"> analysis, and for logistical reasons due to limited field personnel and resources</w:t>
      </w:r>
      <w:r>
        <w:t>.</w:t>
      </w:r>
      <w:r w:rsidRPr="00EA5B74">
        <w:t xml:space="preserve"> </w:t>
      </w:r>
      <w:r>
        <w:t>C</w:t>
      </w:r>
      <w:r w:rsidRPr="00EA5B74">
        <w:t>ollection</w:t>
      </w:r>
      <w:r>
        <w:t xml:space="preserve"> dates varied due to safety concerns over dangerous divi</w:t>
      </w:r>
      <w:r w:rsidR="00105F64">
        <w:t>ng conditions on the forereef; d</w:t>
      </w:r>
      <w:r>
        <w:t>eployments varied from 24 to 53 days, with a mean deployment of 36 days</w:t>
      </w:r>
      <w:r w:rsidR="00105F64">
        <w:t xml:space="preserve"> (</w:t>
      </w:r>
      <w:r w:rsidR="00105F64">
        <w:fldChar w:fldCharType="begin"/>
      </w:r>
      <w:r w:rsidR="00105F64">
        <w:instrText xml:space="preserve"> REF _Ref446330860 \h </w:instrText>
      </w:r>
      <w:r w:rsidR="00105F64">
        <w:fldChar w:fldCharType="separate"/>
      </w:r>
      <w:r w:rsidR="008232FA">
        <w:t xml:space="preserve">Figure </w:t>
      </w:r>
      <w:r w:rsidR="008232FA">
        <w:rPr>
          <w:noProof/>
        </w:rPr>
        <w:t>4</w:t>
      </w:r>
      <w:r w:rsidR="00105F64">
        <w:fldChar w:fldCharType="end"/>
      </w:r>
      <w:r w:rsidR="00F4287C">
        <w:t>c, dotted lines)</w:t>
      </w:r>
      <w:r>
        <w:t>.</w:t>
      </w:r>
      <w:del w:id="173" w:author="Trent Biggs" w:date="2016-03-28T15:36:00Z">
        <w:r w:rsidR="00C803BD" w:rsidDel="0079107B">
          <w:delText xml:space="preserve"> </w:delText>
        </w:r>
      </w:del>
    </w:p>
    <w:p w14:paraId="69C77B3A" w14:textId="77777777" w:rsidR="00255077" w:rsidRDefault="00255077" w:rsidP="007E1F66">
      <w:pPr>
        <w:ind w:firstLine="720"/>
      </w:pPr>
    </w:p>
    <w:p w14:paraId="24CF442D" w14:textId="77777777" w:rsidR="009611DD" w:rsidRDefault="009611DD" w:rsidP="009611DD">
      <w:pPr>
        <w:keepNext/>
      </w:pPr>
      <w:r>
        <w:rPr>
          <w:noProof/>
        </w:rPr>
        <w:drawing>
          <wp:inline distT="0" distB="0" distL="0" distR="0" wp14:anchorId="3FF29067" wp14:editId="579A8F5E">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3E773F99" w14:textId="77777777" w:rsidR="009611DD" w:rsidRDefault="009611DD" w:rsidP="009611DD">
      <w:pPr>
        <w:pStyle w:val="Caption"/>
      </w:pPr>
      <w:bookmarkStart w:id="174" w:name="_Ref446590596"/>
      <w:r>
        <w:t xml:space="preserve">Figure </w:t>
      </w:r>
      <w:r w:rsidR="00F47A1C">
        <w:fldChar w:fldCharType="begin"/>
      </w:r>
      <w:r w:rsidR="00F47A1C">
        <w:instrText xml:space="preserve"> SEQ Figure \* ARABIC </w:instrText>
      </w:r>
      <w:r w:rsidR="00F47A1C">
        <w:fldChar w:fldCharType="separate"/>
      </w:r>
      <w:r w:rsidR="008232FA">
        <w:rPr>
          <w:noProof/>
        </w:rPr>
        <w:t>3</w:t>
      </w:r>
      <w:r w:rsidR="00F47A1C">
        <w:rPr>
          <w:noProof/>
        </w:rPr>
        <w:fldChar w:fldCharType="end"/>
      </w:r>
      <w:bookmarkEnd w:id="174"/>
      <w:r>
        <w:t>. Pictures of the sediment tube traps and SedPods. a-b) At Site 3A in an area of branching coral rubble, approx.. depth 2m c) Capping the SedPod for retrieval at  Site 1C, approx. 10m depth d) At Site 1B, the surrounding area is mixed terrigenous and carbonate benthic sediment.</w:t>
      </w:r>
    </w:p>
    <w:p w14:paraId="7FCFB4D5" w14:textId="77777777" w:rsidR="009611DD" w:rsidRDefault="009611DD" w:rsidP="009611DD"/>
    <w:p w14:paraId="5E5950EE" w14:textId="77777777" w:rsidR="007E1F66" w:rsidRDefault="00D80EEB" w:rsidP="00237164">
      <w:pPr>
        <w:pStyle w:val="Heading30"/>
      </w:pPr>
      <w:r>
        <w:t xml:space="preserve">2.2.2 </w:t>
      </w:r>
      <w:r w:rsidR="007E1F66">
        <w:t>SedPods</w:t>
      </w:r>
    </w:p>
    <w:p w14:paraId="2382968D" w14:textId="77777777" w:rsidR="0058542C" w:rsidRDefault="00384906" w:rsidP="0058542C">
      <w:pPr>
        <w:ind w:firstLine="720"/>
      </w:pPr>
      <w:r>
        <w:t xml:space="preserve">SedPods were made from 15.25 cm diameter PVC pipe, approximately 12 cm tall, and filled with cement with three eye-bolts to act as rebar and attachment points. The cement was poured on a rough piece of plywood to give it a slight texture approximating natural rock </w:t>
      </w:r>
      <w:r>
        <w:fldChar w:fldCharType="begin" w:fldLock="1"/>
      </w:r>
      <w:r w:rsidR="008F3A89">
        <w:instrText>ADDIN CSL_CITATION { "citationItems" : [ { "id" : "ITEM-1", "itemData" : { "DOI" : "10.1007/s00338-012-0953-5",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"title" : "SedPods: a low-cost coral proxy for measuring net sedimentation", "type" : "article-journal" }, "uris" : [ "http://www.mendeley.com/documents/?uuid=bb90bca2-a7df-412a-9a83-a72d56056cc6" ] } ], "mendeley" : { "formattedCitation" : "(Field et al. 2012a)", "plainTextFormattedCitation" : "(Field et al. 2012a)", "previouslyFormattedCitation" : "(Field et al. 2012a)" }, "properties" : { "noteIndex" : 0 }, "schema" : "https://github.com/citation-style-language/schema/raw/master/csl-citation.json" }</w:instrText>
      </w:r>
      <w:r>
        <w:fldChar w:fldCharType="separate"/>
      </w:r>
      <w:r w:rsidR="001248F5" w:rsidRPr="001248F5">
        <w:rPr>
          <w:noProof/>
        </w:rPr>
        <w:t>(Field et al. 2012a)</w:t>
      </w:r>
      <w:r>
        <w:fldChar w:fldCharType="end"/>
      </w:r>
      <w:r>
        <w:t>. To collect the sediment from SedPods, a rubber pipe end cap was carefully slipped over the SedPod</w:t>
      </w:r>
      <w:r w:rsidR="00105F64">
        <w:t xml:space="preserve"> taking care not to disturb the sediment</w:t>
      </w:r>
      <w:r>
        <w:t>, and the stainless steel hose clamp was tightened to prevent sediment from escaping</w:t>
      </w:r>
      <w:r w:rsidR="00105F64">
        <w:t xml:space="preserve"> during transport to the lab</w:t>
      </w:r>
      <w:r>
        <w:t xml:space="preserve"> (Figure 3). In the lab, the rubber cap was removed and the sediment on the surface of the SedPod was rinsed off and analyzed for</w:t>
      </w:r>
      <w:r w:rsidR="00105F64">
        <w:t xml:space="preserve"> weight,</w:t>
      </w:r>
      <w:r>
        <w:t xml:space="preserve"> grain size and co</w:t>
      </w:r>
      <w:r w:rsidR="00105F64">
        <w:t>mposi</w:t>
      </w:r>
      <w:r>
        <w:t>tion. In many instances there was significant algal growth on the SedPod surface, so sediment was manually scrubbed from this algae layer and included in the analysis.</w:t>
      </w:r>
    </w:p>
    <w:p w14:paraId="63D65BC3" w14:textId="77777777" w:rsidR="00105F64" w:rsidRDefault="00105F64" w:rsidP="0058542C">
      <w:pPr>
        <w:ind w:firstLine="720"/>
      </w:pPr>
    </w:p>
    <w:p w14:paraId="318B3F0D" w14:textId="77777777" w:rsidR="007E1F66" w:rsidRDefault="00D80EEB" w:rsidP="00237164">
      <w:pPr>
        <w:pStyle w:val="Heading30"/>
      </w:pPr>
      <w:r>
        <w:t xml:space="preserve">2.2.3 </w:t>
      </w:r>
      <w:r w:rsidR="007E1F66">
        <w:t>Tubes</w:t>
      </w:r>
    </w:p>
    <w:p w14:paraId="45FEAF30" w14:textId="77777777" w:rsidR="00384906" w:rsidRDefault="00384906" w:rsidP="00384906">
      <w:pPr>
        <w:ind w:firstLine="720"/>
      </w:pPr>
      <w:r>
        <w:t xml:space="preserve">Tubes were made from 5 cm internal diameter PVC pipe, approximately 30 cm tall, and capped at the bottom. To </w:t>
      </w:r>
      <w:r w:rsidR="00317C15">
        <w:t>collect</w:t>
      </w:r>
      <w:r>
        <w:t xml:space="preserve"> sediment from the Tube, a PVC cap was slipped over the open end, and then the Tube was removed from the block. In the lab, the cap was removed and the sediment was rinsed from the inside of the Tube. Some studies deploy multiple Tubes at each site to determine an average collection rate, and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fldChar w:fldCharType="separate"/>
      </w:r>
      <w:r>
        <w:rPr>
          <w:noProof/>
        </w:rPr>
        <w:t>Bothner et al. (2006)</w:t>
      </w:r>
      <w:r>
        <w:fldChar w:fldCharType="end"/>
      </w:r>
      <w:r>
        <w:t xml:space="preserve"> found </w:t>
      </w:r>
      <w:ins w:id="175" w:author="Trent Biggs" w:date="2016-03-28T15:38:00Z">
        <w:r w:rsidR="006116D8">
          <w:t xml:space="preserve">that sedimentation rates at </w:t>
        </w:r>
      </w:ins>
      <w:r>
        <w:t>co-located Tubes</w:t>
      </w:r>
      <w:r w:rsidR="00105F64">
        <w:t xml:space="preserve"> </w:t>
      </w:r>
      <w:del w:id="176" w:author="Trent Biggs" w:date="2016-03-28T15:38:00Z">
        <w:r w:rsidR="00105F64" w:rsidDel="006116D8">
          <w:delText>on a fringing reef in Molokai, Hawaii,</w:delText>
        </w:r>
        <w:r w:rsidDel="006116D8">
          <w:delText xml:space="preserve"> </w:delText>
        </w:r>
      </w:del>
      <w:r>
        <w:t>differed by 11% on average. This study deployed a single Tube due to logistical constraints.</w:t>
      </w:r>
    </w:p>
    <w:p w14:paraId="569399A1" w14:textId="77777777" w:rsidR="00255077" w:rsidRDefault="00255077" w:rsidP="0005412E"/>
    <w:p w14:paraId="7779A37B" w14:textId="77777777" w:rsidR="007E1F66" w:rsidRDefault="00D80EEB" w:rsidP="00237164">
      <w:pPr>
        <w:pStyle w:val="Heading30"/>
      </w:pPr>
      <w:r>
        <w:t xml:space="preserve">2.2.4 </w:t>
      </w:r>
      <w:r w:rsidR="00255077">
        <w:t>Weight, grain size, and composition analysis</w:t>
      </w:r>
    </w:p>
    <w:p w14:paraId="10819867" w14:textId="77777777" w:rsidR="00384906" w:rsidRDefault="00384906" w:rsidP="00384906">
      <w:pPr>
        <w:ind w:firstLine="720"/>
      </w:pPr>
      <w:r>
        <w:t>Sediment was wet sieved to</w:t>
      </w:r>
      <w:r w:rsidR="000E527D">
        <w:t xml:space="preserve"> remove gravel</w:t>
      </w:r>
      <w:ins w:id="177" w:author="Trent Biggs" w:date="2016-03-28T15:38:00Z">
        <w:r w:rsidR="008F0178">
          <w:t>-</w:t>
        </w:r>
      </w:ins>
      <w:del w:id="178" w:author="Trent Biggs" w:date="2016-03-28T15:38:00Z">
        <w:r w:rsidR="000E527D" w:rsidDel="008F0178">
          <w:delText xml:space="preserve"> </w:delText>
        </w:r>
      </w:del>
      <w:r w:rsidR="000E527D">
        <w:t>size shells</w:t>
      </w:r>
      <w:r w:rsidR="00105F64">
        <w:t xml:space="preserve"> and organisms</w:t>
      </w:r>
      <w:r w:rsidR="000E527D">
        <w:t xml:space="preserve"> (&gt;2mm) from analysis, and</w:t>
      </w:r>
      <w:r>
        <w:t xml:space="preserve"> </w:t>
      </w:r>
      <w:ins w:id="179" w:author="Trent Biggs" w:date="2016-03-28T15:39:00Z">
        <w:r w:rsidR="008F0178">
          <w:t xml:space="preserve">to </w:t>
        </w:r>
      </w:ins>
      <w:r>
        <w:t>separate the coarse</w:t>
      </w:r>
      <w:r w:rsidR="000E527D">
        <w:t xml:space="preserve"> (2mm - 63</w:t>
      </w:r>
      <w:r w:rsidR="000E527D">
        <w:rPr>
          <w:rFonts w:cs="Times"/>
        </w:rPr>
        <w:t>μ</w:t>
      </w:r>
      <w:r w:rsidR="000E527D">
        <w:t>m)</w:t>
      </w:r>
      <w:r>
        <w:t xml:space="preserve"> and fine fractions</w:t>
      </w:r>
      <w:r w:rsidR="000E527D">
        <w:t xml:space="preserve"> (63</w:t>
      </w:r>
      <w:r w:rsidR="000E527D">
        <w:rPr>
          <w:rFonts w:cs="Times"/>
        </w:rPr>
        <w:t>μ</w:t>
      </w:r>
      <w:r w:rsidR="000E527D">
        <w:t>m-2</w:t>
      </w:r>
      <w:r w:rsidR="000E527D">
        <w:rPr>
          <w:rFonts w:cs="Times"/>
        </w:rPr>
        <w:t>μ</w:t>
      </w:r>
      <w:r w:rsidR="000E527D">
        <w:t>m). T</w:t>
      </w:r>
      <w:r>
        <w:t>he fine fraction was collected on pre-weighed 15 cm diameter</w:t>
      </w:r>
      <w:r w:rsidR="00105F64">
        <w:t>,</w:t>
      </w:r>
      <w:r>
        <w:t xml:space="preserve"> 2 </w:t>
      </w:r>
      <w:r>
        <w:rPr>
          <w:rFonts w:cs="Times"/>
        </w:rPr>
        <w:t>μ</w:t>
      </w:r>
      <w:r>
        <w:t>m</w:t>
      </w:r>
      <w:r w:rsidR="00105F64">
        <w:t xml:space="preserve"> nominal pore size</w:t>
      </w:r>
      <w:r>
        <w:t xml:space="preserve"> glass fiber filters. To remove salts, the coarse fraction was rinsed in the sieve with distilled water, while the fine fraction was gravity rinsed with distilled water </w:t>
      </w:r>
      <w:r w:rsidR="00105F64">
        <w:t xml:space="preserve">at least </w:t>
      </w:r>
      <w:r w:rsidR="000E527D">
        <w:t>three</w:t>
      </w:r>
      <w:r>
        <w:t xml:space="preserve"> times. Coarse and fine fractions were dried at 100 C for 2 hours, cooled, and weighed to determine the bulk sediment weight. The sediment samples were then analyz</w:t>
      </w:r>
      <w:r w:rsidR="008D4280">
        <w:t xml:space="preserve">ed for geochemical composition </w:t>
      </w:r>
      <w:r>
        <w:t xml:space="preserve">using Loss on Ignition (LOI) </w:t>
      </w:r>
      <w:r w:rsidR="00105F64">
        <w:t xml:space="preserve">method </w:t>
      </w:r>
      <w:r w:rsidR="008D4280">
        <w:t>(combusting 3 hours at 550 C for % organic; 950</w:t>
      </w:r>
      <w:r w:rsidR="008D4280" w:rsidRPr="003E0E8E">
        <w:t xml:space="preserve"> C for 3 hours for % carbonate)</w:t>
      </w:r>
      <w:r w:rsidR="00105F64">
        <w:t xml:space="preserve"> </w:t>
      </w:r>
      <w:r w:rsidR="008D4280">
        <w:fldChar w:fldCharType="begin" w:fldLock="1"/>
      </w:r>
      <w:r w:rsidR="00BC46A8">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008D4280">
        <w:fldChar w:fldCharType="separate"/>
      </w:r>
      <w:r w:rsidR="00105F64" w:rsidRPr="00105F64">
        <w:rPr>
          <w:noProof/>
        </w:rPr>
        <w:t>(Heiri et al. 2001; Santisteban et al. 2004)</w:t>
      </w:r>
      <w:r w:rsidR="008D4280">
        <w:fldChar w:fldCharType="end"/>
      </w:r>
      <w:r w:rsidR="008D4280">
        <w:t>. The proportion (%) of terrigenous sediment was then determined by subtraction from the % organic and % carbonate</w:t>
      </w:r>
      <w:del w:id="180" w:author="Trent Biggs" w:date="2016-03-28T15:39:00Z">
        <w:r w:rsidR="008D4280" w:rsidDel="008F0178">
          <w:delText xml:space="preserve"> and multiplied by the </w:delText>
        </w:r>
        <w:r w:rsidR="00105F64" w:rsidDel="008F0178">
          <w:delText xml:space="preserve">bulk </w:delText>
        </w:r>
        <w:r w:rsidR="008D4280" w:rsidDel="008F0178">
          <w:delText xml:space="preserve">sediment </w:delText>
        </w:r>
        <w:r w:rsidR="00105F64" w:rsidDel="008F0178">
          <w:delText>weight</w:delText>
        </w:r>
        <w:r w:rsidR="004A755F" w:rsidDel="008F0178">
          <w:delText xml:space="preserve"> to determine terrigenous sedimentation</w:delText>
        </w:r>
      </w:del>
      <w:r w:rsidR="008D4280">
        <w:t xml:space="preserve"> </w:t>
      </w:r>
      <w:r w:rsidR="008D4280">
        <w:fldChar w:fldCharType="begin" w:fldLock="1"/>
      </w:r>
      <w:r w:rsidR="00BE3D9E">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008D4280">
        <w:fldChar w:fldCharType="separate"/>
      </w:r>
      <w:r w:rsidR="008D4280" w:rsidRPr="00390AF8">
        <w:rPr>
          <w:noProof/>
        </w:rPr>
        <w:t>(Gray et al. 2012)</w:t>
      </w:r>
      <w:r w:rsidR="008D4280">
        <w:fldChar w:fldCharType="end"/>
      </w:r>
      <w:r w:rsidR="008D4280">
        <w:t>.</w:t>
      </w:r>
      <w:r w:rsidR="00237164">
        <w:t xml:space="preserve"> </w:t>
      </w:r>
      <w:commentRangeStart w:id="181"/>
      <w:r w:rsidR="00237164">
        <w:t>Wet sieving conducted by different lab analysts showed an unacceptable difference in coarse and fine fraction separation, so only combined fine and coarse fraction (total) sediment</w:t>
      </w:r>
      <w:r w:rsidR="00317C15">
        <w:t>ation</w:t>
      </w:r>
      <w:r w:rsidR="00237164">
        <w:t xml:space="preserve"> data were used in further analyses.</w:t>
      </w:r>
      <w:commentRangeEnd w:id="181"/>
      <w:r w:rsidR="00992A46">
        <w:rPr>
          <w:rStyle w:val="CommentReference"/>
          <w:rFonts w:asciiTheme="minorHAnsi" w:hAnsiTheme="minorHAnsi"/>
        </w:rPr>
        <w:commentReference w:id="181"/>
      </w:r>
      <w:r w:rsidR="000E527D">
        <w:t xml:space="preserve"> </w:t>
      </w:r>
      <w:r w:rsidR="004A755F">
        <w:t>Sediment</w:t>
      </w:r>
      <w:r w:rsidR="00C803BD">
        <w:t>ation results were normalized for trap diameter and deployment time (g m</w:t>
      </w:r>
      <w:r w:rsidR="00C803BD" w:rsidRPr="00C803BD">
        <w:rPr>
          <w:vertAlign w:val="superscript"/>
        </w:rPr>
        <w:t>-2</w:t>
      </w:r>
      <w:r w:rsidR="00C803BD">
        <w:t>d</w:t>
      </w:r>
      <w:r w:rsidR="00C803BD" w:rsidRPr="00C803BD">
        <w:rPr>
          <w:vertAlign w:val="superscript"/>
        </w:rPr>
        <w:t>-1</w:t>
      </w:r>
      <w:r w:rsidR="00C803BD">
        <w:t xml:space="preserve">) </w:t>
      </w:r>
      <w:r w:rsidR="000E527D">
        <w:fldChar w:fldCharType="begin" w:fldLock="1"/>
      </w:r>
      <w:r w:rsidR="000E527D">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000E527D">
        <w:fldChar w:fldCharType="separate"/>
      </w:r>
      <w:r w:rsidR="000E527D">
        <w:rPr>
          <w:noProof/>
        </w:rPr>
        <w:t>(Storlazzi et al. 2009)</w:t>
      </w:r>
      <w:r w:rsidR="000E527D">
        <w:fldChar w:fldCharType="end"/>
      </w:r>
      <w:r w:rsidR="000E527D">
        <w:t xml:space="preserve"> </w:t>
      </w:r>
      <w:r w:rsidR="00C803BD">
        <w:t>to compare SedPods and Tubes and variable deployment times.</w:t>
      </w:r>
    </w:p>
    <w:p w14:paraId="56C05E7D" w14:textId="77777777" w:rsidR="004B2B24" w:rsidRDefault="004B2B24" w:rsidP="00C11A3D">
      <w:pPr>
        <w:spacing w:after="0"/>
        <w:rPr>
          <w:ins w:id="182" w:author="Geography" w:date="2016-03-29T07:21:00Z"/>
        </w:rPr>
      </w:pPr>
      <w:ins w:id="183" w:author="Geography" w:date="2016-03-29T07:21:00Z">
        <w:r>
          <w:t>2.2.5. Photos of sediment plumes during storm events</w:t>
        </w:r>
      </w:ins>
    </w:p>
    <w:p w14:paraId="2CF5CEA8" w14:textId="77777777" w:rsidR="004B2B24" w:rsidRDefault="004B2B24" w:rsidP="00C11A3D">
      <w:pPr>
        <w:spacing w:after="0"/>
        <w:rPr>
          <w:ins w:id="184" w:author="Geography" w:date="2016-03-29T07:21:00Z"/>
        </w:rPr>
      </w:pPr>
      <w:ins w:id="185" w:author="Geography" w:date="2016-03-29T07:21:00Z">
        <w:r>
          <w:t>Describe cameras and locations.  Perha</w:t>
        </w:r>
        <w:r w:rsidR="00BD29FC">
          <w:t>ps Figure 2 goes in the results?</w:t>
        </w:r>
      </w:ins>
    </w:p>
    <w:p w14:paraId="6D05D66D" w14:textId="77777777" w:rsidR="004B2B24" w:rsidRDefault="004B2B24" w:rsidP="00C11A3D">
      <w:pPr>
        <w:spacing w:after="0"/>
      </w:pPr>
    </w:p>
    <w:p w14:paraId="13FFF3CF" w14:textId="77777777" w:rsidR="00683625" w:rsidRDefault="00D80EEB" w:rsidP="00237164">
      <w:pPr>
        <w:pStyle w:val="Heading20"/>
      </w:pPr>
      <w:r>
        <w:lastRenderedPageBreak/>
        <w:t>2.</w:t>
      </w:r>
      <w:r w:rsidR="00683625">
        <w:t>3 Phasing of Suspended Sediment Yield and Wave conditions</w:t>
      </w:r>
    </w:p>
    <w:p w14:paraId="5D39085D" w14:textId="77777777" w:rsidR="00301E3D" w:rsidRDefault="00683625" w:rsidP="00683625">
      <w:pPr>
        <w:pStyle w:val="Heading30"/>
      </w:pPr>
      <w:r>
        <w:t xml:space="preserve">2.3.1 </w:t>
      </w:r>
      <w:r w:rsidR="00301E3D">
        <w:t>Suspended Sediment Yield from the Watershed</w:t>
      </w:r>
    </w:p>
    <w:p w14:paraId="7002D284" w14:textId="77777777" w:rsidR="00E906C2" w:rsidRDefault="00EB328C" w:rsidP="00EB328C">
      <w:pPr>
        <w:ind w:firstLine="720"/>
      </w:pPr>
      <w:del w:id="186" w:author="Trent Biggs" w:date="2016-03-28T15:40:00Z">
        <w:r w:rsidDel="008F0178">
          <w:delText xml:space="preserve">Using continuous measurements of </w:delText>
        </w:r>
        <w:r w:rsidR="00795CE7" w:rsidDel="008F0178">
          <w:delText>water discharge (</w:delText>
        </w:r>
        <w:r w:rsidDel="008F0178">
          <w:delText>Q</w:delText>
        </w:r>
        <w:r w:rsidR="00795CE7" w:rsidDel="008F0178">
          <w:delText>)</w:delText>
        </w:r>
        <w:r w:rsidDel="008F0178">
          <w:delText xml:space="preserve"> and Suspended Sediment Concentration (SSC) </w:delText>
        </w:r>
        <w:r w:rsidR="004A755F" w:rsidDel="008F0178">
          <w:delText>from</w:delText>
        </w:r>
        <w:r w:rsidDel="008F0178">
          <w:delText xml:space="preserve"> Faga’alu Stream (“Stream Gage”, Figure 1)</w:delText>
        </w:r>
        <w:r w:rsidR="00C922C9" w:rsidDel="008F0178">
          <w:delText xml:space="preserve"> during storms</w:delText>
        </w:r>
        <w:r w:rsidDel="008F0178">
          <w:delText xml:space="preserve">, </w:delText>
        </w:r>
      </w:del>
      <w:r w:rsidR="00301E3D">
        <w:fldChar w:fldCharType="begin" w:fldLock="1"/>
      </w:r>
      <w:r w:rsidR="00301E3D">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rsidR="00301E3D">
        <w:fldChar w:fldCharType="separate"/>
      </w:r>
      <w:r w:rsidR="00301E3D" w:rsidRPr="00301E3D">
        <w:rPr>
          <w:noProof/>
        </w:rPr>
        <w:t>Messina and Biggs</w:t>
      </w:r>
      <w:r w:rsidR="00301E3D">
        <w:rPr>
          <w:noProof/>
        </w:rPr>
        <w:t xml:space="preserve"> </w:t>
      </w:r>
      <w:r w:rsidR="00301E3D" w:rsidRPr="00301E3D">
        <w:rPr>
          <w:noProof/>
        </w:rPr>
        <w:t>(</w:t>
      </w:r>
      <w:r w:rsidR="00301E3D">
        <w:rPr>
          <w:noProof/>
        </w:rPr>
        <w:t>In Press</w:t>
      </w:r>
      <w:r w:rsidR="00301E3D" w:rsidRPr="00301E3D">
        <w:rPr>
          <w:noProof/>
        </w:rPr>
        <w:t>)</w:t>
      </w:r>
      <w:r w:rsidR="00301E3D">
        <w:fldChar w:fldCharType="end"/>
      </w:r>
      <w:r w:rsidR="00301E3D">
        <w:t xml:space="preserve"> developed an empirical model </w:t>
      </w:r>
      <w:ins w:id="187" w:author="Trent Biggs" w:date="2016-03-28T15:40:00Z">
        <w:r w:rsidR="008F0178">
          <w:t>to predict</w:t>
        </w:r>
      </w:ins>
      <w:del w:id="188" w:author="Trent Biggs" w:date="2016-03-28T15:40:00Z">
        <w:r w:rsidR="00301E3D" w:rsidDel="008F0178">
          <w:delText>of</w:delText>
        </w:r>
      </w:del>
      <w:r w:rsidR="00301E3D">
        <w:t xml:space="preserve"> event-wise suspended sediment yield (SSY</w:t>
      </w:r>
      <w:r w:rsidR="00301E3D" w:rsidRPr="00301E3D">
        <w:rPr>
          <w:vertAlign w:val="subscript"/>
        </w:rPr>
        <w:t>EV</w:t>
      </w:r>
      <w:r w:rsidR="00301E3D">
        <w:t xml:space="preserve">) </w:t>
      </w:r>
      <w:del w:id="189" w:author="Trent Biggs" w:date="2016-03-28T15:41:00Z">
        <w:r w:rsidR="00301E3D" w:rsidDel="008F0178">
          <w:delText xml:space="preserve">predicted </w:delText>
        </w:r>
      </w:del>
      <w:r w:rsidR="00301E3D">
        <w:t>from maximum event water discharge (Qmax).</w:t>
      </w:r>
      <w:r w:rsidR="00795CE7">
        <w:t xml:space="preserve"> Sediment mitigation efforts in the watershed were completed in October, 2014 </w:t>
      </w:r>
      <w:r w:rsidR="00795CE7">
        <w:fldChar w:fldCharType="begin" w:fldLock="1"/>
      </w:r>
      <w:r w:rsidR="0059167E">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795CE7">
        <w:fldChar w:fldCharType="separate"/>
      </w:r>
      <w:r w:rsidR="00795CE7" w:rsidRPr="00795CE7">
        <w:rPr>
          <w:noProof/>
        </w:rPr>
        <w:t>(Holst-Rice et al. 2016)</w:t>
      </w:r>
      <w:r w:rsidR="00795CE7">
        <w:fldChar w:fldCharType="end"/>
      </w:r>
      <w:r w:rsidR="00795CE7">
        <w:t>, and significantly reduced SSY to the Bay (Messina and Biggs, In Preparation). A second Qmax-SSY</w:t>
      </w:r>
      <w:r w:rsidR="00795CE7" w:rsidRPr="00795CE7">
        <w:rPr>
          <w:vertAlign w:val="subscript"/>
        </w:rPr>
        <w:t>EV</w:t>
      </w:r>
      <w:r w:rsidR="00795CE7">
        <w:t xml:space="preserve"> model was calibrated for the time period fo</w:t>
      </w:r>
      <w:r w:rsidR="00C922C9">
        <w:t>llowing the sediment mitigation</w:t>
      </w:r>
      <w:r w:rsidR="00795CE7">
        <w:t xml:space="preserve"> </w:t>
      </w:r>
      <w:r w:rsidR="00C922C9">
        <w:t>(October 2014-April 2015)</w:t>
      </w:r>
      <w:r w:rsidR="00795CE7">
        <w:t xml:space="preserve"> to reflect the reduction</w:t>
      </w:r>
      <w:r w:rsidR="00E906C2">
        <w:t xml:space="preserve"> in SSY</w:t>
      </w:r>
      <w:r w:rsidR="00E906C2" w:rsidRPr="00E906C2">
        <w:rPr>
          <w:vertAlign w:val="subscript"/>
        </w:rPr>
        <w:t>EV</w:t>
      </w:r>
      <w:r w:rsidR="00E906C2">
        <w:t xml:space="preserve"> from the same magnitude Qmax.</w:t>
      </w:r>
      <w:r w:rsidR="00795CE7">
        <w:t xml:space="preserve"> </w:t>
      </w:r>
    </w:p>
    <w:p w14:paraId="37530006" w14:textId="77777777" w:rsidR="001D06FC" w:rsidRDefault="00EB328C" w:rsidP="00C922C9">
      <w:pPr>
        <w:ind w:firstLine="720"/>
      </w:pPr>
      <w:r>
        <w:t>A time-series of SSY</w:t>
      </w:r>
      <w:r w:rsidRPr="00EB328C">
        <w:rPr>
          <w:vertAlign w:val="subscript"/>
        </w:rPr>
        <w:t>EV</w:t>
      </w:r>
      <w:r w:rsidR="00301E3D" w:rsidRPr="00EB328C">
        <w:rPr>
          <w:vertAlign w:val="subscript"/>
        </w:rPr>
        <w:t xml:space="preserve"> </w:t>
      </w:r>
      <w:r>
        <w:t xml:space="preserve">to the Bay </w:t>
      </w:r>
      <w:r w:rsidR="00E906C2">
        <w:t>during</w:t>
      </w:r>
      <w:r>
        <w:t xml:space="preserve"> the study period was developed from measured SSY</w:t>
      </w:r>
      <w:r w:rsidRPr="00EB328C">
        <w:rPr>
          <w:vertAlign w:val="subscript"/>
        </w:rPr>
        <w:t>EV</w:t>
      </w:r>
      <w:r>
        <w:t xml:space="preserve"> </w:t>
      </w:r>
      <w:r w:rsidR="00E906C2">
        <w:t xml:space="preserve">when both Q and SSC data were available, </w:t>
      </w:r>
      <w:r>
        <w:t>and SSY</w:t>
      </w:r>
      <w:r w:rsidRPr="00EB328C">
        <w:rPr>
          <w:vertAlign w:val="subscript"/>
        </w:rPr>
        <w:t>EV</w:t>
      </w:r>
      <w:r>
        <w:t xml:space="preserve"> </w:t>
      </w:r>
      <w:r w:rsidR="00E906C2">
        <w:t>predicted from the empirical Qmax-SSYEV models when only Q data were available</w:t>
      </w:r>
      <w:r w:rsidR="00C922C9">
        <w:t xml:space="preserve"> (</w:t>
      </w:r>
      <w:r w:rsidR="00C922C9">
        <w:fldChar w:fldCharType="begin"/>
      </w:r>
      <w:r w:rsidR="00C922C9">
        <w:instrText xml:space="preserve"> REF _Ref446330860 \h </w:instrText>
      </w:r>
      <w:r w:rsidR="00C922C9">
        <w:fldChar w:fldCharType="separate"/>
      </w:r>
      <w:r w:rsidR="008232FA">
        <w:t xml:space="preserve">Figure </w:t>
      </w:r>
      <w:r w:rsidR="008232FA">
        <w:rPr>
          <w:noProof/>
        </w:rPr>
        <w:t>4</w:t>
      </w:r>
      <w:r w:rsidR="00C922C9">
        <w:fldChar w:fldCharType="end"/>
      </w:r>
      <w:r w:rsidR="00C922C9">
        <w:t xml:space="preserve">b). </w:t>
      </w:r>
      <w:r w:rsidRPr="0069271B">
        <w:t>Additi</w:t>
      </w:r>
      <w:r>
        <w:t xml:space="preserve">onal </w:t>
      </w:r>
      <w:r w:rsidR="00E906C2">
        <w:t>SSY</w:t>
      </w:r>
      <w:r>
        <w:t xml:space="preserve"> to the Bay from areas not draining to Faga’alu Stream was not measured, and</w:t>
      </w:r>
      <w:ins w:id="190" w:author="Trent Biggs" w:date="2016-03-28T15:48:00Z">
        <w:r w:rsidR="004D04DF">
          <w:t xml:space="preserve"> was assumed correlated with SSY from the main watershed</w:t>
        </w:r>
      </w:ins>
      <w:del w:id="191" w:author="Trent Biggs" w:date="2016-03-28T15:48:00Z">
        <w:r w:rsidDel="004D04DF">
          <w:delText xml:space="preserve"> must be assumed to be insignificant for this analysis</w:delText>
        </w:r>
      </w:del>
      <w:r>
        <w:t>.</w:t>
      </w:r>
      <w:del w:id="192" w:author="Trent Biggs" w:date="2016-03-28T15:48:00Z">
        <w:r w:rsidDel="004D04DF">
          <w:delText xml:space="preserve"> It is likely </w:delText>
        </w:r>
        <w:r w:rsidR="00E906C2" w:rsidDel="004D04DF">
          <w:delText>that SSY</w:delText>
        </w:r>
        <w:r w:rsidR="00925EF1" w:rsidDel="004D04DF">
          <w:delText xml:space="preserve"> from the ungauged areas varies with SSY from Faga’alu stream, </w:delText>
        </w:r>
        <w:r w:rsidR="00C922C9" w:rsidDel="004D04DF">
          <w:delText>in which case</w:delText>
        </w:r>
        <w:r w:rsidR="00925EF1" w:rsidDel="004D04DF">
          <w:delText xml:space="preserve"> SSY from Faga’alu stream </w:delText>
        </w:r>
        <w:r w:rsidR="00E906C2" w:rsidDel="004D04DF">
          <w:delText>should be</w:delText>
        </w:r>
        <w:r w:rsidR="00925EF1" w:rsidDel="004D04DF">
          <w:delText xml:space="preserve"> a good predictor of total SSY to the Bay.</w:delText>
        </w:r>
      </w:del>
    </w:p>
    <w:p w14:paraId="0634B994" w14:textId="77777777" w:rsidR="001B77E6" w:rsidRDefault="001B77E6" w:rsidP="001B77E6"/>
    <w:p w14:paraId="2FC01C9D" w14:textId="77777777" w:rsidR="001B77E6" w:rsidRPr="00AF3E04" w:rsidRDefault="00683625" w:rsidP="00683625">
      <w:pPr>
        <w:pStyle w:val="Heading30"/>
      </w:pPr>
      <w:r>
        <w:t xml:space="preserve">2.3.2 </w:t>
      </w:r>
      <w:r w:rsidR="001B77E6" w:rsidRPr="00AF3E04">
        <w:t xml:space="preserve">Wave </w:t>
      </w:r>
      <w:r w:rsidR="00384906">
        <w:t>Conditions</w:t>
      </w:r>
    </w:p>
    <w:p w14:paraId="78166F33" w14:textId="77777777" w:rsidR="001B77E6" w:rsidRDefault="001B77E6" w:rsidP="001B77E6">
      <w:r>
        <w:tab/>
      </w:r>
      <w:r w:rsidR="00C922C9">
        <w:t>In situ w</w:t>
      </w:r>
      <w:r w:rsidR="0059167E">
        <w:t xml:space="preserve">ave data </w:t>
      </w:r>
      <w:r w:rsidR="00317C15">
        <w:t xml:space="preserve">was not available </w:t>
      </w:r>
      <w:r w:rsidR="0059167E">
        <w:t>at the study site during sediment t</w:t>
      </w:r>
      <w:r w:rsidR="00C922C9">
        <w:t>rap deployment</w:t>
      </w:r>
      <w:r w:rsidR="00317C15">
        <w:t>s</w:t>
      </w:r>
      <w:r w:rsidR="00C922C9">
        <w:t>, but c</w:t>
      </w:r>
      <w:r w:rsidR="0059167E">
        <w:t xml:space="preserve">omparison of data from a wave gauge installed </w:t>
      </w:r>
      <w:r w:rsidR="00317C15">
        <w:t xml:space="preserve">previously </w:t>
      </w:r>
      <w:r w:rsidR="0059167E">
        <w:t>in Faga’alu for 2 months with NOAA WaveWatch III Samoa Regio</w:t>
      </w:r>
      <w:r w:rsidR="00AF3E04">
        <w:t>nal Wave Model</w:t>
      </w:r>
      <w:r w:rsidR="0059167E">
        <w:t xml:space="preserve"> </w:t>
      </w:r>
      <w:r w:rsidR="00AF3E04">
        <w:t xml:space="preserve">(WW3) </w:t>
      </w:r>
      <w:r w:rsidR="0059167E">
        <w:fldChar w:fldCharType="begin" w:fldLock="1"/>
      </w:r>
      <w:r w:rsidR="0059167E">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0059167E">
        <w:fldChar w:fldCharType="separate"/>
      </w:r>
      <w:r w:rsidR="0059167E" w:rsidRPr="0059167E">
        <w:rPr>
          <w:noProof/>
        </w:rPr>
        <w:t>(PACIOOS 2016)</w:t>
      </w:r>
      <w:r w:rsidR="0059167E">
        <w:fldChar w:fldCharType="end"/>
      </w:r>
      <w:r w:rsidR="0059167E">
        <w:t xml:space="preserve"> showed good agreement </w:t>
      </w:r>
      <w:r w:rsidR="0059167E">
        <w:fldChar w:fldCharType="begin" w:fldLock="1"/>
      </w:r>
      <w:r w:rsidR="0059167E">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59167E">
        <w:fldChar w:fldCharType="separate"/>
      </w:r>
      <w:r w:rsidR="0059167E" w:rsidRPr="0059167E">
        <w:rPr>
          <w:noProof/>
        </w:rPr>
        <w:t>(Messina et al.</w:t>
      </w:r>
      <w:r w:rsidR="0059167E">
        <w:rPr>
          <w:noProof/>
        </w:rPr>
        <w:t>, In Press</w:t>
      </w:r>
      <w:r w:rsidR="0059167E" w:rsidRPr="0059167E">
        <w:rPr>
          <w:noProof/>
        </w:rPr>
        <w:t>)</w:t>
      </w:r>
      <w:r w:rsidR="0059167E">
        <w:fldChar w:fldCharType="end"/>
      </w:r>
      <w:r w:rsidR="0059167E">
        <w:t>.</w:t>
      </w:r>
      <w:r w:rsidR="00C70A54">
        <w:t xml:space="preserve"> The Samoa Regional Model takes into account island bathymetry and island shadowing, so only swell directions from the Southwest to Southeast were included in the analysis, since other swell directions do not impact Faga’alu Bay.</w:t>
      </w:r>
      <w:r w:rsidR="0059167E">
        <w:t xml:space="preserve"> </w:t>
      </w:r>
      <w:r>
        <w:t>To characterize wave conditions during sediment trap deployments</w:t>
      </w:r>
      <w:r w:rsidR="0069498E">
        <w:t xml:space="preserve"> (“Waves”)</w:t>
      </w:r>
      <w:r>
        <w:t>, Mean Monthly Significant Wave Height (MMSWH)</w:t>
      </w:r>
      <w:r w:rsidR="0059167E">
        <w:t xml:space="preserve"> </w:t>
      </w:r>
      <w:r>
        <w:t xml:space="preserve">was calculated from </w:t>
      </w:r>
      <w:r w:rsidR="0069498E">
        <w:t>WW3 data on daily mean significant wave h</w:t>
      </w:r>
      <w:r>
        <w:t>eight</w:t>
      </w:r>
      <w:ins w:id="193" w:author="Trent Biggs" w:date="2016-03-28T15:49:00Z">
        <w:r w:rsidR="000F33C7">
          <w:t xml:space="preserve"> during the period between collections</w:t>
        </w:r>
      </w:ins>
      <w:r>
        <w:t xml:space="preserve"> </w:t>
      </w:r>
      <w:r w:rsidR="00AF3E04">
        <w:fldChar w:fldCharType="begin" w:fldLock="1"/>
      </w:r>
      <w:r w:rsidR="00AF3E04">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00AF3E04">
        <w:fldChar w:fldCharType="separate"/>
      </w:r>
      <w:r w:rsidR="00AF3E04" w:rsidRPr="0059167E">
        <w:rPr>
          <w:noProof/>
        </w:rPr>
        <w:t>(Seymour 2011; Rangel-Buitrago et al. 2014)</w:t>
      </w:r>
      <w:r w:rsidR="00AF3E04">
        <w:fldChar w:fldCharType="end"/>
      </w:r>
      <w:r w:rsidR="0059167E">
        <w:t>.</w:t>
      </w:r>
      <w:r w:rsidR="00C70A54">
        <w:t xml:space="preserve"> </w:t>
      </w:r>
    </w:p>
    <w:p w14:paraId="0FB4F243" w14:textId="77777777" w:rsidR="006F6FC5" w:rsidRDefault="006F6FC5" w:rsidP="001B77E6">
      <w:r>
        <w:tab/>
        <w:t>This analysis did not investigate the influence of winds directl</w:t>
      </w:r>
      <w:r w:rsidR="00C922C9">
        <w:t>y, but wind waves generated by</w:t>
      </w:r>
      <w:r>
        <w:t xml:space="preserve"> Trade winds are included in the WW3 data.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w:t>
      </w:r>
      <w:r w:rsidR="007B386A">
        <w:t>significant wave height</w:t>
      </w:r>
      <w:r>
        <w:t xml:space="preserve"> and would be </w:t>
      </w:r>
      <w:r w:rsidR="00C922C9">
        <w:t>significantly</w:t>
      </w:r>
      <w:r>
        <w:t xml:space="preserve"> correlated with the Wave data</w:t>
      </w:r>
      <w:del w:id="194" w:author="Trent Biggs" w:date="2016-03-28T15:50:00Z">
        <w:r w:rsidR="00C922C9" w:rsidDel="000F33C7">
          <w:delText xml:space="preserve"> anyway</w:delText>
        </w:r>
      </w:del>
      <w:r>
        <w:t>.</w:t>
      </w:r>
    </w:p>
    <w:p w14:paraId="2BBEBC33" w14:textId="77777777" w:rsidR="00683625" w:rsidRDefault="00683625" w:rsidP="001B77E6"/>
    <w:p w14:paraId="4F46AB6C" w14:textId="77777777" w:rsidR="00683625" w:rsidRDefault="00683625" w:rsidP="00683625">
      <w:pPr>
        <w:pStyle w:val="Heading30"/>
      </w:pPr>
      <w:r>
        <w:t xml:space="preserve">2.3.3 Conceptual and observed SSY and Waves during deployment </w:t>
      </w:r>
    </w:p>
    <w:p w14:paraId="652B1F3B" w14:textId="77777777" w:rsidR="00683625" w:rsidRDefault="00683625" w:rsidP="00683625">
      <w:pPr>
        <w:ind w:firstLine="720"/>
      </w:pPr>
      <w:r>
        <w:t xml:space="preserve">Seasonal wave and precipitation patterns were hypothesized to vary such that high </w:t>
      </w:r>
      <w:r w:rsidR="007B386A">
        <w:t>Waves</w:t>
      </w:r>
      <w:r>
        <w:t xml:space="preserve"> and low SSY</w:t>
      </w:r>
      <w:r w:rsidR="007B386A">
        <w:t xml:space="preserve"> coincide</w:t>
      </w:r>
      <w:del w:id="195" w:author="Trent Biggs" w:date="2016-03-28T15:50:00Z">
        <w:r w:rsidR="007B386A" w:rsidDel="000F33C7">
          <w:delText>d</w:delText>
        </w:r>
      </w:del>
      <w:r>
        <w:t xml:space="preserve"> during the Trade </w:t>
      </w:r>
      <w:r w:rsidR="007B386A">
        <w:t xml:space="preserve">wind dry season (May-September), which </w:t>
      </w:r>
      <w:r>
        <w:t>would cause low</w:t>
      </w:r>
      <w:r w:rsidR="007B386A">
        <w:t xml:space="preserve"> terrigenous sedimentation. Hypothesized </w:t>
      </w:r>
      <w:r>
        <w:t>low wave energy and high SSY during the wet season (October-April) would cause higher terrigenous sedimentation (</w:t>
      </w:r>
      <w:r>
        <w:fldChar w:fldCharType="begin"/>
      </w:r>
      <w:r>
        <w:instrText xml:space="preserve"> REF _Ref446330860 \h </w:instrText>
      </w:r>
      <w:r>
        <w:fldChar w:fldCharType="separate"/>
      </w:r>
      <w:r w:rsidR="008232FA">
        <w:t xml:space="preserve">Figure </w:t>
      </w:r>
      <w:r w:rsidR="008232FA">
        <w:rPr>
          <w:noProof/>
        </w:rPr>
        <w:t>4</w:t>
      </w:r>
      <w:r>
        <w:fldChar w:fldCharType="end"/>
      </w:r>
      <w:r w:rsidR="007B386A">
        <w:t xml:space="preserve">a). </w:t>
      </w:r>
      <w:commentRangeStart w:id="196"/>
      <w:r w:rsidR="007B386A">
        <w:t>Waves</w:t>
      </w:r>
      <w:r>
        <w:t xml:space="preserve"> mostly followed the conceptual pattern with peak wave energy occurring around July and lowest wave energy during December-February, with the exception of higher than expected </w:t>
      </w:r>
      <w:r w:rsidR="007B386A">
        <w:t>Waves</w:t>
      </w:r>
      <w:r>
        <w:t xml:space="preserve"> in April </w:t>
      </w:r>
      <w:r>
        <w:lastRenderedPageBreak/>
        <w:t>2014 and January 2015 (</w:t>
      </w:r>
      <w:r>
        <w:fldChar w:fldCharType="begin"/>
      </w:r>
      <w:r>
        <w:instrText xml:space="preserve"> REF _Ref446330860 \h </w:instrText>
      </w:r>
      <w:r>
        <w:fldChar w:fldCharType="separate"/>
      </w:r>
      <w:r w:rsidR="008232FA">
        <w:t xml:space="preserve">Figure </w:t>
      </w:r>
      <w:r w:rsidR="008232FA">
        <w:rPr>
          <w:noProof/>
        </w:rPr>
        <w:t>4</w:t>
      </w:r>
      <w:r>
        <w:fldChar w:fldCharType="end"/>
      </w:r>
      <w:r>
        <w:t xml:space="preserve">c). While the conceptual model of </w:t>
      </w:r>
      <w:r w:rsidR="007B386A">
        <w:t>Wave</w:t>
      </w:r>
      <w:r>
        <w:t>s was similar to observed, measured and modeled SSY did not follow the conceptual model. The highest SSY was observed during the July-September period for two reasons: 1) the largest single storm recorded in the past four years occurred</w:t>
      </w:r>
      <w:ins w:id="197" w:author="Trent Biggs" w:date="2016-03-28T15:51:00Z">
        <w:r w:rsidR="000F33C7">
          <w:t xml:space="preserve"> in </w:t>
        </w:r>
        <w:r w:rsidR="000F33C7" w:rsidRPr="000F33C7">
          <w:rPr>
            <w:highlight w:val="yellow"/>
            <w:rPrChange w:id="198" w:author="Trent Biggs" w:date="2016-03-28T15:51:00Z">
              <w:rPr/>
            </w:rPrChange>
          </w:rPr>
          <w:t>xxmonthxx</w:t>
        </w:r>
      </w:ins>
      <w:r>
        <w:t xml:space="preserve"> </w:t>
      </w:r>
      <w:r>
        <w:fldChar w:fldCharType="begin" w:fldLock="1"/>
      </w:r>
      <w: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fldChar w:fldCharType="separate"/>
      </w:r>
      <w:r w:rsidRPr="003543FB">
        <w:rPr>
          <w:noProof/>
        </w:rPr>
        <w:t>(Messina and Biggs</w:t>
      </w:r>
      <w:r>
        <w:rPr>
          <w:noProof/>
        </w:rPr>
        <w:t>, In Press</w:t>
      </w:r>
      <w:r w:rsidRPr="003543FB">
        <w:rPr>
          <w:noProof/>
        </w:rPr>
        <w:t>)</w:t>
      </w:r>
      <w:r>
        <w:fldChar w:fldCharType="end"/>
      </w:r>
      <w:r>
        <w:t xml:space="preserve">, </w:t>
      </w:r>
      <w:del w:id="199" w:author="Trent Biggs" w:date="2016-03-28T15:51:00Z">
        <w:r w:rsidDel="000F33C7">
          <w:delText xml:space="preserve">discharging a large amount of sediment </w:delText>
        </w:r>
      </w:del>
      <w:r>
        <w:t xml:space="preserve">and 2) sediment mitigation at the quarry in October significantly reduced total SSY from the watershed that would have occurred during the 2014-2015 wet season (October-April) </w:t>
      </w:r>
      <w:r>
        <w:fldChar w:fldCharType="begin" w:fldLock="1"/>
      </w:r>
      <w: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fldChar w:fldCharType="separate"/>
      </w:r>
      <w:r w:rsidRPr="003543FB">
        <w:rPr>
          <w:noProof/>
        </w:rPr>
        <w:t>(Holst-Rice et al. 2016)</w:t>
      </w:r>
      <w:r>
        <w:fldChar w:fldCharType="end"/>
      </w:r>
      <w:r>
        <w:t>.</w:t>
      </w:r>
      <w:commentRangeEnd w:id="196"/>
      <w:r w:rsidR="000F33C7">
        <w:rPr>
          <w:rStyle w:val="CommentReference"/>
          <w:rFonts w:asciiTheme="minorHAnsi" w:hAnsiTheme="minorHAnsi"/>
        </w:rPr>
        <w:commentReference w:id="196"/>
      </w:r>
    </w:p>
    <w:p w14:paraId="425A01D6" w14:textId="77777777" w:rsidR="00683625" w:rsidRDefault="00683625" w:rsidP="00683625"/>
    <w:p w14:paraId="12053BB2" w14:textId="77777777" w:rsidR="00194078" w:rsidRDefault="00194078" w:rsidP="00194078">
      <w:pPr>
        <w:keepNext/>
        <w:rPr>
          <w:rFonts w:asciiTheme="minorHAnsi" w:hAnsiTheme="minorHAnsi"/>
          <w:sz w:val="22"/>
        </w:rPr>
      </w:pPr>
      <w:r>
        <w:rPr>
          <w:noProof/>
        </w:rPr>
        <w:drawing>
          <wp:inline distT="0" distB="0" distL="0" distR="0" wp14:anchorId="5F7ADBB8" wp14:editId="074C0221">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6DCFE40B" w14:textId="77777777" w:rsidR="00194078" w:rsidRDefault="00194078" w:rsidP="00683625">
      <w:pPr>
        <w:pStyle w:val="Caption"/>
      </w:pPr>
      <w:bookmarkStart w:id="200" w:name="_Ref446330860"/>
      <w:r>
        <w:t xml:space="preserve">Figure </w:t>
      </w:r>
      <w:r w:rsidR="00F47A1C">
        <w:fldChar w:fldCharType="begin"/>
      </w:r>
      <w:r w:rsidR="00F47A1C">
        <w:instrText xml:space="preserve"> SEQ Figure \* ARABIC </w:instrText>
      </w:r>
      <w:r w:rsidR="00F47A1C">
        <w:fldChar w:fldCharType="separate"/>
      </w:r>
      <w:r w:rsidR="008232FA">
        <w:rPr>
          <w:noProof/>
        </w:rPr>
        <w:t>4</w:t>
      </w:r>
      <w:r w:rsidR="00F47A1C">
        <w:rPr>
          <w:noProof/>
        </w:rPr>
        <w:fldChar w:fldCharType="end"/>
      </w:r>
      <w:bookmarkEnd w:id="200"/>
      <w:r>
        <w:t xml:space="preserve">. a) </w:t>
      </w:r>
      <w:commentRangeStart w:id="201"/>
      <w:r>
        <w:t>Conceptual model of net sediment accumulation driven by interacting sediment input and wave-forced sediment removal</w:t>
      </w:r>
      <w:commentRangeEnd w:id="201"/>
      <w:r w:rsidR="000F33C7">
        <w:rPr>
          <w:rStyle w:val="CommentReference"/>
          <w:rFonts w:asciiTheme="minorHAnsi" w:hAnsiTheme="minorHAnsi"/>
          <w:i w:val="0"/>
          <w:iCs w:val="0"/>
          <w:color w:val="auto"/>
        </w:rPr>
        <w:commentReference w:id="201"/>
      </w:r>
      <w:r>
        <w:t xml:space="preserve">, b) Mean daily significant </w:t>
      </w:r>
      <w:r w:rsidR="00010E42">
        <w:t>wave height (m) exceeding 1.5 m</w:t>
      </w:r>
      <w:r>
        <w:t xml:space="preserve"> from the NOAA WaveWatch III Samoa Regional Model and Total daily Suspended Sediment Yield (SSY) (tons), and c) Mean Wave Height (m) and Total Suspended Sediment Yield during deployment periods (dashed lines ind</w:t>
      </w:r>
      <w:r w:rsidR="00683625">
        <w:t>icate sample collection dates).</w:t>
      </w:r>
    </w:p>
    <w:p w14:paraId="5B6C65AB" w14:textId="77777777" w:rsidR="009A4D6F" w:rsidRDefault="009A4D6F" w:rsidP="00194078"/>
    <w:p w14:paraId="68852BB5" w14:textId="77777777" w:rsidR="001D06FC" w:rsidRDefault="00683625" w:rsidP="00237164">
      <w:pPr>
        <w:pStyle w:val="Heading20"/>
      </w:pPr>
      <w:r>
        <w:t xml:space="preserve">2.4 </w:t>
      </w:r>
      <w:del w:id="202" w:author="Trent Biggs" w:date="2016-03-28T15:45:00Z">
        <w:r w:rsidR="00384906" w:rsidDel="008F0178">
          <w:delText>Analytical Methods</w:delText>
        </w:r>
      </w:del>
      <w:ins w:id="203" w:author="Trent Biggs" w:date="2016-03-28T15:45:00Z">
        <w:r w:rsidR="008F0178">
          <w:t>Statistical Analysis</w:t>
        </w:r>
      </w:ins>
    </w:p>
    <w:p w14:paraId="57EAAFBF" w14:textId="77777777" w:rsidR="001D06FC" w:rsidRDefault="00C13905" w:rsidP="00507312">
      <w:pPr>
        <w:ind w:firstLine="720"/>
      </w:pPr>
      <w:r>
        <w:t xml:space="preserve">For </w:t>
      </w:r>
      <w:r w:rsidR="00507312">
        <w:t>each of the nine sediment trap locations</w:t>
      </w:r>
      <w:r>
        <w:t>, u</w:t>
      </w:r>
      <w:r w:rsidR="009A4D6F">
        <w:t>nivariate and multi-variate</w:t>
      </w:r>
      <w:r w:rsidR="001D06FC">
        <w:t xml:space="preserve"> linear regression models </w:t>
      </w:r>
      <w:r w:rsidR="009A4D6F">
        <w:t>were</w:t>
      </w:r>
      <w:r w:rsidR="001D06FC">
        <w:t xml:space="preserve"> used to </w:t>
      </w:r>
      <w:r w:rsidR="00384906">
        <w:t>determine how</w:t>
      </w:r>
      <w:r w:rsidR="009A4D6F">
        <w:t xml:space="preserve"> </w:t>
      </w:r>
      <w:r w:rsidR="00011A86">
        <w:t>SSY (</w:t>
      </w:r>
      <w:r w:rsidR="009A4D6F">
        <w:t>tons) and</w:t>
      </w:r>
      <w:r w:rsidR="00011A86">
        <w:t xml:space="preserve"> </w:t>
      </w:r>
      <w:r w:rsidR="0069498E">
        <w:t>Waves</w:t>
      </w:r>
      <w:r w:rsidR="00011A86">
        <w:t xml:space="preserve"> (</w:t>
      </w:r>
      <w:r w:rsidR="009A4D6F">
        <w:t>m)</w:t>
      </w:r>
      <w:r w:rsidR="00384906">
        <w:t xml:space="preserve"> control the temporal variation in</w:t>
      </w:r>
      <w:r w:rsidR="0069498E">
        <w:t xml:space="preserve"> sediment</w:t>
      </w:r>
      <w:r w:rsidR="001D06FC">
        <w:t>ation rates</w:t>
      </w:r>
      <w:r>
        <w:t xml:space="preserve"> in Tubes and SedPods.</w:t>
      </w:r>
      <w:r w:rsidR="00E26E2F">
        <w:t xml:space="preserve"> The </w:t>
      </w:r>
      <w:commentRangeStart w:id="204"/>
      <w:r w:rsidR="00E26E2F">
        <w:t xml:space="preserve">significance of the </w:t>
      </w:r>
      <w:ins w:id="205" w:author="Trent Biggs" w:date="2016-03-28T15:56:00Z">
        <w:r w:rsidR="00D63954">
          <w:t xml:space="preserve">correlation between sedimentation and individual driving variables (SSY or Waves) </w:t>
        </w:r>
      </w:ins>
      <w:del w:id="206" w:author="Trent Biggs" w:date="2016-03-28T15:56:00Z">
        <w:r w:rsidR="00E26E2F" w:rsidDel="00D63954">
          <w:delText>univariate regression models</w:delText>
        </w:r>
        <w:commentRangeEnd w:id="204"/>
        <w:r w:rsidR="00D63954" w:rsidDel="00D63954">
          <w:rPr>
            <w:rStyle w:val="CommentReference"/>
            <w:rFonts w:asciiTheme="minorHAnsi" w:hAnsiTheme="minorHAnsi"/>
          </w:rPr>
          <w:commentReference w:id="204"/>
        </w:r>
        <w:r w:rsidR="00E26E2F" w:rsidDel="00D63954">
          <w:delText xml:space="preserve"> </w:delText>
        </w:r>
      </w:del>
      <w:r w:rsidR="00E26E2F">
        <w:t>were tested with the Spearman correlation coefficient.</w:t>
      </w:r>
      <w:r w:rsidR="00507312">
        <w:t xml:space="preserve"> </w:t>
      </w:r>
      <w:ins w:id="207" w:author="Trent Biggs" w:date="2016-03-28T15:56:00Z">
        <w:r w:rsidR="00EA47F4">
          <w:t xml:space="preserve">A </w:t>
        </w:r>
      </w:ins>
      <w:del w:id="208" w:author="Trent Biggs" w:date="2016-03-28T15:56:00Z">
        <w:r w:rsidR="00E26E2F" w:rsidDel="00EA47F4">
          <w:delText xml:space="preserve">For multiple regression, it is </w:delText>
        </w:r>
        <w:r w:rsidR="00E26E2F" w:rsidDel="00EA47F4">
          <w:lastRenderedPageBreak/>
          <w:delText xml:space="preserve">assumed that SSY and Waves are uncorrelated, and a </w:delText>
        </w:r>
      </w:del>
      <w:r w:rsidR="00E26E2F">
        <w:t xml:space="preserve">linear regression </w:t>
      </w:r>
      <w:ins w:id="209" w:author="Trent Biggs" w:date="2016-03-28T15:56:00Z">
        <w:r w:rsidR="00EA47F4">
          <w:t xml:space="preserve">between SSY and Waves </w:t>
        </w:r>
      </w:ins>
      <w:r w:rsidR="00E26E2F">
        <w:t>confirmed they were not significantly related</w:t>
      </w:r>
      <w:ins w:id="210" w:author="Trent Biggs" w:date="2016-03-28T15:56:00Z">
        <w:r w:rsidR="00EA47F4">
          <w:t xml:space="preserve"> and could be treated as independent variables in the multiple regression</w:t>
        </w:r>
      </w:ins>
      <w:r w:rsidR="00E26E2F">
        <w:t xml:space="preserve">. </w:t>
      </w:r>
      <w:ins w:id="211" w:author="Trent Biggs" w:date="2016-03-28T15:58:00Z">
        <w:r w:rsidR="00EA47F4">
          <w:t>A</w:t>
        </w:r>
      </w:ins>
      <w:del w:id="212" w:author="Trent Biggs" w:date="2016-03-28T15:58:00Z">
        <w:r w:rsidR="00507312" w:rsidDel="00EA47F4">
          <w:delText>In a</w:delText>
        </w:r>
      </w:del>
      <w:r w:rsidR="00507312">
        <w:t xml:space="preserve"> multiple linear regression between</w:t>
      </w:r>
      <w:r w:rsidR="0069498E">
        <w:t xml:space="preserve"> sedimentation vs. SSY and Waves</w:t>
      </w:r>
      <w:del w:id="213" w:author="Trent Biggs" w:date="2016-03-28T15:58:00Z">
        <w:r w:rsidR="00507312" w:rsidDel="00EA47F4">
          <w:delText>,</w:delText>
        </w:r>
      </w:del>
      <w:r w:rsidR="00507312">
        <w:t xml:space="preserve"> </w:t>
      </w:r>
      <w:ins w:id="214" w:author="Trent Biggs" w:date="2016-03-28T15:58:00Z">
        <w:r w:rsidR="00EA47F4">
          <w:t xml:space="preserve">quantifies how </w:t>
        </w:r>
      </w:ins>
      <w:del w:id="215" w:author="Trent Biggs" w:date="2016-03-28T15:58:00Z">
        <w:r w:rsidR="00507312" w:rsidDel="00EA47F4">
          <w:delText xml:space="preserve">lower p-values indicate how </w:delText>
        </w:r>
      </w:del>
      <w:r w:rsidR="00507312">
        <w:t xml:space="preserve">well </w:t>
      </w:r>
      <w:ins w:id="216" w:author="Trent Biggs" w:date="2016-03-28T15:58:00Z">
        <w:r w:rsidR="00EA47F4">
          <w:t>each</w:t>
        </w:r>
      </w:ins>
      <w:del w:id="217" w:author="Trent Biggs" w:date="2016-03-28T15:58:00Z">
        <w:r w:rsidR="00507312" w:rsidDel="00EA47F4">
          <w:delText>that</w:delText>
        </w:r>
      </w:del>
      <w:r w:rsidR="00507312">
        <w:t xml:space="preserve"> predictor is correlated with sedimentation, while controlling for the influence of the secondary predictor. </w:t>
      </w:r>
      <w:del w:id="218" w:author="Trent Biggs" w:date="2016-03-28T15:58:00Z">
        <w:r w:rsidR="00507312" w:rsidDel="00EA47F4">
          <w:delText xml:space="preserve">Therefore at locations with a significant p-value (&lt;0.05) for SSY we can determine that total SSY from the watershed during that sediment trap deployment was a significant control. </w:delText>
        </w:r>
      </w:del>
      <w:r w:rsidR="00507312">
        <w:t xml:space="preserve">This approach does not account for the </w:t>
      </w:r>
      <w:r w:rsidR="00011A86">
        <w:t>phasing</w:t>
      </w:r>
      <w:ins w:id="219" w:author="Trent Biggs" w:date="2016-03-28T15:58:00Z">
        <w:r w:rsidR="00EA47F4">
          <w:t xml:space="preserve"> or sequencing</w:t>
        </w:r>
      </w:ins>
      <w:r w:rsidR="00011A86">
        <w:t xml:space="preserve"> of Waves and SSY within deployment periods</w:t>
      </w:r>
      <w:r w:rsidR="00507312">
        <w:t xml:space="preserve">. For instance if a large wave event occurred prior to a large SSY event, we would not expect the wave event to affect sedimentation </w:t>
      </w:r>
      <w:r w:rsidR="00011A86">
        <w:t xml:space="preserve">from that SSY, </w:t>
      </w:r>
      <w:r w:rsidR="00507312">
        <w:t>but our measurement interval cannot resolve the difference in phasing</w:t>
      </w:r>
      <w:ins w:id="220" w:author="Trent Biggs" w:date="2016-03-28T15:58:00Z">
        <w:r w:rsidR="00EA47F4">
          <w:t xml:space="preserve"> or sequence</w:t>
        </w:r>
      </w:ins>
      <w:r w:rsidR="00507312">
        <w:t xml:space="preserve">. </w:t>
      </w:r>
    </w:p>
    <w:p w14:paraId="616508ED" w14:textId="77777777" w:rsidR="001D06FC" w:rsidRDefault="006F6FC5" w:rsidP="00683625">
      <w:pPr>
        <w:rPr>
          <w:rFonts w:asciiTheme="minorHAnsi" w:hAnsiTheme="minorHAnsi"/>
        </w:rPr>
      </w:pPr>
      <w:r>
        <w:tab/>
      </w:r>
      <w:r w:rsidR="00E26E2F">
        <w:t xml:space="preserve"> </w:t>
      </w:r>
    </w:p>
    <w:p w14:paraId="7C14646E" w14:textId="77777777" w:rsidR="001D06FC" w:rsidRDefault="00683625" w:rsidP="00237164">
      <w:pPr>
        <w:pStyle w:val="Heading10"/>
      </w:pPr>
      <w:r>
        <w:t xml:space="preserve">3. </w:t>
      </w:r>
      <w:r w:rsidR="001D06FC">
        <w:t>Results</w:t>
      </w:r>
    </w:p>
    <w:p w14:paraId="355DC53A" w14:textId="77777777" w:rsidR="0071212F" w:rsidRDefault="0071212F" w:rsidP="00237164">
      <w:pPr>
        <w:pStyle w:val="Heading20"/>
        <w:rPr>
          <w:ins w:id="221" w:author="Trent Biggs" w:date="2016-03-28T15:59:00Z"/>
        </w:rPr>
      </w:pPr>
    </w:p>
    <w:p w14:paraId="6963FFE2" w14:textId="77777777" w:rsidR="0071212F" w:rsidRDefault="0071212F" w:rsidP="00237164">
      <w:pPr>
        <w:pStyle w:val="Heading20"/>
        <w:rPr>
          <w:ins w:id="222" w:author="Trent Biggs" w:date="2016-03-28T15:59:00Z"/>
        </w:rPr>
      </w:pPr>
      <w:ins w:id="223" w:author="Trent Biggs" w:date="2016-03-28T15:59:00Z">
        <w:r>
          <w:t>3.1  Spatial patterns in benthic sediment composition</w:t>
        </w:r>
      </w:ins>
      <w:ins w:id="224" w:author="Geography" w:date="2016-03-29T09:46:00Z">
        <w:r w:rsidR="00DF218E">
          <w:t xml:space="preserve"> and texture</w:t>
        </w:r>
      </w:ins>
    </w:p>
    <w:p w14:paraId="3C5C7BAF" w14:textId="77777777" w:rsidR="0071212F" w:rsidRDefault="0071212F" w:rsidP="00237164">
      <w:pPr>
        <w:pStyle w:val="Heading20"/>
        <w:rPr>
          <w:ins w:id="225" w:author="Trent Biggs" w:date="2016-03-28T15:59:00Z"/>
        </w:rPr>
      </w:pPr>
    </w:p>
    <w:p w14:paraId="4301C8B5" w14:textId="77777777" w:rsidR="00D3227C" w:rsidRDefault="00683625" w:rsidP="00237164">
      <w:pPr>
        <w:pStyle w:val="Heading20"/>
      </w:pPr>
      <w:r>
        <w:t>3.</w:t>
      </w:r>
      <w:ins w:id="226" w:author="Geography" w:date="2016-03-29T09:46:00Z">
        <w:r w:rsidR="00DF218E">
          <w:t>2</w:t>
        </w:r>
      </w:ins>
      <w:del w:id="227" w:author="Geography" w:date="2016-03-29T09:46:00Z">
        <w:r w:rsidDel="00DF218E">
          <w:delText>1</w:delText>
        </w:r>
      </w:del>
      <w:r>
        <w:t xml:space="preserve"> </w:t>
      </w:r>
      <w:r w:rsidR="00D3227C">
        <w:t>Spatial Patterns of sedimentation</w:t>
      </w:r>
      <w:ins w:id="228" w:author="Trent Biggs" w:date="2016-03-28T15:59:00Z">
        <w:r w:rsidR="0038280E">
          <w:t xml:space="preserve"> and sediment composition</w:t>
        </w:r>
      </w:ins>
    </w:p>
    <w:p w14:paraId="367DA351" w14:textId="77777777" w:rsidR="005B251B" w:rsidRDefault="005B251B" w:rsidP="005B251B">
      <w:pPr>
        <w:keepNext/>
      </w:pPr>
      <w:r>
        <w:rPr>
          <w:noProof/>
        </w:rPr>
        <w:drawing>
          <wp:inline distT="0" distB="0" distL="0" distR="0" wp14:anchorId="09FA6F21" wp14:editId="6785EEDF">
            <wp:extent cx="5943597" cy="24764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4">
                      <a:extLst>
                        <a:ext uri="{28A0092B-C50C-407E-A947-70E740481C1C}">
                          <a14:useLocalDpi xmlns:a14="http://schemas.microsoft.com/office/drawing/2010/main" val="0"/>
                        </a:ext>
                      </a:extLst>
                    </a:blip>
                    <a:stretch>
                      <a:fillRect/>
                    </a:stretch>
                  </pic:blipFill>
                  <pic:spPr>
                    <a:xfrm>
                      <a:off x="0" y="0"/>
                      <a:ext cx="5943597" cy="2476499"/>
                    </a:xfrm>
                    <a:prstGeom prst="rect">
                      <a:avLst/>
                    </a:prstGeom>
                  </pic:spPr>
                </pic:pic>
              </a:graphicData>
            </a:graphic>
          </wp:inline>
        </w:drawing>
      </w:r>
    </w:p>
    <w:p w14:paraId="0CEF32EB" w14:textId="77777777" w:rsidR="005B251B" w:rsidRDefault="005B251B" w:rsidP="005B251B">
      <w:pPr>
        <w:pStyle w:val="Caption"/>
      </w:pPr>
      <w:bookmarkStart w:id="229" w:name="_Ref446325490"/>
      <w:r>
        <w:t xml:space="preserve">Figure </w:t>
      </w:r>
      <w:r w:rsidR="00F47A1C">
        <w:fldChar w:fldCharType="begin"/>
      </w:r>
      <w:r w:rsidR="00F47A1C">
        <w:instrText xml:space="preserve"> SEQ Figure \* ARABIC </w:instrText>
      </w:r>
      <w:r w:rsidR="00F47A1C">
        <w:fldChar w:fldCharType="separate"/>
      </w:r>
      <w:r w:rsidR="008232FA">
        <w:rPr>
          <w:noProof/>
        </w:rPr>
        <w:t>5</w:t>
      </w:r>
      <w:r w:rsidR="00F47A1C">
        <w:rPr>
          <w:noProof/>
        </w:rPr>
        <w:fldChar w:fldCharType="end"/>
      </w:r>
      <w:bookmarkEnd w:id="229"/>
      <w:r>
        <w:t>. Mean accumulation rate (g</w:t>
      </w:r>
      <w:ins w:id="230" w:author="Trent Biggs" w:date="2016-03-28T15:59:00Z">
        <w:r w:rsidR="0003248C">
          <w:t xml:space="preserve"> </w:t>
        </w:r>
      </w:ins>
      <w:r>
        <w:t>m</w:t>
      </w:r>
      <w:ins w:id="231" w:author="Trent Biggs" w:date="2016-03-28T16:00:00Z">
        <w:r w:rsidR="0003248C" w:rsidRPr="0003248C">
          <w:rPr>
            <w:vertAlign w:val="superscript"/>
            <w:rPrChange w:id="232" w:author="Trent Biggs" w:date="2016-03-28T16:00:00Z">
              <w:rPr/>
            </w:rPrChange>
          </w:rPr>
          <w:t>-</w:t>
        </w:r>
      </w:ins>
      <w:r w:rsidRPr="0003248C">
        <w:rPr>
          <w:vertAlign w:val="superscript"/>
          <w:rPrChange w:id="233" w:author="Trent Biggs" w:date="2016-03-28T16:00:00Z">
            <w:rPr/>
          </w:rPrChange>
        </w:rPr>
        <w:t>2</w:t>
      </w:r>
      <w:ins w:id="234" w:author="Trent Biggs" w:date="2016-03-28T16:00:00Z">
        <w:r w:rsidR="0003248C">
          <w:t xml:space="preserve"> </w:t>
        </w:r>
      </w:ins>
      <w:r>
        <w:t>d</w:t>
      </w:r>
      <w:ins w:id="235" w:author="Trent Biggs" w:date="2016-03-28T15:59:00Z">
        <w:r w:rsidR="0003248C" w:rsidRPr="0003248C">
          <w:rPr>
            <w:vertAlign w:val="superscript"/>
            <w:rPrChange w:id="236" w:author="Trent Biggs" w:date="2016-03-28T16:00:00Z">
              <w:rPr/>
            </w:rPrChange>
          </w:rPr>
          <w:t>-1</w:t>
        </w:r>
      </w:ins>
      <w:r>
        <w:t>) and composition in a) Tubes and b) SedPods. Note: Subplot scales are different for visualization purposes, can’t compare sizes of charts, hence numbers included.</w:t>
      </w:r>
    </w:p>
    <w:p w14:paraId="4F8128B4" w14:textId="77777777" w:rsidR="007E4597" w:rsidRDefault="00483D4A" w:rsidP="000D081E">
      <w:pPr>
        <w:ind w:firstLine="720"/>
      </w:pPr>
      <w:r>
        <w:t>Total s</w:t>
      </w:r>
      <w:r w:rsidR="00D3227C">
        <w:t>ediment</w:t>
      </w:r>
      <w:r>
        <w:t>ation</w:t>
      </w:r>
      <w:r w:rsidR="005B251B">
        <w:t xml:space="preserve"> (g</w:t>
      </w:r>
      <w:r w:rsidR="005B251B">
        <w:rPr>
          <w:vertAlign w:val="superscript"/>
        </w:rPr>
        <w:t xml:space="preserve"> </w:t>
      </w:r>
      <w:r w:rsidR="005B251B">
        <w:t>m</w:t>
      </w:r>
      <w:r w:rsidR="005B251B" w:rsidRPr="005B251B">
        <w:rPr>
          <w:vertAlign w:val="superscript"/>
        </w:rPr>
        <w:t>-2</w:t>
      </w:r>
      <w:r w:rsidR="005B251B">
        <w:t>d</w:t>
      </w:r>
      <w:r w:rsidR="005B251B" w:rsidRPr="005B251B">
        <w:rPr>
          <w:vertAlign w:val="superscript"/>
        </w:rPr>
        <w:t>-1</w:t>
      </w:r>
      <w:r w:rsidR="005B251B">
        <w:t>)</w:t>
      </w:r>
      <w:r>
        <w:t xml:space="preserve"> </w:t>
      </w:r>
      <w:r w:rsidR="00836058">
        <w:t xml:space="preserve">averaged over the study period </w:t>
      </w:r>
      <w:r>
        <w:t xml:space="preserve">was </w:t>
      </w:r>
      <w:r w:rsidR="00BB7C4C">
        <w:t>an order of magnitude</w:t>
      </w:r>
      <w:r>
        <w:t xml:space="preserve"> higher in Tubes than on SedPods at all locations</w:t>
      </w:r>
      <w:r w:rsidR="005B251B">
        <w:t xml:space="preserve"> (</w:t>
      </w:r>
      <w:r w:rsidR="005B251B">
        <w:fldChar w:fldCharType="begin"/>
      </w:r>
      <w:r w:rsidR="005B251B">
        <w:instrText xml:space="preserve"> REF _Ref446325490 \h </w:instrText>
      </w:r>
      <w:r w:rsidR="005B251B">
        <w:fldChar w:fldCharType="separate"/>
      </w:r>
      <w:r w:rsidR="008232FA">
        <w:t xml:space="preserve">Figure </w:t>
      </w:r>
      <w:r w:rsidR="008232FA">
        <w:rPr>
          <w:noProof/>
        </w:rPr>
        <w:t>5</w:t>
      </w:r>
      <w:r w:rsidR="005B251B">
        <w:fldChar w:fldCharType="end"/>
      </w:r>
      <w:r w:rsidR="005B251B">
        <w:t>)</w:t>
      </w:r>
      <w:r>
        <w:t xml:space="preserve">, indicating </w:t>
      </w:r>
      <w:r w:rsidR="00BE3D9E">
        <w:t>the enhanced trapping efficiency</w:t>
      </w:r>
      <w:r>
        <w:t xml:space="preserve"> of Tubes</w:t>
      </w:r>
      <w:r w:rsidR="00605D7D">
        <w:t xml:space="preserve"> and reduced resuspension compared to SedPods</w:t>
      </w:r>
      <w:r>
        <w:t xml:space="preserve">. </w:t>
      </w:r>
      <w:r w:rsidR="00836058">
        <w:t xml:space="preserve">Sedimentation on SedPods was much higher in the </w:t>
      </w:r>
      <w:r w:rsidR="00BE3D9E">
        <w:t>more quiescent parts of the Bay</w:t>
      </w:r>
      <w:r w:rsidR="00836058">
        <w:t xml:space="preserve"> near the stream outlet</w:t>
      </w:r>
      <w:r w:rsidR="005B251B">
        <w:t xml:space="preserve"> </w:t>
      </w:r>
      <w:r w:rsidR="00BE3D9E">
        <w:t xml:space="preserve">(2A) </w:t>
      </w:r>
      <w:r w:rsidR="00836058">
        <w:t>and on the northern reef</w:t>
      </w:r>
      <w:r w:rsidR="00BE3D9E">
        <w:t xml:space="preserve"> (1A-C), while almost no sedimentation was observed </w:t>
      </w:r>
      <w:r w:rsidR="00605D7D">
        <w:t xml:space="preserve">on SedPods </w:t>
      </w:r>
      <w:r w:rsidR="00BE3D9E">
        <w:t>over the southern reef (</w:t>
      </w:r>
      <w:r w:rsidR="00605D7D">
        <w:fldChar w:fldCharType="begin"/>
      </w:r>
      <w:r w:rsidR="00605D7D">
        <w:instrText xml:space="preserve"> REF _Ref446325490 \h </w:instrText>
      </w:r>
      <w:r w:rsidR="00605D7D">
        <w:fldChar w:fldCharType="separate"/>
      </w:r>
      <w:r w:rsidR="008232FA">
        <w:t xml:space="preserve">Figure </w:t>
      </w:r>
      <w:r w:rsidR="008232FA">
        <w:rPr>
          <w:noProof/>
        </w:rPr>
        <w:t>5</w:t>
      </w:r>
      <w:r w:rsidR="00605D7D">
        <w:fldChar w:fldCharType="end"/>
      </w:r>
      <w:r w:rsidR="00605D7D">
        <w:t>b</w:t>
      </w:r>
      <w:r w:rsidR="00BE3D9E">
        <w:t>)</w:t>
      </w:r>
      <w:r w:rsidR="00836058">
        <w:t xml:space="preserve">. </w:t>
      </w:r>
      <w:r w:rsidR="00605D7D">
        <w:t xml:space="preserve">Nearly the same spatial pattern and relative </w:t>
      </w:r>
      <w:r w:rsidR="00194078">
        <w:t>magnitude</w:t>
      </w:r>
      <w:r w:rsidR="00605D7D">
        <w:t xml:space="preserve"> of sedimentation rates </w:t>
      </w:r>
      <w:r w:rsidR="00CA30A5">
        <w:t>was observed in Tubes</w:t>
      </w:r>
      <w:r w:rsidR="00605D7D">
        <w:t xml:space="preserve"> (</w:t>
      </w:r>
      <w:r w:rsidR="00605D7D">
        <w:fldChar w:fldCharType="begin"/>
      </w:r>
      <w:r w:rsidR="00605D7D">
        <w:instrText xml:space="preserve"> REF _Ref446325490 \h </w:instrText>
      </w:r>
      <w:r w:rsidR="00605D7D">
        <w:fldChar w:fldCharType="separate"/>
      </w:r>
      <w:r w:rsidR="008232FA">
        <w:t xml:space="preserve">Figure </w:t>
      </w:r>
      <w:r w:rsidR="008232FA">
        <w:rPr>
          <w:noProof/>
        </w:rPr>
        <w:t>5</w:t>
      </w:r>
      <w:r w:rsidR="00605D7D">
        <w:fldChar w:fldCharType="end"/>
      </w:r>
      <w:r w:rsidR="00605D7D">
        <w:t>a)</w:t>
      </w:r>
      <w:r w:rsidR="00CA30A5">
        <w:t xml:space="preserve"> with the exception of 3A and 3B on the south reef</w:t>
      </w:r>
      <w:r w:rsidR="00605D7D">
        <w:t xml:space="preserve">. At these locations, frequent wave-forced flow appears to drive carbonate sediment over the reef flat, </w:t>
      </w:r>
      <w:r w:rsidR="00CA30A5">
        <w:t xml:space="preserve">where </w:t>
      </w:r>
      <w:r w:rsidR="00605D7D">
        <w:t>it was trapped in Tubes</w:t>
      </w:r>
      <w:r w:rsidR="00CA30A5">
        <w:t xml:space="preserve"> but not on SedPods. </w:t>
      </w:r>
      <w:r w:rsidR="00BB7C4C">
        <w:t xml:space="preserve">Mean </w:t>
      </w:r>
      <w:r w:rsidR="00194078">
        <w:t xml:space="preserve">carbonate sedimentation </w:t>
      </w:r>
      <w:r w:rsidR="00BB7C4C">
        <w:t xml:space="preserve">rates at 3A and 3B were </w:t>
      </w:r>
      <w:r w:rsidR="00194078">
        <w:t xml:space="preserve">also strongly influenced by one period of high sedimentation related to a high wave </w:t>
      </w:r>
      <w:r w:rsidR="00194078">
        <w:lastRenderedPageBreak/>
        <w:t>event that occurred just before the collection date</w:t>
      </w:r>
      <w:r w:rsidR="00BB7C4C">
        <w:t xml:space="preserve"> for the period of March 2014</w:t>
      </w:r>
      <w:r w:rsidR="00194078">
        <w:t xml:space="preserve"> (</w:t>
      </w:r>
      <w:r w:rsidR="00194078">
        <w:fldChar w:fldCharType="begin"/>
      </w:r>
      <w:r w:rsidR="00194078">
        <w:instrText xml:space="preserve"> REF _Ref446330860 \h </w:instrText>
      </w:r>
      <w:r w:rsidR="00194078">
        <w:fldChar w:fldCharType="separate"/>
      </w:r>
      <w:r w:rsidR="008232FA">
        <w:t xml:space="preserve">Figure </w:t>
      </w:r>
      <w:r w:rsidR="008232FA">
        <w:rPr>
          <w:noProof/>
        </w:rPr>
        <w:t>4</w:t>
      </w:r>
      <w:r w:rsidR="00194078">
        <w:fldChar w:fldCharType="end"/>
      </w:r>
      <w:r w:rsidR="00BB7C4C">
        <w:t>b).</w:t>
      </w:r>
      <w:r w:rsidR="000D081E">
        <w:t xml:space="preserve"> </w:t>
      </w:r>
      <w:r w:rsidR="00836058">
        <w:t>Sedimentation at 2B</w:t>
      </w:r>
      <w:r w:rsidR="000847DB">
        <w:t xml:space="preserve"> (Tube)</w:t>
      </w:r>
      <w:r w:rsidR="00836058">
        <w:t xml:space="preserve"> was lower than</w:t>
      </w:r>
      <w:r w:rsidR="00BB7C4C">
        <w:t xml:space="preserve"> other sites on the southern reef fl</w:t>
      </w:r>
      <w:r w:rsidR="00836058">
        <w:t xml:space="preserve">at (3A, 3B), likely due to low availability of </w:t>
      </w:r>
      <w:r w:rsidR="003331B8">
        <w:t xml:space="preserve">surrounding </w:t>
      </w:r>
      <w:r w:rsidR="00836058">
        <w:t>benthic sediment</w:t>
      </w:r>
      <w:r w:rsidR="000847DB">
        <w:t>, and a deeper deployment depth where resuspension is less frequent</w:t>
      </w:r>
      <w:r w:rsidR="00836058">
        <w:t xml:space="preserve">. </w:t>
      </w:r>
    </w:p>
    <w:p w14:paraId="2903583C" w14:textId="77777777" w:rsidR="000D081E" w:rsidRDefault="000D081E" w:rsidP="000D081E">
      <w:pPr>
        <w:ind w:firstLine="720"/>
      </w:pPr>
      <w:r>
        <w:t>Though total sedimentation was higher in Tubes, the average percent contribution of organic, terrigenous, and carbonate sediments were similar between Tubes and SedPods for each location. With the exception of 2A, sedimentation on both the north and south reefs was dominated by the carbonate fraction</w:t>
      </w:r>
      <w:r w:rsidR="00F76EB5">
        <w:t xml:space="preserve">, illustrating that </w:t>
      </w:r>
      <w:r w:rsidR="003331B8">
        <w:t xml:space="preserve">resuspension of </w:t>
      </w:r>
      <w:r w:rsidR="00F76EB5">
        <w:t xml:space="preserve">carbonate sediment dominates </w:t>
      </w:r>
      <w:del w:id="237" w:author="Trent Biggs" w:date="2016-03-28T16:06:00Z">
        <w:r w:rsidR="00F76EB5" w:rsidDel="004A7C2D">
          <w:delText xml:space="preserve">the </w:delText>
        </w:r>
      </w:del>
      <w:r w:rsidR="00F76EB5">
        <w:t>sediment transport</w:t>
      </w:r>
      <w:del w:id="238" w:author="Trent Biggs" w:date="2016-03-28T16:07:00Z">
        <w:r w:rsidR="00F76EB5" w:rsidDel="004A7C2D">
          <w:delText xml:space="preserve"> i</w:delText>
        </w:r>
      </w:del>
      <w:del w:id="239" w:author="Trent Biggs" w:date="2016-03-28T16:06:00Z">
        <w:r w:rsidR="00F76EB5" w:rsidDel="004A7C2D">
          <w:delText>n Faga’alu Bay</w:delText>
        </w:r>
      </w:del>
      <w:r>
        <w:t xml:space="preserve">. </w:t>
      </w:r>
    </w:p>
    <w:p w14:paraId="005CBD48" w14:textId="77777777" w:rsidR="00F76EB5" w:rsidRDefault="00BC46A8" w:rsidP="000D081E">
      <w:pPr>
        <w:ind w:firstLine="720"/>
      </w:pPr>
      <w:r>
        <w:t>On the southern reef</w:t>
      </w:r>
      <w:r w:rsidR="003331B8">
        <w:t>,</w:t>
      </w:r>
      <w:r>
        <w:t xml:space="preserve"> t</w:t>
      </w:r>
      <w:r w:rsidR="00BB7C4C">
        <w:t xml:space="preserve">he ratio of terrigenous and carbonate sedimentation </w:t>
      </w:r>
      <w:r>
        <w:t xml:space="preserve">observed in traps </w:t>
      </w:r>
      <w:r w:rsidR="000D081E">
        <w:t xml:space="preserve">mainly </w:t>
      </w:r>
      <w:r w:rsidR="00BB7C4C">
        <w:t xml:space="preserve">reflected the composition </w:t>
      </w:r>
      <w:r>
        <w:t>of surrounding benthic sediment, indicating the sediment source was resuspended</w:t>
      </w:r>
      <w:r w:rsidR="003331B8">
        <w:t>,</w:t>
      </w:r>
      <w:r>
        <w:t xml:space="preserve"> </w:t>
      </w:r>
      <w:r w:rsidR="003331B8">
        <w:t xml:space="preserve">locally available </w:t>
      </w:r>
      <w:r>
        <w:t xml:space="preserve">benthic sediment. </w:t>
      </w:r>
      <w:r w:rsidR="00F76EB5">
        <w:t>For the southern reef, 3A and 3B showed the largest relative increase in terrigenous fraction compared to surrounding benthic sediment</w:t>
      </w:r>
      <w:r w:rsidR="003331B8">
        <w:t>, likely due to s</w:t>
      </w:r>
      <w:r w:rsidR="00F76EB5">
        <w:t xml:space="preserve">ome small storm drains emptying into the Bay near those </w:t>
      </w:r>
      <w:commentRangeStart w:id="240"/>
      <w:commentRangeStart w:id="241"/>
      <w:r w:rsidR="00F76EB5">
        <w:t>sites</w:t>
      </w:r>
      <w:commentRangeEnd w:id="240"/>
      <w:r w:rsidR="00F76EB5">
        <w:rPr>
          <w:rStyle w:val="CommentReference"/>
          <w:rFonts w:asciiTheme="minorHAnsi" w:hAnsiTheme="minorHAnsi"/>
        </w:rPr>
        <w:commentReference w:id="240"/>
      </w:r>
      <w:commentRangeEnd w:id="241"/>
      <w:r w:rsidR="00435FD5">
        <w:rPr>
          <w:rStyle w:val="CommentReference"/>
          <w:rFonts w:asciiTheme="minorHAnsi" w:hAnsiTheme="minorHAnsi"/>
        </w:rPr>
        <w:commentReference w:id="241"/>
      </w:r>
      <w:r w:rsidR="00F76EB5">
        <w:t>.</w:t>
      </w:r>
    </w:p>
    <w:p w14:paraId="00D63193" w14:textId="77777777" w:rsidR="00BC46A8" w:rsidRDefault="00BC46A8" w:rsidP="000D081E">
      <w:pPr>
        <w:ind w:firstLine="720"/>
      </w:pPr>
      <w:commentRangeStart w:id="242"/>
      <w:r>
        <w:t>Conversely,</w:t>
      </w:r>
      <w:r w:rsidR="00BB7C4C">
        <w:t xml:space="preserve"> </w:t>
      </w:r>
      <w:commentRangeEnd w:id="242"/>
      <w:r w:rsidR="004A7C2D">
        <w:rPr>
          <w:rStyle w:val="CommentReference"/>
          <w:rFonts w:asciiTheme="minorHAnsi" w:hAnsiTheme="minorHAnsi"/>
        </w:rPr>
        <w:commentReference w:id="242"/>
      </w:r>
      <w:r w:rsidR="00BB7C4C">
        <w:t xml:space="preserve">on the northern reef the terrigenous fraction </w:t>
      </w:r>
      <w:r w:rsidR="003331B8">
        <w:t xml:space="preserve">in Tubes and SedPods </w:t>
      </w:r>
      <w:r w:rsidR="00BB7C4C">
        <w:t>was enriched compared to benthic sediment</w:t>
      </w:r>
      <w:r>
        <w:t xml:space="preserve">, indicating the influence of either stream-supplied sediment or resuspension and advection of benthic sediment </w:t>
      </w:r>
      <w:ins w:id="243" w:author="Trent Biggs" w:date="2016-03-28T16:09:00Z">
        <w:r w:rsidR="004A7C2D">
          <w:t xml:space="preserve">with a </w:t>
        </w:r>
      </w:ins>
      <w:r>
        <w:t xml:space="preserve">high </w:t>
      </w:r>
      <w:del w:id="244" w:author="Trent Biggs" w:date="2016-03-28T16:09:00Z">
        <w:r w:rsidDel="004A7C2D">
          <w:delText xml:space="preserve">in </w:delText>
        </w:r>
      </w:del>
      <w:r>
        <w:t xml:space="preserve">terrigenous </w:t>
      </w:r>
      <w:ins w:id="245" w:author="Trent Biggs" w:date="2016-03-28T16:09:00Z">
        <w:r w:rsidR="004A7C2D">
          <w:t xml:space="preserve">percent </w:t>
        </w:r>
      </w:ins>
      <w:r>
        <w:t>near</w:t>
      </w:r>
      <w:ins w:id="246" w:author="Trent Biggs" w:date="2016-03-28T16:09:00Z">
        <w:r w:rsidR="004A7C2D">
          <w:t xml:space="preserve"> the stream mouth (e.g.</w:t>
        </w:r>
      </w:ins>
      <w:r>
        <w:t xml:space="preserve"> 2A</w:t>
      </w:r>
      <w:ins w:id="247" w:author="Trent Biggs" w:date="2016-03-28T16:09:00Z">
        <w:r w:rsidR="004A7C2D">
          <w:t>)</w:t>
        </w:r>
      </w:ins>
      <w:r w:rsidR="00BB7C4C">
        <w:t>.</w:t>
      </w:r>
      <w:r>
        <w:t xml:space="preserve"> Given the spatial configuration of the reef and the observed current patterns in </w:t>
      </w:r>
      <w:r>
        <w:fldChar w:fldCharType="begin" w:fldLock="1"/>
      </w:r>
      <w:r w:rsidR="003331B8">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BC46A8">
        <w:rPr>
          <w:noProof/>
        </w:rPr>
        <w:t>Messina et al.</w:t>
      </w:r>
      <w:r>
        <w:rPr>
          <w:noProof/>
        </w:rPr>
        <w:t xml:space="preserve">, </w:t>
      </w:r>
      <w:r w:rsidR="003331B8" w:rsidRPr="00BC46A8">
        <w:rPr>
          <w:noProof/>
        </w:rPr>
        <w:t>(</w:t>
      </w:r>
      <w:r>
        <w:rPr>
          <w:noProof/>
        </w:rPr>
        <w:t>In Press</w:t>
      </w:r>
      <w:r w:rsidRPr="00BC46A8">
        <w:rPr>
          <w:noProof/>
        </w:rPr>
        <w:t>)</w:t>
      </w:r>
      <w:r>
        <w:fldChar w:fldCharType="end"/>
      </w:r>
      <w:r>
        <w:t>, resu</w:t>
      </w:r>
      <w:r w:rsidR="003331B8">
        <w:t>spension is a possible source. H</w:t>
      </w:r>
      <w:r>
        <w:t xml:space="preserve">owever, the area near the stream outlet is relatively calm </w:t>
      </w:r>
      <w:r w:rsidR="003331B8">
        <w:t>and water residence times are high, so</w:t>
      </w:r>
      <w:r>
        <w:t xml:space="preserve"> resuspension </w:t>
      </w:r>
      <w:r w:rsidR="003331B8">
        <w:t>and advection are assumed to be relatively</w:t>
      </w:r>
      <w:r>
        <w:t xml:space="preserve"> low. </w:t>
      </w:r>
    </w:p>
    <w:p w14:paraId="343893A5" w14:textId="77777777" w:rsidR="005B251B" w:rsidRDefault="005B251B" w:rsidP="00C803BD"/>
    <w:p w14:paraId="7984EE7A" w14:textId="77777777" w:rsidR="003E51FA" w:rsidRDefault="00683625" w:rsidP="00194078">
      <w:pPr>
        <w:pStyle w:val="Heading20"/>
      </w:pPr>
      <w:r>
        <w:t xml:space="preserve">3.2 </w:t>
      </w:r>
      <w:r w:rsidR="0058542C">
        <w:t>Temporal Patterns of sedimentation</w:t>
      </w:r>
    </w:p>
    <w:p w14:paraId="7BBDB30E" w14:textId="77777777" w:rsidR="00F123EA" w:rsidRDefault="00683625" w:rsidP="00237164">
      <w:pPr>
        <w:pStyle w:val="Heading30"/>
      </w:pPr>
      <w:r>
        <w:t xml:space="preserve">3.2.1 </w:t>
      </w:r>
      <w:r w:rsidR="004F3FFC">
        <w:t>Temporal patterns in mean sedimentation</w:t>
      </w:r>
    </w:p>
    <w:p w14:paraId="378B204A" w14:textId="77777777" w:rsidR="003E51FA" w:rsidRDefault="00683625" w:rsidP="003E51FA">
      <w:pPr>
        <w:pStyle w:val="Heading4"/>
      </w:pPr>
      <w:r>
        <w:t xml:space="preserve">3.2.1.1 </w:t>
      </w:r>
      <w:r w:rsidR="003E51FA">
        <w:t>SedPods</w:t>
      </w:r>
    </w:p>
    <w:p w14:paraId="6F6288A1" w14:textId="77777777" w:rsidR="00DE3BA2" w:rsidRDefault="003E51FA" w:rsidP="003E51FA">
      <w:pPr>
        <w:ind w:firstLine="720"/>
        <w:rPr>
          <w:noProof/>
        </w:rPr>
      </w:pPr>
      <w:r>
        <w:rPr>
          <w:noProof/>
        </w:rPr>
        <w:t>Following the clear spatial differences in sedimentation (</w:t>
      </w:r>
      <w:r>
        <w:rPr>
          <w:noProof/>
        </w:rPr>
        <w:fldChar w:fldCharType="begin"/>
      </w:r>
      <w:r>
        <w:rPr>
          <w:noProof/>
        </w:rPr>
        <w:instrText xml:space="preserve"> REF _Ref446325490 \h </w:instrText>
      </w:r>
      <w:r>
        <w:rPr>
          <w:noProof/>
        </w:rPr>
      </w:r>
      <w:r>
        <w:rPr>
          <w:noProof/>
        </w:rPr>
        <w:fldChar w:fldCharType="separate"/>
      </w:r>
      <w:r w:rsidR="008232FA">
        <w:t xml:space="preserve">Figure </w:t>
      </w:r>
      <w:r w:rsidR="008232FA">
        <w:rPr>
          <w:noProof/>
        </w:rPr>
        <w:t>5</w:t>
      </w:r>
      <w:r>
        <w:rPr>
          <w:noProof/>
        </w:rPr>
        <w:fldChar w:fldCharType="end"/>
      </w:r>
      <w:r>
        <w:rPr>
          <w:noProof/>
        </w:rPr>
        <w:t xml:space="preserve">), sites </w:t>
      </w:r>
      <w:r w:rsidR="00EB3EE4">
        <w:rPr>
          <w:noProof/>
        </w:rPr>
        <w:t xml:space="preserve">on the northern and southern reefs </w:t>
      </w:r>
      <w:r>
        <w:rPr>
          <w:noProof/>
        </w:rPr>
        <w:t>were grouped</w:t>
      </w:r>
      <w:r w:rsidR="00EB3EE4">
        <w:rPr>
          <w:noProof/>
        </w:rPr>
        <w:t>,</w:t>
      </w:r>
      <w:r>
        <w:rPr>
          <w:noProof/>
        </w:rPr>
        <w:t xml:space="preserve"> and mean sedimentation was calculated to investigate temporal patterns. Sites 1A, 1B, 1C, 2A, and 2C were classified as the “northern reef” and sites 2B, 3A, 3B, and 3C as the “southern reef”</w:t>
      </w:r>
      <w:r w:rsidR="00DE0467">
        <w:rPr>
          <w:noProof/>
        </w:rPr>
        <w:t xml:space="preserve"> (Table 1)</w:t>
      </w:r>
      <w:r>
        <w:rPr>
          <w:noProof/>
        </w:rPr>
        <w:t>.</w:t>
      </w:r>
      <w:r w:rsidR="00EB3EE4">
        <w:rPr>
          <w:noProof/>
        </w:rPr>
        <w:t xml:space="preserve"> On the southern reef, m</w:t>
      </w:r>
      <w:r>
        <w:rPr>
          <w:noProof/>
        </w:rPr>
        <w:t xml:space="preserve">ean sedimentation </w:t>
      </w:r>
      <w:r w:rsidR="00DE0467">
        <w:rPr>
          <w:noProof/>
        </w:rPr>
        <w:t xml:space="preserve">on SedPods </w:t>
      </w:r>
      <w:r>
        <w:rPr>
          <w:noProof/>
        </w:rPr>
        <w:t>was much lower</w:t>
      </w:r>
      <w:r w:rsidR="00DE0467">
        <w:rPr>
          <w:noProof/>
        </w:rPr>
        <w:t>, and nearly zero</w:t>
      </w:r>
      <w:r>
        <w:rPr>
          <w:noProof/>
        </w:rPr>
        <w:t xml:space="preserve"> </w:t>
      </w:r>
      <w:r w:rsidR="00DE0467">
        <w:rPr>
          <w:noProof/>
        </w:rPr>
        <w:t xml:space="preserve">compared to </w:t>
      </w:r>
      <w:r>
        <w:rPr>
          <w:noProof/>
        </w:rPr>
        <w:t xml:space="preserve">the northern reef </w:t>
      </w:r>
      <w:r w:rsidR="00DE0467">
        <w:rPr>
          <w:noProof/>
        </w:rPr>
        <w:t xml:space="preserve">for all periods </w:t>
      </w:r>
      <w:r>
        <w:rPr>
          <w:noProof/>
        </w:rPr>
        <w:t>(</w:t>
      </w:r>
      <w:r>
        <w:rPr>
          <w:noProof/>
        </w:rPr>
        <w:fldChar w:fldCharType="begin"/>
      </w:r>
      <w:r>
        <w:rPr>
          <w:noProof/>
        </w:rPr>
        <w:instrText xml:space="preserve"> REF _Ref446470696 \h </w:instrText>
      </w:r>
      <w:r>
        <w:rPr>
          <w:noProof/>
        </w:rPr>
      </w:r>
      <w:r>
        <w:rPr>
          <w:noProof/>
        </w:rPr>
        <w:fldChar w:fldCharType="separate"/>
      </w:r>
      <w:r w:rsidR="008232FA">
        <w:t xml:space="preserve">Figure </w:t>
      </w:r>
      <w:r w:rsidR="008232FA">
        <w:rPr>
          <w:noProof/>
        </w:rPr>
        <w:t>6</w:t>
      </w:r>
      <w:r>
        <w:rPr>
          <w:noProof/>
        </w:rPr>
        <w:fldChar w:fldCharType="end"/>
      </w:r>
      <w:r>
        <w:rPr>
          <w:noProof/>
        </w:rPr>
        <w:t xml:space="preserve">). </w:t>
      </w:r>
      <w:r w:rsidR="00EB3EE4">
        <w:rPr>
          <w:noProof/>
        </w:rPr>
        <w:t>On the northern reef, m</w:t>
      </w:r>
      <w:r>
        <w:rPr>
          <w:noProof/>
        </w:rPr>
        <w:t>ean sedimentation rates</w:t>
      </w:r>
      <w:r w:rsidR="00EB3EE4">
        <w:rPr>
          <w:noProof/>
        </w:rPr>
        <w:t xml:space="preserve"> on SedPods</w:t>
      </w:r>
      <w:r>
        <w:rPr>
          <w:noProof/>
        </w:rPr>
        <w:t xml:space="preserve"> loosely followed the hypothesized pattern of lower sedimentation during the May-October </w:t>
      </w:r>
      <w:r w:rsidR="00DE0467">
        <w:rPr>
          <w:noProof/>
        </w:rPr>
        <w:t>Trade wind</w:t>
      </w:r>
      <w:r>
        <w:rPr>
          <w:noProof/>
        </w:rPr>
        <w:t xml:space="preserve"> season, and higher sedimetation during the October-April wet season but the patterns were not very </w:t>
      </w:r>
      <w:r w:rsidR="00D3615A">
        <w:rPr>
          <w:noProof/>
        </w:rPr>
        <w:t>strong</w:t>
      </w:r>
      <w:r w:rsidR="00EB3EE4">
        <w:rPr>
          <w:noProof/>
        </w:rPr>
        <w:t xml:space="preserve"> (</w:t>
      </w:r>
      <w:r w:rsidR="00EB3EE4">
        <w:rPr>
          <w:noProof/>
        </w:rPr>
        <w:fldChar w:fldCharType="begin"/>
      </w:r>
      <w:r w:rsidR="00EB3EE4">
        <w:rPr>
          <w:noProof/>
        </w:rPr>
        <w:instrText xml:space="preserve"> REF _Ref446470696 \h </w:instrText>
      </w:r>
      <w:r w:rsidR="00EB3EE4">
        <w:rPr>
          <w:noProof/>
        </w:rPr>
      </w:r>
      <w:r w:rsidR="00EB3EE4">
        <w:rPr>
          <w:noProof/>
        </w:rPr>
        <w:fldChar w:fldCharType="separate"/>
      </w:r>
      <w:r w:rsidR="00EB3EE4">
        <w:t xml:space="preserve">Figure </w:t>
      </w:r>
      <w:r w:rsidR="00EB3EE4">
        <w:rPr>
          <w:noProof/>
        </w:rPr>
        <w:t>6</w:t>
      </w:r>
      <w:r w:rsidR="00EB3EE4">
        <w:rPr>
          <w:noProof/>
        </w:rPr>
        <w:fldChar w:fldCharType="end"/>
      </w:r>
      <w:r w:rsidR="00EB3EE4">
        <w:rPr>
          <w:noProof/>
        </w:rPr>
        <w:t>a)</w:t>
      </w:r>
      <w:r w:rsidR="00D3615A">
        <w:rPr>
          <w:noProof/>
        </w:rPr>
        <w:t xml:space="preserve">. </w:t>
      </w:r>
    </w:p>
    <w:p w14:paraId="322068D9" w14:textId="77777777" w:rsidR="007E1F66" w:rsidRDefault="00435FD5" w:rsidP="003E51FA">
      <w:pPr>
        <w:ind w:firstLine="720"/>
        <w:rPr>
          <w:noProof/>
        </w:rPr>
      </w:pPr>
      <w:ins w:id="248" w:author="Trent Biggs" w:date="2016-03-28T16:18:00Z">
        <w:r>
          <w:rPr>
            <w:noProof/>
          </w:rPr>
          <w:t>S</w:t>
        </w:r>
      </w:ins>
      <w:del w:id="249" w:author="Trent Biggs" w:date="2016-03-28T16:18:00Z">
        <w:r w:rsidR="00DE3BA2" w:rsidDel="00435FD5">
          <w:rPr>
            <w:noProof/>
          </w:rPr>
          <w:delText>When</w:delText>
        </w:r>
        <w:r w:rsidR="00EB3EE4" w:rsidDel="00435FD5">
          <w:rPr>
            <w:noProof/>
          </w:rPr>
          <w:delText xml:space="preserve"> SSY was high, s</w:delText>
        </w:r>
      </w:del>
      <w:r w:rsidR="00D3615A">
        <w:rPr>
          <w:noProof/>
        </w:rPr>
        <w:t xml:space="preserve">edimentation </w:t>
      </w:r>
      <w:ins w:id="250" w:author="Trent Biggs" w:date="2016-03-28T16:18:00Z">
        <w:r>
          <w:rPr>
            <w:noProof/>
          </w:rPr>
          <w:t xml:space="preserve">on the SedPods </w:t>
        </w:r>
      </w:ins>
      <w:r w:rsidR="00D3615A">
        <w:rPr>
          <w:noProof/>
        </w:rPr>
        <w:t>w</w:t>
      </w:r>
      <w:ins w:id="251" w:author="Trent Biggs" w:date="2016-03-28T16:18:00Z">
        <w:r>
          <w:rPr>
            <w:noProof/>
          </w:rPr>
          <w:t>as</w:t>
        </w:r>
      </w:ins>
      <w:del w:id="252" w:author="Trent Biggs" w:date="2016-03-28T16:18:00Z">
        <w:r w:rsidR="00D3615A" w:rsidDel="00435FD5">
          <w:rPr>
            <w:noProof/>
          </w:rPr>
          <w:delText>ould</w:delText>
        </w:r>
      </w:del>
      <w:r w:rsidR="00D3615A">
        <w:rPr>
          <w:noProof/>
        </w:rPr>
        <w:t xml:space="preserve"> be expected to be highe</w:t>
      </w:r>
      <w:ins w:id="253" w:author="Trent Biggs" w:date="2016-03-28T16:14:00Z">
        <w:r>
          <w:rPr>
            <w:noProof/>
          </w:rPr>
          <w:t>st</w:t>
        </w:r>
      </w:ins>
      <w:del w:id="254" w:author="Trent Biggs" w:date="2016-03-28T16:14:00Z">
        <w:r w:rsidR="00D3615A" w:rsidDel="00435FD5">
          <w:rPr>
            <w:noProof/>
          </w:rPr>
          <w:delText>r</w:delText>
        </w:r>
      </w:del>
      <w:r w:rsidR="00D3615A">
        <w:rPr>
          <w:noProof/>
        </w:rPr>
        <w:t xml:space="preserve"> during low Waves due to lower removal</w:t>
      </w:r>
      <w:ins w:id="255" w:author="Trent Biggs" w:date="2016-03-28T16:14:00Z">
        <w:r>
          <w:rPr>
            <w:noProof/>
          </w:rPr>
          <w:t xml:space="preserve"> rates</w:t>
        </w:r>
      </w:ins>
      <w:r w:rsidR="00D3615A">
        <w:rPr>
          <w:noProof/>
        </w:rPr>
        <w:t>, wh</w:t>
      </w:r>
      <w:r w:rsidR="00EB3EE4">
        <w:rPr>
          <w:noProof/>
        </w:rPr>
        <w:t>ich is observed in Noveber 2014</w:t>
      </w:r>
      <w:ins w:id="256" w:author="Trent Biggs" w:date="2016-03-28T16:14:00Z">
        <w:r>
          <w:rPr>
            <w:noProof/>
          </w:rPr>
          <w:t xml:space="preserve">, when mean </w:t>
        </w:r>
        <w:commentRangeStart w:id="257"/>
        <w:r>
          <w:rPr>
            <w:noProof/>
          </w:rPr>
          <w:t xml:space="preserve">sedimentation </w:t>
        </w:r>
      </w:ins>
      <w:commentRangeEnd w:id="257"/>
      <w:ins w:id="258" w:author="Trent Biggs" w:date="2016-03-28T16:15:00Z">
        <w:r>
          <w:rPr>
            <w:rStyle w:val="CommentReference"/>
            <w:rFonts w:asciiTheme="minorHAnsi" w:hAnsiTheme="minorHAnsi"/>
          </w:rPr>
          <w:commentReference w:id="257"/>
        </w:r>
      </w:ins>
      <w:ins w:id="259" w:author="Trent Biggs" w:date="2016-03-28T16:14:00Z">
        <w:r>
          <w:rPr>
            <w:noProof/>
          </w:rPr>
          <w:t>in the tubes was lowest, suggesting low resuspension rates</w:t>
        </w:r>
      </w:ins>
      <w:r w:rsidR="00EB3EE4">
        <w:rPr>
          <w:noProof/>
        </w:rPr>
        <w:t>.</w:t>
      </w:r>
      <w:del w:id="260" w:author="Trent Biggs" w:date="2016-03-28T16:19:00Z">
        <w:r w:rsidR="00EB3EE4" w:rsidDel="00435FD5">
          <w:rPr>
            <w:noProof/>
          </w:rPr>
          <w:delText xml:space="preserve"> H</w:delText>
        </w:r>
        <w:r w:rsidR="00D3615A" w:rsidDel="00435FD5">
          <w:rPr>
            <w:noProof/>
          </w:rPr>
          <w:delText xml:space="preserve">owever, the phasing </w:delText>
        </w:r>
        <w:r w:rsidR="00EB3EE4" w:rsidDel="00435FD5">
          <w:rPr>
            <w:noProof/>
          </w:rPr>
          <w:delText>of daily SSY and Waves within a deployment period can confound these patterns</w:delText>
        </w:r>
        <w:r w:rsidR="003E51FA" w:rsidDel="00435FD5">
          <w:rPr>
            <w:noProof/>
          </w:rPr>
          <w:delText>.</w:delText>
        </w:r>
        <w:r w:rsidR="00D3615A" w:rsidDel="00435FD5">
          <w:rPr>
            <w:noProof/>
          </w:rPr>
          <w:delText xml:space="preserve"> </w:delText>
        </w:r>
      </w:del>
      <w:del w:id="261" w:author="Trent Biggs" w:date="2016-03-28T16:13:00Z">
        <w:r w:rsidR="00D3615A" w:rsidDel="00435FD5">
          <w:rPr>
            <w:noProof/>
          </w:rPr>
          <w:delText>It is interesting to note that d</w:delText>
        </w:r>
      </w:del>
      <w:del w:id="262" w:author="Trent Biggs" w:date="2016-03-28T16:14:00Z">
        <w:r w:rsidR="00D3615A" w:rsidDel="00435FD5">
          <w:rPr>
            <w:noProof/>
          </w:rPr>
          <w:delText>uring the same period</w:delText>
        </w:r>
        <w:r w:rsidR="00EB3EE4" w:rsidDel="00435FD5">
          <w:rPr>
            <w:noProof/>
          </w:rPr>
          <w:delText xml:space="preserve"> (November 2014)</w:delText>
        </w:r>
        <w:r w:rsidR="00D3615A" w:rsidDel="00435FD5">
          <w:rPr>
            <w:noProof/>
          </w:rPr>
          <w:delText xml:space="preserve"> the mean sedimentation in Tubes was the lowest </w:delText>
        </w:r>
        <w:r w:rsidR="00EB3EE4" w:rsidDel="00435FD5">
          <w:rPr>
            <w:noProof/>
          </w:rPr>
          <w:delText>of all deployment periods (Figure 7), suggesting low resuspension</w:delText>
        </w:r>
        <w:r w:rsidR="00D3615A" w:rsidDel="00435FD5">
          <w:rPr>
            <w:noProof/>
          </w:rPr>
          <w:delText xml:space="preserve">. </w:delText>
        </w:r>
      </w:del>
    </w:p>
    <w:p w14:paraId="20631717" w14:textId="77777777" w:rsidR="003E51FA" w:rsidRDefault="003E51FA" w:rsidP="003E51FA">
      <w:pPr>
        <w:ind w:firstLine="720"/>
      </w:pPr>
    </w:p>
    <w:p w14:paraId="1479810F" w14:textId="77777777" w:rsidR="003A703C" w:rsidRDefault="003A703C" w:rsidP="003A703C">
      <w:pPr>
        <w:keepNext/>
      </w:pPr>
      <w:r>
        <w:rPr>
          <w:noProof/>
        </w:rPr>
        <w:lastRenderedPageBreak/>
        <w:drawing>
          <wp:inline distT="0" distB="0" distL="0" distR="0" wp14:anchorId="1829CF75" wp14:editId="17088B4E">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5">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1458DCAA" w14:textId="77777777" w:rsidR="003A703C" w:rsidRDefault="003A703C" w:rsidP="003A703C">
      <w:pPr>
        <w:pStyle w:val="Caption"/>
      </w:pPr>
      <w:bookmarkStart w:id="263" w:name="_Ref446470696"/>
      <w:r>
        <w:t xml:space="preserve">Figure </w:t>
      </w:r>
      <w:r w:rsidR="00F47A1C">
        <w:fldChar w:fldCharType="begin"/>
      </w:r>
      <w:r w:rsidR="00F47A1C">
        <w:instrText xml:space="preserve"> SEQ Figure \* ARABIC </w:instrText>
      </w:r>
      <w:r w:rsidR="00F47A1C">
        <w:fldChar w:fldCharType="separate"/>
      </w:r>
      <w:r w:rsidR="008232FA">
        <w:rPr>
          <w:noProof/>
        </w:rPr>
        <w:t>6</w:t>
      </w:r>
      <w:r w:rsidR="00F47A1C">
        <w:rPr>
          <w:noProof/>
        </w:rPr>
        <w:fldChar w:fldCharType="end"/>
      </w:r>
      <w:bookmarkEnd w:id="263"/>
      <w:r>
        <w:t>. Mean sedimentation</w:t>
      </w:r>
      <w:r w:rsidR="003F5FDA">
        <w:t xml:space="preserve"> on SedPods</w:t>
      </w:r>
      <w:r>
        <w:t xml:space="preserve"> during the study period over the a) north</w:t>
      </w:r>
      <w:r w:rsidR="003F5FDA">
        <w:t xml:space="preserve"> </w:t>
      </w:r>
      <w:r>
        <w:t>reef including sites 1A, 1B, 1C, 2A, 2C, and b) south reefs including sites 2B, 3A, 3B, 3C</w:t>
      </w:r>
      <w:r w:rsidR="003F5FDA">
        <w:t>.</w:t>
      </w:r>
    </w:p>
    <w:p w14:paraId="301632C9" w14:textId="77777777" w:rsidR="003A703C" w:rsidRDefault="00F123EA" w:rsidP="003A703C">
      <w:pPr>
        <w:rPr>
          <w:noProof/>
        </w:rPr>
      </w:pPr>
      <w:r>
        <w:rPr>
          <w:noProof/>
        </w:rPr>
        <w:tab/>
      </w:r>
    </w:p>
    <w:p w14:paraId="5EA7185E" w14:textId="77777777" w:rsidR="00672177" w:rsidRDefault="00683625" w:rsidP="00672177">
      <w:pPr>
        <w:pStyle w:val="Heading4"/>
        <w:rPr>
          <w:noProof/>
        </w:rPr>
      </w:pPr>
      <w:r>
        <w:rPr>
          <w:noProof/>
        </w:rPr>
        <w:t xml:space="preserve">3.2.1.2 </w:t>
      </w:r>
      <w:r w:rsidR="003E51FA">
        <w:rPr>
          <w:noProof/>
        </w:rPr>
        <w:t>Tubes</w:t>
      </w:r>
    </w:p>
    <w:p w14:paraId="4B5EB5B3" w14:textId="77777777" w:rsidR="00DE0467" w:rsidRDefault="00672177" w:rsidP="00DE0467">
      <w:pPr>
        <w:ind w:firstLine="720"/>
      </w:pPr>
      <w:r>
        <w:t xml:space="preserve">Similar to the results for SedPods, mean sedimentation </w:t>
      </w:r>
      <w:ins w:id="264" w:author="Trent Biggs" w:date="2016-03-28T16:15:00Z">
        <w:r w:rsidR="00435FD5">
          <w:t xml:space="preserve">rates </w:t>
        </w:r>
      </w:ins>
      <w:r>
        <w:t>in Tubes w</w:t>
      </w:r>
      <w:ins w:id="265" w:author="Trent Biggs" w:date="2016-03-28T16:15:00Z">
        <w:r w:rsidR="00435FD5">
          <w:t>ere</w:t>
        </w:r>
      </w:ins>
      <w:del w:id="266" w:author="Trent Biggs" w:date="2016-03-28T16:15:00Z">
        <w:r w:rsidDel="00435FD5">
          <w:delText>as</w:delText>
        </w:r>
      </w:del>
      <w:r>
        <w:t xml:space="preserve"> higher on the northern reef than the southern reef for all deployment periods. </w:t>
      </w:r>
      <w:commentRangeStart w:id="267"/>
      <w:commentRangeStart w:id="268"/>
      <w:r>
        <w:t xml:space="preserve">On the southern reef, sedimentation in March 2014 was anomalously high due to high carbonate sedimentation in Tubes at 3A and 3B during that period. Wave-induced resuspension of nearby benthic sediment </w:t>
      </w:r>
      <w:r w:rsidR="00DE0467">
        <w:t>was the likely cause but similarly high W</w:t>
      </w:r>
      <w:r>
        <w:t xml:space="preserve">aves during other periods did not cause the same magnitude of sedimentation. </w:t>
      </w:r>
      <w:r w:rsidR="00DE0467">
        <w:t>The discrepancy could be due to the calculation of mean monthly wave height which would be the same for a period of low to medium wave events that caused little resuspension, versus a period of low Waves punctuated by one exceptionally high wave event that caused exponentially more resuspension, which appears to be the case in March 2014 (</w:t>
      </w:r>
      <w:r w:rsidR="00DE0467">
        <w:fldChar w:fldCharType="begin"/>
      </w:r>
      <w:r w:rsidR="00DE0467">
        <w:instrText xml:space="preserve"> REF _Ref446330860 \h </w:instrText>
      </w:r>
      <w:r w:rsidR="00DE0467">
        <w:fldChar w:fldCharType="separate"/>
      </w:r>
      <w:r w:rsidR="008232FA">
        <w:t xml:space="preserve">Figure </w:t>
      </w:r>
      <w:r w:rsidR="008232FA">
        <w:rPr>
          <w:noProof/>
        </w:rPr>
        <w:t>4</w:t>
      </w:r>
      <w:r w:rsidR="00DE0467">
        <w:fldChar w:fldCharType="end"/>
      </w:r>
      <w:r w:rsidR="00DE0467">
        <w:t>b). There is also the possibility that carbonate sediment builds up over periods of low waves</w:t>
      </w:r>
      <w:r w:rsidR="00D3615A">
        <w:t xml:space="preserve"> and Trade winds</w:t>
      </w:r>
      <w:r w:rsidR="00DE0467">
        <w:t xml:space="preserve"> during the wet s</w:t>
      </w:r>
      <w:r w:rsidR="00D3615A">
        <w:t xml:space="preserve">eason. The store of carbonate sediment </w:t>
      </w:r>
      <w:r w:rsidR="00010E42">
        <w:t xml:space="preserve">could </w:t>
      </w:r>
      <w:r w:rsidR="00DE0467">
        <w:t xml:space="preserve">then </w:t>
      </w:r>
      <w:r w:rsidR="00010E42">
        <w:t xml:space="preserve">be </w:t>
      </w:r>
      <w:r w:rsidR="00DE0467">
        <w:t xml:space="preserve">resuspended and advected through the reef during the </w:t>
      </w:r>
      <w:r w:rsidR="00D3615A">
        <w:t>onset of</w:t>
      </w:r>
      <w:r w:rsidR="00DE0467">
        <w:t xml:space="preserve"> large </w:t>
      </w:r>
      <w:r w:rsidR="00D3615A">
        <w:t>swell events and depleted until the following wet season, but our data were too limited to further investigate that potential temporal pattern.</w:t>
      </w:r>
      <w:commentRangeEnd w:id="267"/>
      <w:r w:rsidR="007F4363">
        <w:rPr>
          <w:rStyle w:val="CommentReference"/>
          <w:rFonts w:asciiTheme="minorHAnsi" w:hAnsiTheme="minorHAnsi"/>
        </w:rPr>
        <w:commentReference w:id="267"/>
      </w:r>
      <w:commentRangeEnd w:id="268"/>
      <w:r w:rsidR="00FD6F29">
        <w:rPr>
          <w:rStyle w:val="CommentReference"/>
          <w:rFonts w:asciiTheme="minorHAnsi" w:hAnsiTheme="minorHAnsi"/>
        </w:rPr>
        <w:commentReference w:id="268"/>
      </w:r>
    </w:p>
    <w:p w14:paraId="0B6D6EEB" w14:textId="77777777" w:rsidR="00672177" w:rsidRDefault="00672177" w:rsidP="00DE0467">
      <w:pPr>
        <w:ind w:firstLine="720"/>
      </w:pPr>
      <w:r>
        <w:t>On both the northern and southern reefs the three periods with highest wave heights (March 2014, June-July 2014, and December 2014</w:t>
      </w:r>
      <w:r>
        <w:rPr>
          <w:noProof/>
        </w:rPr>
        <w:t>) were associated with the highest rates of carbonate sedimentation in Tubes. Conversely, mean terrigenous sedimentation in Tubes did not seem</w:t>
      </w:r>
      <w:r w:rsidR="00010E42">
        <w:rPr>
          <w:noProof/>
        </w:rPr>
        <w:t xml:space="preserve"> to follow any pattern in SSY, W</w:t>
      </w:r>
      <w:r>
        <w:rPr>
          <w:noProof/>
        </w:rPr>
        <w:t xml:space="preserve">aves, or precipitation, and seemed to occur at a fairly constant rate over the study period. This is not surprising given the variation in the range of hydrodynamic conditions, surrounding benthic sediment, and distance from the stream outlet that characterize individual sediment trap locations. While the mean sedimentation rates illustrate broad characterizations of sediment regimes over the northern and southern reefs, </w:t>
      </w:r>
      <w:r w:rsidR="00DE3BA2">
        <w:rPr>
          <w:noProof/>
        </w:rPr>
        <w:t>no strong temporal patterns in terrigenous sedimentation were evident</w:t>
      </w:r>
      <w:r>
        <w:rPr>
          <w:noProof/>
        </w:rPr>
        <w:t xml:space="preserve">. </w:t>
      </w:r>
    </w:p>
    <w:p w14:paraId="0044ED84" w14:textId="77777777" w:rsidR="003E51FA" w:rsidRDefault="003E51FA" w:rsidP="00672177">
      <w:pPr>
        <w:rPr>
          <w:noProof/>
        </w:rPr>
      </w:pPr>
    </w:p>
    <w:p w14:paraId="6F5880A5" w14:textId="77777777" w:rsidR="00010E42" w:rsidRDefault="003A703C" w:rsidP="00010E42">
      <w:pPr>
        <w:keepNext/>
      </w:pPr>
      <w:r>
        <w:rPr>
          <w:noProof/>
        </w:rPr>
        <w:drawing>
          <wp:inline distT="0" distB="0" distL="0" distR="0" wp14:anchorId="3DD4F3F9" wp14:editId="2DA0599F">
            <wp:extent cx="6304502" cy="315225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14C33C7" w14:textId="77777777" w:rsidR="003A703C" w:rsidRPr="00301218" w:rsidRDefault="00010E42" w:rsidP="00010E42">
      <w:pPr>
        <w:pStyle w:val="Caption"/>
      </w:pPr>
      <w:r>
        <w:t xml:space="preserve">Figure </w:t>
      </w:r>
      <w:r w:rsidR="00F47A1C">
        <w:fldChar w:fldCharType="begin"/>
      </w:r>
      <w:r w:rsidR="00F47A1C">
        <w:instrText xml:space="preserve"> SEQ Figure \* ARABIC </w:instrText>
      </w:r>
      <w:r w:rsidR="00F47A1C">
        <w:fldChar w:fldCharType="separate"/>
      </w:r>
      <w:r w:rsidR="008232FA">
        <w:rPr>
          <w:noProof/>
        </w:rPr>
        <w:t>7</w:t>
      </w:r>
      <w:r w:rsidR="00F47A1C">
        <w:rPr>
          <w:noProof/>
        </w:rPr>
        <w:fldChar w:fldCharType="end"/>
      </w:r>
      <w:r>
        <w:t xml:space="preserve">. </w:t>
      </w:r>
      <w:r w:rsidRPr="00653881">
        <w:t>Mean sedimentation in Tubes during the study period over the a) north reef including sites 1A, 1B, 1C, 2A, 2C, and b) south reefs including sites 2B, 3A, 3B, 3C</w:t>
      </w:r>
    </w:p>
    <w:p w14:paraId="536B287E" w14:textId="77777777" w:rsidR="004F3FFC" w:rsidRDefault="004F3FFC" w:rsidP="00672177"/>
    <w:p w14:paraId="50FD4363" w14:textId="77777777" w:rsidR="004F3FFC" w:rsidRDefault="00683625" w:rsidP="00672177">
      <w:pPr>
        <w:pStyle w:val="Heading30"/>
      </w:pPr>
      <w:r>
        <w:t xml:space="preserve">3.2.2 </w:t>
      </w:r>
      <w:r w:rsidR="004F3FFC">
        <w:t>Temporal patterns in sedimentation at each location</w:t>
      </w:r>
    </w:p>
    <w:p w14:paraId="1F0F1019" w14:textId="77777777" w:rsidR="004F3FFC" w:rsidRDefault="00683625" w:rsidP="00672177">
      <w:pPr>
        <w:pStyle w:val="Heading4"/>
      </w:pPr>
      <w:r>
        <w:t xml:space="preserve">3.2.2.1 </w:t>
      </w:r>
      <w:r w:rsidR="00FC6BD7">
        <w:t>SedPods</w:t>
      </w:r>
    </w:p>
    <w:p w14:paraId="1FE94E79" w14:textId="77777777" w:rsidR="00010E42" w:rsidRDefault="00FC6BD7" w:rsidP="004F3FFC">
      <w:r>
        <w:tab/>
      </w:r>
      <w:r w:rsidR="00010E42">
        <w:t xml:space="preserve">Terrigenous sedimentation on SedPods did not correlate </w:t>
      </w:r>
      <w:del w:id="269" w:author="Trent Biggs" w:date="2016-03-28T16:24:00Z">
        <w:r w:rsidR="00010E42" w:rsidDel="00FD6F29">
          <w:delText xml:space="preserve">closely </w:delText>
        </w:r>
      </w:del>
      <w:r w:rsidR="00010E42">
        <w:t>with SSY</w:t>
      </w:r>
      <w:ins w:id="270" w:author="Trent Biggs" w:date="2016-03-28T16:23:00Z">
        <w:r w:rsidR="00FD6F29">
          <w:t>.  C</w:t>
        </w:r>
      </w:ins>
      <w:del w:id="271" w:author="Trent Biggs" w:date="2016-03-28T16:23:00Z">
        <w:r w:rsidR="00010E42" w:rsidDel="00FD6F29">
          <w:delText>, and c</w:delText>
        </w:r>
      </w:del>
      <w:r w:rsidR="00010E42">
        <w:t xml:space="preserve">arbonate sedimentation on SedPods </w:t>
      </w:r>
      <w:ins w:id="272" w:author="Trent Biggs" w:date="2016-03-28T16:24:00Z">
        <w:r w:rsidR="00FD6F29">
          <w:t>correlated weakly with</w:t>
        </w:r>
      </w:ins>
      <w:del w:id="273" w:author="Trent Biggs" w:date="2016-03-28T16:24:00Z">
        <w:r w:rsidR="00010E42" w:rsidDel="00FD6F29">
          <w:delText>did not correlate closely with</w:delText>
        </w:r>
      </w:del>
      <w:r w:rsidR="00010E42">
        <w:t xml:space="preserve"> Waves</w:t>
      </w:r>
      <w:ins w:id="274" w:author="Trent Biggs" w:date="2016-03-28T16:24:00Z">
        <w:r w:rsidR="00FD6F29">
          <w:t xml:space="preserve"> at one site</w:t>
        </w:r>
      </w:ins>
      <w:r w:rsidR="00DE3BA2">
        <w:t xml:space="preserve"> (</w:t>
      </w:r>
      <w:r w:rsidR="00DE3BA2">
        <w:fldChar w:fldCharType="begin"/>
      </w:r>
      <w:r w:rsidR="00DE3BA2">
        <w:instrText xml:space="preserve"> REF _Ref446483309 \h </w:instrText>
      </w:r>
      <w:r w:rsidR="00DE3BA2">
        <w:fldChar w:fldCharType="separate"/>
      </w:r>
      <w:r w:rsidR="00DE3BA2">
        <w:t xml:space="preserve">Figure </w:t>
      </w:r>
      <w:r w:rsidR="00DE3BA2">
        <w:rPr>
          <w:noProof/>
        </w:rPr>
        <w:t>8</w:t>
      </w:r>
      <w:r w:rsidR="00DE3BA2">
        <w:fldChar w:fldCharType="end"/>
      </w:r>
      <w:r w:rsidR="00DE3BA2">
        <w:t>)</w:t>
      </w:r>
      <w:ins w:id="275" w:author="Trent Biggs" w:date="2016-03-28T16:25:00Z">
        <w:r w:rsidR="00FD6F29">
          <w:t xml:space="preserve"> (Table 2)</w:t>
        </w:r>
      </w:ins>
      <w:r w:rsidR="00010E42">
        <w:t>. Spearman correlation coefficients between sedimentation (Total, Terrigenous, Terrigenous+Organic, and Carbonate) and SSY, and between sedimentation and Waves showed only a few significant correlations, and nearly all were negative correlations with Waves (Table 2). A negative correla</w:t>
      </w:r>
      <w:r w:rsidR="00DE3BA2">
        <w:t>tion between sedimentation and W</w:t>
      </w:r>
      <w:r w:rsidR="00010E42">
        <w:t xml:space="preserve">aves would indicate that sediment </w:t>
      </w:r>
      <w:r w:rsidR="00DE3BA2">
        <w:t>is being removed</w:t>
      </w:r>
      <w:r w:rsidR="00010E42">
        <w:t xml:space="preserve"> or that sediment deposition was prevented by active hydrodynamic conditions. The only positive correlation, between carbonate sediment and waves at P1A, indicated</w:t>
      </w:r>
      <w:ins w:id="276" w:author="Trent Biggs" w:date="2016-03-28T16:25:00Z">
        <w:r w:rsidR="00FD6F29">
          <w:t xml:space="preserve"> that</w:t>
        </w:r>
      </w:ins>
      <w:r w:rsidR="00010E42">
        <w:t xml:space="preserve"> wave-driven resuspension caused enhanced deposition of locally-derived sediment at that site.</w:t>
      </w:r>
    </w:p>
    <w:p w14:paraId="5474450F" w14:textId="77777777" w:rsidR="00FC6BD7" w:rsidRDefault="00FC6BD7" w:rsidP="00010E42">
      <w:pPr>
        <w:ind w:firstLine="720"/>
      </w:pPr>
      <w:r>
        <w:t>Terrigenous sedimentation on SedPods was highest near the stream outlet (2A) and where conditions are calmest (1A, 1B)</w:t>
      </w:r>
      <w:r w:rsidR="00DC3CC8">
        <w:t xml:space="preserve"> (</w:t>
      </w:r>
      <w:r w:rsidR="00873234">
        <w:fldChar w:fldCharType="begin"/>
      </w:r>
      <w:r w:rsidR="00873234">
        <w:instrText xml:space="preserve"> REF _Ref446483309 \h </w:instrText>
      </w:r>
      <w:r w:rsidR="00873234">
        <w:fldChar w:fldCharType="separate"/>
      </w:r>
      <w:r w:rsidR="008232FA">
        <w:t xml:space="preserve">Figure </w:t>
      </w:r>
      <w:r w:rsidR="008232FA">
        <w:rPr>
          <w:noProof/>
        </w:rPr>
        <w:t>8</w:t>
      </w:r>
      <w:r w:rsidR="00873234">
        <w:fldChar w:fldCharType="end"/>
      </w:r>
      <w:r w:rsidR="00DC3CC8">
        <w:t>)</w:t>
      </w:r>
      <w:r w:rsidR="000C1A65">
        <w:t>, but did not correlate with SSY or Waves</w:t>
      </w:r>
      <w:r w:rsidR="00010E42">
        <w:t xml:space="preserve"> (Table 2)</w:t>
      </w:r>
      <w:r w:rsidR="00DC3CC8">
        <w:t xml:space="preserve">. </w:t>
      </w:r>
      <w:r w:rsidR="00873234">
        <w:t>Terrigenous sedimentation was also</w:t>
      </w:r>
      <w:r w:rsidR="00C843C3">
        <w:t xml:space="preserve"> high on the forereef</w:t>
      </w:r>
      <w:r w:rsidR="000C1A65">
        <w:t xml:space="preserve"> near the channel</w:t>
      </w:r>
      <w:r w:rsidR="00C843C3">
        <w:t xml:space="preserve"> </w:t>
      </w:r>
      <w:r w:rsidR="00873234">
        <w:t xml:space="preserve">(1C, 10 m depth, and 2C, 15 m </w:t>
      </w:r>
      <w:r w:rsidR="00010E42">
        <w:t>depth</w:t>
      </w:r>
      <w:r w:rsidR="00873234">
        <w:t>), suggesting terrigenous sediment</w:t>
      </w:r>
      <w:r w:rsidR="00010E42">
        <w:t xml:space="preserve"> may be</w:t>
      </w:r>
      <w:r w:rsidR="00873234">
        <w:t xml:space="preserve"> advecte</w:t>
      </w:r>
      <w:ins w:id="277" w:author="Trent Biggs" w:date="2016-03-28T16:27:00Z">
        <w:r w:rsidR="00FD6F29">
          <w:t>d</w:t>
        </w:r>
      </w:ins>
      <w:del w:id="278" w:author="Trent Biggs" w:date="2016-03-28T16:27:00Z">
        <w:r w:rsidR="00873234" w:rsidDel="00FD6F29">
          <w:delText>d out</w:delText>
        </w:r>
      </w:del>
      <w:r w:rsidR="00873234">
        <w:t xml:space="preserve"> through the </w:t>
      </w:r>
      <w:ins w:id="279" w:author="Trent Biggs" w:date="2016-03-28T16:27:00Z">
        <w:r w:rsidR="00FD6F29">
          <w:t>channel to the forereef</w:t>
        </w:r>
      </w:ins>
      <w:del w:id="280" w:author="Trent Biggs" w:date="2016-03-28T16:27:00Z">
        <w:r w:rsidR="00873234" w:rsidDel="00FD6F29">
          <w:delText>channel to reach these locations</w:delText>
        </w:r>
      </w:del>
      <w:r w:rsidR="00873234">
        <w:t xml:space="preserve">. </w:t>
      </w:r>
    </w:p>
    <w:p w14:paraId="0B8A26C5" w14:textId="77777777" w:rsidR="00672177" w:rsidRDefault="00672177" w:rsidP="004F3FFC"/>
    <w:p w14:paraId="4DFE10A2" w14:textId="77777777" w:rsidR="00DC3CC8" w:rsidRDefault="00FC6BD7" w:rsidP="00DC3CC8">
      <w:pPr>
        <w:keepNext/>
      </w:pPr>
      <w:r>
        <w:rPr>
          <w:noProof/>
        </w:rPr>
        <w:lastRenderedPageBreak/>
        <w:drawing>
          <wp:inline distT="0" distB="0" distL="0" distR="0" wp14:anchorId="7B9AEB25" wp14:editId="013BE81A">
            <wp:extent cx="5943600" cy="47370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26D0F21E" w14:textId="77777777" w:rsidR="00FC6BD7" w:rsidRDefault="00DC3CC8" w:rsidP="00DC3CC8">
      <w:pPr>
        <w:pStyle w:val="Caption"/>
      </w:pPr>
      <w:bookmarkStart w:id="281" w:name="_Ref446483309"/>
      <w:r>
        <w:t xml:space="preserve">Figure </w:t>
      </w:r>
      <w:r w:rsidR="00F47A1C">
        <w:fldChar w:fldCharType="begin"/>
      </w:r>
      <w:r w:rsidR="00F47A1C">
        <w:instrText xml:space="preserve"> SEQ Figure \* ARABIC </w:instrText>
      </w:r>
      <w:r w:rsidR="00F47A1C">
        <w:fldChar w:fldCharType="separate"/>
      </w:r>
      <w:r w:rsidR="008232FA">
        <w:rPr>
          <w:noProof/>
        </w:rPr>
        <w:t>8</w:t>
      </w:r>
      <w:r w:rsidR="00F47A1C">
        <w:rPr>
          <w:noProof/>
        </w:rPr>
        <w:fldChar w:fldCharType="end"/>
      </w:r>
      <w:bookmarkEnd w:id="281"/>
      <w:r>
        <w:t>. Time series' of sedimentation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38E52584" w14:textId="77777777" w:rsidR="00FC6BD7" w:rsidRDefault="00FC6BD7" w:rsidP="004F3FFC"/>
    <w:p w14:paraId="49DD10C5" w14:textId="77777777" w:rsidR="00FC6BD7" w:rsidRDefault="00683625" w:rsidP="00672177">
      <w:pPr>
        <w:pStyle w:val="Heading4"/>
      </w:pPr>
      <w:r>
        <w:t xml:space="preserve">3.2.2.2 </w:t>
      </w:r>
      <w:r w:rsidR="00FC6BD7">
        <w:t>Tubes</w:t>
      </w:r>
      <w:r w:rsidR="007F4AF8" w:rsidRPr="007F4AF8">
        <w:t xml:space="preserve"> </w:t>
      </w:r>
    </w:p>
    <w:p w14:paraId="40D92AE9" w14:textId="77777777" w:rsidR="000D401D" w:rsidRDefault="007E03D8" w:rsidP="000C1A65">
      <w:pPr>
        <w:rPr>
          <w:ins w:id="282" w:author="Trent Biggs" w:date="2016-03-28T16:28:00Z"/>
        </w:rPr>
      </w:pPr>
      <w:r>
        <w:tab/>
      </w:r>
      <w:r w:rsidR="008232FA">
        <w:t>Sedimentation in Tubes reflected similar spatial patterns as the SedPods, with higher sedimentation at sites near the stream outlet and quiescent parts of the Bay (</w:t>
      </w:r>
      <w:r w:rsidR="008232FA">
        <w:fldChar w:fldCharType="begin"/>
      </w:r>
      <w:r w:rsidR="008232FA">
        <w:instrText xml:space="preserve"> REF _Ref446490686 \h </w:instrText>
      </w:r>
      <w:r w:rsidR="008232FA">
        <w:fldChar w:fldCharType="separate"/>
      </w:r>
      <w:r w:rsidR="008232FA">
        <w:t xml:space="preserve">Figure </w:t>
      </w:r>
      <w:r w:rsidR="008232FA">
        <w:rPr>
          <w:noProof/>
        </w:rPr>
        <w:t>9</w:t>
      </w:r>
      <w:r w:rsidR="008232FA">
        <w:fldChar w:fldCharType="end"/>
      </w:r>
      <w:r w:rsidR="008232FA">
        <w:t xml:space="preserve">), but the Tubes recorded significantly higher sedimentation overall, and especially in several energetic areas of the reef flat like at 3A, 3B, and 1B. </w:t>
      </w:r>
    </w:p>
    <w:p w14:paraId="66500236" w14:textId="77777777" w:rsidR="007F4AF8" w:rsidRDefault="007F4AF8">
      <w:pPr>
        <w:ind w:firstLine="720"/>
        <w:pPrChange w:id="283" w:author="Trent Biggs" w:date="2016-03-28T16:28:00Z">
          <w:pPr/>
        </w:pPrChange>
      </w:pPr>
      <w:r>
        <w:t>Sedimentation</w:t>
      </w:r>
      <w:ins w:id="284" w:author="Trent Biggs" w:date="2016-03-28T16:28:00Z">
        <w:r w:rsidR="000D401D">
          <w:t xml:space="preserve"> rates</w:t>
        </w:r>
      </w:ins>
      <w:r>
        <w:t xml:space="preserve">, particularly </w:t>
      </w:r>
      <w:ins w:id="285" w:author="Trent Biggs" w:date="2016-03-28T16:28:00Z">
        <w:r w:rsidR="000D401D">
          <w:t xml:space="preserve">of </w:t>
        </w:r>
      </w:ins>
      <w:r>
        <w:t>carbonate</w:t>
      </w:r>
      <w:ins w:id="286" w:author="Trent Biggs" w:date="2016-03-28T16:28:00Z">
        <w:r w:rsidR="000D401D">
          <w:t>s</w:t>
        </w:r>
      </w:ins>
      <w:del w:id="287" w:author="Trent Biggs" w:date="2016-03-28T16:28:00Z">
        <w:r w:rsidDel="000D401D">
          <w:delText xml:space="preserve"> sedimentation</w:delText>
        </w:r>
      </w:del>
      <w:r>
        <w:t>, in Tubes w</w:t>
      </w:r>
      <w:ins w:id="288" w:author="Trent Biggs" w:date="2016-03-28T16:28:00Z">
        <w:r w:rsidR="000D401D">
          <w:t>ere</w:t>
        </w:r>
      </w:ins>
      <w:del w:id="289" w:author="Trent Biggs" w:date="2016-03-28T16:28:00Z">
        <w:r w:rsidDel="000D401D">
          <w:delText>as</w:delText>
        </w:r>
      </w:del>
      <w:r>
        <w:t xml:space="preserve"> positively correlated with Waves at </w:t>
      </w:r>
      <w:ins w:id="290" w:author="Trent Biggs" w:date="2016-03-28T16:30:00Z">
        <w:r w:rsidR="000D401D">
          <w:t xml:space="preserve">every site except 2A, 2B, and 3C, </w:t>
        </w:r>
      </w:ins>
      <w:del w:id="291" w:author="Trent Biggs" w:date="2016-03-28T16:30:00Z">
        <w:r w:rsidDel="000D401D">
          <w:delText xml:space="preserve">nearly every site </w:delText>
        </w:r>
      </w:del>
      <w:r>
        <w:t>and with mean sedimentation on the north and south reefs, indicating wave energy is a strong control on sediment dynamics on both the reef flat and forereef (Table 2).</w:t>
      </w:r>
      <w:del w:id="292" w:author="Trent Biggs" w:date="2016-03-28T16:28:00Z">
        <w:r w:rsidDel="000D401D">
          <w:delText xml:space="preserve"> </w:delText>
        </w:r>
      </w:del>
    </w:p>
    <w:p w14:paraId="2671BC18" w14:textId="77777777" w:rsidR="008232FA" w:rsidRDefault="008232FA" w:rsidP="008232FA">
      <w:pPr>
        <w:keepNext/>
      </w:pPr>
      <w:r>
        <w:rPr>
          <w:noProof/>
        </w:rPr>
        <w:lastRenderedPageBreak/>
        <w:drawing>
          <wp:inline distT="0" distB="0" distL="0" distR="0" wp14:anchorId="7243D215" wp14:editId="2EDF6904">
            <wp:extent cx="5943600" cy="473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74499C76" w14:textId="77777777" w:rsidR="008232FA" w:rsidRDefault="008232FA" w:rsidP="008232FA">
      <w:pPr>
        <w:pStyle w:val="Caption"/>
      </w:pPr>
      <w:bookmarkStart w:id="293" w:name="_Ref446490686"/>
      <w:r>
        <w:t xml:space="preserve">Figure </w:t>
      </w:r>
      <w:r w:rsidR="00F47A1C">
        <w:fldChar w:fldCharType="begin"/>
      </w:r>
      <w:r w:rsidR="00F47A1C">
        <w:instrText xml:space="preserve"> SEQ Figure \* ARABIC </w:instrText>
      </w:r>
      <w:r w:rsidR="00F47A1C">
        <w:fldChar w:fldCharType="separate"/>
      </w:r>
      <w:r>
        <w:rPr>
          <w:noProof/>
        </w:rPr>
        <w:t>9</w:t>
      </w:r>
      <w:r w:rsidR="00F47A1C">
        <w:rPr>
          <w:noProof/>
        </w:rPr>
        <w:fldChar w:fldCharType="end"/>
      </w:r>
      <w:bookmarkEnd w:id="293"/>
      <w:r>
        <w:t xml:space="preserve">. Time series' of sedimentation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DC3CC8">
        <w:rPr>
          <w:i w:val="0"/>
          <w:noProof/>
        </w:rPr>
        <w:t>Erftemeijer et al. (2012)</w:t>
      </w:r>
      <w:r>
        <w:fldChar w:fldCharType="end"/>
      </w:r>
      <w:r>
        <w:t xml:space="preserve"> are included for reference only. </w:t>
      </w:r>
    </w:p>
    <w:p w14:paraId="47046077" w14:textId="77777777" w:rsidR="007F4AF8" w:rsidRDefault="007F4AF8" w:rsidP="007F4AF8">
      <w:pPr>
        <w:ind w:firstLine="720"/>
      </w:pPr>
      <w:r>
        <w:t>Total and carbonate sedimentation on the reef flat sites 1A, 1B, 3A, and 3B were also strongly correlated with Waves, according to Spearman coefficients</w:t>
      </w:r>
      <w:r w:rsidR="0016588D">
        <w:t xml:space="preserve"> (Table 2)</w:t>
      </w:r>
      <w:r>
        <w:t xml:space="preserve">, but only 1B showed significant correlation when controlling for SSY (Table 3, pvalue). </w:t>
      </w:r>
      <w:ins w:id="294" w:author="Trent Biggs" w:date="2016-03-28T16:31:00Z">
        <w:r w:rsidR="000D401D">
          <w:t xml:space="preserve">Sedimentation </w:t>
        </w:r>
      </w:ins>
      <w:ins w:id="295" w:author="Trent Biggs" w:date="2016-03-28T16:32:00Z">
        <w:r w:rsidR="000D401D">
          <w:t xml:space="preserve">rates </w:t>
        </w:r>
      </w:ins>
      <w:ins w:id="296" w:author="Trent Biggs" w:date="2016-03-28T16:31:00Z">
        <w:r w:rsidR="000D401D">
          <w:t>at t</w:t>
        </w:r>
      </w:ins>
      <w:del w:id="297" w:author="Trent Biggs" w:date="2016-03-28T16:31:00Z">
        <w:r w:rsidDel="000D401D">
          <w:delText>T</w:delText>
        </w:r>
      </w:del>
      <w:r>
        <w:t>hese sites are likely influenced by wave-driven resuspension of locally available carbonate sediment that was deposited in the Tube, but did not remain on the SedPod due to energetic hydrodynamic conditions.</w:t>
      </w:r>
    </w:p>
    <w:p w14:paraId="0DF589FA" w14:textId="77777777" w:rsidR="000C1A65" w:rsidRDefault="000C1A65" w:rsidP="007F4AF8">
      <w:pPr>
        <w:ind w:firstLine="720"/>
      </w:pPr>
      <w:r>
        <w:t>Both total and carbonate sedimentation correlated with Waves at all forereef sites (1C, 2C, 3C) according to both Spearman correlation and multiple regression, indicating Waves are the dominant control on sediment mobilization on the forereef</w:t>
      </w:r>
      <w:r w:rsidR="007F4AF8">
        <w:t>, but the results from SedPods suggest residence time of deposited sediment is very short in these energetic areas</w:t>
      </w:r>
      <w:r>
        <w:t xml:space="preserve">. </w:t>
      </w:r>
      <w:ins w:id="298" w:author="Trent Biggs" w:date="2016-03-28T16:32:00Z">
        <w:r w:rsidR="000D401D">
          <w:t>C</w:t>
        </w:r>
      </w:ins>
      <w:del w:id="299" w:author="Trent Biggs" w:date="2016-03-28T16:32:00Z">
        <w:r w:rsidR="008232FA" w:rsidDel="000D401D">
          <w:delText>It also appears that c</w:delText>
        </w:r>
      </w:del>
      <w:r w:rsidR="008232FA">
        <w:t>arbonate sedimentation showed a nonlinear relationship with Waves in many cases (</w:t>
      </w:r>
      <w:r w:rsidR="008232FA">
        <w:fldChar w:fldCharType="begin"/>
      </w:r>
      <w:r w:rsidR="008232FA">
        <w:instrText xml:space="preserve"> REF _Ref446605779 \h </w:instrText>
      </w:r>
      <w:r w:rsidR="008232FA">
        <w:fldChar w:fldCharType="separate"/>
      </w:r>
      <w:r w:rsidR="008232FA">
        <w:t xml:space="preserve">Figure </w:t>
      </w:r>
      <w:r w:rsidR="008232FA">
        <w:rPr>
          <w:noProof/>
        </w:rPr>
        <w:t>10</w:t>
      </w:r>
      <w:r w:rsidR="008232FA">
        <w:fldChar w:fldCharType="end"/>
      </w:r>
      <w:r w:rsidR="008232FA">
        <w:t xml:space="preserve">). </w:t>
      </w:r>
    </w:p>
    <w:p w14:paraId="1FBB0002" w14:textId="77777777" w:rsidR="008232FA" w:rsidRDefault="008232FA" w:rsidP="008232FA">
      <w:pPr>
        <w:keepNext/>
      </w:pPr>
      <w:r>
        <w:rPr>
          <w:noProof/>
        </w:rPr>
        <w:lastRenderedPageBreak/>
        <w:drawing>
          <wp:inline distT="0" distB="0" distL="0" distR="0" wp14:anchorId="4BCC875C" wp14:editId="0071A42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3FC0B71" w14:textId="77777777" w:rsidR="008232FA" w:rsidRDefault="008232FA" w:rsidP="008232FA">
      <w:pPr>
        <w:pStyle w:val="Caption"/>
      </w:pPr>
      <w:bookmarkStart w:id="300" w:name="_Ref446605779"/>
      <w:r>
        <w:t xml:space="preserve">Figure </w:t>
      </w:r>
      <w:r w:rsidR="00F47A1C">
        <w:fldChar w:fldCharType="begin"/>
      </w:r>
      <w:r w:rsidR="00F47A1C">
        <w:instrText xml:space="preserve"> SEQ Figu</w:instrText>
      </w:r>
      <w:r w:rsidR="00F47A1C">
        <w:instrText xml:space="preserve">re \* ARABIC </w:instrText>
      </w:r>
      <w:r w:rsidR="00F47A1C">
        <w:fldChar w:fldCharType="separate"/>
      </w:r>
      <w:r>
        <w:rPr>
          <w:noProof/>
        </w:rPr>
        <w:t>10</w:t>
      </w:r>
      <w:r w:rsidR="00F47A1C">
        <w:rPr>
          <w:noProof/>
        </w:rPr>
        <w:fldChar w:fldCharType="end"/>
      </w:r>
      <w:bookmarkEnd w:id="300"/>
      <w:r>
        <w:t xml:space="preserve">. Correlations between total </w:t>
      </w:r>
      <w:commentRangeStart w:id="301"/>
      <w:r>
        <w:t>sedimentation</w:t>
      </w:r>
      <w:commentRangeEnd w:id="301"/>
      <w:r w:rsidR="00387C92">
        <w:rPr>
          <w:rStyle w:val="CommentReference"/>
          <w:rFonts w:asciiTheme="minorHAnsi" w:hAnsiTheme="minorHAnsi"/>
          <w:i w:val="0"/>
          <w:iCs w:val="0"/>
          <w:color w:val="auto"/>
        </w:rPr>
        <w:commentReference w:id="301"/>
      </w:r>
      <w:r>
        <w:t xml:space="preserve"> </w:t>
      </w:r>
      <w:ins w:id="302" w:author="Trent Biggs" w:date="2016-03-28T16:40:00Z">
        <w:r w:rsidR="00FE6D43">
          <w:t xml:space="preserve">in tubes </w:t>
        </w:r>
      </w:ins>
      <w:r>
        <w:t xml:space="preserve">vs SSY, </w:t>
      </w:r>
      <w:commentRangeStart w:id="303"/>
      <w:r>
        <w:t>Waves</w:t>
      </w:r>
      <w:commentRangeEnd w:id="303"/>
      <w:r w:rsidR="00FE6D43">
        <w:rPr>
          <w:rStyle w:val="CommentReference"/>
          <w:rFonts w:asciiTheme="minorHAnsi" w:hAnsiTheme="minorHAnsi"/>
          <w:i w:val="0"/>
          <w:iCs w:val="0"/>
          <w:color w:val="auto"/>
        </w:rPr>
        <w:commentReference w:id="303"/>
      </w:r>
      <w:r>
        <w:t>.</w:t>
      </w:r>
      <w:ins w:id="304" w:author="Geography" w:date="2016-03-29T10:07:00Z">
        <w:r w:rsidR="00BA37C2">
          <w:t xml:space="preserve">  P-values are for…(spearman? Multiple reg?)</w:t>
        </w:r>
      </w:ins>
    </w:p>
    <w:p w14:paraId="574FC92A" w14:textId="77777777" w:rsidR="00DB0F97" w:rsidRDefault="00DB0A54" w:rsidP="00DB0F97">
      <w:pPr>
        <w:ind w:firstLine="720"/>
      </w:pPr>
      <w:r>
        <w:t xml:space="preserve">Only two sites (2A and </w:t>
      </w:r>
      <w:commentRangeStart w:id="305"/>
      <w:r>
        <w:t>2B</w:t>
      </w:r>
      <w:commentRangeEnd w:id="305"/>
      <w:r w:rsidR="00FE6D43">
        <w:rPr>
          <w:rStyle w:val="CommentReference"/>
          <w:rFonts w:asciiTheme="minorHAnsi" w:hAnsiTheme="minorHAnsi"/>
        </w:rPr>
        <w:commentReference w:id="305"/>
      </w:r>
      <w:r>
        <w:t xml:space="preserve">) </w:t>
      </w:r>
      <w:r w:rsidR="001951F4">
        <w:t xml:space="preserve">were not correlated with </w:t>
      </w:r>
      <w:r w:rsidR="0069498E">
        <w:t>W</w:t>
      </w:r>
      <w:r w:rsidR="001951F4">
        <w:t>aves, which could be an indication of the lack of wave-driven resuspension in the case of 2A</w:t>
      </w:r>
      <w:r w:rsidR="0069498E">
        <w:t xml:space="preserve"> or a lack of benthic sediment availability in the case of 2B</w:t>
      </w:r>
      <w:r w:rsidR="001951F4">
        <w:t>. Site 2A is in the most quiescent part of the bay and site 2B is in deeper water than the other reef flat sites (Table 1) on coral rubble with very little sediment near the Tube.</w:t>
      </w:r>
      <w:r w:rsidR="007F4AF8">
        <w:t xml:space="preserve"> This suggests the carbonate sediment being mobilized and transported across the shallow reef flat </w:t>
      </w:r>
      <w:r w:rsidR="00DB0F97">
        <w:t xml:space="preserve">(like what is observed at 3A and 3B) is deposited as the flow enters the deeper, back reef pools and currents slow (shown by drifters in </w:t>
      </w:r>
      <w:r w:rsidR="00DB0F97">
        <w:fldChar w:fldCharType="begin" w:fldLock="1"/>
      </w:r>
      <w:r w:rsidR="00DB0F97">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DB0F97">
        <w:fldChar w:fldCharType="separate"/>
      </w:r>
      <w:r w:rsidR="00DB0F97" w:rsidRPr="00DB0F97">
        <w:rPr>
          <w:noProof/>
        </w:rPr>
        <w:t>Messina et al. (</w:t>
      </w:r>
      <w:r w:rsidR="00DB0F97">
        <w:rPr>
          <w:noProof/>
        </w:rPr>
        <w:t>In Press</w:t>
      </w:r>
      <w:r w:rsidR="00DB0F97" w:rsidRPr="00DB0F97">
        <w:rPr>
          <w:noProof/>
        </w:rPr>
        <w:t>)</w:t>
      </w:r>
      <w:r w:rsidR="00DB0F97">
        <w:fldChar w:fldCharType="end"/>
      </w:r>
      <w:r w:rsidR="00DB0F97">
        <w:t>).</w:t>
      </w:r>
    </w:p>
    <w:p w14:paraId="2AE5254E" w14:textId="77777777" w:rsidR="004F3FFC" w:rsidRDefault="0069498E" w:rsidP="008232FA">
      <w:pPr>
        <w:ind w:firstLine="720"/>
      </w:pPr>
      <w:r>
        <w:t xml:space="preserve">The strongest correlation between sedimentation (both Total and Terrigenous) </w:t>
      </w:r>
      <w:r w:rsidR="00C70A54">
        <w:t>and SSY was at 2A, near the stream mouth</w:t>
      </w:r>
      <w:r w:rsidR="008232FA">
        <w:t xml:space="preserve"> where hydrodynamics are less influenced by Waves</w:t>
      </w:r>
      <w:r w:rsidR="00C70A54">
        <w:t xml:space="preserve">. The Spearman correlation coefficient was non-significant for terrigenous (Table 2), but when controlling for Waves, the significant p-value for SSY in the multiple regression indicated SSY was a strong control on terrigenous sedimentation in the Tube at 2A (Table 3). </w:t>
      </w:r>
      <w:r w:rsidR="00DB0F97">
        <w:t xml:space="preserve">This suggests that complex hydrodynamic forcing and resuspension of locally available sediment at the more exposed sites on the northern reef are </w:t>
      </w:r>
      <w:del w:id="306" w:author="Trent Biggs" w:date="2016-03-28T16:34:00Z">
        <w:r w:rsidR="00DB0F97" w:rsidDel="00FE6D43">
          <w:delText xml:space="preserve">a </w:delText>
        </w:r>
      </w:del>
      <w:r w:rsidR="00DB0F97">
        <w:t>strong control</w:t>
      </w:r>
      <w:ins w:id="307" w:author="Trent Biggs" w:date="2016-03-28T16:34:00Z">
        <w:r w:rsidR="00FE6D43">
          <w:t>s</w:t>
        </w:r>
      </w:ins>
      <w:r w:rsidR="00DB0F97">
        <w:t xml:space="preserve"> on sedimentation, and not simply a result of SSY.</w:t>
      </w:r>
      <w:del w:id="308" w:author="Trent Biggs" w:date="2016-03-28T16:35:00Z">
        <w:r w:rsidR="00DB0F97" w:rsidDel="00FE6D43">
          <w:delText xml:space="preserve"> </w:delText>
        </w:r>
      </w:del>
    </w:p>
    <w:p w14:paraId="33D4DB08" w14:textId="77777777" w:rsidR="00FD28C0" w:rsidRDefault="00FE6D43" w:rsidP="00384906">
      <w:pPr>
        <w:rPr>
          <w:ins w:id="309" w:author="Trent Biggs" w:date="2016-03-28T16:41:00Z"/>
        </w:rPr>
      </w:pPr>
      <w:ins w:id="310" w:author="Trent Biggs" w:date="2016-03-28T16:41:00Z">
        <w:r>
          <w:t>3.3  Comparison of sedimentation rates with thresholds for coral stress</w:t>
        </w:r>
      </w:ins>
    </w:p>
    <w:p w14:paraId="07E39681" w14:textId="77777777" w:rsidR="00FE6D43" w:rsidRDefault="00FE6D43" w:rsidP="00384906">
      <w:ins w:id="311" w:author="Trent Biggs" w:date="2016-03-28T16:41:00Z">
        <w:r>
          <w:t>Explain figure 9.</w:t>
        </w:r>
      </w:ins>
    </w:p>
    <w:p w14:paraId="4111891D" w14:textId="77777777" w:rsidR="00DB0F97" w:rsidRDefault="00683625" w:rsidP="00672177">
      <w:pPr>
        <w:pStyle w:val="Heading10"/>
      </w:pPr>
      <w:r>
        <w:lastRenderedPageBreak/>
        <w:t xml:space="preserve">4. </w:t>
      </w:r>
      <w:r w:rsidR="001D06FC">
        <w:t>Discussion</w:t>
      </w:r>
    </w:p>
    <w:p w14:paraId="58C5E47E" w14:textId="77777777" w:rsidR="00960444" w:rsidRDefault="00960444" w:rsidP="00672177">
      <w:pPr>
        <w:pStyle w:val="Heading20"/>
      </w:pPr>
    </w:p>
    <w:p w14:paraId="3ADB9023" w14:textId="77777777" w:rsidR="00960444" w:rsidRDefault="00960444" w:rsidP="00672177">
      <w:pPr>
        <w:pStyle w:val="Heading20"/>
      </w:pPr>
      <w:r>
        <w:t>4.1.  Spatial distribution of sedimentation</w:t>
      </w:r>
      <w:r>
        <w:tab/>
      </w:r>
    </w:p>
    <w:p w14:paraId="14356ACE" w14:textId="77777777" w:rsidR="00960444" w:rsidRDefault="00960444" w:rsidP="00672177">
      <w:pPr>
        <w:pStyle w:val="Heading20"/>
        <w:rPr>
          <w:ins w:id="312" w:author="Geography" w:date="2016-03-29T09:53:00Z"/>
          <w:rFonts w:ascii="Times New Roman" w:hAnsi="Times New Roman" w:cs="Times New Roman"/>
          <w:b w:val="0"/>
          <w:color w:val="auto"/>
          <w:sz w:val="24"/>
          <w:szCs w:val="24"/>
        </w:rPr>
      </w:pPr>
      <w:r w:rsidRPr="00960444">
        <w:rPr>
          <w:rFonts w:ascii="Times New Roman" w:hAnsi="Times New Roman" w:cs="Times New Roman"/>
          <w:b w:val="0"/>
          <w:color w:val="auto"/>
          <w:sz w:val="24"/>
          <w:szCs w:val="24"/>
          <w:rPrChange w:id="313" w:author="Geography" w:date="2016-03-29T09:52:00Z">
            <w:rPr/>
          </w:rPrChange>
        </w:rPr>
        <w:tab/>
        <w:t>Here’s where you can compare your sampling density with others, like you did in the abstract.  What was learned from such high density sampling that hasn’t been learned by other methods</w:t>
      </w:r>
      <w:ins w:id="314" w:author="Geography" w:date="2016-03-29T09:53:00Z">
        <w:r>
          <w:rPr>
            <w:rFonts w:ascii="Times New Roman" w:hAnsi="Times New Roman" w:cs="Times New Roman"/>
            <w:b w:val="0"/>
            <w:color w:val="auto"/>
            <w:sz w:val="24"/>
            <w:szCs w:val="24"/>
          </w:rPr>
          <w:t>?</w:t>
        </w:r>
      </w:ins>
    </w:p>
    <w:p w14:paraId="604F1D60" w14:textId="77777777" w:rsidR="00960444" w:rsidDel="00120EE0" w:rsidRDefault="00960444" w:rsidP="00672177">
      <w:pPr>
        <w:pStyle w:val="Heading20"/>
        <w:rPr>
          <w:del w:id="315" w:author="Geography" w:date="2016-03-29T10:15:00Z"/>
        </w:rPr>
      </w:pPr>
      <w:ins w:id="316" w:author="Geography" w:date="2016-03-29T09:53:00Z">
        <w:r>
          <w:rPr>
            <w:rFonts w:ascii="Times New Roman" w:hAnsi="Times New Roman" w:cs="Times New Roman"/>
            <w:b w:val="0"/>
            <w:color w:val="auto"/>
            <w:sz w:val="24"/>
            <w:szCs w:val="24"/>
          </w:rPr>
          <w:tab/>
        </w:r>
        <w:commentRangeStart w:id="317"/>
        <w:r>
          <w:rPr>
            <w:rFonts w:ascii="Times New Roman" w:hAnsi="Times New Roman" w:cs="Times New Roman"/>
            <w:b w:val="0"/>
            <w:color w:val="auto"/>
            <w:sz w:val="24"/>
            <w:szCs w:val="24"/>
          </w:rPr>
          <w:t>Waves w</w:t>
        </w:r>
      </w:ins>
      <w:ins w:id="318" w:author="Geography" w:date="2016-03-29T09:54:00Z">
        <w:r>
          <w:rPr>
            <w:rFonts w:ascii="Times New Roman" w:hAnsi="Times New Roman" w:cs="Times New Roman"/>
            <w:b w:val="0"/>
            <w:color w:val="auto"/>
            <w:sz w:val="24"/>
            <w:szCs w:val="24"/>
          </w:rPr>
          <w:t>ere a dominant control on sedimentation over time, but the spatial distribution of sedimentation was decoupled from wave height and flow velocity.  Flow velocities are highest on the southern reef</w:t>
        </w:r>
      </w:ins>
      <w:ins w:id="319" w:author="Geography" w:date="2016-03-29T09:56:00Z">
        <w:r>
          <w:rPr>
            <w:rFonts w:ascii="Times New Roman" w:hAnsi="Times New Roman" w:cs="Times New Roman"/>
            <w:b w:val="0"/>
            <w:color w:val="auto"/>
            <w:sz w:val="24"/>
            <w:szCs w:val="24"/>
          </w:rPr>
          <w:t xml:space="preserve"> (xx m/s during wave-forcing conditions, Messina et al, in review) </w:t>
        </w:r>
      </w:ins>
      <w:ins w:id="320" w:author="Geography" w:date="2016-03-29T09:54:00Z">
        <w:r>
          <w:rPr>
            <w:rFonts w:ascii="Times New Roman" w:hAnsi="Times New Roman" w:cs="Times New Roman"/>
            <w:b w:val="0"/>
            <w:color w:val="auto"/>
            <w:sz w:val="24"/>
            <w:szCs w:val="24"/>
          </w:rPr>
          <w:t>, but sed</w:t>
        </w:r>
      </w:ins>
      <w:ins w:id="321" w:author="Geography" w:date="2016-03-29T09:55:00Z">
        <w:r>
          <w:rPr>
            <w:rFonts w:ascii="Times New Roman" w:hAnsi="Times New Roman" w:cs="Times New Roman"/>
            <w:b w:val="0"/>
            <w:color w:val="auto"/>
            <w:sz w:val="24"/>
            <w:szCs w:val="24"/>
          </w:rPr>
          <w:t xml:space="preserve">imentation, both tubes and pods, was lowest there.  In the northern reef, where deposition rates are highest, flow velocities are typically lower </w:t>
        </w:r>
      </w:ins>
      <w:ins w:id="322" w:author="Geography" w:date="2016-03-29T09:56:00Z">
        <w:r>
          <w:rPr>
            <w:rFonts w:ascii="Times New Roman" w:hAnsi="Times New Roman" w:cs="Times New Roman"/>
            <w:b w:val="0"/>
            <w:color w:val="auto"/>
            <w:sz w:val="24"/>
            <w:szCs w:val="24"/>
          </w:rPr>
          <w:t xml:space="preserve">than on the southern reef </w:t>
        </w:r>
      </w:ins>
      <w:ins w:id="323" w:author="Geography" w:date="2016-03-29T09:55:00Z">
        <w:r>
          <w:rPr>
            <w:rFonts w:ascii="Times New Roman" w:hAnsi="Times New Roman" w:cs="Times New Roman"/>
            <w:b w:val="0"/>
            <w:color w:val="auto"/>
            <w:sz w:val="24"/>
            <w:szCs w:val="24"/>
          </w:rPr>
          <w:t>(average xx m/s)</w:t>
        </w:r>
      </w:ins>
      <w:ins w:id="324" w:author="Geography" w:date="2016-03-29T09:56:00Z">
        <w:r>
          <w:rPr>
            <w:rFonts w:ascii="Times New Roman" w:hAnsi="Times New Roman" w:cs="Times New Roman"/>
            <w:b w:val="0"/>
            <w:color w:val="auto"/>
            <w:sz w:val="24"/>
            <w:szCs w:val="24"/>
          </w:rPr>
          <w:t>.  The hig</w:t>
        </w:r>
      </w:ins>
      <w:ins w:id="325" w:author="Geography" w:date="2016-03-29T09:57:00Z">
        <w:r w:rsidR="00387C92">
          <w:rPr>
            <w:rFonts w:ascii="Times New Roman" w:hAnsi="Times New Roman" w:cs="Times New Roman"/>
            <w:b w:val="0"/>
            <w:color w:val="auto"/>
            <w:sz w:val="24"/>
            <w:szCs w:val="24"/>
          </w:rPr>
          <w:t xml:space="preserve">h sedimentation rates in the northern reef, especially higher rates of carbonate sediments, is hypothesized to be related to local sediment availability in the vicinity of the trap, and that sediment </w:t>
        </w:r>
      </w:ins>
      <w:ins w:id="326" w:author="Geography" w:date="2016-03-29T09:58:00Z">
        <w:r w:rsidR="00387C92">
          <w:rPr>
            <w:rFonts w:ascii="Times New Roman" w:hAnsi="Times New Roman" w:cs="Times New Roman"/>
            <w:b w:val="0"/>
            <w:color w:val="auto"/>
            <w:sz w:val="24"/>
            <w:szCs w:val="24"/>
          </w:rPr>
          <w:t>availability</w:t>
        </w:r>
      </w:ins>
      <w:ins w:id="327" w:author="Geography" w:date="2016-03-29T09:57:00Z">
        <w:r w:rsidR="00387C92">
          <w:rPr>
            <w:rFonts w:ascii="Times New Roman" w:hAnsi="Times New Roman" w:cs="Times New Roman"/>
            <w:b w:val="0"/>
            <w:color w:val="auto"/>
            <w:sz w:val="24"/>
            <w:szCs w:val="24"/>
          </w:rPr>
          <w:t xml:space="preserve"> </w:t>
        </w:r>
      </w:ins>
      <w:ins w:id="328" w:author="Geography" w:date="2016-03-29T09:58:00Z">
        <w:r w:rsidR="00387C92">
          <w:rPr>
            <w:rFonts w:ascii="Times New Roman" w:hAnsi="Times New Roman" w:cs="Times New Roman"/>
            <w:b w:val="0"/>
            <w:color w:val="auto"/>
            <w:sz w:val="24"/>
            <w:szCs w:val="24"/>
          </w:rPr>
          <w:t xml:space="preserve">is higher on the northern reef.  One of the pods with high sedimentation rates (1B) was surrounded by carbonate and </w:t>
        </w:r>
      </w:ins>
      <w:ins w:id="329" w:author="Geography" w:date="2016-03-29T09:59:00Z">
        <w:r w:rsidR="00387C92">
          <w:rPr>
            <w:rFonts w:ascii="Times New Roman" w:hAnsi="Times New Roman" w:cs="Times New Roman"/>
            <w:b w:val="0"/>
            <w:color w:val="auto"/>
            <w:sz w:val="24"/>
            <w:szCs w:val="24"/>
          </w:rPr>
          <w:t>terrigenous</w:t>
        </w:r>
      </w:ins>
      <w:ins w:id="330" w:author="Geography" w:date="2016-03-29T09:58:00Z">
        <w:r w:rsidR="00387C92">
          <w:rPr>
            <w:rFonts w:ascii="Times New Roman" w:hAnsi="Times New Roman" w:cs="Times New Roman"/>
            <w:b w:val="0"/>
            <w:color w:val="auto"/>
            <w:sz w:val="24"/>
            <w:szCs w:val="24"/>
          </w:rPr>
          <w:t xml:space="preserve"> </w:t>
        </w:r>
      </w:ins>
      <w:ins w:id="331" w:author="Geography" w:date="2016-03-29T09:59:00Z">
        <w:r w:rsidR="00387C92">
          <w:rPr>
            <w:rFonts w:ascii="Times New Roman" w:hAnsi="Times New Roman" w:cs="Times New Roman"/>
            <w:b w:val="0"/>
            <w:color w:val="auto"/>
            <w:sz w:val="24"/>
            <w:szCs w:val="24"/>
          </w:rPr>
          <w:t xml:space="preserve">sediment (Figure 3).  </w:t>
        </w:r>
      </w:ins>
      <w:ins w:id="332" w:author="Geography" w:date="2016-03-29T10:00:00Z">
        <w:r w:rsidR="00387C92">
          <w:rPr>
            <w:rFonts w:ascii="Times New Roman" w:hAnsi="Times New Roman" w:cs="Times New Roman"/>
            <w:b w:val="0"/>
            <w:color w:val="auto"/>
            <w:sz w:val="24"/>
            <w:szCs w:val="24"/>
          </w:rPr>
          <w:t>The two traps</w:t>
        </w:r>
      </w:ins>
      <w:ins w:id="333" w:author="Geography" w:date="2016-03-29T10:02:00Z">
        <w:r w:rsidR="00387C92">
          <w:rPr>
            <w:rFonts w:ascii="Times New Roman" w:hAnsi="Times New Roman" w:cs="Times New Roman"/>
            <w:b w:val="0"/>
            <w:color w:val="auto"/>
            <w:sz w:val="24"/>
            <w:szCs w:val="24"/>
          </w:rPr>
          <w:t xml:space="preserve"> on the northern reef that were</w:t>
        </w:r>
      </w:ins>
      <w:ins w:id="334" w:author="Geography" w:date="2016-03-29T10:00:00Z">
        <w:r w:rsidR="00387C92">
          <w:rPr>
            <w:rFonts w:ascii="Times New Roman" w:hAnsi="Times New Roman" w:cs="Times New Roman"/>
            <w:b w:val="0"/>
            <w:color w:val="auto"/>
            <w:sz w:val="24"/>
            <w:szCs w:val="24"/>
          </w:rPr>
          <w:t xml:space="preserve"> surrounded by </w:t>
        </w:r>
      </w:ins>
      <w:ins w:id="335" w:author="Geography" w:date="2016-03-29T10:01:00Z">
        <w:r w:rsidR="00387C92">
          <w:rPr>
            <w:rFonts w:ascii="Times New Roman" w:hAnsi="Times New Roman" w:cs="Times New Roman"/>
            <w:b w:val="0"/>
            <w:color w:val="auto"/>
            <w:sz w:val="24"/>
            <w:szCs w:val="24"/>
          </w:rPr>
          <w:t xml:space="preserve">sand (1A, 2A) had higher sedimentation rates (mean xx g/m2/d) compared with </w:t>
        </w:r>
      </w:ins>
      <w:ins w:id="336" w:author="Geography" w:date="2016-03-29T10:02:00Z">
        <w:r w:rsidR="00387C92">
          <w:rPr>
            <w:rFonts w:ascii="Times New Roman" w:hAnsi="Times New Roman" w:cs="Times New Roman"/>
            <w:b w:val="0"/>
            <w:color w:val="auto"/>
            <w:sz w:val="24"/>
            <w:szCs w:val="24"/>
          </w:rPr>
          <w:t>traps on the northern reef that were surrounded by coral (xx g/m2/d).</w:t>
        </w:r>
      </w:ins>
      <w:ins w:id="337" w:author="Geography" w:date="2016-03-29T10:10:00Z">
        <w:r w:rsidR="008C12A8">
          <w:rPr>
            <w:rFonts w:ascii="Times New Roman" w:hAnsi="Times New Roman" w:cs="Times New Roman"/>
            <w:b w:val="0"/>
            <w:color w:val="auto"/>
            <w:sz w:val="24"/>
            <w:szCs w:val="24"/>
          </w:rPr>
          <w:t xml:space="preserve">  The spatial distribution of sedimentation is likely governed by benthic sediment availability rather than the spatial distribution of flow velocity or wave height.</w:t>
        </w:r>
      </w:ins>
      <w:commentRangeEnd w:id="317"/>
      <w:ins w:id="338" w:author="Geography" w:date="2016-03-29T10:11:00Z">
        <w:r w:rsidR="008C12A8">
          <w:rPr>
            <w:rStyle w:val="CommentReference"/>
            <w:rFonts w:asciiTheme="minorHAnsi" w:eastAsiaTheme="minorHAnsi" w:hAnsiTheme="minorHAnsi" w:cstheme="minorBidi"/>
            <w:b w:val="0"/>
            <w:color w:val="auto"/>
          </w:rPr>
          <w:commentReference w:id="317"/>
        </w:r>
      </w:ins>
      <w:ins w:id="339" w:author="Geography" w:date="2016-03-29T10:13:00Z">
        <w:r w:rsidR="00120EE0">
          <w:rPr>
            <w:rFonts w:ascii="Times New Roman" w:hAnsi="Times New Roman" w:cs="Times New Roman"/>
            <w:b w:val="0"/>
            <w:color w:val="auto"/>
            <w:sz w:val="24"/>
            <w:szCs w:val="24"/>
          </w:rPr>
          <w:t xml:space="preserve">  Availability of carbonate sediment is higher on the northern reef due to lower coral cover there (and long-term accumulation of carbonate sediment due to lack of flushing of decomposed coral.  Availability of </w:t>
        </w:r>
      </w:ins>
      <w:ins w:id="340" w:author="Geography" w:date="2016-03-29T10:14:00Z">
        <w:r w:rsidR="00120EE0">
          <w:rPr>
            <w:rFonts w:ascii="Times New Roman" w:hAnsi="Times New Roman" w:cs="Times New Roman"/>
            <w:b w:val="0"/>
            <w:color w:val="auto"/>
            <w:sz w:val="24"/>
            <w:szCs w:val="24"/>
          </w:rPr>
          <w:t>terrigenous</w:t>
        </w:r>
      </w:ins>
      <w:ins w:id="341" w:author="Geography" w:date="2016-03-29T10:13:00Z">
        <w:r w:rsidR="00120EE0">
          <w:rPr>
            <w:rFonts w:ascii="Times New Roman" w:hAnsi="Times New Roman" w:cs="Times New Roman"/>
            <w:b w:val="0"/>
            <w:color w:val="auto"/>
            <w:sz w:val="24"/>
            <w:szCs w:val="24"/>
          </w:rPr>
          <w:t xml:space="preserve"> </w:t>
        </w:r>
      </w:ins>
      <w:ins w:id="342" w:author="Geography" w:date="2016-03-29T10:14:00Z">
        <w:r w:rsidR="00120EE0">
          <w:rPr>
            <w:rFonts w:ascii="Times New Roman" w:hAnsi="Times New Roman" w:cs="Times New Roman"/>
            <w:b w:val="0"/>
            <w:color w:val="auto"/>
            <w:sz w:val="24"/>
            <w:szCs w:val="24"/>
          </w:rPr>
          <w:t>sediment is higher on the northern reef due to deflection of storm-derived sediment plumes to the north by the prevailing clockwise flow (Figure 1).</w:t>
        </w:r>
      </w:ins>
      <w:del w:id="343" w:author="Geography" w:date="2016-03-29T09:53:00Z">
        <w:r w:rsidRPr="00960444" w:rsidDel="00960444">
          <w:rPr>
            <w:rFonts w:ascii="Times New Roman" w:hAnsi="Times New Roman" w:cs="Times New Roman"/>
            <w:b w:val="0"/>
            <w:color w:val="auto"/>
            <w:sz w:val="24"/>
            <w:szCs w:val="24"/>
            <w:rPrChange w:id="344" w:author="Geography" w:date="2016-03-29T09:52:00Z">
              <w:rPr>
                <w:b w:val="0"/>
              </w:rPr>
            </w:rPrChange>
          </w:rPr>
          <w:delText>?</w:delText>
        </w:r>
      </w:del>
    </w:p>
    <w:p w14:paraId="5626E316" w14:textId="77777777" w:rsidR="00120EE0" w:rsidRPr="00960444" w:rsidRDefault="00120EE0" w:rsidP="00672177">
      <w:pPr>
        <w:pStyle w:val="Heading20"/>
        <w:rPr>
          <w:ins w:id="345" w:author="Geography" w:date="2016-03-29T10:15:00Z"/>
          <w:rFonts w:ascii="Times New Roman" w:hAnsi="Times New Roman" w:cs="Times New Roman"/>
          <w:b w:val="0"/>
          <w:color w:val="auto"/>
          <w:sz w:val="24"/>
          <w:szCs w:val="24"/>
          <w:rPrChange w:id="346" w:author="Geography" w:date="2016-03-29T09:52:00Z">
            <w:rPr>
              <w:ins w:id="347" w:author="Geography" w:date="2016-03-29T10:15:00Z"/>
            </w:rPr>
          </w:rPrChange>
        </w:rPr>
      </w:pPr>
    </w:p>
    <w:p w14:paraId="2CE29C75" w14:textId="77777777" w:rsidR="00960444" w:rsidRPr="00960444" w:rsidRDefault="00960444" w:rsidP="00672177">
      <w:pPr>
        <w:pStyle w:val="Heading20"/>
      </w:pPr>
      <w:del w:id="348" w:author="Geography" w:date="2016-03-29T10:15:00Z">
        <w:r w:rsidDel="00120EE0">
          <w:tab/>
        </w:r>
      </w:del>
    </w:p>
    <w:p w14:paraId="0C9909B3" w14:textId="77777777" w:rsidR="00960444" w:rsidRDefault="00960444" w:rsidP="00672177">
      <w:pPr>
        <w:pStyle w:val="Heading20"/>
      </w:pPr>
    </w:p>
    <w:p w14:paraId="6615DFA8" w14:textId="77777777" w:rsidR="00387C92" w:rsidRDefault="00387C92" w:rsidP="00672177">
      <w:pPr>
        <w:pStyle w:val="Heading20"/>
        <w:rPr>
          <w:ins w:id="349" w:author="Geography" w:date="2016-03-29T10:04:00Z"/>
          <w:color w:val="auto"/>
        </w:rPr>
      </w:pPr>
      <w:ins w:id="350" w:author="Geography" w:date="2016-03-29T10:04:00Z">
        <w:r>
          <w:rPr>
            <w:color w:val="auto"/>
          </w:rPr>
          <w:t>Table 4—why “RST” for rotating tube trap? Not RTT?  Discuss what Table 4 tells you in more detail.</w:t>
        </w:r>
      </w:ins>
    </w:p>
    <w:p w14:paraId="703222BE" w14:textId="77777777" w:rsidR="00960444" w:rsidRPr="00960444" w:rsidDel="00387C92" w:rsidRDefault="00960444" w:rsidP="00672177">
      <w:pPr>
        <w:pStyle w:val="Heading20"/>
        <w:rPr>
          <w:del w:id="351" w:author="Geography" w:date="2016-03-29T10:04:00Z"/>
          <w:color w:val="auto"/>
        </w:rPr>
      </w:pPr>
      <w:del w:id="352" w:author="Geography" w:date="2016-03-29T10:04:00Z">
        <w:r w:rsidRPr="00960444" w:rsidDel="00387C92">
          <w:rPr>
            <w:color w:val="auto"/>
          </w:rPr>
          <w:delText>Asdfadsfasdjkasdfljl;afsd</w:delText>
        </w:r>
      </w:del>
    </w:p>
    <w:p w14:paraId="4E6BD6BF" w14:textId="77777777" w:rsidR="00960444" w:rsidRDefault="00960444" w:rsidP="00672177">
      <w:pPr>
        <w:pStyle w:val="Heading20"/>
      </w:pPr>
    </w:p>
    <w:p w14:paraId="1A1A43D1" w14:textId="77777777" w:rsidR="00DB0F97" w:rsidRDefault="00683625" w:rsidP="00672177">
      <w:pPr>
        <w:pStyle w:val="Heading20"/>
      </w:pPr>
      <w:r>
        <w:t>4.</w:t>
      </w:r>
      <w:ins w:id="353" w:author="Geography" w:date="2016-03-29T10:11:00Z">
        <w:r w:rsidR="00120EE0">
          <w:t xml:space="preserve">2 Temporal distribution of sedimentation:  </w:t>
        </w:r>
      </w:ins>
      <w:del w:id="354" w:author="Geography" w:date="2016-03-29T10:11:00Z">
        <w:r w:rsidDel="00120EE0">
          <w:delText xml:space="preserve">1 </w:delText>
        </w:r>
      </w:del>
      <w:r w:rsidR="00DB0F97">
        <w:t>Interaction of Sediment Yield and Wav</w:t>
      </w:r>
      <w:ins w:id="355" w:author="Geography" w:date="2016-03-29T10:11:00Z">
        <w:r w:rsidR="00120EE0">
          <w:t>es</w:t>
        </w:r>
      </w:ins>
      <w:del w:id="356" w:author="Geography" w:date="2016-03-29T10:11:00Z">
        <w:r w:rsidR="00DB0F97" w:rsidDel="00120EE0">
          <w:delText xml:space="preserve">e Conditions on Sedimentation </w:delText>
        </w:r>
      </w:del>
    </w:p>
    <w:p w14:paraId="7CA86803" w14:textId="77777777" w:rsidR="009F26AF" w:rsidRDefault="00120EE0" w:rsidP="00C14181">
      <w:pPr>
        <w:ind w:firstLine="720"/>
      </w:pPr>
      <w:ins w:id="357" w:author="Geography" w:date="2016-03-29T10:12:00Z">
        <w:r>
          <w:t xml:space="preserve">Sedimentation </w:t>
        </w:r>
      </w:ins>
      <w:del w:id="358" w:author="Geography" w:date="2016-03-29T10:11:00Z">
        <w:r w:rsidR="009F26AF" w:rsidDel="00120EE0">
          <w:delText>While o</w:delText>
        </w:r>
      </w:del>
      <w:del w:id="359" w:author="Geography" w:date="2016-03-29T10:12:00Z">
        <w:r w:rsidR="009F26AF" w:rsidDel="00120EE0">
          <w:delText xml:space="preserve">nly the location near the stream outlet </w:delText>
        </w:r>
      </w:del>
      <w:r w:rsidR="009F26AF">
        <w:t>was significantly correlated with SSY from the watershed</w:t>
      </w:r>
      <w:ins w:id="360" w:author="Geography" w:date="2016-03-29T10:12:00Z">
        <w:r>
          <w:t xml:space="preserve"> at only</w:t>
        </w:r>
      </w:ins>
      <w:del w:id="361" w:author="Geography" w:date="2016-03-29T10:12:00Z">
        <w:r w:rsidR="009F26AF" w:rsidDel="00120EE0">
          <w:delText xml:space="preserve"> </w:delText>
        </w:r>
      </w:del>
      <w:ins w:id="362" w:author="Geography" w:date="2016-03-29T10:12:00Z">
        <w:r>
          <w:t xml:space="preserve"> one location near the stream outlet</w:t>
        </w:r>
      </w:ins>
      <w:del w:id="363" w:author="Geography" w:date="2016-03-29T10:12:00Z">
        <w:r w:rsidR="009F26AF" w:rsidDel="00120EE0">
          <w:delText>at the measurement time scale</w:delText>
        </w:r>
      </w:del>
      <w:r w:rsidR="009F26AF">
        <w:t xml:space="preserve">, </w:t>
      </w:r>
      <w:ins w:id="364" w:author="Geography" w:date="2016-03-29T10:12:00Z">
        <w:r>
          <w:t xml:space="preserve">but </w:t>
        </w:r>
      </w:ins>
      <w:r w:rsidR="009F26AF">
        <w:t>the influence of SSY from the watershed on the northern reef was evident in the enriched terrigenous fraction of benthic sediment and sedimentation in Tubes and on SedPods.</w:t>
      </w:r>
      <w:r w:rsidR="001248F5">
        <w:t xml:space="preserve"> Other studies have shown strong correlations between </w:t>
      </w:r>
      <w:commentRangeStart w:id="365"/>
      <w:ins w:id="366" w:author="Trent Biggs" w:date="2016-03-28T16:35:00Z">
        <w:r w:rsidR="00FE6D43">
          <w:t>storm</w:t>
        </w:r>
      </w:ins>
      <w:commentRangeEnd w:id="365"/>
      <w:ins w:id="367" w:author="Trent Biggs" w:date="2016-03-28T16:36:00Z">
        <w:r w:rsidR="00FE6D43">
          <w:rPr>
            <w:rStyle w:val="CommentReference"/>
            <w:rFonts w:asciiTheme="minorHAnsi" w:hAnsiTheme="minorHAnsi"/>
          </w:rPr>
          <w:commentReference w:id="365"/>
        </w:r>
      </w:ins>
      <w:r w:rsidR="001248F5">
        <w:t xml:space="preserve">-supplied terrigenous sediment and sedimentation in Tubes, but </w:t>
      </w:r>
      <w:del w:id="368" w:author="Geography" w:date="2016-03-29T06:30:00Z">
        <w:r w:rsidR="001248F5" w:rsidDel="004A0898">
          <w:delText xml:space="preserve">that </w:delText>
        </w:r>
      </w:del>
      <w:r w:rsidR="00F21737">
        <w:t xml:space="preserve">fine </w:t>
      </w:r>
      <w:r w:rsidR="001248F5">
        <w:t xml:space="preserve">terrigenous sediment was rapidly removed </w:t>
      </w:r>
      <w:r w:rsidR="001248F5">
        <w:fldChar w:fldCharType="begin" w:fldLock="1"/>
      </w:r>
      <w:r w:rsidR="008F3A89">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 ] }, "page" : "1-5", "title" : "SedPods: a low-cost coral proxy for measuring net sedimentation", "type" : "article-journal" }, "uris" : [ "http://www.mendeley.com/documents/?uuid=7e0738a6-4a21-4f04-8752-676153384766" ] } ], "mendeley" : { "formattedCitation" : "(Storlazzi et al. 2009; Field et al. 2012b)", "plainTextFormattedCitation" : "(Storlazzi et al. 2009; Field et al. 2012b)", "previouslyFormattedCitation" : "(Storlazzi et al. 2009; Field et al. 2012b)" }, "properties" : { "noteIndex" : 0 }, "schema" : "https://github.com/citation-style-language/schema/raw/master/csl-citation.json" }</w:instrText>
      </w:r>
      <w:r w:rsidR="001248F5">
        <w:fldChar w:fldCharType="separate"/>
      </w:r>
      <w:r w:rsidR="001248F5" w:rsidRPr="001248F5">
        <w:rPr>
          <w:noProof/>
        </w:rPr>
        <w:t>(Storlazzi et al. 2009; Field et al. 2012b)</w:t>
      </w:r>
      <w:r w:rsidR="001248F5">
        <w:fldChar w:fldCharType="end"/>
      </w:r>
      <w:r w:rsidR="001248F5">
        <w:t>, making it difficult to capture with the monthly sampling interval used here.</w:t>
      </w:r>
    </w:p>
    <w:p w14:paraId="63AB390B" w14:textId="77777777" w:rsidR="004A0898" w:rsidRDefault="00C14181" w:rsidP="004A0898">
      <w:pPr>
        <w:ind w:firstLine="720"/>
        <w:rPr>
          <w:ins w:id="369" w:author="Geography" w:date="2016-03-29T06:39:00Z"/>
        </w:rPr>
      </w:pPr>
      <w:r>
        <w:t xml:space="preserve">Other studies have investigated temporal dynamics of flood-supplied sediment and waves qualitatively </w:t>
      </w:r>
      <w:r>
        <w:fldChar w:fldCharType="begin" w:fldLock="1"/>
      </w:r>
      <w: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Gray et al. 2012)", "plainTextFormattedCitation" : "(Bothner et al. 2006; Draut et al. 2009; Gray et al. 2012)", "previouslyFormattedCitation" : "(Bothner et al. 2006; Draut et al. 2009; Gray et al. 2012)" }, "properties" : { "noteIndex" : 0 }, "schema" : "https://github.com/citation-style-language/schema/raw/master/csl-citation.json" }</w:instrText>
      </w:r>
      <w:r>
        <w:fldChar w:fldCharType="separate"/>
      </w:r>
      <w:r w:rsidRPr="00C14181">
        <w:rPr>
          <w:noProof/>
        </w:rPr>
        <w:t>(Bothner et al. 2006; Draut et al. 2009; Gray et al. 2012)</w:t>
      </w:r>
      <w:r>
        <w:fldChar w:fldCharType="end"/>
      </w:r>
      <w:r>
        <w:t xml:space="preserve"> but few have quantitatively described temporal patterns with statistical analyses of </w:t>
      </w:r>
      <w:commentRangeStart w:id="370"/>
      <w:r>
        <w:t xml:space="preserve">descriptive metrics </w:t>
      </w:r>
      <w:commentRangeEnd w:id="370"/>
      <w:r w:rsidR="0002273A">
        <w:rPr>
          <w:rStyle w:val="CommentReference"/>
          <w:rFonts w:asciiTheme="minorHAnsi" w:hAnsiTheme="minorHAnsi"/>
        </w:rPr>
        <w:commentReference w:id="370"/>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r>
        <w:t xml:space="preserve">. </w:t>
      </w:r>
      <w:commentRangeStart w:id="371"/>
      <w:commentRangeStart w:id="372"/>
      <w:del w:id="373" w:author="Geography" w:date="2016-03-29T06:31:00Z">
        <w:r w:rsidDel="004A0898">
          <w:lastRenderedPageBreak/>
          <w:delText xml:space="preserve">Unlike </w:delText>
        </w:r>
      </w:del>
      <w:ins w:id="374" w:author="Geography" w:date="2016-03-29T06:31:00Z">
        <w:r w:rsidR="004A0898">
          <w:t xml:space="preserve">Others, including </w:t>
        </w:r>
      </w:ins>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"manualFormatting"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C14181">
        <w:rPr>
          <w:noProof/>
        </w:rPr>
        <w:t>Storlazzi et al. (2009)</w:t>
      </w:r>
      <w:r>
        <w:fldChar w:fldCharType="end"/>
      </w:r>
      <w:ins w:id="375" w:author="Geography" w:date="2016-03-29T06:31:00Z">
        <w:r w:rsidR="004A0898">
          <w:t>,</w:t>
        </w:r>
      </w:ins>
      <w:r>
        <w:t xml:space="preserve"> </w:t>
      </w:r>
      <w:ins w:id="376" w:author="Geography" w:date="2016-03-29T06:31:00Z">
        <w:r w:rsidR="004A0898">
          <w:t>use</w:t>
        </w:r>
      </w:ins>
      <w:del w:id="377" w:author="Geography" w:date="2016-03-29T06:31:00Z">
        <w:r w:rsidDel="004A0898">
          <w:delText>who had</w:delText>
        </w:r>
      </w:del>
      <w:r>
        <w:t xml:space="preserve"> sophisticated hydrographic instrumentation</w:t>
      </w:r>
      <w:ins w:id="378" w:author="Geography" w:date="2016-03-29T06:31:00Z">
        <w:r w:rsidR="004A0898">
          <w:t xml:space="preserve"> to document</w:t>
        </w:r>
      </w:ins>
      <w:commentRangeEnd w:id="371"/>
      <w:ins w:id="379" w:author="Geography" w:date="2016-03-29T06:32:00Z">
        <w:r w:rsidR="004A0898">
          <w:rPr>
            <w:rStyle w:val="CommentReference"/>
            <w:rFonts w:asciiTheme="minorHAnsi" w:hAnsiTheme="minorHAnsi"/>
          </w:rPr>
          <w:commentReference w:id="371"/>
        </w:r>
      </w:ins>
      <w:ins w:id="380" w:author="Geography" w:date="2016-03-29T06:31:00Z">
        <w:r w:rsidR="004A0898">
          <w:t xml:space="preserve">….  </w:t>
        </w:r>
      </w:ins>
      <w:del w:id="381" w:author="Geography" w:date="2016-03-29T06:31:00Z">
        <w:r w:rsidDel="004A0898">
          <w:delText xml:space="preserve">, </w:delText>
        </w:r>
        <w:r w:rsidR="00F21737" w:rsidDel="004A0898">
          <w:delText>this</w:delText>
        </w:r>
      </w:del>
      <w:r w:rsidR="00F21737">
        <w:t xml:space="preserve"> </w:t>
      </w:r>
      <w:ins w:id="382" w:author="Geography" w:date="2016-03-29T06:31:00Z">
        <w:r w:rsidR="004A0898">
          <w:t>We</w:t>
        </w:r>
      </w:ins>
      <w:del w:id="383" w:author="Geography" w:date="2016-03-29T06:31:00Z">
        <w:r w:rsidR="00F21737" w:rsidDel="004A0898">
          <w:delText>paper</w:delText>
        </w:r>
      </w:del>
      <w:r w:rsidR="00F21737">
        <w:t xml:space="preserve"> used </w:t>
      </w:r>
      <w:r>
        <w:t>a simpl</w:t>
      </w:r>
      <w:ins w:id="384" w:author="Geography" w:date="2016-03-29T06:32:00Z">
        <w:r w:rsidR="004A0898">
          <w:t>e</w:t>
        </w:r>
      </w:ins>
      <w:del w:id="385" w:author="Geography" w:date="2016-03-29T06:32:00Z">
        <w:r w:rsidDel="004A0898">
          <w:delText>istic</w:delText>
        </w:r>
      </w:del>
      <w:r>
        <w:t xml:space="preserve"> approac</w:t>
      </w:r>
      <w:ins w:id="386" w:author="Trent Biggs" w:date="2016-03-28T16:36:00Z">
        <w:r w:rsidR="00FE6D43">
          <w:t xml:space="preserve">h </w:t>
        </w:r>
      </w:ins>
      <w:ins w:id="387" w:author="Geography" w:date="2016-03-29T06:32:00Z">
        <w:r w:rsidR="004A0898">
          <w:t xml:space="preserve">with low cost materials </w:t>
        </w:r>
      </w:ins>
      <w:ins w:id="388" w:author="Trent Biggs" w:date="2016-03-28T16:36:00Z">
        <w:r w:rsidR="00FE6D43">
          <w:t xml:space="preserve">that would be </w:t>
        </w:r>
      </w:ins>
      <w:ins w:id="389" w:author="Trent Biggs" w:date="2016-03-28T16:37:00Z">
        <w:r w:rsidR="00FE6D43">
          <w:t>feasible</w:t>
        </w:r>
      </w:ins>
      <w:ins w:id="390" w:author="Trent Biggs" w:date="2016-03-28T16:36:00Z">
        <w:r w:rsidR="00FE6D43">
          <w:t xml:space="preserve"> </w:t>
        </w:r>
      </w:ins>
      <w:ins w:id="391" w:author="Trent Biggs" w:date="2016-03-28T16:37:00Z">
        <w:r w:rsidR="00FE6D43">
          <w:t>given limited funding</w:t>
        </w:r>
      </w:ins>
      <w:del w:id="392" w:author="Trent Biggs" w:date="2016-03-28T16:36:00Z">
        <w:r w:rsidDel="00FE6D43">
          <w:delText>h within the scope</w:delText>
        </w:r>
      </w:del>
      <w:r>
        <w:t xml:space="preserve"> of local resource manager</w:t>
      </w:r>
      <w:r w:rsidR="00F21737">
        <w:t>s.</w:t>
      </w:r>
      <w:ins w:id="393" w:author="Geography" w:date="2016-03-29T06:33:00Z">
        <w:r w:rsidR="004A0898">
          <w:t xml:space="preserve"> </w:t>
        </w:r>
      </w:ins>
      <w:commentRangeEnd w:id="372"/>
      <w:ins w:id="394" w:author="Geography" w:date="2016-03-29T07:29:00Z">
        <w:r w:rsidR="0002273A">
          <w:rPr>
            <w:rStyle w:val="CommentReference"/>
            <w:rFonts w:asciiTheme="minorHAnsi" w:hAnsiTheme="minorHAnsi"/>
          </w:rPr>
          <w:commentReference w:id="372"/>
        </w:r>
      </w:ins>
      <w:commentRangeStart w:id="395"/>
      <w:commentRangeStart w:id="396"/>
      <w:ins w:id="397" w:author="Geography" w:date="2016-03-29T06:33:00Z">
        <w:r w:rsidR="004A0898">
          <w:t>O</w:t>
        </w:r>
      </w:ins>
      <w:del w:id="398" w:author="Geography" w:date="2016-03-29T06:33:00Z">
        <w:r w:rsidR="00F21737" w:rsidDel="004A0898">
          <w:delText xml:space="preserve"> Many o</w:delText>
        </w:r>
      </w:del>
      <w:r w:rsidR="00F21737">
        <w:t xml:space="preserve">ther studies have </w:t>
      </w:r>
      <w:r>
        <w:t>been con</w:t>
      </w:r>
      <w:r w:rsidR="00F21737">
        <w:t>ducted in more sheltered areas</w:t>
      </w:r>
      <w:r>
        <w:t>, and SSY from storm e</w:t>
      </w:r>
      <w:r w:rsidR="00F21737">
        <w:t xml:space="preserve">vents occurred less frequently </w:t>
      </w:r>
      <w:commentRangeEnd w:id="395"/>
      <w:r w:rsidR="004A0898">
        <w:rPr>
          <w:rStyle w:val="CommentReference"/>
          <w:rFonts w:asciiTheme="minorHAnsi" w:hAnsiTheme="minorHAnsi"/>
        </w:rPr>
        <w:commentReference w:id="395"/>
      </w:r>
      <w:r>
        <w:fldChar w:fldCharType="begin" w:fldLock="1"/>
      </w:r>
      <w:r w:rsidR="00977788">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"ITEM-3",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"ITEM-3", "issue" : "3-4", "issued" : { "date-parts" : [ [ "2009", "8" ] ] }, "page" : "140-151", "publisher" : "Elsevier B.V.", "title" : "Sedimentation processes in a coral reef embayment: Hanalei Bay, Kauai", "type" : "article-journal", "volume" : "264" }, "uris" : [ "http://www.mendeley.com/documents/?uuid=09f49c2c-69ad-4993-b204-8d205613525d" ] }, { "id" : "ITEM-4",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"ITEM-4",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"(Bothner et al. 2006; Draut et al. 2009; Storlazzi et al. 2009; Gray et al. 2012)", "plainTextFormattedCitation" : "(Bothner et al. 2006; Draut et al. 2009; Storlazzi et al. 2009; Gray et al. 2012)", "previouslyFormattedCitation" : "(Bothner et al. 2006; Draut et al. 2009; Storlazzi et al. 2009; Gray et al. 2012)" }, "properties" : { "noteIndex" : 0 }, "schema" : "https://github.com/citation-style-language/schema/raw/master/csl-citation.json" }</w:instrText>
      </w:r>
      <w:r>
        <w:fldChar w:fldCharType="separate"/>
      </w:r>
      <w:r w:rsidRPr="00C14181">
        <w:rPr>
          <w:noProof/>
        </w:rPr>
        <w:t>(Bothner et al. 2006; Draut et al. 2009; Storlazzi et al. 2009; Gray et al. 2012)</w:t>
      </w:r>
      <w:r>
        <w:fldChar w:fldCharType="end"/>
      </w:r>
      <w:r>
        <w:t xml:space="preserve">. </w:t>
      </w:r>
      <w:commentRangeEnd w:id="396"/>
      <w:r w:rsidR="0002273A">
        <w:rPr>
          <w:rStyle w:val="CommentReference"/>
          <w:rFonts w:asciiTheme="minorHAnsi" w:hAnsiTheme="minorHAnsi"/>
        </w:rPr>
        <w:commentReference w:id="396"/>
      </w:r>
      <w:r w:rsidR="009F26AF">
        <w:t xml:space="preserve">Our study site </w:t>
      </w:r>
      <w:del w:id="399" w:author="Geography" w:date="2016-03-29T06:33:00Z">
        <w:r w:rsidR="009F26AF" w:rsidDel="004A0898">
          <w:delText xml:space="preserve">here </w:delText>
        </w:r>
      </w:del>
      <w:r w:rsidR="009F26AF">
        <w:t>was exposed to complex and dynamic SSY and Waves, with several small to medium SSY events during most periods</w:t>
      </w:r>
      <w:ins w:id="400" w:author="Geography" w:date="2016-03-29T06:33:00Z">
        <w:r w:rsidR="004A0898">
          <w:t>,</w:t>
        </w:r>
      </w:ins>
      <w:del w:id="401" w:author="Geography" w:date="2016-03-29T06:33:00Z">
        <w:r w:rsidR="009F26AF" w:rsidDel="004A0898">
          <w:delText>, and</w:delText>
        </w:r>
      </w:del>
      <w:r w:rsidR="009F26AF">
        <w:t xml:space="preserve"> several periods of high waves, and frequent small to medium waves. These complex dynamics varied at timescales shorter than our sedimentation measurements, </w:t>
      </w:r>
      <w:del w:id="402" w:author="Trent Biggs" w:date="2016-03-28T16:38:00Z">
        <w:r w:rsidR="009F26AF" w:rsidDel="00FE6D43">
          <w:delText xml:space="preserve">making it </w:delText>
        </w:r>
        <w:commentRangeStart w:id="403"/>
        <w:r w:rsidR="009F26AF" w:rsidDel="00FE6D43">
          <w:delText>difficult to find clear</w:delText>
        </w:r>
      </w:del>
      <w:ins w:id="404" w:author="Trent Biggs" w:date="2016-03-28T16:38:00Z">
        <w:r w:rsidR="00FE6D43">
          <w:t>complicating documentation of</w:t>
        </w:r>
      </w:ins>
      <w:r w:rsidR="009F26AF">
        <w:t xml:space="preserve"> </w:t>
      </w:r>
      <w:r w:rsidR="00F21737">
        <w:t xml:space="preserve">temporal </w:t>
      </w:r>
      <w:ins w:id="405" w:author="Trent Biggs" w:date="2016-03-28T16:38:00Z">
        <w:r w:rsidR="00FE6D43">
          <w:t>controls</w:t>
        </w:r>
      </w:ins>
      <w:del w:id="406" w:author="Trent Biggs" w:date="2016-03-28T16:38:00Z">
        <w:r w:rsidR="009F26AF" w:rsidDel="00FE6D43">
          <w:delText>relationships</w:delText>
        </w:r>
      </w:del>
      <w:commentRangeEnd w:id="403"/>
      <w:r w:rsidR="00FE6D43">
        <w:rPr>
          <w:rStyle w:val="CommentReference"/>
          <w:rFonts w:asciiTheme="minorHAnsi" w:hAnsiTheme="minorHAnsi"/>
        </w:rPr>
        <w:commentReference w:id="403"/>
      </w:r>
      <w:del w:id="407" w:author="Geography" w:date="2016-03-29T06:34:00Z">
        <w:r w:rsidR="009F26AF" w:rsidDel="004A0898">
          <w:delText>, but the dominant spatial patterns were evident</w:delText>
        </w:r>
      </w:del>
      <w:r w:rsidR="009F26AF">
        <w:t>.</w:t>
      </w:r>
      <w:ins w:id="408" w:author="Trent Biggs" w:date="2016-03-28T16:38:00Z">
        <w:r w:rsidR="00FE6D43">
          <w:t xml:space="preserve">  Despite the dynamic complexity of sediment yield, resuspension, and deposition, consistent patterns were observed between mean wave height and sedimentation of both total and carbonate sediments (Figure </w:t>
        </w:r>
      </w:ins>
      <w:ins w:id="409" w:author="Trent Biggs" w:date="2016-03-28T16:39:00Z">
        <w:r w:rsidR="00FE6D43">
          <w:t xml:space="preserve">10), particularly on the </w:t>
        </w:r>
      </w:ins>
      <w:ins w:id="410" w:author="Trent Biggs" w:date="2016-03-28T16:40:00Z">
        <w:r w:rsidR="00FE6D43">
          <w:t>southern and outer parts of the reef.</w:t>
        </w:r>
      </w:ins>
      <w:ins w:id="411" w:author="Geography" w:date="2016-03-29T06:34:00Z">
        <w:r w:rsidR="004A0898">
          <w:t xml:space="preserve">  The temporal patterns of sedimentation suggest that resuspension of benthic sediment around </w:t>
        </w:r>
      </w:ins>
      <w:ins w:id="412" w:author="Geography" w:date="2016-03-29T06:35:00Z">
        <w:r w:rsidR="004A0898">
          <w:t xml:space="preserve">the traps is a dominant source of sediment, but that terrestrial sources </w:t>
        </w:r>
      </w:ins>
      <w:ins w:id="413" w:author="Geography" w:date="2016-03-29T06:36:00Z">
        <w:r w:rsidR="004A0898">
          <w:t>and their spatial distribution</w:t>
        </w:r>
      </w:ins>
      <w:ins w:id="414" w:author="Geography" w:date="2016-03-29T06:37:00Z">
        <w:r w:rsidR="004A0898">
          <w:t xml:space="preserve"> </w:t>
        </w:r>
      </w:ins>
      <w:ins w:id="415" w:author="Geography" w:date="2016-03-29T06:35:00Z">
        <w:r w:rsidR="004A0898">
          <w:t xml:space="preserve">are important for determining the composition of the benthic sediment.  </w:t>
        </w:r>
      </w:ins>
      <w:ins w:id="416" w:author="Geography" w:date="2016-03-29T06:37:00Z">
        <w:r w:rsidR="004A0898">
          <w:t xml:space="preserve">The composition of the benthic sediment is determined in part by circulation patterns in the bay.  Terriginous sediment plumes are deflected north by wave action over the </w:t>
        </w:r>
      </w:ins>
      <w:ins w:id="417" w:author="Geography" w:date="2016-03-29T06:38:00Z">
        <w:r w:rsidR="004A0898">
          <w:t xml:space="preserve">reefs on the </w:t>
        </w:r>
      </w:ins>
      <w:ins w:id="418" w:author="Geography" w:date="2016-03-29T06:37:00Z">
        <w:r w:rsidR="004A0898">
          <w:t>southern end of the bay</w:t>
        </w:r>
      </w:ins>
      <w:ins w:id="419" w:author="Geography" w:date="2016-03-29T06:38:00Z">
        <w:r w:rsidR="004A0898">
          <w:t>, resulting in higher terrigenous sediment in both benthic and resuspended sediment.</w:t>
        </w:r>
      </w:ins>
    </w:p>
    <w:p w14:paraId="3AB841E0" w14:textId="77777777" w:rsidR="004A0898" w:rsidRDefault="004A0898" w:rsidP="004A0898">
      <w:pPr>
        <w:ind w:firstLine="720"/>
      </w:pPr>
      <w:ins w:id="420" w:author="Geography" w:date="2016-03-29T06:39:00Z">
        <w:r>
          <w:t xml:space="preserve">Previous work in Faga’alu documented that human disturbance has increased SSY to the bay by ~3.6 times over the natural background, due in large part to an open pit quarry in the watershed.  The enhanced </w:t>
        </w:r>
      </w:ins>
      <w:ins w:id="421" w:author="Geography" w:date="2016-03-29T06:40:00Z">
        <w:r>
          <w:t>terrigenous</w:t>
        </w:r>
      </w:ins>
      <w:ins w:id="422" w:author="Geography" w:date="2016-03-29T06:39:00Z">
        <w:r>
          <w:t xml:space="preserve"> </w:t>
        </w:r>
      </w:ins>
      <w:ins w:id="423" w:author="Geography" w:date="2016-03-29T06:40:00Z">
        <w:r>
          <w:t xml:space="preserve">fraction in the northern part of the bay </w:t>
        </w:r>
        <w:r w:rsidR="007373D0">
          <w:t xml:space="preserve">may reflect this enhanced terrestrial loading, and our data suggest that resuspension of that material after deposition is a continuing source of sedimentation in the coral environment.  </w:t>
        </w:r>
        <w:commentRangeStart w:id="424"/>
        <w:r w:rsidR="007373D0">
          <w:t xml:space="preserve">Critical questions remain about the residence time of the </w:t>
        </w:r>
      </w:ins>
      <w:ins w:id="425" w:author="Geography" w:date="2016-03-29T06:41:00Z">
        <w:r w:rsidR="007373D0">
          <w:t>anthropogenic</w:t>
        </w:r>
      </w:ins>
      <w:ins w:id="426" w:author="Geography" w:date="2016-03-29T06:40:00Z">
        <w:r w:rsidR="007373D0">
          <w:t xml:space="preserve"> sedi</w:t>
        </w:r>
      </w:ins>
      <w:ins w:id="427" w:author="Geography" w:date="2016-03-29T06:41:00Z">
        <w:r w:rsidR="007373D0">
          <w:t>ment and the timescale of recovery.</w:t>
        </w:r>
        <w:commentRangeEnd w:id="424"/>
        <w:r w:rsidR="007373D0">
          <w:rPr>
            <w:rStyle w:val="CommentReference"/>
            <w:rFonts w:asciiTheme="minorHAnsi" w:hAnsiTheme="minorHAnsi"/>
          </w:rPr>
          <w:commentReference w:id="424"/>
        </w:r>
      </w:ins>
    </w:p>
    <w:p w14:paraId="49C3F0E9" w14:textId="77777777" w:rsidR="00DB0F97" w:rsidRDefault="00DB0F97" w:rsidP="00672177"/>
    <w:p w14:paraId="7CFDFFDF" w14:textId="77777777" w:rsidR="005F7930" w:rsidRDefault="00683625" w:rsidP="00672177">
      <w:pPr>
        <w:pStyle w:val="Heading20"/>
      </w:pPr>
      <w:r>
        <w:t xml:space="preserve">4.2 </w:t>
      </w:r>
      <w:r w:rsidR="00672177">
        <w:t>Interpreting comparisons of Tube</w:t>
      </w:r>
      <w:r w:rsidR="005F7930">
        <w:t xml:space="preserve"> vs </w:t>
      </w:r>
      <w:r w:rsidR="00672177">
        <w:t>SedPod results</w:t>
      </w:r>
    </w:p>
    <w:p w14:paraId="374DF710" w14:textId="77777777" w:rsidR="007373D0" w:rsidRDefault="009D59C6" w:rsidP="007373D0">
      <w:pPr>
        <w:ind w:firstLine="720"/>
        <w:rPr>
          <w:ins w:id="428" w:author="Geography" w:date="2016-03-29T06:43:00Z"/>
        </w:rPr>
      </w:pPr>
      <w:r>
        <w:t xml:space="preserve">Tubes showed an order of magnitude higher sedimentation, particularly in areas of high flows like 3A, 3B, and 1B, but similar patterns in quiescent parts of the bay (2A, 1A). Other studies have shown that Tubes recorded transient suspended sediment while the surrounding benthic sediment suggested there was no net sediment accumulation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fldChar w:fldCharType="separate"/>
      </w:r>
      <w:r w:rsidRPr="006C4A51">
        <w:rPr>
          <w:noProof/>
        </w:rPr>
        <w:t>(Bothner et al. 2006; Storlazzi et al. 2009)</w:t>
      </w:r>
      <w:r>
        <w:fldChar w:fldCharType="end"/>
      </w:r>
      <w:r>
        <w:t xml:space="preserve">. </w:t>
      </w:r>
      <w:r w:rsidR="00E7476E">
        <w:t>T</w:t>
      </w:r>
      <w:del w:id="429" w:author="Geography" w:date="2016-03-29T06:42:00Z">
        <w:r w:rsidR="00E7476E" w:rsidDel="007373D0">
          <w:delText>he main issue with using t</w:delText>
        </w:r>
      </w:del>
      <w:r w:rsidR="00E7476E">
        <w:t>ub</w:t>
      </w:r>
      <w:ins w:id="430" w:author="Geography" w:date="2016-03-29T06:42:00Z">
        <w:r w:rsidR="007373D0">
          <w:t>e</w:t>
        </w:r>
      </w:ins>
      <w:del w:id="431" w:author="Geography" w:date="2016-03-29T06:42:00Z">
        <w:r w:rsidR="00E7476E" w:rsidDel="007373D0">
          <w:delText>ular</w:delText>
        </w:r>
      </w:del>
      <w:r w:rsidR="00E7476E">
        <w:t xml:space="preserve"> sediment traps </w:t>
      </w:r>
      <w:ins w:id="432" w:author="Geography" w:date="2016-03-29T06:42:00Z">
        <w:r w:rsidR="007373D0">
          <w:t xml:space="preserve">potentially </w:t>
        </w:r>
      </w:ins>
      <w:del w:id="433" w:author="Geography" w:date="2016-03-29T06:42:00Z">
        <w:r w:rsidR="00E7476E" w:rsidDel="007373D0">
          <w:delText xml:space="preserve">is that they </w:delText>
        </w:r>
      </w:del>
      <w:r w:rsidR="00E7476E">
        <w:t xml:space="preserve">overestimate sedimentation rates by slowing the water column to allow more deposition, and preventing resuspension of deposited sediment </w:t>
      </w:r>
      <w:r w:rsidR="00E7476E">
        <w:fldChar w:fldCharType="begin" w:fldLock="1"/>
      </w:r>
      <w: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00E7476E">
        <w:fldChar w:fldCharType="separate"/>
      </w:r>
      <w:r w:rsidR="00E7476E" w:rsidRPr="00E7476E">
        <w:rPr>
          <w:noProof/>
        </w:rPr>
        <w:t>(Storlazzi et al. 2011)</w:t>
      </w:r>
      <w:r w:rsidR="00E7476E">
        <w:fldChar w:fldCharType="end"/>
      </w:r>
      <w:r w:rsidR="00E7476E">
        <w:t>, which means they provide better information on what sediment is moving through an area than what</w:t>
      </w:r>
      <w:ins w:id="434" w:author="Geography" w:date="2016-03-29T06:42:00Z">
        <w:r w:rsidR="007373D0">
          <w:t xml:space="preserve"> accumulates</w:t>
        </w:r>
      </w:ins>
      <w:del w:id="435" w:author="Geography" w:date="2016-03-29T06:42:00Z">
        <w:r w:rsidR="00E7476E" w:rsidDel="007373D0">
          <w:delText xml:space="preserve"> resides</w:delText>
        </w:r>
      </w:del>
      <w:r w:rsidR="00E7476E">
        <w:t xml:space="preserve"> there. </w:t>
      </w:r>
      <w:ins w:id="436" w:author="Geography" w:date="2016-03-29T06:46:00Z">
        <w:r w:rsidR="007373D0">
          <w:t xml:space="preserve">This is supported by the texture of sediment collected in our tubes.  The sediment texture collected in the tubes was finer than that of the benthic </w:t>
        </w:r>
        <w:commentRangeStart w:id="437"/>
        <w:r w:rsidR="007373D0">
          <w:t>sediment</w:t>
        </w:r>
        <w:commentRangeEnd w:id="437"/>
        <w:r w:rsidR="007373D0">
          <w:rPr>
            <w:rStyle w:val="CommentReference"/>
            <w:rFonts w:asciiTheme="minorHAnsi" w:hAnsiTheme="minorHAnsi"/>
          </w:rPr>
          <w:commentReference w:id="437"/>
        </w:r>
        <w:r w:rsidR="007373D0">
          <w:t>, suggesting that the tubes are retaining finer fractions than are being deposited on the reef, and that the sediment collected in them reflects sediment moving in an through the system rather than sediment that is depositing on the reef.  As a consequence, m</w:t>
        </w:r>
      </w:ins>
      <w:del w:id="438" w:author="Geography" w:date="2016-03-29T06:47:00Z">
        <w:r w:rsidR="00E7476E" w:rsidDel="007373D0">
          <w:delText>This makes it impossible to extend m</w:delText>
        </w:r>
      </w:del>
      <w:r w:rsidR="00E7476E">
        <w:t xml:space="preserve">easured sedimentation rates </w:t>
      </w:r>
      <w:ins w:id="439" w:author="Geography" w:date="2016-03-29T06:42:00Z">
        <w:r w:rsidR="007373D0">
          <w:t xml:space="preserve">in tubes </w:t>
        </w:r>
      </w:ins>
      <w:ins w:id="440" w:author="Geography" w:date="2016-03-29T06:47:00Z">
        <w:r w:rsidR="007373D0">
          <w:t xml:space="preserve">cannot be used to estimate </w:t>
        </w:r>
      </w:ins>
      <w:del w:id="441" w:author="Geography" w:date="2016-03-29T06:47:00Z">
        <w:r w:rsidR="00E7476E" w:rsidDel="007373D0">
          <w:delText xml:space="preserve">to </w:delText>
        </w:r>
      </w:del>
      <w:r w:rsidR="00E7476E">
        <w:t xml:space="preserve">long term accumulation </w:t>
      </w:r>
      <w:ins w:id="442" w:author="Geography" w:date="2016-03-29T06:47:00Z">
        <w:r w:rsidR="007373D0">
          <w:t xml:space="preserve">rates </w:t>
        </w:r>
      </w:ins>
      <w:r w:rsidR="00E7476E">
        <w:t>or impacts on coral health</w:t>
      </w:r>
      <w:r>
        <w:t xml:space="preserve">, though </w:t>
      </w:r>
      <w:commentRangeStart w:id="443"/>
      <w:r>
        <w:t xml:space="preserve">it is often </w:t>
      </w:r>
      <w:commentRangeEnd w:id="443"/>
      <w:r w:rsidR="007373D0">
        <w:rPr>
          <w:rStyle w:val="CommentReference"/>
          <w:rFonts w:asciiTheme="minorHAnsi" w:hAnsiTheme="minorHAnsi"/>
        </w:rPr>
        <w:commentReference w:id="443"/>
      </w:r>
      <w:r>
        <w:t xml:space="preserve">done </w:t>
      </w:r>
      <w:r>
        <w:fldChar w:fldCharType="begin" w:fldLock="1"/>
      </w:r>
      <w: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fldChar w:fldCharType="separate"/>
      </w:r>
      <w:r w:rsidRPr="009D59C6">
        <w:rPr>
          <w:noProof/>
        </w:rPr>
        <w:t>(Teneva et al. 2016)</w:t>
      </w:r>
      <w:r>
        <w:fldChar w:fldCharType="end"/>
      </w:r>
      <w:r w:rsidR="00E7476E">
        <w:t xml:space="preserve">. </w:t>
      </w:r>
      <w:ins w:id="444" w:author="Geography" w:date="2016-03-29T06:48:00Z">
        <w:r w:rsidR="007373D0">
          <w:t xml:space="preserve"> Coral health may be affected by other factors than sedimentation rates, including blockage of solar radiation by turbidity, so information on how much sediment is in the water column, as represented by the measurements in the tubes, could be an important indicator of sediment-caused coral stress.  </w:t>
        </w:r>
      </w:ins>
      <w:ins w:id="445" w:author="Geography" w:date="2016-03-29T06:50:00Z">
        <w:r w:rsidR="00CD0884">
          <w:t>Also, i</w:t>
        </w:r>
      </w:ins>
      <w:del w:id="446" w:author="Geography" w:date="2016-03-29T06:50:00Z">
        <w:r w:rsidR="00E7476E" w:rsidDel="00CD0884">
          <w:delText>I</w:delText>
        </w:r>
      </w:del>
      <w:r w:rsidR="00E7476E">
        <w:t xml:space="preserve">f the tubes </w:t>
      </w:r>
      <w:r w:rsidR="00E7476E">
        <w:lastRenderedPageBreak/>
        <w:t xml:space="preserve">are constructed </w:t>
      </w:r>
      <w:ins w:id="447" w:author="Geography" w:date="2016-03-29T06:43:00Z">
        <w:r w:rsidR="007373D0">
          <w:t xml:space="preserve">with </w:t>
        </w:r>
      </w:ins>
      <w:r w:rsidR="00E7476E">
        <w:t xml:space="preserve">standardized dimensions or height to width ratios, they can </w:t>
      </w:r>
      <w:del w:id="448" w:author="Geography" w:date="2016-03-29T06:43:00Z">
        <w:r w:rsidR="00E7476E" w:rsidDel="007373D0">
          <w:delText xml:space="preserve">at least </w:delText>
        </w:r>
      </w:del>
      <w:r w:rsidR="00E7476E">
        <w:t>be used to compare different sites or determine transient sediment regimes</w:t>
      </w:r>
      <w:r w:rsidR="00DC642E">
        <w:t xml:space="preserve"> impacting</w:t>
      </w:r>
      <w:r w:rsidR="00E7476E">
        <w:t xml:space="preserve"> ben</w:t>
      </w:r>
      <w:r w:rsidR="00DC642E">
        <w:t>thic organisms</w:t>
      </w:r>
      <w:r w:rsidR="00E7476E">
        <w:t>.</w:t>
      </w:r>
    </w:p>
    <w:p w14:paraId="450BEDC4" w14:textId="77777777" w:rsidR="009D59C6" w:rsidDel="007373D0" w:rsidRDefault="00DC642E" w:rsidP="009D59C6">
      <w:pPr>
        <w:ind w:firstLine="720"/>
        <w:rPr>
          <w:del w:id="449" w:author="Geography" w:date="2016-03-29T06:46:00Z"/>
        </w:rPr>
      </w:pPr>
      <w:del w:id="450" w:author="Geography" w:date="2016-03-29T06:46:00Z">
        <w:r w:rsidDel="007373D0">
          <w:delText xml:space="preserve"> </w:delText>
        </w:r>
      </w:del>
    </w:p>
    <w:p w14:paraId="75AD4095" w14:textId="77777777" w:rsidR="006C4A51" w:rsidRDefault="00DC642E" w:rsidP="00DC642E">
      <w:pPr>
        <w:ind w:firstLine="720"/>
      </w:pPr>
      <w:r>
        <w:t xml:space="preserve">Our results showed the advantage of deploying both </w:t>
      </w:r>
      <w:r w:rsidR="00F21737">
        <w:t>Tubes</w:t>
      </w:r>
      <w:r>
        <w:t xml:space="preserve"> and SedPods at the same location to show differences in gross and net sedimentation across hydrodynamic energy gradients.</w:t>
      </w:r>
      <w:r w:rsidR="009D59C6">
        <w:t xml:space="preserve"> </w:t>
      </w:r>
      <w:r>
        <w:t>For example, w</w:t>
      </w:r>
      <w:r w:rsidR="00913C75">
        <w:t>hile sedimentation on the SedPod at 1B was the lowest of the northern reef sites, sedimentation in the Tube at 1B was the highest of the northern reef sites. This indicates resuspended sediment was likely deposited in the Tube where it was not removed, while resuspended sediment deposited on the SedPod was frequently removed</w:t>
      </w:r>
      <w:r>
        <w:t xml:space="preserve"> by relatively more energetic wave conditions at 1B compared to other northern reef sites</w:t>
      </w:r>
      <w:r w:rsidR="00913C75">
        <w:t>.</w:t>
      </w:r>
      <w:ins w:id="451" w:author="Geography" w:date="2016-03-29T06:57:00Z">
        <w:r w:rsidR="00532805">
          <w:t xml:space="preserve">  </w:t>
        </w:r>
      </w:ins>
      <w:ins w:id="452" w:author="Geography" w:date="2016-03-29T06:58:00Z">
        <w:r w:rsidR="00532805">
          <w:t xml:space="preserve">At 1B, </w:t>
        </w:r>
      </w:ins>
      <w:ins w:id="453" w:author="Geography" w:date="2016-03-29T06:57:00Z">
        <w:r w:rsidR="00532805">
          <w:t>t</w:t>
        </w:r>
      </w:ins>
      <w:del w:id="454" w:author="Geography" w:date="2016-03-29T06:57:00Z">
        <w:r w:rsidR="00913C75" w:rsidDel="00532805">
          <w:delText xml:space="preserve"> Spearman correlation coefficients showed </w:delText>
        </w:r>
        <w:r w:rsidR="00F21737" w:rsidDel="00532805">
          <w:delText>t</w:delText>
        </w:r>
      </w:del>
      <w:r w:rsidR="00F21737">
        <w:t>otal and t</w:t>
      </w:r>
      <w:r w:rsidR="00796908">
        <w:t>errigenous sedimentation on the SedPod was negativel</w:t>
      </w:r>
      <w:r w:rsidR="00F21737">
        <w:t>y correlated with waves, while total and c</w:t>
      </w:r>
      <w:r w:rsidR="00796908">
        <w:t xml:space="preserve">arbonate sedimentation in the Tube was positively correlated with waves. The multiple regression also supported these </w:t>
      </w:r>
      <w:commentRangeStart w:id="455"/>
      <w:commentRangeStart w:id="456"/>
      <w:r w:rsidR="00796908">
        <w:t>correlations</w:t>
      </w:r>
      <w:commentRangeEnd w:id="455"/>
      <w:r w:rsidR="003A7847">
        <w:rPr>
          <w:rStyle w:val="CommentReference"/>
          <w:rFonts w:asciiTheme="minorHAnsi" w:hAnsiTheme="minorHAnsi"/>
        </w:rPr>
        <w:commentReference w:id="455"/>
      </w:r>
      <w:commentRangeEnd w:id="456"/>
      <w:r w:rsidR="00532805">
        <w:rPr>
          <w:rStyle w:val="CommentReference"/>
          <w:rFonts w:asciiTheme="minorHAnsi" w:hAnsiTheme="minorHAnsi"/>
        </w:rPr>
        <w:commentReference w:id="456"/>
      </w:r>
      <w:r w:rsidR="00796908">
        <w:t xml:space="preserve">. </w:t>
      </w:r>
    </w:p>
    <w:p w14:paraId="12937FCE" w14:textId="77777777" w:rsidR="00A16E87" w:rsidRDefault="00A16E87" w:rsidP="001A6ADC"/>
    <w:p w14:paraId="3F9AB610" w14:textId="77777777" w:rsidR="00FD7A98" w:rsidRDefault="00683625" w:rsidP="00683625">
      <w:pPr>
        <w:pStyle w:val="Heading20"/>
      </w:pPr>
      <w:r>
        <w:t xml:space="preserve">4.3 </w:t>
      </w:r>
      <w:r w:rsidR="00672177">
        <w:t>Comparison with other Sites</w:t>
      </w:r>
    </w:p>
    <w:p w14:paraId="2D474E71" w14:textId="77777777" w:rsidR="00FD28C0" w:rsidRDefault="00977788" w:rsidP="00977788">
      <w:pPr>
        <w:ind w:firstLine="720"/>
        <w:rPr>
          <w:ins w:id="457" w:author="Geography" w:date="2016-03-29T08:27:00Z"/>
        </w:rPr>
      </w:pPr>
      <w:r>
        <w:t xml:space="preserve">Similar to other studies </w:t>
      </w:r>
      <w:r w:rsidR="00F21737">
        <w:t>on a shallow reef flat exposed to wind waves and long-period ocean swell on Molokai, Hawaii,</w:t>
      </w:r>
      <w:r>
        <w:t xml:space="preserve"> we observed </w:t>
      </w:r>
      <w:ins w:id="458" w:author="Geography" w:date="2016-03-29T06:59:00Z">
        <w:r w:rsidR="00532805">
          <w:t xml:space="preserve">that </w:t>
        </w:r>
      </w:ins>
      <w:r>
        <w:t>frequent resuspension, likely driven by Trade wind waves, was</w:t>
      </w:r>
      <w:r w:rsidR="00F21737">
        <w:t xml:space="preserve"> the dominant</w:t>
      </w:r>
      <w:r>
        <w:t xml:space="preserve"> contribution to total transport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"formattedCitation" : "(Presto et al. 2006)", "plainTextFormattedCitation" : "(Presto et al. 2006)", "previouslyFormattedCitation" : "(Presto et al. 2006)" }, "properties" : { "noteIndex" : 0 }, "schema" : "https://github.com/citation-style-language/schema/raw/master/csl-citation.json" }</w:instrText>
      </w:r>
      <w:r>
        <w:fldChar w:fldCharType="separate"/>
      </w:r>
      <w:r w:rsidRPr="00C82C5E">
        <w:rPr>
          <w:noProof/>
        </w:rPr>
        <w:t>(Presto et al. 2006)</w:t>
      </w:r>
      <w:r>
        <w:fldChar w:fldCharType="end"/>
      </w:r>
      <w:r>
        <w:t xml:space="preserve">, and most sediment in Tubes was reef-derived. Our </w:t>
      </w:r>
      <w:commentRangeStart w:id="459"/>
      <w:r>
        <w:t xml:space="preserve">results were similar in magnitude </w:t>
      </w:r>
      <w:commentRangeEnd w:id="459"/>
      <w:r w:rsidR="00532805">
        <w:rPr>
          <w:rStyle w:val="CommentReference"/>
          <w:rFonts w:asciiTheme="minorHAnsi" w:hAnsiTheme="minorHAnsi"/>
        </w:rPr>
        <w:commentReference w:id="459"/>
      </w:r>
      <w:r>
        <w:t>to other studies (Table 4), but comparisons must take into account wave conditions and terrigenous sediment supply from the adjacent watershed.</w:t>
      </w:r>
    </w:p>
    <w:p w14:paraId="23991B98" w14:textId="77777777" w:rsidR="002C6437" w:rsidRDefault="002C6437" w:rsidP="00977788">
      <w:pPr>
        <w:ind w:firstLine="720"/>
        <w:rPr>
          <w:ins w:id="460" w:author="Geography" w:date="2016-03-29T08:27:00Z"/>
        </w:rPr>
      </w:pPr>
      <w:ins w:id="461" w:author="Geography" w:date="2016-03-29T08:27:00Z">
        <w:r>
          <w:t>The sedimentation rates we observed in tubes were (higher/lower/similar) to those measured by others, including in the Virgin Islands (Gray, data range), others….</w:t>
        </w:r>
      </w:ins>
    </w:p>
    <w:p w14:paraId="43C46831" w14:textId="77777777" w:rsidR="002C6437" w:rsidRDefault="002C6437" w:rsidP="00977788">
      <w:pPr>
        <w:ind w:firstLine="720"/>
      </w:pPr>
      <w:ins w:id="462" w:author="Geography" w:date="2016-03-29T08:27:00Z">
        <w:r>
          <w:t>How does Fagaalu compare with other sites?  Unusually high?  Low?  Other?</w:t>
        </w:r>
      </w:ins>
    </w:p>
    <w:p w14:paraId="60DDEEB3" w14:textId="77777777" w:rsidR="00977788" w:rsidRDefault="00977788" w:rsidP="00977788">
      <w:pPr>
        <w:ind w:firstLine="720"/>
        <w:rPr>
          <w:ins w:id="463" w:author="Geography" w:date="2016-03-29T08:28:00Z"/>
        </w:rPr>
      </w:pPr>
    </w:p>
    <w:p w14:paraId="3D1B2D22" w14:textId="77777777" w:rsidR="00C657C9" w:rsidRDefault="00C657C9" w:rsidP="00977788">
      <w:pPr>
        <w:ind w:firstLine="720"/>
        <w:rPr>
          <w:ins w:id="464" w:author="Geography" w:date="2016-03-29T08:28:00Z"/>
        </w:rPr>
      </w:pPr>
      <w:ins w:id="465" w:author="Geography" w:date="2016-03-29T08:28:00Z">
        <w:r>
          <w:t>Sedimentation of terrigenous material may be tightly coupled to watershed loading either near the river mouth (as in Faga’alu) or in sheltered bays with limited resuspension (like Grays?</w:t>
        </w:r>
      </w:ins>
      <w:ins w:id="466" w:author="Geography" w:date="2016-03-29T08:29:00Z">
        <w:r>
          <w:t>—</w:t>
        </w:r>
      </w:ins>
      <w:ins w:id="467" w:author="Geography" w:date="2016-03-29T08:28:00Z">
        <w:r>
          <w:t xml:space="preserve">what </w:t>
        </w:r>
      </w:ins>
      <w:ins w:id="468" w:author="Geography" w:date="2016-03-29T08:29:00Z">
        <w:r>
          <w:t xml:space="preserve">was Gray’s terrigenous fraction?).  Further from the stream mouth, or in bays with </w:t>
        </w:r>
        <w:commentRangeStart w:id="469"/>
        <w:r>
          <w:t>more energetic circulation</w:t>
        </w:r>
      </w:ins>
      <w:commentRangeEnd w:id="469"/>
      <w:ins w:id="470" w:author="Geography" w:date="2016-03-29T08:30:00Z">
        <w:r>
          <w:rPr>
            <w:rStyle w:val="CommentReference"/>
            <w:rFonts w:asciiTheme="minorHAnsi" w:hAnsiTheme="minorHAnsi"/>
          </w:rPr>
          <w:commentReference w:id="469"/>
        </w:r>
      </w:ins>
      <w:ins w:id="471" w:author="Geography" w:date="2016-03-29T08:29:00Z">
        <w:r>
          <w:t xml:space="preserve">, </w:t>
        </w:r>
      </w:ins>
      <w:ins w:id="472" w:author="Geography" w:date="2016-03-29T08:30:00Z">
        <w:r w:rsidR="000C1B4E">
          <w:t xml:space="preserve">sedimentation rates on a monthly timestep become decoupled from </w:t>
        </w:r>
      </w:ins>
      <w:ins w:id="473" w:author="Geography" w:date="2016-03-29T08:31:00Z">
        <w:r w:rsidR="000C1B4E">
          <w:t xml:space="preserve">the time series of terrigenous sediment loading from the watershed, and instead are determined by resuspension by waves.  </w:t>
        </w:r>
      </w:ins>
    </w:p>
    <w:p w14:paraId="569F3E9A" w14:textId="77777777" w:rsidR="00C657C9" w:rsidRDefault="00C657C9" w:rsidP="00977788">
      <w:pPr>
        <w:ind w:firstLine="720"/>
      </w:pPr>
    </w:p>
    <w:p w14:paraId="36317E33" w14:textId="77777777" w:rsidR="00984C5A" w:rsidRDefault="00683625" w:rsidP="00683625">
      <w:pPr>
        <w:pStyle w:val="Heading20"/>
      </w:pPr>
      <w:r>
        <w:t xml:space="preserve">4.4 </w:t>
      </w:r>
      <w:r w:rsidR="00BB635E">
        <w:t>Relating sedimentation to</w:t>
      </w:r>
      <w:r w:rsidR="00984C5A">
        <w:t xml:space="preserve"> coral health</w:t>
      </w:r>
    </w:p>
    <w:p w14:paraId="23C345B8" w14:textId="77777777" w:rsidR="00977788" w:rsidRDefault="00984C5A" w:rsidP="003A7847">
      <w:pPr>
        <w:ind w:firstLine="720"/>
      </w:pPr>
      <w:r>
        <w:t xml:space="preserve">The composition, grain size, organic content, and residence time of deposited sediment can cause widely different impacts even for the same coral species, and coral health impacts from similar sedimentation </w:t>
      </w:r>
      <w:ins w:id="474" w:author="Geography" w:date="2016-03-29T07:00:00Z">
        <w:r w:rsidR="00532805">
          <w:t xml:space="preserve">conditions </w:t>
        </w:r>
      </w:ins>
      <w:r>
        <w:t xml:space="preserve">can vary widely by species and coral life stage (colonies vs recruits). Ecologically relevant thresholds for harmful sedimentation rates on corals are not straightforward, are unavailable for SedPods, and can vary widely in the literature for simple tube traps </w:t>
      </w:r>
      <w:r>
        <w:fldChar w:fldCharType="begin" w:fldLock="1"/>
      </w:r>
      <w:r w:rsidR="00E6776F">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fldChar w:fldCharType="separate"/>
      </w:r>
      <w:r w:rsidRPr="007E03D8">
        <w:rPr>
          <w:noProof/>
        </w:rPr>
        <w:t>(Erftemeijer et al. 2012)</w:t>
      </w:r>
      <w:r>
        <w:fldChar w:fldCharType="end"/>
      </w:r>
      <w:r>
        <w:t xml:space="preserve">. They are included </w:t>
      </w:r>
      <w:r w:rsidR="00F21737">
        <w:t xml:space="preserve">in </w:t>
      </w:r>
      <w:r w:rsidR="00F21737">
        <w:fldChar w:fldCharType="begin"/>
      </w:r>
      <w:r w:rsidR="00F21737">
        <w:instrText xml:space="preserve"> REF _Ref446490686 \h </w:instrText>
      </w:r>
      <w:r w:rsidR="00F21737">
        <w:fldChar w:fldCharType="separate"/>
      </w:r>
      <w:r w:rsidR="00F21737">
        <w:t xml:space="preserve">Figure </w:t>
      </w:r>
      <w:r w:rsidR="00F21737">
        <w:rPr>
          <w:noProof/>
        </w:rPr>
        <w:t>9</w:t>
      </w:r>
      <w:r w:rsidR="00F21737">
        <w:fldChar w:fldCharType="end"/>
      </w:r>
      <w:r>
        <w:t xml:space="preserve"> as a general reference, and not to imply specific impacts on coral health in Faga’alu Bay. </w:t>
      </w:r>
      <w:ins w:id="475" w:author="Geography" w:date="2016-03-29T07:17:00Z">
        <w:r w:rsidR="00255238">
          <w:t>O</w:t>
        </w:r>
      </w:ins>
      <w:del w:id="476" w:author="Geography" w:date="2016-03-29T07:17:00Z">
        <w:r w:rsidDel="00255238">
          <w:delText>However, from the temporal patterns it is evident that o</w:delText>
        </w:r>
      </w:del>
      <w:r>
        <w:t>n the northern reef these thresholds are exceeded during some deployment periods, and in some cases reaching lethal sedimentation rates.</w:t>
      </w:r>
      <w:r w:rsidR="00977788">
        <w:t xml:space="preserve"> Coral health surveys reflect the </w:t>
      </w:r>
      <w:r w:rsidR="00977788">
        <w:lastRenderedPageBreak/>
        <w:t>same spatial pattern as sedimentation on SedPods, with lower coral health coincidental with higher sedimentation, particularly terrigenous sedimentation</w:t>
      </w:r>
      <w:ins w:id="477" w:author="Geography" w:date="2016-03-29T07:00:00Z">
        <w:r w:rsidR="00532805">
          <w:t xml:space="preserve"> (Holst et al)</w:t>
        </w:r>
      </w:ins>
      <w:r w:rsidR="00977788">
        <w:t>.</w:t>
      </w:r>
      <w:del w:id="478" w:author="Geography" w:date="2016-03-29T07:00:00Z">
        <w:r w:rsidR="00977788" w:rsidDel="00532805">
          <w:delText xml:space="preserve"> </w:delText>
        </w:r>
      </w:del>
    </w:p>
    <w:p w14:paraId="1556597F" w14:textId="77777777" w:rsidR="00984C5A" w:rsidRDefault="00977788" w:rsidP="00643F43">
      <w:pPr>
        <w:ind w:firstLine="720"/>
      </w:pPr>
      <w:r>
        <w:t xml:space="preserve">It is unknown what the effect </w:t>
      </w:r>
      <w:r w:rsidR="00F21737">
        <w:t>of sediment mitigation in the watershed and observed decrease in SSY will be on coral health, particularly the</w:t>
      </w:r>
      <w:r>
        <w:t xml:space="preserve"> time scale </w:t>
      </w:r>
      <w:r w:rsidR="00F21737">
        <w:t>that</w:t>
      </w:r>
      <w:r>
        <w:t xml:space="preserve"> recovery can be expected. </w:t>
      </w:r>
      <w:ins w:id="479" w:author="Geography" w:date="2016-03-29T07:01:00Z">
        <w:r w:rsidR="00532805">
          <w:t>W</w:t>
        </w:r>
      </w:ins>
      <w:del w:id="480" w:author="Geography" w:date="2016-03-29T07:01:00Z">
        <w:r w:rsidDel="00532805">
          <w:delText>It appears w</w:delText>
        </w:r>
      </w:del>
      <w:r>
        <w:t xml:space="preserve">ave-driven resuspension of terrigenous sediment occurs frequently on the shallow reef flat, suggesting the built up store of terrigenous sediment will be advected from the reef flat, but it </w:t>
      </w:r>
      <w:del w:id="481" w:author="Geography" w:date="2016-03-29T07:01:00Z">
        <w:r w:rsidDel="00532805">
          <w:delText xml:space="preserve">is possible it </w:delText>
        </w:r>
      </w:del>
      <w:r>
        <w:t xml:space="preserve">may be deposited on the northern fore reef where its residence time could be much longer </w:t>
      </w:r>
      <w:commentRangeStart w:id="482"/>
      <w:r>
        <w:fldChar w:fldCharType="begin" w:fldLock="1"/>
      </w:r>
      <w:r w:rsidR="00643F43">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fldChar w:fldCharType="separate"/>
      </w:r>
      <w:r w:rsidRPr="00977788">
        <w:rPr>
          <w:noProof/>
        </w:rPr>
        <w:t>(Wolanski et al. 2005)</w:t>
      </w:r>
      <w:r>
        <w:fldChar w:fldCharType="end"/>
      </w:r>
      <w:r>
        <w:t>.</w:t>
      </w:r>
      <w:commentRangeEnd w:id="482"/>
      <w:r w:rsidR="00532805">
        <w:rPr>
          <w:rStyle w:val="CommentReference"/>
          <w:rFonts w:asciiTheme="minorHAnsi" w:hAnsiTheme="minorHAnsi"/>
        </w:rPr>
        <w:commentReference w:id="482"/>
      </w:r>
      <w:r>
        <w:t xml:space="preserve"> </w:t>
      </w:r>
      <w:r w:rsidR="00643F43">
        <w:t>Given the</w:t>
      </w:r>
      <w:r w:rsidR="00F21737">
        <w:t xml:space="preserve"> apparent</w:t>
      </w:r>
      <w:r w:rsidR="00643F43">
        <w:t xml:space="preserve"> lag between deposition at the stream outlet, and subsequent resuspension and advection out over the northern reef, SSY may not be important</w:t>
      </w:r>
      <w:r w:rsidR="00F21737">
        <w:t xml:space="preserve"> to sedimenta</w:t>
      </w:r>
      <w:ins w:id="483" w:author="Geography" w:date="2016-03-29T07:02:00Z">
        <w:r w:rsidR="00C64F12">
          <w:t>tion</w:t>
        </w:r>
      </w:ins>
      <w:del w:id="484" w:author="Geography" w:date="2016-03-29T07:02:00Z">
        <w:r w:rsidR="00F21737" w:rsidDel="00C64F12">
          <w:delText>iont</w:delText>
        </w:r>
      </w:del>
      <w:r w:rsidR="00643F43">
        <w:t xml:space="preserve"> at the event scale (or monthly) but </w:t>
      </w:r>
      <w:ins w:id="485" w:author="Geography" w:date="2016-03-29T07:02:00Z">
        <w:r w:rsidR="00C64F12">
          <w:t xml:space="preserve">would be </w:t>
        </w:r>
      </w:ins>
      <w:r w:rsidR="00643F43">
        <w:t>important over longer time scales.</w:t>
      </w:r>
      <w:r w:rsidR="00F21737">
        <w:t xml:space="preserve"> These results also indicate that while </w:t>
      </w:r>
      <w:ins w:id="486" w:author="Geography" w:date="2016-03-29T07:02:00Z">
        <w:r w:rsidR="00C64F12">
          <w:t xml:space="preserve">higher </w:t>
        </w:r>
      </w:ins>
      <w:r w:rsidR="00F21737">
        <w:t>sedimentation</w:t>
      </w:r>
      <w:ins w:id="487" w:author="Geography" w:date="2016-03-29T07:02:00Z">
        <w:r w:rsidR="00C64F12">
          <w:t xml:space="preserve"> rates</w:t>
        </w:r>
      </w:ins>
      <w:r w:rsidR="00F21737">
        <w:t xml:space="preserve"> may n</w:t>
      </w:r>
      <w:ins w:id="488" w:author="Geography" w:date="2016-03-29T07:02:00Z">
        <w:r w:rsidR="00C64F12">
          <w:t>ot coincide with high loading from the watershed on a monthly time scale</w:t>
        </w:r>
      </w:ins>
      <w:del w:id="489" w:author="Geography" w:date="2016-03-29T07:02:00Z">
        <w:r w:rsidR="00F21737" w:rsidDel="00C64F12">
          <w:delText>ot occur</w:delText>
        </w:r>
      </w:del>
      <w:r w:rsidR="00F21737">
        <w:t>, frequent sediment plumes over the northern reef and resuspension may</w:t>
      </w:r>
      <w:ins w:id="490" w:author="Geography" w:date="2016-03-29T07:03:00Z">
        <w:r w:rsidR="00C64F12">
          <w:t xml:space="preserve"> </w:t>
        </w:r>
      </w:ins>
      <w:del w:id="491" w:author="Geography" w:date="2016-03-29T07:03:00Z">
        <w:r w:rsidR="00F21737" w:rsidDel="00C64F12">
          <w:delText xml:space="preserve"> be </w:delText>
        </w:r>
      </w:del>
      <w:r w:rsidR="00F21737">
        <w:t>caus</w:t>
      </w:r>
      <w:ins w:id="492" w:author="Geography" w:date="2016-03-29T07:03:00Z">
        <w:r w:rsidR="00C64F12">
          <w:t>e</w:t>
        </w:r>
      </w:ins>
      <w:del w:id="493" w:author="Geography" w:date="2016-03-29T07:03:00Z">
        <w:r w:rsidR="00F21737" w:rsidDel="00C64F12">
          <w:delText>ing</w:delText>
        </w:r>
      </w:del>
      <w:r w:rsidR="00F21737">
        <w:t xml:space="preserve"> </w:t>
      </w:r>
      <w:r w:rsidR="008F3A89">
        <w:t xml:space="preserve">a persistent reduction of PAR and reduced coral health </w:t>
      </w:r>
      <w:r w:rsidR="008F3A89">
        <w:fldChar w:fldCharType="begin" w:fldLock="1"/>
      </w:r>
      <w:r w:rsidR="008F3A89">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 "properties" : { "noteIndex" : 0 }, "schema" : "https://github.com/citation-style-language/schema/raw/master/csl-citation.json" }</w:instrText>
      </w:r>
      <w:r w:rsidR="008F3A89">
        <w:fldChar w:fldCharType="separate"/>
      </w:r>
      <w:r w:rsidR="008F3A89" w:rsidRPr="008F3A89">
        <w:rPr>
          <w:noProof/>
        </w:rPr>
        <w:t>(Storlazzi et al. 2015)</w:t>
      </w:r>
      <w:r w:rsidR="008F3A89">
        <w:fldChar w:fldCharType="end"/>
      </w:r>
      <w:r w:rsidR="008F3A89">
        <w:t>.</w:t>
      </w:r>
    </w:p>
    <w:p w14:paraId="2CB412B6" w14:textId="77777777" w:rsidR="00FD28C0" w:rsidRDefault="00FD28C0" w:rsidP="001A6ADC"/>
    <w:p w14:paraId="133EA517" w14:textId="77777777" w:rsidR="00672177" w:rsidRDefault="00683625" w:rsidP="00683625">
      <w:pPr>
        <w:pStyle w:val="Heading20"/>
      </w:pPr>
      <w:r>
        <w:t xml:space="preserve">4.5 </w:t>
      </w:r>
      <w:r w:rsidR="00672177">
        <w:t>Further work</w:t>
      </w:r>
    </w:p>
    <w:p w14:paraId="65501614" w14:textId="77777777" w:rsidR="00672177" w:rsidRDefault="00672177" w:rsidP="00643F43">
      <w:pPr>
        <w:ind w:firstLine="720"/>
      </w:pPr>
      <w:r>
        <w:rPr>
          <w:noProof/>
        </w:rPr>
        <w:t>W</w:t>
      </w:r>
      <w:ins w:id="494" w:author="Geography" w:date="2016-03-29T07:03:00Z">
        <w:r w:rsidR="00C64F12">
          <w:rPr>
            <w:noProof/>
          </w:rPr>
          <w:t xml:space="preserve">ith a quasi-monthly </w:t>
        </w:r>
      </w:ins>
      <w:del w:id="495" w:author="Geography" w:date="2016-03-29T07:03:00Z">
        <w:r w:rsidDel="00C64F12">
          <w:rPr>
            <w:noProof/>
          </w:rPr>
          <w:delText xml:space="preserve">ith our coarse </w:delText>
        </w:r>
      </w:del>
      <w:r>
        <w:rPr>
          <w:noProof/>
        </w:rPr>
        <w:t>sampling interva</w:t>
      </w:r>
      <w:ins w:id="496" w:author="Geography" w:date="2016-03-29T07:03:00Z">
        <w:r w:rsidR="00C64F12">
          <w:rPr>
            <w:noProof/>
          </w:rPr>
          <w:t>l</w:t>
        </w:r>
      </w:ins>
      <w:del w:id="497" w:author="Geography" w:date="2016-03-29T07:03:00Z">
        <w:r w:rsidDel="00C64F12">
          <w:rPr>
            <w:noProof/>
          </w:rPr>
          <w:delText>l (quasi-monthly)</w:delText>
        </w:r>
      </w:del>
      <w:r>
        <w:rPr>
          <w:noProof/>
        </w:rPr>
        <w:t xml:space="preserve"> it is not possible to assess daily sedimentation rates and </w:t>
      </w:r>
      <w:ins w:id="498" w:author="Geography" w:date="2016-03-29T07:03:00Z">
        <w:r w:rsidR="00C64F12">
          <w:rPr>
            <w:noProof/>
          </w:rPr>
          <w:t xml:space="preserve">to </w:t>
        </w:r>
      </w:ins>
      <w:r>
        <w:rPr>
          <w:noProof/>
        </w:rPr>
        <w:t xml:space="preserve">investigate the effects of phasing </w:t>
      </w:r>
      <w:ins w:id="499" w:author="Geography" w:date="2016-03-29T07:04:00Z">
        <w:r w:rsidR="00C64F12">
          <w:rPr>
            <w:noProof/>
          </w:rPr>
          <w:t xml:space="preserve">and sequence </w:t>
        </w:r>
      </w:ins>
      <w:r>
        <w:rPr>
          <w:noProof/>
        </w:rPr>
        <w:t>between daily SSY and daily wave conditions</w:t>
      </w:r>
      <w:ins w:id="500" w:author="Geography" w:date="2016-03-29T07:04:00Z">
        <w:r w:rsidR="00C64F12">
          <w:rPr>
            <w:noProof/>
          </w:rPr>
          <w:t>,</w:t>
        </w:r>
      </w:ins>
      <w:r>
        <w:rPr>
          <w:noProof/>
        </w:rPr>
        <w:t xml:space="preserve"> which are likely very important</w:t>
      </w:r>
      <w:ins w:id="501" w:author="Geography" w:date="2016-03-29T07:04:00Z">
        <w:r w:rsidR="00C64F12">
          <w:rPr>
            <w:noProof/>
          </w:rPr>
          <w:t xml:space="preserve"> to resulting sedimentation rates</w:t>
        </w:r>
      </w:ins>
      <w:r>
        <w:rPr>
          <w:noProof/>
        </w:rPr>
        <w:t>. A more sophisticated instrumentation approach</w:t>
      </w:r>
      <w:r w:rsidR="00B525BB">
        <w:rPr>
          <w:noProof/>
        </w:rPr>
        <w:t xml:space="preserve"> to </w:t>
      </w:r>
      <w:commentRangeStart w:id="502"/>
      <w:r w:rsidR="00B525BB">
        <w:rPr>
          <w:noProof/>
        </w:rPr>
        <w:t>measuring accumulation</w:t>
      </w:r>
      <w:r>
        <w:rPr>
          <w:noProof/>
        </w:rPr>
        <w:t xml:space="preserve"> like </w:t>
      </w:r>
      <w:r>
        <w:rPr>
          <w:noProof/>
        </w:rPr>
        <w:fldChar w:fldCharType="begin" w:fldLock="1"/>
      </w:r>
      <w:r>
        <w:rPr>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Pr>
          <w:noProof/>
        </w:rPr>
        <w:fldChar w:fldCharType="separate"/>
      </w:r>
      <w:r w:rsidRPr="00C24630">
        <w:rPr>
          <w:noProof/>
        </w:rPr>
        <w:t>Thomas and Ridd (2005)</w:t>
      </w:r>
      <w:r>
        <w:rPr>
          <w:noProof/>
        </w:rPr>
        <w:fldChar w:fldCharType="end"/>
      </w:r>
      <w:commentRangeEnd w:id="502"/>
      <w:r w:rsidR="00C64F12">
        <w:rPr>
          <w:rStyle w:val="CommentReference"/>
          <w:rFonts w:asciiTheme="minorHAnsi" w:hAnsiTheme="minorHAnsi"/>
        </w:rPr>
        <w:commentReference w:id="502"/>
      </w:r>
      <w:r>
        <w:rPr>
          <w:noProof/>
        </w:rPr>
        <w:t xml:space="preserve"> </w:t>
      </w:r>
      <w:r w:rsidR="00B525BB">
        <w:rPr>
          <w:noProof/>
        </w:rPr>
        <w:t xml:space="preserve">or to measuring resuspension and transport like </w:t>
      </w:r>
      <w:r w:rsidR="00B525BB">
        <w:rPr>
          <w:noProof/>
        </w:rPr>
        <w:fldChar w:fldCharType="begin" w:fldLock="1"/>
      </w:r>
      <w:r w:rsidR="00663138">
        <w:rPr>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"mendeley" : { "formattedCitation" : "(Pomeroy et al. 2015)", "manualFormatting" : "Pomeroy et al. (2015)", "plainTextFormattedCitation" : "(Pomeroy et al. 2015)", "previouslyFormattedCitation" : "(Pomeroy et al. 2015)" }, "properties" : { "noteIndex" : 0 }, "schema" : "https://github.com/citation-style-language/schema/raw/master/csl-citation.json" }</w:instrText>
      </w:r>
      <w:r w:rsidR="00B525BB">
        <w:rPr>
          <w:noProof/>
        </w:rPr>
        <w:fldChar w:fldCharType="separate"/>
      </w:r>
      <w:r w:rsidR="00B525BB" w:rsidRPr="00B525BB">
        <w:rPr>
          <w:noProof/>
        </w:rPr>
        <w:t>Pomeroy et al. (2015)</w:t>
      </w:r>
      <w:r w:rsidR="00B525BB">
        <w:rPr>
          <w:noProof/>
        </w:rPr>
        <w:fldChar w:fldCharType="end"/>
      </w:r>
      <w:r w:rsidR="00B525BB">
        <w:rPr>
          <w:noProof/>
        </w:rPr>
        <w:t xml:space="preserve"> </w:t>
      </w:r>
      <w:r>
        <w:rPr>
          <w:noProof/>
        </w:rPr>
        <w:t>would be necessary to develop higher resolution assessments of sedimentation, but the goal of this study was to investigate broad spatial and temporal trensds in a remote area to support management. Monitoring total light attenu</w:t>
      </w:r>
      <w:r w:rsidR="008F3A89">
        <w:rPr>
          <w:noProof/>
        </w:rPr>
        <w:t>ation from suspended and deposit</w:t>
      </w:r>
      <w:r>
        <w:rPr>
          <w:noProof/>
        </w:rPr>
        <w:t xml:space="preserve">ed sediment particles would </w:t>
      </w:r>
      <w:del w:id="503" w:author="Geography" w:date="2016-03-29T07:05:00Z">
        <w:r w:rsidDel="00C64F12">
          <w:rPr>
            <w:noProof/>
          </w:rPr>
          <w:delText xml:space="preserve">also be a good future direction for research but requires more sophisticated instrumentation and increased field effort. </w:delText>
        </w:r>
      </w:del>
      <w:ins w:id="504" w:author="Geography" w:date="2016-03-29T07:05:00Z">
        <w:r w:rsidR="00C64F12">
          <w:rPr>
            <w:noProof/>
          </w:rPr>
          <w:t>help quantify the impact of sediment on the coral environment.</w:t>
        </w:r>
      </w:ins>
    </w:p>
    <w:p w14:paraId="4C6BFC58" w14:textId="77777777" w:rsidR="00796908" w:rsidRDefault="00796908" w:rsidP="001A6ADC"/>
    <w:p w14:paraId="65BC9834" w14:textId="77777777" w:rsidR="00796908" w:rsidRDefault="00683625" w:rsidP="00683625">
      <w:pPr>
        <w:pStyle w:val="Heading20"/>
      </w:pPr>
      <w:r>
        <w:t xml:space="preserve">4.6 </w:t>
      </w:r>
      <w:r w:rsidR="00672177">
        <w:t>Main takeaways</w:t>
      </w:r>
    </w:p>
    <w:p w14:paraId="0F27F3BC" w14:textId="77777777" w:rsidR="008F3A89" w:rsidRDefault="00796908" w:rsidP="00643F43">
      <w:pPr>
        <w:ind w:firstLine="720"/>
      </w:pPr>
      <w:r>
        <w:t xml:space="preserve">Tubes show sedimentation </w:t>
      </w:r>
      <w:r w:rsidR="00643F43">
        <w:t xml:space="preserve">is </w:t>
      </w:r>
      <w:r>
        <w:t>higher on</w:t>
      </w:r>
      <w:r w:rsidR="008F3A89">
        <w:t xml:space="preserve"> the</w:t>
      </w:r>
      <w:r>
        <w:t xml:space="preserve"> northern reef due to </w:t>
      </w:r>
      <w:r w:rsidR="008F3A89">
        <w:t>water circulation</w:t>
      </w:r>
      <w:r>
        <w:t xml:space="preserve"> pattern</w:t>
      </w:r>
      <w:r w:rsidR="008F3A89">
        <w:t>s that</w:t>
      </w:r>
      <w:r>
        <w:t xml:space="preserve"> deflect sediment plumes</w:t>
      </w:r>
      <w:r w:rsidR="008F3A89">
        <w:t xml:space="preserve"> from the stream during storms. </w:t>
      </w:r>
      <w:r>
        <w:t>SedPods sh</w:t>
      </w:r>
      <w:r w:rsidR="00643F43">
        <w:t>ow energetic ocean conditions</w:t>
      </w:r>
      <w:r w:rsidR="008F3A89">
        <w:t xml:space="preserve"> are</w:t>
      </w:r>
      <w:r w:rsidR="00643F43">
        <w:t xml:space="preserve"> </w:t>
      </w:r>
      <w:r>
        <w:t>moving</w:t>
      </w:r>
      <w:r w:rsidR="00643F43">
        <w:t xml:space="preserve"> mostly carbonate sediment over the</w:t>
      </w:r>
      <w:r>
        <w:t xml:space="preserve"> southern reef</w:t>
      </w:r>
      <w:r w:rsidR="00643F43">
        <w:t xml:space="preserve"> </w:t>
      </w:r>
      <w:r w:rsidR="008F3A89">
        <w:t>by</w:t>
      </w:r>
      <w:r w:rsidR="00643F43">
        <w:t xml:space="preserve"> resuspension</w:t>
      </w:r>
      <w:r>
        <w:t xml:space="preserve">. </w:t>
      </w:r>
      <w:r w:rsidR="008B2558">
        <w:t xml:space="preserve">Comparing Pods and Tubes showed where some areas might see high sedimentation in Tubes, </w:t>
      </w:r>
      <w:r w:rsidR="008F3A89">
        <w:t xml:space="preserve">but </w:t>
      </w:r>
      <w:r w:rsidR="008B2558">
        <w:t xml:space="preserve">the actual residence time is low as shown by the </w:t>
      </w:r>
      <w:r w:rsidR="008F3A89">
        <w:t>SedPods</w:t>
      </w:r>
      <w:r w:rsidR="008B2558">
        <w:t xml:space="preserve">. </w:t>
      </w:r>
      <w:r w:rsidR="00643F43">
        <w:t xml:space="preserve">While other studies showed </w:t>
      </w:r>
      <w:ins w:id="505" w:author="Geography" w:date="2016-03-29T07:06:00Z">
        <w:r w:rsidR="00C64F12">
          <w:t xml:space="preserve">correlations between </w:t>
        </w:r>
      </w:ins>
      <w:r w:rsidR="00643F43">
        <w:t xml:space="preserve">SSY </w:t>
      </w:r>
      <w:r w:rsidR="008F3A89">
        <w:t xml:space="preserve">and terrigenous sedimentation </w:t>
      </w:r>
      <w:r w:rsidR="00643F43">
        <w:t xml:space="preserve">using monthly measurements </w:t>
      </w:r>
      <w:r w:rsidR="00643F43">
        <w:fldChar w:fldCharType="begin" w:fldLock="1"/>
      </w:r>
      <w:r w:rsidR="00075565">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643F43">
        <w:fldChar w:fldCharType="separate"/>
      </w:r>
      <w:r w:rsidR="00643F43" w:rsidRPr="00643F43">
        <w:rPr>
          <w:noProof/>
        </w:rPr>
        <w:t>(Draut et al. 2009)</w:t>
      </w:r>
      <w:r w:rsidR="00643F43">
        <w:fldChar w:fldCharType="end"/>
      </w:r>
      <w:r w:rsidR="00643F43">
        <w:t>, in the more dynamic Faga’alu reef, a s</w:t>
      </w:r>
      <w:r>
        <w:t xml:space="preserve">horter sampling interval </w:t>
      </w:r>
      <w:r w:rsidR="00643F43">
        <w:t xml:space="preserve">is needed </w:t>
      </w:r>
      <w:r>
        <w:t xml:space="preserve">to better resolve </w:t>
      </w:r>
      <w:r w:rsidR="00643F43">
        <w:t xml:space="preserve">the </w:t>
      </w:r>
      <w:r>
        <w:t xml:space="preserve">interaction of </w:t>
      </w:r>
      <w:r w:rsidR="008F3A89">
        <w:t>SSY and hydrodynamic conditions</w:t>
      </w:r>
      <w:r>
        <w:t xml:space="preserve">. </w:t>
      </w:r>
    </w:p>
    <w:p w14:paraId="0ABE3BE8" w14:textId="77777777" w:rsidR="008F3A89" w:rsidRDefault="00643F43" w:rsidP="00643F43">
      <w:pPr>
        <w:ind w:firstLine="720"/>
      </w:pPr>
      <w:r>
        <w:t>By deploying sediment traps across the whole Bay</w:t>
      </w:r>
      <w:ins w:id="506" w:author="Geography" w:date="2016-03-29T07:07:00Z">
        <w:r w:rsidR="00EE380A">
          <w:t xml:space="preserve"> along</w:t>
        </w:r>
      </w:ins>
      <w:del w:id="507" w:author="Geography" w:date="2016-03-29T07:07:00Z">
        <w:r w:rsidDel="00EE380A">
          <w:delText>, and positioned to sample</w:delText>
        </w:r>
      </w:del>
      <w:r>
        <w:t xml:space="preserve"> gradients in</w:t>
      </w:r>
      <w:r w:rsidR="008F3A89">
        <w:t xml:space="preserve"> depth,</w:t>
      </w:r>
      <w:r>
        <w:t xml:space="preserve"> wave energy, </w:t>
      </w:r>
      <w:del w:id="508" w:author="Geography" w:date="2016-03-29T07:07:00Z">
        <w:r w:rsidR="008F3A89" w:rsidDel="00EE380A">
          <w:delText xml:space="preserve">and </w:delText>
        </w:r>
        <w:r w:rsidDel="00EE380A">
          <w:delText xml:space="preserve">orientation to </w:delText>
        </w:r>
      </w:del>
      <w:r w:rsidR="008F3A89">
        <w:t>water circulation</w:t>
      </w:r>
      <w:r>
        <w:t xml:space="preserve"> and stream-supplied sediment</w:t>
      </w:r>
      <w:r w:rsidR="008F3A89">
        <w:t xml:space="preserve">, </w:t>
      </w:r>
      <w:r>
        <w:t xml:space="preserve">it was possible to see </w:t>
      </w:r>
      <w:r w:rsidR="008F3A89">
        <w:t>heterogeneous</w:t>
      </w:r>
      <w:r>
        <w:t xml:space="preserve"> spatial patterns over short distances. This suggests sedimentation studies that rely on one or a few sediment traps near the stream outlet may be significantly overestimating sedimentation or the impact of flood-supplied sediment on the surrounding reef. </w:t>
      </w:r>
    </w:p>
    <w:p w14:paraId="3F0CE722" w14:textId="77777777" w:rsidR="00796908" w:rsidRDefault="00643F43" w:rsidP="00643F43">
      <w:pPr>
        <w:ind w:firstLine="720"/>
      </w:pPr>
      <w:r>
        <w:lastRenderedPageBreak/>
        <w:t>This study period included mitigation actions that significantly reduced SSY to the Bay, making precipitation a poor predictor of SSY and hence, sedimentation. In other watersheds where mitigation is planned, or land use change is ongoing it is strongly advised that in situ measurements of SSY from the stream are used. The approach presented in this paper illustrates how</w:t>
      </w:r>
      <w:r w:rsidR="004D2052">
        <w:t xml:space="preserve"> </w:t>
      </w:r>
      <w:r>
        <w:t xml:space="preserve">measurements of SSY from the stream, </w:t>
      </w:r>
      <w:r w:rsidR="004D2052">
        <w:t>water circulation over the reef, and sedimentation in Tubes and SedPods</w:t>
      </w:r>
      <w:r>
        <w:t xml:space="preserve"> </w:t>
      </w:r>
      <w:r w:rsidR="004D2052">
        <w:t xml:space="preserve">can be used to support coral conservation. This approach was designed to be low cost and require few personnel and technical resources, yet still provide a full description of terrigenous sediment dynamics in the study site to recommend management efforts and determine their efficacy. </w:t>
      </w:r>
    </w:p>
    <w:p w14:paraId="6D0BD180" w14:textId="77777777" w:rsidR="001D06FC" w:rsidRDefault="001D06FC" w:rsidP="00672177"/>
    <w:p w14:paraId="797106A5" w14:textId="77777777" w:rsidR="001D06FC" w:rsidRDefault="00683625" w:rsidP="00672177">
      <w:pPr>
        <w:pStyle w:val="Heading10"/>
      </w:pPr>
      <w:r>
        <w:t xml:space="preserve">5. </w:t>
      </w:r>
      <w:r w:rsidR="001D06FC">
        <w:t>Acknowledgements</w:t>
      </w:r>
    </w:p>
    <w:p w14:paraId="0018DE8F" w14:textId="77777777" w:rsidR="001D06FC" w:rsidRDefault="001D06FC" w:rsidP="001D06FC">
      <w:pPr>
        <w:spacing w:after="0"/>
      </w:pPr>
      <w:r>
        <w:t>This work was carried out in collaboration between San Diego State University and the US Geological Survey's Pacific Coral Reef Project. Funding</w:t>
      </w:r>
      <w:r w:rsidR="008F3A89">
        <w:t xml:space="preserve"> and support</w:t>
      </w:r>
      <w:r>
        <w:t xml:space="preserve"> was provided by the NOAA Coral Reef Conservation </w:t>
      </w:r>
      <w:r w:rsidRPr="002D71CA">
        <w:rPr>
          <w:rFonts w:ascii="Times New Roman" w:hAnsi="Times New Roman" w:cs="Times New Roman"/>
          <w:szCs w:val="24"/>
          <w:rPrChange w:id="509" w:author="Geography" w:date="2016-03-29T10:16:00Z">
            <w:rPr>
              <w:szCs w:val="24"/>
            </w:rPr>
          </w:rPrChange>
        </w:rPr>
        <w:t xml:space="preserve">Program </w:t>
      </w:r>
      <w:ins w:id="510" w:author="Geography" w:date="2016-03-29T10:16:00Z">
        <w:r w:rsidR="002D71CA" w:rsidRPr="002D71CA">
          <w:rPr>
            <w:rFonts w:ascii="Times New Roman" w:hAnsi="Times New Roman" w:cs="Times New Roman"/>
            <w:szCs w:val="24"/>
            <w:rPrChange w:id="511" w:author="Geography" w:date="2016-03-29T10:16:00Z">
              <w:rPr>
                <w:szCs w:val="24"/>
              </w:rPr>
            </w:rPrChange>
          </w:rPr>
          <w:t xml:space="preserve">(Award </w:t>
        </w:r>
        <w:r w:rsidR="002D71CA" w:rsidRPr="002D71CA">
          <w:rPr>
            <w:rStyle w:val="pageheader"/>
            <w:rFonts w:ascii="Times New Roman" w:hAnsi="Times New Roman" w:cs="Times New Roman"/>
            <w:szCs w:val="24"/>
            <w:rPrChange w:id="512" w:author="Geography" w:date="2016-03-29T10:16:00Z">
              <w:rPr>
                <w:rStyle w:val="pageheader"/>
                <w:rFonts w:ascii="Times New Roman" w:hAnsi="Times New Roman" w:cs="Times New Roman"/>
                <w:sz w:val="28"/>
                <w:szCs w:val="28"/>
              </w:rPr>
            </w:rPrChange>
          </w:rPr>
          <w:t xml:space="preserve">NA13NOS4820025) </w:t>
        </w:r>
      </w:ins>
      <w:r w:rsidRPr="002D71CA">
        <w:rPr>
          <w:rFonts w:ascii="Times New Roman" w:hAnsi="Times New Roman" w:cs="Times New Roman"/>
          <w:szCs w:val="24"/>
          <w:rPrChange w:id="513" w:author="Geography" w:date="2016-03-29T10:16:00Z">
            <w:rPr>
              <w:szCs w:val="24"/>
            </w:rPr>
          </w:rPrChange>
        </w:rPr>
        <w:t>and</w:t>
      </w:r>
      <w:r>
        <w:t xml:space="preserve"> the US Geological Survey's Coastal and Marine Geology Program. We would like to thank Dr. Michael Favazza</w:t>
      </w:r>
      <w:r w:rsidR="008F3A89" w:rsidRPr="008F3A89">
        <w:t xml:space="preserve"> </w:t>
      </w:r>
      <w:r w:rsidR="008F3A89">
        <w:t xml:space="preserve">and Alice Lawrence </w:t>
      </w:r>
      <w:r w:rsidR="002B2192">
        <w:t>(DMWR)</w:t>
      </w:r>
      <w:r w:rsidR="003905BE">
        <w:t xml:space="preserve"> </w:t>
      </w:r>
      <w:r w:rsidR="008F3A89">
        <w:t>for providing logistical support in the field, and Meagan Curtis</w:t>
      </w:r>
      <w:r w:rsidR="003905BE">
        <w:t xml:space="preserve"> (DMWR)</w:t>
      </w:r>
      <w:r w:rsidR="008F3A89">
        <w:t>, Jameson Newtson</w:t>
      </w:r>
      <w:r w:rsidR="003905BE">
        <w:t xml:space="preserve"> (ASCC)</w:t>
      </w:r>
      <w:r w:rsidR="008F3A89">
        <w:t xml:space="preserve">, </w:t>
      </w:r>
      <w:r w:rsidR="003905BE">
        <w:t xml:space="preserve">Ian Moffitt (NPS), </w:t>
      </w:r>
      <w:r w:rsidR="008F3A89">
        <w:t>Peter Talivaa</w:t>
      </w:r>
      <w:r w:rsidR="003905BE">
        <w:t xml:space="preserve"> (DMWR)</w:t>
      </w:r>
      <w:r w:rsidR="008F3A89">
        <w:t>, Brian George</w:t>
      </w:r>
      <w:r w:rsidR="003905BE">
        <w:t>, Esq. (Supreme Court of American Samoa)</w:t>
      </w:r>
      <w:r w:rsidR="002B2192">
        <w:t>, Jeremy Raynal</w:t>
      </w:r>
      <w:r w:rsidR="003905BE">
        <w:t xml:space="preserve"> (DMWR)</w:t>
      </w:r>
      <w:r w:rsidR="002B2192">
        <w:t xml:space="preserve">, </w:t>
      </w:r>
      <w:r w:rsidR="003905BE">
        <w:t xml:space="preserve">Kristine Bucchianeri (DMWR), Hideyo Hattori (NOAA), and </w:t>
      </w:r>
      <w:r w:rsidR="002B2192">
        <w:t>Dr. Tim Clark</w:t>
      </w:r>
      <w:r w:rsidR="003905BE">
        <w:t xml:space="preserve"> (NPS)</w:t>
      </w:r>
      <w:r w:rsidR="008F3A89">
        <w:t xml:space="preserve"> for assisting in diving operations</w:t>
      </w:r>
      <w:r>
        <w:t xml:space="preserve">. </w:t>
      </w:r>
      <w:del w:id="514" w:author="Geography" w:date="2016-03-29T10:17:00Z">
        <w:r w:rsidDel="00376CAB">
          <w:delText xml:space="preserve">We would also like to thank </w:delText>
        </w:r>
        <w:r w:rsidR="008F3A89" w:rsidDel="00376CAB">
          <w:delText>XXX</w:delText>
        </w:r>
        <w:r w:rsidDel="00376CAB">
          <w:delText xml:space="preserve"> and</w:delText>
        </w:r>
        <w:r w:rsidR="008F3A89" w:rsidDel="00376CAB">
          <w:delText xml:space="preserve"> XX</w:delText>
        </w:r>
        <w:r w:rsidDel="00376CAB">
          <w:delText xml:space="preserve"> anonymous reviewers who contributed excellent suggestions and timely reviews of our work. </w:delText>
        </w:r>
      </w:del>
      <w:r>
        <w:t>Use of trademark names does not imply USGS endorsement of products.</w:t>
      </w:r>
    </w:p>
    <w:p w14:paraId="551EB5BE" w14:textId="77777777" w:rsidR="001D06FC" w:rsidRPr="001D06FC" w:rsidRDefault="001D06FC" w:rsidP="001D06FC">
      <w:pPr>
        <w:pStyle w:val="HeadingCR1"/>
        <w:spacing w:before="0"/>
        <w:sectPr w:rsidR="001D06FC" w:rsidRPr="001D06FC" w:rsidSect="001D06FC">
          <w:footerReference w:type="default" r:id="rId20"/>
          <w:pgSz w:w="12240" w:h="15840"/>
          <w:pgMar w:top="1440" w:right="1440" w:bottom="1440" w:left="1440" w:header="576" w:footer="720" w:gutter="0"/>
          <w:lnNumType w:countBy="1" w:restart="continuous"/>
          <w:pgNumType w:start="0"/>
          <w:cols w:space="720"/>
          <w:docGrid w:linePitch="326"/>
        </w:sectPr>
      </w:pPr>
    </w:p>
    <w:p w14:paraId="162F10CB" w14:textId="77777777" w:rsidR="001D06FC" w:rsidRDefault="00683625" w:rsidP="00672177">
      <w:pPr>
        <w:pStyle w:val="Heading10"/>
      </w:pPr>
      <w:r>
        <w:lastRenderedPageBreak/>
        <w:t xml:space="preserve">6. </w:t>
      </w:r>
      <w:r w:rsidR="001D06FC">
        <w:t>References</w:t>
      </w:r>
    </w:p>
    <w:commentRangeStart w:id="515"/>
    <w:commentRangeStart w:id="516"/>
    <w:commentRangeStart w:id="517"/>
    <w:p w14:paraId="26A409E6" w14:textId="77777777" w:rsidR="008F3A89" w:rsidRPr="008F3A89" w:rsidRDefault="007B15F3">
      <w:pPr>
        <w:pStyle w:val="NormalWeb"/>
        <w:ind w:left="480" w:hanging="480"/>
        <w:divId w:val="187064462"/>
        <w:rPr>
          <w:rFonts w:ascii="Cambria" w:hAnsi="Cambria"/>
          <w:noProof/>
        </w:rPr>
      </w:pPr>
      <w:r>
        <w:rPr>
          <w:rFonts w:ascii="Cambria" w:hAnsi="Cambria"/>
        </w:rPr>
        <w:fldChar w:fldCharType="begin" w:fldLock="1"/>
      </w:r>
      <w:r>
        <w:rPr>
          <w:rFonts w:ascii="Cambria" w:hAnsi="Cambria"/>
        </w:rPr>
        <w:instrText xml:space="preserve">ADDIN Mendeley Bibliography CSL_BIBLIOGRAPHY </w:instrText>
      </w:r>
      <w:r>
        <w:rPr>
          <w:rFonts w:ascii="Cambria" w:hAnsi="Cambria"/>
        </w:rPr>
        <w:fldChar w:fldCharType="separate"/>
      </w:r>
      <w:r w:rsidR="008F3A89" w:rsidRPr="008F3A89">
        <w:rPr>
          <w:rFonts w:ascii="Cambria" w:hAnsi="Cambria"/>
          <w:noProof/>
        </w:rPr>
        <w:t xml:space="preserve">Bartley R, Bainbridge ZT, Lewis SE, Kroon FJ, Wilkinson SN, Brodie JE, Silburn DM (2014) Relating sediment impacts on coral reefs to watershed sources, processes and management: a review. Sci. Total Environ. 468-469:1138–53 </w:t>
      </w:r>
    </w:p>
    <w:p w14:paraId="7E1C815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Basher L, Hicks D, Clapp B, Hewitt T (2011) Sediment yield response to large storm events and forest harvesting, Motueka River, New Zealand. New Zeal. J. Mar. Freshw. Res. 45:333–356 </w:t>
      </w:r>
    </w:p>
    <w:p w14:paraId="269AB6B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Bégin C, Brooks G, Larson R a., Dragićević S, Ramos Scharrón CE, Coté IM (2014) Increased sediment loads over coral reefs in Saint Lucia in relation to land use change in contributing watersheds. Ocean Coast. Manag. 95:35–45 </w:t>
      </w:r>
    </w:p>
    <w:p w14:paraId="185FF7FA"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Bellwood DR, Fulton CJ (2008) Sediment-mediated suppression of herbivory on coral reefs: Decreasing resilience to rising sea-levels and climate change? Limnol. Oceanogr. 53:2695–2701 </w:t>
      </w:r>
    </w:p>
    <w:p w14:paraId="34B8EA7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Bever AJ, McNinch JE, Harris CK (2011) Hydrodynamics and sediment-transport in the nearshore of Poverty Bay, New Zealand: Observations of nearshore sediment segregation and oceanic storms. Cont. Shelf Res. 31:507–526 </w:t>
      </w:r>
    </w:p>
    <w:p w14:paraId="3507BD5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Bothner MH, Reynolds RL, Casso MA, Storlazzi CD, Field ME (2006) Quantity, composition, and source of sediment collected in sediment traps along the fringing coral reef off Molokai, Hawaii. Mar. Pollut. Bull. 52:1034–47 </w:t>
      </w:r>
    </w:p>
    <w:p w14:paraId="04F83C0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Brooks G, Devine B, Larson R, Rood B (2007) Sedimentary Development of Coral Bay , St . John , USVI : A Shift From Natural to Anthropogenic Influences. Caribb. J. Sci. 43:226–243 </w:t>
      </w:r>
    </w:p>
    <w:p w14:paraId="4222B41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Browne NK., Smithers SG., Perry CT., Ridd PV. (2012) A Field-Based technique for measuring sediment flux on coral reefs: Application to turbid reefs on the great barrier reef. J. Coast. Res. 28:1247–1262 </w:t>
      </w:r>
    </w:p>
    <w:p w14:paraId="48632235"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Clausing R, Annunziata C, Baker G, Lee C, Bittick S, Fong P (2014) Effects of sediment depth on algal turf height are mediated by interactions with fish herbivory on a fringing reef. Mar. Ecol. Prog. Ser. 517:121–129 </w:t>
      </w:r>
    </w:p>
    <w:p w14:paraId="1E2414E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Cochran SA, Gibbs AE, D’Antonio NL, Storlazzi CD (2016) Benthic habitat map of U.S. Coral Reef Task Force Faga‘alu Bay priority study area, Tutuila, American Samoa: U.S. Geological Survey Open-File Rport 2016-XXXX, XX. </w:t>
      </w:r>
    </w:p>
    <w:p w14:paraId="6942F75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Craig P (2009) Natural History Guide to American Samoa. National Park of American Samoa, Pago Pago, American Samoa </w:t>
      </w:r>
    </w:p>
    <w:p w14:paraId="49170C5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Downs C a, Ostrander GK, Rougee L, Rongo T, Knutson S, Williams DE, Mendiola W, Holbrook J, Richmond RH (2012) The use of cellular diagnostics for identifying sub-lethal stress in reef corals. Ecotoxicology 21:768–82 </w:t>
      </w:r>
    </w:p>
    <w:p w14:paraId="1441094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Draut AE, Bothner MH, Field ME, Reynolds RL, Cochran, S.A.Logan JB, Storlazzi CD, Berg CJ (2009) Supply and dispersal of flood sediment from a steep, tropical watershed: Hanalei Bay, Kaua’i, Hawai'i, USA. Geol. Soc. Am. Bull. 121:574–585 </w:t>
      </w:r>
    </w:p>
    <w:p w14:paraId="1E0D8797"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0817787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Erftemeijer PL a, Riegl B, Hoeksema BW, Todd P a. (2012) Environmental impacts of dredging and other sediment disturbances on corals: A review. Mar. Pollut. Bull. 64:1737–1765 </w:t>
      </w:r>
    </w:p>
    <w:p w14:paraId="0774063B"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Fabricius KE (2005) Effects of terrestrial runoff on the ecology of corals and coral reefs: review and synthesis. Mar. Pollut. Bull. 50:125–46 </w:t>
      </w:r>
    </w:p>
    <w:p w14:paraId="091FB8F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Fabricius KE, De’ath G, Humphrey C, Zagorskis I, Schaffelke B (2012) Intra-annual variation in turbidity in response to terrestrial runoff on near-shore coral reefs of the Great Barrier Reef. Estuar. Coast. Shelf Sci. 1–9 </w:t>
      </w:r>
    </w:p>
    <w:p w14:paraId="2108743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Fallon SJ, White J c., McCulloch MT (2002) Porites corals as recorders of mining and environmental impacts : Misima Island , Papua New Guinea. 66:45–62 </w:t>
      </w:r>
    </w:p>
    <w:p w14:paraId="5C5E2AB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Feagaimaalii-Luamanu J (2016) High surf generated by TC Victor washes over roads and property. Samoa News </w:t>
      </w:r>
    </w:p>
    <w:p w14:paraId="2399305B"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Field ME, Chezar H, Storlazzi CD (2012a) SedPods: a low-cost coral proxy for measuring net sedimentation. Coral Reefs </w:t>
      </w:r>
    </w:p>
    <w:p w14:paraId="46E0DB4A"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Field ME, Chezar H, Storlazzi CD (2012b) SedPods: a low-cost coral proxy for measuring net sedimentation. Coral Reefs 1–5 </w:t>
      </w:r>
    </w:p>
    <w:p w14:paraId="3B49839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Goatley CHR, Bellwood DR (2012) Sediment suppresses herbivory across a coral reef depth gradient. Biol. Lett. 8:1016–8 </w:t>
      </w:r>
    </w:p>
    <w:p w14:paraId="0E4B272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Gray SC, Sears W, Kolupski ML, Hastings ZC, Przyuski NW, Fox MD, Degrood A (2012) Factors affecting land-based sedimentation in coastal bays, US Virgin Islands. 9–13</w:t>
      </w:r>
    </w:p>
    <w:p w14:paraId="7429EC7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Heiri O, Lotter AF, Lemcke G (2001) Loss on ignition as a method for estimating organic and carbonate content in sediments : reproducibility and comparability of results. J. Paleolimnol. 25:101–110 </w:t>
      </w:r>
    </w:p>
    <w:p w14:paraId="07608CC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Hettler J, Irion G, Lehmann B (1997) Environmental impact of mining waste disposal on a tropical lowland river system: a case study on the Ok Tedi Mine, Papua New Guinea. Miner. Depos. 32:280–291 </w:t>
      </w:r>
    </w:p>
    <w:p w14:paraId="1E04C2E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Hoitink AJF, Hoekstra P (2003) Hydrodynamic control of the supply of reworked terrigenous sediment to coral reefs in the Bay of Banten (NW Java, Indonesia). Estuar. Coast. Shelf Sci. 58:743–755 </w:t>
      </w:r>
    </w:p>
    <w:p w14:paraId="37B6A66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Holst-Rice S, Messina A, Biggs TW, Vargas-Angel B, Whitall D (2016) Baseline Assessment of Fagaʻalu Watershed: A Ridge to Reef Assessment in Support of Sediment Reduction Activities and Future Evaluation of their Success. </w:t>
      </w:r>
    </w:p>
    <w:p w14:paraId="751AD957"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Hopley D (2011) S. Encyclopedia of Modern Coral Reefs. </w:t>
      </w:r>
    </w:p>
    <w:p w14:paraId="2210DE9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Klein CJ, Jupiter SD, Selig ER, Watts ME, Halpern BS, Kamal M, Roelfsema C, Possingham HP (2012) Forest conservation delivers highly variable coral reef conservation outcomes. Ecol. Appl. 22:1246–56 </w:t>
      </w:r>
    </w:p>
    <w:p w14:paraId="7C37DD4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Meng P-J, Lee H-J, Wang J-T, Chen C-C, Lin H-J, Tew KS, Hsieh W-J (2008) A long-term survey on anthropogenic impacts to the water quality of coral reefs, southern Taiwan. Environ. Pollut. 156:67–75 </w:t>
      </w:r>
    </w:p>
    <w:p w14:paraId="063012B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Messina AT, Biggs TW Contributions of human activities to suspended sediment yield during storm events from a steep, small, tropical watershed: Faga’alu, American Samoa. J. Hydrol. </w:t>
      </w:r>
    </w:p>
    <w:p w14:paraId="7D4B5D2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Messina AT, Storlazzi CD, Biggs TW, Washburn L Eulerian and Lagrangian measurements of flow and residence time on a fringing reef flat embayment, American Samoa. Coral Reefs </w:t>
      </w:r>
    </w:p>
    <w:p w14:paraId="4F42B85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Militello A, Scheffner NW, Thompson EF (2003) Hurrican-Induced Stage-Frequency Relationships for the Territory of American Samoa. USACOE Technical Report CHL-98-33. </w:t>
      </w:r>
    </w:p>
    <w:p w14:paraId="4DA649DA"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Muzuka ANN, Dubi AM, Muhando CA, Shaghude YW (2010) Impact of hydrographic parameters and seasonal variation in sediment fluxes on coral status at Chumbe and Bawe reefs, Zanzibar, Tanzania. Estuar. Coast. Shelf Sci. 89:137–144 </w:t>
      </w:r>
    </w:p>
    <w:p w14:paraId="7F6C1A2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PACIOOS PIOOS (2016) WaveWatch III Samoa Regional Model. http://oos.soest.hawaii.edu/pacioos/ </w:t>
      </w:r>
    </w:p>
    <w:p w14:paraId="7133D122"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Perry C, Smithers SG, Gulliver P, Browne NK (2012) Evidence of very rapid reef accretion and reef growth under high turbidity and terrigenous sedimentation. Geology 40:719–722 </w:t>
      </w:r>
    </w:p>
    <w:p w14:paraId="6BEB018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Pomeroy AWM, Lowe RJ, Ghisalberti M, Storlazzi CD, Cuttler M, Symonds G (2015) Mechanics of Sediment Suspension and Transport Within a Fringing Reef. 1–14</w:t>
      </w:r>
    </w:p>
    <w:p w14:paraId="31A5B15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Presto MK, Ogston AS, Storlazzi CD, Field ME (2006) Temporal and spatial variability in the flow and dispersal of suspended-sediment on a fringing reef flat, Molokai, Hawaii. Estuar. Coast. Shelf Sci. 67:67–81 </w:t>
      </w:r>
    </w:p>
    <w:p w14:paraId="3C904937"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Ramos-Scharrón CE, Macdonald LH (2007) Measurement and prediction of natural and anthropogenic sediment sources, St. John, US Virgin Islands. Catena 71:250–266 </w:t>
      </w:r>
    </w:p>
    <w:p w14:paraId="0655A63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ED545CC"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Rotmann S, Thomas S (2012) Coral tissue thickness as a bioindicator of mine-related turbidity stress on coral reefs at Lihir Island, Papua New Guinea. Oceanography 25:52–63 </w:t>
      </w:r>
    </w:p>
    <w:p w14:paraId="76E36C16"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Ryan KE, Walsh JP, Corbett DR, Winter a (2008) A record of recent change in terrestrial sedimentation in a coral-reef environment, La Parguera, Puerto Rico: a response to coastal development? Mar. Pollut. Bull. 56:1177–83 </w:t>
      </w:r>
    </w:p>
    <w:p w14:paraId="0DB6850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2E1AFD5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Schrimm M, Buscail R, Adjeroud M (2004) Spatial variability of the biogeochemical composition of surface sediments in an insular coral reef ecosystem: Moorea, French Polynesia. Estuar. Coast. Shelf Sci. 60:515–528 </w:t>
      </w:r>
    </w:p>
    <w:p w14:paraId="5C75E69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Seymour RJ (2011) Evidence for Changes to the Northeast Pacific Wave Climate. J. Coast. Res. 27:194–201 </w:t>
      </w:r>
    </w:p>
    <w:p w14:paraId="321C35F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Field ME, Bothner MH (2011) The use (and misuse) of sediment traps in coral reef environments: theory, observations, and suggested protocols. Coral Reefs 30:23–38 </w:t>
      </w:r>
    </w:p>
    <w:p w14:paraId="7F4E983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Field ME, Bothner MH, Presto MK, Draut AE (2009) Sedimentation processes in a coral reef embayment: Hanalei Bay, Kauai. Mar. Geol. 264:140–151 </w:t>
      </w:r>
    </w:p>
    <w:p w14:paraId="0532A09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0247B1A0"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lastRenderedPageBreak/>
        <w:t xml:space="preserve">Teneva LT, Mcmanus MA, Jerolmon C, Neuheimer AB, Clark SJ, Walker G, Kaho K, Shimabukuro E, Ostrander C, Kittinger JN (2016) Understanding Reef Flat Sediment Regimes and Hydrodynamics can Inform Erosion Mitigation on Land. Collabra 2:1–12 </w:t>
      </w:r>
    </w:p>
    <w:p w14:paraId="137608C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Thomas S, Ridd P (2005) Field assessment of innovative sensor for monitoring of sediment accumulation at inshore coral reefs. Mar. Pollut. Bull. 51:470–80 </w:t>
      </w:r>
    </w:p>
    <w:p w14:paraId="323AFF2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Thomas S, Ridd P V (2004) Review of methods to measure short time scale sediment accumulation. Mar. Geol. 207:95–114 </w:t>
      </w:r>
    </w:p>
    <w:p w14:paraId="1C5C4621"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Thompson EF, Demirbilek Z (2002) Wave Response, Pago Pago Harbor, Island of Tutuila, Territory of American Samoa. USACOE Coastal and Hydraulics Laboratory ERDC/CHL TR-02-20. </w:t>
      </w:r>
    </w:p>
    <w:p w14:paraId="1AFB1F3B"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Vetter O (2013) Inter-Disciplinary Study of Flow Dynamics and Sedimentation Effects on Coral Colonies in Faga’alu Bay, American Samoa: Oceanographic Investigation Summary. NOAA CRCP Project #417. </w:t>
      </w:r>
    </w:p>
    <w:p w14:paraId="2EE9D99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Victor S, Neth L, Golbuu Y, Wolanski E, Richmond RH (2006) Sedimentation in mangroves and coral reefs in a wet tropical island, Pohnpei, Micronesia. Estuar. Coast. Shelf Sci. 66:409–416 </w:t>
      </w:r>
    </w:p>
    <w:p w14:paraId="5C4DA124"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Warrick JA, Mertes LAK, Washburn L, Siegel DA (2004) Dispersal forcing of southern California river plumes, based on field and remote sensing observations. Geo-Marine Lett. 24:46–52 </w:t>
      </w:r>
    </w:p>
    <w:p w14:paraId="292BC4C3"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Weber M, de Beer D, Lott C, Polerecky L, Kohls K, Abed RMM, Ferdelman TG, Fabricius KE (2012) Mechanisms of damage to corals exposed to sedimentation. Proc. Natl. Acad. Sci. 109:E1558–E1567 </w:t>
      </w:r>
    </w:p>
    <w:p w14:paraId="0F2828C9"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West K, van Woesik R (2001) Spatial and temporal variance of river discharge on Okinawa (Japan): inferring the temporal impact on adjacent coral reefs. Mar. Pollut. Bull. 42:864–72 </w:t>
      </w:r>
    </w:p>
    <w:p w14:paraId="12B1667D"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White J (1990) The use of sediment traps in high-energy environments. Mar. Geophys. Res. 12:145–152 </w:t>
      </w:r>
    </w:p>
    <w:p w14:paraId="3AB5771E"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Wolanski E, Fabricius KE, Spagnol S, Brinkman R (2005) Fine sediment budget on an inner-shelf coral-fringed island, Great Barrier Reef of Australia. Estuar. Coast. Shelf Sci. 65:153–158 </w:t>
      </w:r>
    </w:p>
    <w:p w14:paraId="5EA78C18" w14:textId="77777777" w:rsidR="008F3A89" w:rsidRPr="008F3A89" w:rsidRDefault="008F3A89">
      <w:pPr>
        <w:pStyle w:val="NormalWeb"/>
        <w:ind w:left="480" w:hanging="480"/>
        <w:divId w:val="187064462"/>
        <w:rPr>
          <w:rFonts w:ascii="Cambria" w:hAnsi="Cambria"/>
          <w:noProof/>
        </w:rPr>
      </w:pPr>
      <w:r w:rsidRPr="008F3A89">
        <w:rPr>
          <w:rFonts w:ascii="Cambria" w:hAnsi="Cambria"/>
          <w:noProof/>
        </w:rPr>
        <w:t xml:space="preserve">Wolanski E, Richmond RH, Davis G, Bonito V (2003) Water and fine sediment dynamics in transient river plumes in a small, reef-fringed bay, Guam. Estuar. Coast. Shelf Sci. 56:1029–1040 </w:t>
      </w:r>
    </w:p>
    <w:p w14:paraId="5CB65886" w14:textId="77777777" w:rsidR="007B15F3" w:rsidRDefault="007B15F3" w:rsidP="00D92AC9">
      <w:pPr>
        <w:rPr>
          <w:rFonts w:ascii="Cambria" w:hAnsi="Cambria"/>
        </w:rPr>
      </w:pPr>
      <w:r>
        <w:rPr>
          <w:rFonts w:ascii="Cambria" w:hAnsi="Cambria"/>
        </w:rPr>
        <w:fldChar w:fldCharType="end"/>
      </w:r>
      <w:commentRangeEnd w:id="515"/>
      <w:commentRangeEnd w:id="516"/>
      <w:commentRangeEnd w:id="517"/>
      <w:r w:rsidR="002C6437">
        <w:rPr>
          <w:rStyle w:val="CommentReference"/>
          <w:rFonts w:asciiTheme="minorHAnsi" w:hAnsiTheme="minorHAnsi"/>
        </w:rPr>
        <w:commentReference w:id="515"/>
      </w:r>
      <w:r w:rsidR="002C6437">
        <w:rPr>
          <w:rStyle w:val="CommentReference"/>
          <w:rFonts w:asciiTheme="minorHAnsi" w:hAnsiTheme="minorHAnsi"/>
        </w:rPr>
        <w:commentReference w:id="516"/>
      </w:r>
      <w:r w:rsidR="00274AEE">
        <w:rPr>
          <w:rStyle w:val="CommentReference"/>
          <w:rFonts w:asciiTheme="minorHAnsi" w:hAnsiTheme="minorHAnsi"/>
        </w:rPr>
        <w:commentReference w:id="517"/>
      </w:r>
    </w:p>
    <w:p w14:paraId="5A6EE46B" w14:textId="77777777" w:rsidR="001D06FC" w:rsidRDefault="001D06FC" w:rsidP="001D06FC">
      <w:pPr>
        <w:rPr>
          <w:rFonts w:ascii="Cambria" w:hAnsi="Cambria"/>
        </w:rPr>
      </w:pPr>
    </w:p>
    <w:p w14:paraId="6B3DD19B" w14:textId="77777777" w:rsidR="009C6031" w:rsidRDefault="007B15F3" w:rsidP="00672177">
      <w:pPr>
        <w:pStyle w:val="Heading10"/>
      </w:pPr>
      <w:r>
        <w:t>Tables</w:t>
      </w:r>
    </w:p>
    <w:p w14:paraId="3D9F275D" w14:textId="77777777" w:rsidR="007B15F3" w:rsidRDefault="009C6031">
      <w:r>
        <w:t>Table 1. Sediment trap</w:t>
      </w:r>
      <w:r w:rsidRPr="009C6031">
        <w:t xml:space="preserve"> deployment locations and characteristics.</w:t>
      </w:r>
    </w:p>
    <w:p w14:paraId="1DB5DE99" w14:textId="77777777" w:rsidR="00672177" w:rsidRDefault="00672177"/>
    <w:p w14:paraId="652955D1" w14:textId="77777777" w:rsidR="00672177" w:rsidRDefault="00672177">
      <w:r>
        <w:t>Table 2. Spearman correlation coefficients (p&lt;0.1) for Sedimentation vs. SSY (ssy:), and Sedimentation vs. Waves (w:).</w:t>
      </w:r>
    </w:p>
    <w:p w14:paraId="7DCE22A4" w14:textId="77777777" w:rsidR="00672177" w:rsidRDefault="00672177"/>
    <w:p w14:paraId="6813E71C" w14:textId="77777777" w:rsidR="00672177" w:rsidRDefault="00672177">
      <w:r>
        <w:t>Table 3. Significant P-values for multiple regression of Sedimentation ~ SSY + Waves. ***=p&lt;0.001, **=p&lt;0.01, *=p&lt;0.05, +=p&lt;0.1</w:t>
      </w:r>
      <w:r w:rsidR="004E3788">
        <w:t>.</w:t>
      </w:r>
    </w:p>
    <w:p w14:paraId="5E960EFD" w14:textId="77777777" w:rsidR="004E3788" w:rsidRDefault="004E3788"/>
    <w:p w14:paraId="3DC9D661" w14:textId="77777777" w:rsidR="004E3788" w:rsidRDefault="004E3788">
      <w:r>
        <w:t xml:space="preserve">Table 4. </w:t>
      </w:r>
      <w:r w:rsidRPr="004E3788">
        <w:t>Comparison of sedimentation rates between Tubes and SedPod deployments in similar fringing reefs embayments</w:t>
      </w:r>
      <w:r>
        <w:t>.</w:t>
      </w:r>
    </w:p>
    <w:p w14:paraId="0332123F" w14:textId="77777777" w:rsidR="00672177" w:rsidRDefault="00672177"/>
    <w:p w14:paraId="32F2A78C" w14:textId="77777777" w:rsidR="0058542C" w:rsidRDefault="007B15F3" w:rsidP="00672177">
      <w:pPr>
        <w:pStyle w:val="Heading10"/>
      </w:pPr>
      <w:r>
        <w:t>Figure Captions</w:t>
      </w:r>
    </w:p>
    <w:p w14:paraId="2212633B" w14:textId="77777777" w:rsidR="00B40D50" w:rsidRDefault="0058542C" w:rsidP="00B40D50">
      <w:r>
        <w:t xml:space="preserve">Figure 1. </w:t>
      </w:r>
      <w:r w:rsidR="00B40D50" w:rsidRPr="00B40D50">
        <w:t xml:space="preserve">Maps of the study area and instrumentation in Faga'alu Bay. </w:t>
      </w:r>
      <w:r w:rsidR="00B40D50">
        <w:t xml:space="preserve">SedPods and simple tube traps (Tubes) </w:t>
      </w:r>
      <w:r w:rsidR="00B40D50" w:rsidRPr="00B40D50">
        <w:t xml:space="preserve">were deployed at </w:t>
      </w:r>
      <w:r w:rsidR="00B40D50">
        <w:t>nine</w:t>
      </w:r>
      <w:r w:rsidR="00B40D50" w:rsidRPr="00B40D50">
        <w:t xml:space="preserve"> locations for one </w:t>
      </w:r>
      <w:r w:rsidR="00B40D50">
        <w:t>year and collected quasi-monthly</w:t>
      </w:r>
      <w:r w:rsidR="00B40D50" w:rsidRPr="00B40D50">
        <w:t xml:space="preserve"> to measure </w:t>
      </w:r>
      <w:r w:rsidR="00B40D50">
        <w:t>sediment accumulation rates and composition</w:t>
      </w:r>
      <w:r w:rsidR="00B40D50" w:rsidRPr="00B40D50">
        <w:t>.</w:t>
      </w:r>
      <w:r w:rsidR="00B40D50">
        <w:t xml:space="preserve"> Suspended sediment yield from the watershed was measured at “Stream Gage.” Further details on </w:t>
      </w:r>
      <w:r w:rsidR="00FB574C">
        <w:t xml:space="preserve">SSY measurements and modeling can be found in </w:t>
      </w:r>
      <w:r w:rsidR="00FB574C">
        <w:fldChar w:fldCharType="begin" w:fldLock="1"/>
      </w:r>
      <w:r w:rsidR="00FB574C">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"issued" : { "date-parts" : [ [ "0" ] ] }, "title" : "Contributions of human activities to suspended sediment yield during storm events from a steep, small, tropical watershed: Faga'alu, American Samoa", "type" : "article-journal" }, "uris" : [ "http://www.mendeley.com/documents/?uuid=acb9a51c-c97b-49f7-8991-36c398311a7a" ] } ], "mendeley" : { "formattedCitation" : "(Messina and Biggs)", "manualFormatting" : "(Messina and Biggs, In Press)", "plainTextFormattedCitation" : "(Messina and Biggs)", "previouslyFormattedCitation" : "(Messina and Biggs)" }, "properties" : { "noteIndex" : 0 }, "schema" : "https://github.com/citation-style-language/schema/raw/master/csl-citation.json" }</w:instrText>
      </w:r>
      <w:r w:rsidR="00FB574C">
        <w:fldChar w:fldCharType="separate"/>
      </w:r>
      <w:r w:rsidR="00FB574C" w:rsidRPr="00FB574C">
        <w:rPr>
          <w:noProof/>
        </w:rPr>
        <w:t>(Messina and Biggs</w:t>
      </w:r>
      <w:r w:rsidR="00FB574C">
        <w:rPr>
          <w:noProof/>
        </w:rPr>
        <w:t>, In Press</w:t>
      </w:r>
      <w:r w:rsidR="00FB574C" w:rsidRPr="00FB574C">
        <w:rPr>
          <w:noProof/>
        </w:rPr>
        <w:t>)</w:t>
      </w:r>
      <w:r w:rsidR="00FB574C">
        <w:fldChar w:fldCharType="end"/>
      </w:r>
      <w:r w:rsidR="00B40D50">
        <w:t xml:space="preserve">. </w:t>
      </w:r>
    </w:p>
    <w:p w14:paraId="36758FD9" w14:textId="77777777" w:rsidR="00B40D50" w:rsidRDefault="00B40D50" w:rsidP="00B40D50"/>
    <w:p w14:paraId="571C4143" w14:textId="77777777" w:rsidR="0058542C" w:rsidRDefault="0058542C" w:rsidP="00B40D50">
      <w:r>
        <w:t>Figure 2.</w:t>
      </w:r>
      <w:r w:rsidR="009611DD" w:rsidRPr="009611DD">
        <w:t xml:space="preserve"> Time series</w:t>
      </w:r>
      <w:r w:rsidR="009611DD">
        <w:t xml:space="preserve"> pictures</w:t>
      </w:r>
      <w:r w:rsidR="009611DD" w:rsidRPr="009611DD">
        <w:t xml:space="preserve"> of</w:t>
      </w:r>
      <w:r w:rsidR="009611DD">
        <w:t xml:space="preserve"> a</w:t>
      </w:r>
      <w:r w:rsidR="009611DD" w:rsidRPr="009611DD">
        <w:t xml:space="preserve"> sediment plume following a brief but intense rainfall</w:t>
      </w:r>
      <w:r>
        <w:t xml:space="preserve"> </w:t>
      </w:r>
      <w:r w:rsidR="009611DD">
        <w:t>on 2/21/2014. The sediment plume was</w:t>
      </w:r>
      <w:r>
        <w:t xml:space="preserve"> deflected over northern reef by the prevailing wave-forced surface currents </w:t>
      </w:r>
      <w:r>
        <w:fldChar w:fldCharType="begin" w:fldLock="1"/>
      </w:r>
      <w: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"container-title" : "Coral Reefs",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fldChar w:fldCharType="separate"/>
      </w:r>
      <w:r w:rsidRPr="0058542C">
        <w:rPr>
          <w:noProof/>
        </w:rPr>
        <w:t>(Messina et al.</w:t>
      </w:r>
      <w:r>
        <w:rPr>
          <w:noProof/>
        </w:rPr>
        <w:t>, In Press</w:t>
      </w:r>
      <w:r w:rsidRPr="0058542C">
        <w:rPr>
          <w:noProof/>
        </w:rPr>
        <w:t>)</w:t>
      </w:r>
      <w:r>
        <w:fldChar w:fldCharType="end"/>
      </w:r>
    </w:p>
    <w:p w14:paraId="7200817A" w14:textId="77777777" w:rsidR="0058542C" w:rsidRDefault="0058542C" w:rsidP="007B15F3"/>
    <w:p w14:paraId="187412DE" w14:textId="77777777" w:rsidR="0058542C" w:rsidRDefault="0058542C" w:rsidP="007B15F3">
      <w:r>
        <w:t xml:space="preserve">Figure 3. </w:t>
      </w:r>
      <w:r w:rsidR="009611DD" w:rsidRPr="009611DD">
        <w:t>Pictures of the sediment tube traps and SedPods</w:t>
      </w:r>
      <w:r w:rsidR="002774FE">
        <w:t xml:space="preserve"> at high tide</w:t>
      </w:r>
      <w:r w:rsidR="009611DD" w:rsidRPr="009611DD">
        <w:t>. a-b) At Site 3A in an area of</w:t>
      </w:r>
      <w:r w:rsidR="00530059">
        <w:t xml:space="preserve"> branching coral rubble, approximately</w:t>
      </w:r>
      <w:r w:rsidR="009611DD" w:rsidRPr="009611DD">
        <w:t xml:space="preserve"> </w:t>
      </w:r>
      <w:r w:rsidR="00530059" w:rsidRPr="009611DD">
        <w:t xml:space="preserve">2m </w:t>
      </w:r>
      <w:r w:rsidR="009611DD" w:rsidRPr="009611DD">
        <w:t>depth  c) Capping the SedPod for retrieval at  Site 1C, approx. 10m depth d) At Site 1B, the surrounding area is mixed terrigenous and carbonate benthic sediment.</w:t>
      </w:r>
    </w:p>
    <w:p w14:paraId="380497B4" w14:textId="77777777" w:rsidR="0058542C" w:rsidRDefault="0058542C" w:rsidP="007B15F3"/>
    <w:p w14:paraId="233CB20E" w14:textId="77777777" w:rsidR="007B15F3" w:rsidRDefault="007B15F3" w:rsidP="007B15F3">
      <w:r>
        <w:t xml:space="preserve">Figure </w:t>
      </w:r>
      <w:r w:rsidR="00507312">
        <w:t>4</w:t>
      </w:r>
      <w:r>
        <w:t xml:space="preserve">. </w:t>
      </w:r>
      <w:r w:rsidR="00507312" w:rsidRPr="00507312">
        <w:t xml:space="preserve">a) </w:t>
      </w:r>
      <w:r>
        <w:t xml:space="preserve">Hypothetical phasing of monthly sediment loading from the watershed and offshore wave height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fldChar w:fldCharType="separate"/>
      </w:r>
      <w:r>
        <w:rPr>
          <w:i/>
          <w:noProof/>
        </w:rPr>
        <w:t>(Draut et al. 2009)</w:t>
      </w:r>
      <w:r>
        <w:fldChar w:fldCharType="end"/>
      </w:r>
      <w:r>
        <w:t>. Red shaded areas indicate a time of net terrigenous sediment accumulation and green shaded areas indicate a time of net terrigenous sediment removal and resuspen</w:t>
      </w:r>
      <w:r w:rsidR="00507312">
        <w:t>sion of marine-derived sediment</w:t>
      </w:r>
      <w:r w:rsidR="00507312" w:rsidRPr="00507312">
        <w:t>, b) Mean daily significant wave height (m)exceeding 1.5 m  from the NOAA WaveWatch III Samoa Regional Model and Total daily Suspended Sediment Yield (SSY) (tons), and c) Mean Wave Height (m) and Total Suspended Sediment Yield during deployment periods (dashed lines indicate sample collection dates).</w:t>
      </w:r>
    </w:p>
    <w:p w14:paraId="6A877882" w14:textId="77777777" w:rsidR="007B15F3" w:rsidRDefault="007B15F3"/>
    <w:p w14:paraId="6A27009F" w14:textId="77777777" w:rsidR="0044653D" w:rsidRDefault="0044653D">
      <w:r w:rsidRPr="0044653D">
        <w:lastRenderedPageBreak/>
        <w:t>Figure 5. Mean accumulation rate (gm2d) and composition in a) Tubes and b) SedPods. Note: Subplot scales are different for visualization purposes, can’t compare sizes of charts, hence numbers included.</w:t>
      </w:r>
    </w:p>
    <w:p w14:paraId="754FB517" w14:textId="77777777" w:rsidR="0044653D" w:rsidRDefault="0044653D"/>
    <w:p w14:paraId="0DE331B0" w14:textId="77777777" w:rsidR="00D92AC9" w:rsidRDefault="0044653D">
      <w:r w:rsidRPr="0044653D">
        <w:t>Figure 6. Mean sedimentation on SedPods during the study period over the a) north reef including sites 1A, 1B, 1C, 2A, 2C, and b) south reefs including sites 2B, 3A, 3B, 3C.</w:t>
      </w:r>
    </w:p>
    <w:p w14:paraId="5FF5EA01" w14:textId="77777777" w:rsidR="00D92AC9" w:rsidRDefault="00D92AC9">
      <w:r>
        <w:t>Figure 6. Mean sedimentation in Tubes.</w:t>
      </w:r>
    </w:p>
    <w:p w14:paraId="781F039F" w14:textId="77777777" w:rsidR="00D92AC9" w:rsidRDefault="00D92AC9"/>
    <w:p w14:paraId="58DAF41B" w14:textId="77777777" w:rsidR="00D92AC9" w:rsidRDefault="0044653D">
      <w:r w:rsidRPr="0044653D">
        <w:t>Figure 7. Mean sedimentation in Tubes during the study period over the a) north reef including sites 1A, 1B, 1C, 2A, 2C, and b) south reefs including sites 2B, 3A, 3B, 3C</w:t>
      </w:r>
    </w:p>
    <w:p w14:paraId="62D387B3" w14:textId="77777777" w:rsidR="00010E42" w:rsidRDefault="00010E42"/>
    <w:p w14:paraId="6809BA56" w14:textId="77777777" w:rsidR="00010E42" w:rsidRDefault="0044653D" w:rsidP="0044653D">
      <w:r w:rsidRPr="0044653D">
        <w:t>Figure 8. Time series' of sedimentation on SedPods and composition at nine sediment trap locations in Faga'alu Bay, related to suspended sediment yield from the watershed (SSY) and mean monthly significant wave height (MMSWH in m). “P” indicates SedPod and location ID’s (ex. 2A) correspond to sediment trap locations in Figure 1.</w:t>
      </w:r>
    </w:p>
    <w:p w14:paraId="583E6D0D" w14:textId="77777777" w:rsidR="0044653D" w:rsidRDefault="0044653D" w:rsidP="0044653D"/>
    <w:p w14:paraId="6DEA7691" w14:textId="77777777" w:rsidR="0044653D" w:rsidRDefault="0044653D" w:rsidP="0044653D">
      <w:r w:rsidRPr="0044653D">
        <w:t>Figure 9. Time series</w:t>
      </w:r>
      <w:del w:id="518" w:author="Geography" w:date="2016-03-29T10:17:00Z">
        <w:r w:rsidRPr="0044653D" w:rsidDel="00F20F66">
          <w:delText>'</w:delText>
        </w:r>
      </w:del>
      <w:r w:rsidRPr="0044653D">
        <w:t xml:space="preserve"> of sedimentation in simple tube 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Erftemeijer et al. (2012) are included for reference only.</w:t>
      </w:r>
    </w:p>
    <w:p w14:paraId="56D399A0" w14:textId="77777777" w:rsidR="0044653D" w:rsidRDefault="0044653D" w:rsidP="0044653D"/>
    <w:p w14:paraId="0EB98032" w14:textId="77777777" w:rsidR="0044653D" w:rsidRDefault="008232FA" w:rsidP="0044653D">
      <w:r w:rsidRPr="008232FA">
        <w:t>Figure 10. Correlations between total sedimentation vs SSY, Waves.</w:t>
      </w:r>
    </w:p>
    <w:sectPr w:rsidR="004465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eography" w:date="2016-03-29T09:46:00Z" w:initials="G">
    <w:p w14:paraId="22B30379" w14:textId="77777777" w:rsidR="00960444" w:rsidRDefault="00960444">
      <w:pPr>
        <w:pStyle w:val="CommentText"/>
      </w:pPr>
      <w:r>
        <w:rPr>
          <w:rStyle w:val="CommentReference"/>
        </w:rPr>
        <w:annotationRef/>
      </w:r>
      <w:r>
        <w:t>Right terms?</w:t>
      </w:r>
    </w:p>
  </w:comment>
  <w:comment w:id="17" w:author="Trent Biggs" w:date="2016-03-28T14:39:00Z" w:initials="TB">
    <w:p w14:paraId="4898FF3E" w14:textId="77777777" w:rsidR="00960444" w:rsidRDefault="00960444">
      <w:pPr>
        <w:pStyle w:val="CommentText"/>
      </w:pPr>
      <w:r>
        <w:rPr>
          <w:rStyle w:val="CommentReference"/>
        </w:rPr>
        <w:annotationRef/>
      </w:r>
      <w:r>
        <w:t>May not need for the abstract—good for the intro and discussion though</w:t>
      </w:r>
    </w:p>
  </w:comment>
  <w:comment w:id="18" w:author="Geography" w:date="2016-03-29T08:07:00Z" w:initials="G">
    <w:p w14:paraId="3084BB0A" w14:textId="77777777" w:rsidR="00960444" w:rsidRDefault="00960444">
      <w:pPr>
        <w:pStyle w:val="CommentText"/>
      </w:pPr>
      <w:r>
        <w:rPr>
          <w:rStyle w:val="CommentReference"/>
        </w:rPr>
        <w:annotationRef/>
      </w:r>
      <w:r>
        <w:t>Probably better for the discussion…what insights did this provide that the other deployments couldn’t?</w:t>
      </w:r>
    </w:p>
  </w:comment>
  <w:comment w:id="58" w:author="Trent Biggs" w:date="2016-03-28T14:43:00Z" w:initials="TB">
    <w:p w14:paraId="6F0831C4" w14:textId="77777777" w:rsidR="00960444" w:rsidRDefault="00960444">
      <w:pPr>
        <w:pStyle w:val="CommentText"/>
      </w:pPr>
      <w:r>
        <w:rPr>
          <w:rStyle w:val="CommentReference"/>
        </w:rPr>
        <w:annotationRef/>
      </w:r>
      <w:r>
        <w:t>But I thought it was correlated with SSY at other sites when using regression.</w:t>
      </w:r>
    </w:p>
  </w:comment>
  <w:comment w:id="85" w:author="Alex Messina" w:date="2016-01-22T05:26:00Z" w:initials="AM">
    <w:p w14:paraId="286A22D1" w14:textId="77777777" w:rsidR="00960444" w:rsidRDefault="00960444" w:rsidP="00613A11">
      <w:pPr>
        <w:pStyle w:val="CommentText"/>
      </w:pPr>
      <w:r>
        <w:rPr>
          <w:rStyle w:val="CommentReference"/>
        </w:rPr>
        <w:annotationRef/>
      </w:r>
      <w:r>
        <w:t>Too management oriented?</w:t>
      </w:r>
    </w:p>
  </w:comment>
  <w:comment w:id="104" w:author="Trent Biggs" w:date="2016-03-28T14:56:00Z" w:initials="TB">
    <w:p w14:paraId="0AC67416" w14:textId="77777777" w:rsidR="00960444" w:rsidRDefault="00960444">
      <w:pPr>
        <w:pStyle w:val="CommentText"/>
      </w:pPr>
      <w:r>
        <w:rPr>
          <w:rStyle w:val="CommentReference"/>
        </w:rPr>
        <w:annotationRef/>
      </w:r>
      <w:r>
        <w:t>SSed is delivered during storms of all sizes, not just floods (where water is present on the floodplain in addition to the channel).</w:t>
      </w:r>
    </w:p>
  </w:comment>
  <w:comment w:id="125" w:author="Alex Messina" w:date="2016-03-17T06:27:00Z" w:initials="AM">
    <w:p w14:paraId="7A602065" w14:textId="77777777" w:rsidR="00960444" w:rsidRDefault="00960444" w:rsidP="00C81E34">
      <w:r>
        <w:rPr>
          <w:rStyle w:val="CommentReference"/>
        </w:rPr>
        <w:annotationRef/>
      </w:r>
      <w:r>
        <w:t>Monthly sediment accumulation may be a function of sediment loading and hydrodynamic processes interacting on daily time scales, where hydrodynamic conditions only on the day of sediment discharge and not the mean monthly condition, are important. If monthly sediment loading and monthly mean residence time do not adequately predict sediment accumulation in the sediment traps, it might be necessary to investigate sediment loading and water residence times on daily scales, and further refine the statistical analysis and equations. In that case, daily sediment loading and daily mean residence time will be used to assess daily deposition, which can be compared to the monthly sediment accumulation measurements.</w:t>
      </w:r>
    </w:p>
    <w:p w14:paraId="54C7A991" w14:textId="77777777" w:rsidR="00960444" w:rsidRDefault="00960444" w:rsidP="00C81E34">
      <w:pPr>
        <w:pStyle w:val="CommentText"/>
      </w:pPr>
    </w:p>
  </w:comment>
  <w:comment w:id="126" w:author="Alex Messina" w:date="2016-03-17T08:03:00Z" w:initials="AM">
    <w:p w14:paraId="0AC108A7" w14:textId="77777777" w:rsidR="00960444" w:rsidRDefault="00960444" w:rsidP="001A6ADC">
      <w:pPr>
        <w:ind w:firstLine="720"/>
      </w:pPr>
      <w:r>
        <w:rPr>
          <w:rStyle w:val="CommentReference"/>
        </w:rPr>
        <w:annotationRef/>
      </w:r>
      <w:r>
        <w:t xml:space="preserve">While the complex interaction of sediment composition, hydrodynamics, and coral physiology are important, basic questions about location and controls on net terrigenous sediment accumulation rates are unknown at the study site. </w:t>
      </w:r>
    </w:p>
    <w:p w14:paraId="2A75B481" w14:textId="77777777" w:rsidR="00960444" w:rsidRDefault="00960444">
      <w:pPr>
        <w:pStyle w:val="CommentText"/>
      </w:pPr>
    </w:p>
  </w:comment>
  <w:comment w:id="132" w:author="Alex Messina" w:date="2016-03-17T08:29:00Z" w:initials="AM">
    <w:p w14:paraId="009A776F" w14:textId="77777777" w:rsidR="00960444" w:rsidRDefault="00960444">
      <w:pPr>
        <w:pStyle w:val="CommentText"/>
      </w:pPr>
      <w:r>
        <w:rPr>
          <w:rStyle w:val="CommentReference"/>
        </w:rPr>
        <w:annotationRef/>
      </w:r>
      <w:r>
        <w:t>Break out by Pods/Tubes?</w:t>
      </w:r>
    </w:p>
  </w:comment>
  <w:comment w:id="141" w:author="Trent Biggs" w:date="2016-03-28T15:15:00Z" w:initials="TB">
    <w:p w14:paraId="40E48423" w14:textId="77777777" w:rsidR="00960444" w:rsidRDefault="00960444">
      <w:pPr>
        <w:pStyle w:val="CommentText"/>
      </w:pPr>
      <w:r>
        <w:rPr>
          <w:rStyle w:val="CommentReference"/>
        </w:rPr>
        <w:annotationRef/>
      </w:r>
      <w:r>
        <w:t>Move the 3A label so it’s not covering the red pie.</w:t>
      </w:r>
    </w:p>
  </w:comment>
  <w:comment w:id="142" w:author="Geography" w:date="2016-03-29T07:20:00Z" w:initials="G">
    <w:p w14:paraId="19AE1001" w14:textId="77777777" w:rsidR="00960444" w:rsidRDefault="00960444">
      <w:pPr>
        <w:pStyle w:val="CommentText"/>
      </w:pPr>
      <w:r>
        <w:rPr>
          <w:rStyle w:val="CommentReference"/>
        </w:rPr>
        <w:annotationRef/>
      </w:r>
      <w:r>
        <w:t>I would include where the camera was installed.  That’s an important source of data!</w:t>
      </w:r>
    </w:p>
  </w:comment>
  <w:comment w:id="143" w:author="Geography" w:date="2016-03-29T07:14:00Z" w:initials="G">
    <w:p w14:paraId="45A8BAC6" w14:textId="77777777" w:rsidR="00960444" w:rsidRDefault="00960444">
      <w:pPr>
        <w:pStyle w:val="CommentText"/>
      </w:pPr>
      <w:r>
        <w:rPr>
          <w:rStyle w:val="CommentReference"/>
        </w:rPr>
        <w:annotationRef/>
      </w:r>
      <w:r>
        <w:t>This would be a good figure to include the cartoon of circulation patterns, showing flow directions and speeds…</w:t>
      </w:r>
    </w:p>
  </w:comment>
  <w:comment w:id="147" w:author="Trent Biggs" w:date="2016-03-28T15:23:00Z" w:initials="TB">
    <w:p w14:paraId="7512118C" w14:textId="77777777" w:rsidR="00960444" w:rsidRDefault="00960444">
      <w:pPr>
        <w:pStyle w:val="CommentText"/>
      </w:pPr>
      <w:r>
        <w:rPr>
          <w:rStyle w:val="CommentReference"/>
        </w:rPr>
        <w:annotationRef/>
      </w:r>
      <w:r>
        <w:t>Some places have ‘, others this correct apostrophe; correct for consistency throughout.</w:t>
      </w:r>
    </w:p>
  </w:comment>
  <w:comment w:id="150" w:author="Trent Biggs" w:date="2016-03-28T15:27:00Z" w:initials="TB">
    <w:p w14:paraId="51381CF9" w14:textId="77777777" w:rsidR="00960444" w:rsidRDefault="00960444">
      <w:pPr>
        <w:pStyle w:val="CommentText"/>
      </w:pPr>
      <w:r>
        <w:rPr>
          <w:rStyle w:val="CommentReference"/>
        </w:rPr>
        <w:annotationRef/>
      </w:r>
      <w:r>
        <w:t>?</w:t>
      </w:r>
    </w:p>
  </w:comment>
  <w:comment w:id="158" w:author="Trent Biggs" w:date="2016-03-28T15:27:00Z" w:initials="TB">
    <w:p w14:paraId="70BC52B2" w14:textId="77777777" w:rsidR="00960444" w:rsidRDefault="00960444">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60" w:author="Trent Biggs" w:date="2016-03-28T15:30:00Z" w:initials="TB">
    <w:p w14:paraId="03BD797E" w14:textId="77777777" w:rsidR="00960444" w:rsidRDefault="00960444">
      <w:pPr>
        <w:pStyle w:val="CommentText"/>
      </w:pPr>
      <w:r>
        <w:rPr>
          <w:rStyle w:val="CommentReference"/>
        </w:rPr>
        <w:annotationRef/>
      </w:r>
      <w:r>
        <w:t>Statistically significantly?</w:t>
      </w:r>
    </w:p>
  </w:comment>
  <w:comment w:id="159" w:author="Trent Biggs" w:date="2016-03-28T15:29:00Z" w:initials="TB">
    <w:p w14:paraId="16EA8FF2" w14:textId="77777777" w:rsidR="00960444" w:rsidRDefault="00960444">
      <w:pPr>
        <w:pStyle w:val="CommentText"/>
      </w:pPr>
      <w:r>
        <w:rPr>
          <w:rStyle w:val="CommentReference"/>
        </w:rPr>
        <w:annotationRef/>
      </w:r>
      <w:r>
        <w:t>Looks almost 1.5-2x higher to me…numbers in text?</w:t>
      </w:r>
    </w:p>
  </w:comment>
  <w:comment w:id="151" w:author="Trent Biggs" w:date="2016-03-28T15:46:00Z" w:initials="TB">
    <w:p w14:paraId="3FA10118" w14:textId="77777777" w:rsidR="00960444" w:rsidRPr="004D04DF" w:rsidRDefault="00960444">
      <w:pPr>
        <w:pStyle w:val="CommentText"/>
      </w:pPr>
      <w:r>
        <w:t xml:space="preserve">I see what you’re thinking—that the site description could include benthic composition, but </w:t>
      </w:r>
      <w:r>
        <w:rPr>
          <w:rStyle w:val="CommentReference"/>
        </w:rPr>
        <w:annotationRef/>
      </w:r>
      <w:r>
        <w:t>I would move all of this from “it might” to the end of the paragraph to results, first section of results.</w:t>
      </w:r>
    </w:p>
  </w:comment>
  <w:comment w:id="166" w:author="Geography" w:date="2016-03-29T07:22:00Z" w:initials="G">
    <w:p w14:paraId="1EB3C8D1" w14:textId="77777777" w:rsidR="00960444" w:rsidRDefault="00960444">
      <w:pPr>
        <w:pStyle w:val="CommentText"/>
      </w:pPr>
      <w:r>
        <w:rPr>
          <w:rStyle w:val="CommentReference"/>
        </w:rPr>
        <w:annotationRef/>
      </w:r>
      <w:r>
        <w:t>Could cut out all but 1 and 6…?  Or would you argue that there is info in pictures 2-5?</w:t>
      </w:r>
    </w:p>
  </w:comment>
  <w:comment w:id="181" w:author="Geography" w:date="2016-03-29T09:47:00Z" w:initials="G">
    <w:p w14:paraId="722BBE42" w14:textId="77777777" w:rsidR="00960444" w:rsidRDefault="00960444">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196" w:author="Trent Biggs" w:date="2016-03-28T15:54:00Z" w:initials="TB">
    <w:p w14:paraId="132EDCFF" w14:textId="77777777" w:rsidR="00960444" w:rsidRDefault="00960444">
      <w:pPr>
        <w:pStyle w:val="CommentText"/>
      </w:pPr>
      <w:r>
        <w:rPr>
          <w:rStyle w:val="CommentReference"/>
        </w:rPr>
        <w:annotationRef/>
      </w:r>
      <w:r>
        <w:t>Also probably for results.</w:t>
      </w:r>
    </w:p>
  </w:comment>
  <w:comment w:id="201" w:author="Trent Biggs" w:date="2016-03-28T15:52:00Z" w:initials="TB">
    <w:p w14:paraId="07E0CF39" w14:textId="77777777" w:rsidR="00960444" w:rsidRDefault="00960444">
      <w:pPr>
        <w:pStyle w:val="CommentText"/>
      </w:pPr>
      <w:r>
        <w:rPr>
          <w:rStyle w:val="CommentReference"/>
        </w:rPr>
        <w:annotationRef/>
      </w:r>
      <w:r>
        <w:t>Need to label green and red zones.  I would be inclined to have the SSY curve be relatively smooth to highlight the hypothesized seasonal pattern of wet vs dry.</w:t>
      </w:r>
    </w:p>
  </w:comment>
  <w:comment w:id="204" w:author="Trent Biggs" w:date="2016-03-28T15:55:00Z" w:initials="TB">
    <w:p w14:paraId="567A741B" w14:textId="77777777" w:rsidR="00960444" w:rsidRDefault="00960444">
      <w:pPr>
        <w:pStyle w:val="CommentText"/>
      </w:pPr>
      <w:r>
        <w:rPr>
          <w:rStyle w:val="CommentReference"/>
        </w:rPr>
        <w:annotationRef/>
      </w:r>
      <w:r>
        <w:t>Regression models always used parametric statistics (based on normal probability distribution).  Spearman uses non-parametric stats, which is different than regression and is designed for non-normal data.</w:t>
      </w:r>
    </w:p>
  </w:comment>
  <w:comment w:id="240" w:author="Alex Messina" w:date="2016-03-24T16:51:00Z" w:initials="AM">
    <w:p w14:paraId="32C504B4" w14:textId="77777777" w:rsidR="00960444" w:rsidRDefault="00960444" w:rsidP="00F76EB5">
      <w:pPr>
        <w:pStyle w:val="CommentText"/>
      </w:pPr>
      <w:r>
        <w:rPr>
          <w:rStyle w:val="CommentReference"/>
        </w:rPr>
        <w:annotationRef/>
      </w:r>
      <w:r>
        <w:t xml:space="preserve">Sediment traps on the northern reef showed both the percent contribution and total amount of terrigenous sedimentation was higher near the stream outlet (2A), on the northern reef flat (1A, 1B) and forereef near the channel (1C, 2C), indicating both the influence of stream-supplied sediment during the deployment period and the resuspension of previously deposited terrigenous sediment in these areas. Benthic sediment on the north reef and especially near the stream outlet contains a higher percentage of terrigenous sediment (Figure 1), which can influence the composition of sediment accumulated in traps to the degree that accumulation is influenced by resuspension and deposition of surrounding benthic sediment. All Tubes, especially on the northern reef showed higher terrigenous fractions than the surrounding benthic sediment, indicating terrigenous sediment is advecting through the area but not accumulating on the bed, similar to results in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fldChar w:fldCharType="separate"/>
      </w:r>
      <w:r w:rsidRPr="005E6AE7">
        <w:rPr>
          <w:noProof/>
        </w:rPr>
        <w:t>(Storlazzi et al. 2009)</w:t>
      </w:r>
      <w:r>
        <w:fldChar w:fldCharType="end"/>
      </w:r>
      <w:r>
        <w:t>.</w:t>
      </w:r>
    </w:p>
  </w:comment>
  <w:comment w:id="241" w:author="Trent Biggs" w:date="2016-03-28T16:16:00Z" w:initials="TB">
    <w:p w14:paraId="4B523F83" w14:textId="77777777" w:rsidR="00960444" w:rsidRDefault="00960444">
      <w:pPr>
        <w:pStyle w:val="CommentText"/>
      </w:pPr>
      <w:r>
        <w:rPr>
          <w:rStyle w:val="CommentReference"/>
        </w:rPr>
        <w:annotationRef/>
      </w:r>
      <w:r>
        <w:t>This text is useful; I would include it.</w:t>
      </w:r>
    </w:p>
  </w:comment>
  <w:comment w:id="242" w:author="Trent Biggs" w:date="2016-03-28T16:08:00Z" w:initials="TB">
    <w:p w14:paraId="2D5B616D" w14:textId="77777777" w:rsidR="00960444" w:rsidRDefault="00960444">
      <w:pPr>
        <w:pStyle w:val="CommentText"/>
      </w:pPr>
      <w:r>
        <w:rPr>
          <w:rStyle w:val="CommentReference"/>
        </w:rPr>
        <w:annotationRef/>
      </w:r>
      <w:r>
        <w:t>Why conversely?  Didn’t they both show terriginous enrichment in the traps compared with benthic?</w:t>
      </w:r>
    </w:p>
  </w:comment>
  <w:comment w:id="257" w:author="Trent Biggs" w:date="2016-03-28T16:15:00Z" w:initials="TB">
    <w:p w14:paraId="25B56E76" w14:textId="77777777" w:rsidR="00960444" w:rsidRDefault="00960444">
      <w:pPr>
        <w:pStyle w:val="CommentText"/>
      </w:pPr>
      <w:r>
        <w:rPr>
          <w:rStyle w:val="CommentReference"/>
        </w:rPr>
        <w:annotationRef/>
      </w:r>
      <w:r>
        <w:t>Of carbonaceous, or total?</w:t>
      </w:r>
    </w:p>
  </w:comment>
  <w:comment w:id="267" w:author="Alex Messina" w:date="2016-03-26T18:36:00Z" w:initials="AM">
    <w:p w14:paraId="3C5B72DE" w14:textId="77777777" w:rsidR="00960444" w:rsidRDefault="00960444">
      <w:pPr>
        <w:pStyle w:val="CommentText"/>
      </w:pPr>
      <w:r>
        <w:rPr>
          <w:rStyle w:val="CommentReference"/>
        </w:rPr>
        <w:annotationRef/>
      </w:r>
      <w:r>
        <w:t>Discussion?</w:t>
      </w:r>
    </w:p>
  </w:comment>
  <w:comment w:id="268" w:author="Trent Biggs" w:date="2016-03-28T16:21:00Z" w:initials="TB">
    <w:p w14:paraId="1B528BDD" w14:textId="77777777" w:rsidR="00960444" w:rsidRDefault="00960444">
      <w:pPr>
        <w:pStyle w:val="CommentText"/>
      </w:pPr>
      <w:r>
        <w:rPr>
          <w:rStyle w:val="CommentReference"/>
        </w:rPr>
        <w:annotationRef/>
      </w:r>
      <w:r>
        <w:t>Yes, agreed.</w:t>
      </w:r>
    </w:p>
  </w:comment>
  <w:comment w:id="301" w:author="Geography" w:date="2016-03-29T10:06:00Z" w:initials="G">
    <w:p w14:paraId="48CC4F43" w14:textId="77777777" w:rsidR="00387C92" w:rsidRDefault="00387C92">
      <w:pPr>
        <w:pStyle w:val="CommentText"/>
      </w:pPr>
      <w:r>
        <w:rPr>
          <w:rStyle w:val="CommentReference"/>
        </w:rPr>
        <w:annotationRef/>
      </w:r>
      <w:r>
        <w:t>Add buffer at top margin to points aren’t cut in ½.</w:t>
      </w:r>
    </w:p>
  </w:comment>
  <w:comment w:id="303" w:author="Trent Biggs" w:date="2016-03-28T16:33:00Z" w:initials="TB">
    <w:p w14:paraId="61099D19" w14:textId="77777777" w:rsidR="00960444" w:rsidRDefault="00960444">
      <w:pPr>
        <w:pStyle w:val="CommentText"/>
      </w:pPr>
      <w:r>
        <w:rPr>
          <w:rStyle w:val="CommentReference"/>
        </w:rPr>
        <w:annotationRef/>
      </w:r>
      <w:r>
        <w:t>Tell what the +, *, etc mean.</w:t>
      </w:r>
    </w:p>
  </w:comment>
  <w:comment w:id="305" w:author="Trent Biggs" w:date="2016-03-28T16:33:00Z" w:initials="TB">
    <w:p w14:paraId="48DCA72A" w14:textId="77777777" w:rsidR="00960444" w:rsidRDefault="00960444">
      <w:pPr>
        <w:pStyle w:val="CommentText"/>
      </w:pPr>
      <w:r>
        <w:rPr>
          <w:rStyle w:val="CommentReference"/>
        </w:rPr>
        <w:annotationRef/>
      </w:r>
      <w:r>
        <w:t>C3?</w:t>
      </w:r>
    </w:p>
  </w:comment>
  <w:comment w:id="317" w:author="Geography" w:date="2016-03-29T10:11:00Z" w:initials="G">
    <w:p w14:paraId="5405E35A" w14:textId="77777777" w:rsidR="008C12A8" w:rsidRDefault="008C12A8">
      <w:pPr>
        <w:pStyle w:val="CommentText"/>
      </w:pPr>
      <w:r>
        <w:rPr>
          <w:rStyle w:val="CommentReference"/>
        </w:rPr>
        <w:annotationRef/>
      </w:r>
      <w:r>
        <w:t>Curt will have to see if this makes sense.</w:t>
      </w:r>
    </w:p>
  </w:comment>
  <w:comment w:id="365" w:author="Trent Biggs" w:date="2016-03-28T16:36:00Z" w:initials="TB">
    <w:p w14:paraId="00EFDF85" w14:textId="77777777" w:rsidR="00960444" w:rsidRDefault="00960444">
      <w:pPr>
        <w:pStyle w:val="CommentText"/>
      </w:pPr>
      <w:r>
        <w:rPr>
          <w:rStyle w:val="CommentReference"/>
        </w:rPr>
        <w:annotationRef/>
      </w:r>
      <w:r>
        <w:t>Find all other instances of “flood” and replace.</w:t>
      </w:r>
    </w:p>
  </w:comment>
  <w:comment w:id="370" w:author="Geography" w:date="2016-03-29T07:29:00Z" w:initials="G">
    <w:p w14:paraId="0D5EB368" w14:textId="77777777" w:rsidR="00960444" w:rsidRDefault="00960444">
      <w:pPr>
        <w:pStyle w:val="CommentText"/>
      </w:pPr>
      <w:r>
        <w:rPr>
          <w:rStyle w:val="CommentReference"/>
        </w:rPr>
        <w:annotationRef/>
      </w:r>
      <w:r>
        <w:t>?</w:t>
      </w:r>
    </w:p>
  </w:comment>
  <w:comment w:id="371" w:author="Geography" w:date="2016-03-29T06:32:00Z" w:initials="G">
    <w:p w14:paraId="05155834" w14:textId="77777777" w:rsidR="00960444" w:rsidRDefault="00960444">
      <w:pPr>
        <w:pStyle w:val="CommentText"/>
      </w:pPr>
      <w:r>
        <w:rPr>
          <w:rStyle w:val="CommentReference"/>
        </w:rPr>
        <w:annotationRef/>
      </w:r>
      <w:r>
        <w:t>What do they learn from those studies, and how does what you learned differ?</w:t>
      </w:r>
    </w:p>
  </w:comment>
  <w:comment w:id="372" w:author="Geography" w:date="2016-03-29T07:29:00Z" w:initials="G">
    <w:p w14:paraId="1EE58372" w14:textId="77777777" w:rsidR="00960444" w:rsidRDefault="00960444">
      <w:pPr>
        <w:pStyle w:val="CommentText"/>
      </w:pPr>
      <w:r>
        <w:rPr>
          <w:rStyle w:val="CommentReference"/>
        </w:rPr>
        <w:annotationRef/>
      </w:r>
      <w:r>
        <w:t>This and other statements about the simplicity of the technique could be in a separate paragraph?  These two sentences seem out of place here.</w:t>
      </w:r>
    </w:p>
  </w:comment>
  <w:comment w:id="395" w:author="Geography" w:date="2016-03-29T06:33:00Z" w:initials="G">
    <w:p w14:paraId="65F05F40" w14:textId="77777777" w:rsidR="00960444" w:rsidRDefault="00960444">
      <w:pPr>
        <w:pStyle w:val="CommentText"/>
      </w:pPr>
      <w:r>
        <w:rPr>
          <w:rStyle w:val="CommentReference"/>
        </w:rPr>
        <w:annotationRef/>
      </w:r>
      <w:r>
        <w:t>Did they all find correlations with SSY?</w:t>
      </w:r>
    </w:p>
  </w:comment>
  <w:comment w:id="396" w:author="Geography" w:date="2016-03-29T07:30:00Z" w:initials="G">
    <w:p w14:paraId="51831099" w14:textId="77777777" w:rsidR="00960444" w:rsidRDefault="00960444">
      <w:pPr>
        <w:pStyle w:val="CommentText"/>
      </w:pPr>
      <w:r>
        <w:rPr>
          <w:rStyle w:val="CommentReference"/>
        </w:rPr>
        <w:annotationRef/>
      </w:r>
      <w:r>
        <w:t>I think a more detailed description of these other studies would be warranted.  What techniques?</w:t>
      </w:r>
    </w:p>
    <w:p w14:paraId="2C20A6C8" w14:textId="77777777" w:rsidR="00960444" w:rsidRDefault="00960444">
      <w:pPr>
        <w:pStyle w:val="CommentText"/>
      </w:pPr>
      <w:r>
        <w:t>Who used techniques similar to ours, and what did they find?</w:t>
      </w:r>
    </w:p>
  </w:comment>
  <w:comment w:id="403" w:author="Trent Biggs" w:date="2016-03-28T16:37:00Z" w:initials="TB">
    <w:p w14:paraId="7BAB2164" w14:textId="77777777" w:rsidR="00960444" w:rsidRDefault="00960444">
      <w:pPr>
        <w:pStyle w:val="CommentText"/>
      </w:pPr>
      <w:r>
        <w:rPr>
          <w:rStyle w:val="CommentReference"/>
        </w:rPr>
        <w:annotationRef/>
      </w:r>
      <w:r>
        <w:t>I think the correlations between waves and tube sediment is pretty strong…</w:t>
      </w:r>
    </w:p>
  </w:comment>
  <w:comment w:id="424" w:author="Geography" w:date="2016-03-29T06:41:00Z" w:initials="G">
    <w:p w14:paraId="6F2CF841" w14:textId="77777777" w:rsidR="00960444" w:rsidRDefault="00960444">
      <w:pPr>
        <w:pStyle w:val="CommentText"/>
      </w:pPr>
      <w:r>
        <w:rPr>
          <w:rStyle w:val="CommentReference"/>
        </w:rPr>
        <w:annotationRef/>
      </w:r>
      <w:r>
        <w:t>Others have documented residence times of sediment in small bays?</w:t>
      </w:r>
    </w:p>
  </w:comment>
  <w:comment w:id="437" w:author="Geography" w:date="2016-03-29T06:44:00Z" w:initials="G">
    <w:p w14:paraId="2B3CCA6E" w14:textId="77777777" w:rsidR="00960444" w:rsidRDefault="00960444" w:rsidP="007373D0">
      <w:pPr>
        <w:pStyle w:val="CommentText"/>
      </w:pPr>
      <w:r>
        <w:rPr>
          <w:rStyle w:val="CommentReference"/>
        </w:rPr>
        <w:annotationRef/>
      </w:r>
      <w:r>
        <w:t>You could just use the texture data from the one time you collected it.</w:t>
      </w:r>
    </w:p>
    <w:p w14:paraId="562E9854" w14:textId="77777777" w:rsidR="00960444" w:rsidRDefault="00960444" w:rsidP="007373D0">
      <w:pPr>
        <w:pStyle w:val="CommentText"/>
      </w:pPr>
      <w:r>
        <w:t>Are we still able to analyze texture with the ongoing sampling?</w:t>
      </w:r>
    </w:p>
  </w:comment>
  <w:comment w:id="443" w:author="Geography" w:date="2016-03-29T06:48:00Z" w:initials="G">
    <w:p w14:paraId="5496BB76" w14:textId="77777777" w:rsidR="00960444" w:rsidRDefault="00960444">
      <w:pPr>
        <w:pStyle w:val="CommentText"/>
      </w:pPr>
      <w:r>
        <w:rPr>
          <w:rStyle w:val="CommentReference"/>
        </w:rPr>
        <w:annotationRef/>
      </w:r>
      <w:r>
        <w:t>What is “it”—accumulation rates or coral health?</w:t>
      </w:r>
    </w:p>
    <w:p w14:paraId="35A27BC1" w14:textId="77777777" w:rsidR="00960444" w:rsidRDefault="00960444">
      <w:pPr>
        <w:pStyle w:val="CommentText"/>
      </w:pPr>
      <w:r>
        <w:t>Why can’t we relate it to health?</w:t>
      </w:r>
    </w:p>
  </w:comment>
  <w:comment w:id="455" w:author="Alex Messina" w:date="2016-03-25T17:46:00Z" w:initials="AM">
    <w:p w14:paraId="35726571" w14:textId="77777777" w:rsidR="00960444" w:rsidRDefault="00960444" w:rsidP="003A7847">
      <w:pPr>
        <w:pStyle w:val="CommentText"/>
      </w:pPr>
      <w:r>
        <w:rPr>
          <w:rStyle w:val="CommentReference"/>
        </w:rPr>
        <w:annotationRef/>
      </w:r>
      <w:r>
        <w:t>Wolanski et al. (2005) found there was a net sedimentation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00AA8116" w14:textId="77777777" w:rsidR="00960444" w:rsidRDefault="00960444" w:rsidP="003A7847">
      <w:pPr>
        <w:pStyle w:val="CommentText"/>
      </w:pPr>
    </w:p>
    <w:p w14:paraId="2826E516" w14:textId="77777777" w:rsidR="00960444" w:rsidRDefault="00960444" w:rsidP="003A7847">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456" w:author="Geography" w:date="2016-03-29T06:58:00Z" w:initials="G">
    <w:p w14:paraId="772F4A64" w14:textId="77777777" w:rsidR="00960444" w:rsidRDefault="00960444">
      <w:pPr>
        <w:pStyle w:val="CommentText"/>
      </w:pPr>
      <w:r>
        <w:rPr>
          <w:rStyle w:val="CommentReference"/>
        </w:rPr>
        <w:annotationRef/>
      </w:r>
      <w:r>
        <w:t>Seems like good text if we can figure out where to put it.</w:t>
      </w:r>
    </w:p>
  </w:comment>
  <w:comment w:id="459" w:author="Geography" w:date="2016-03-29T06:59:00Z" w:initials="G">
    <w:p w14:paraId="6C45DC05" w14:textId="77777777" w:rsidR="00960444" w:rsidRDefault="00960444">
      <w:pPr>
        <w:pStyle w:val="CommentText"/>
      </w:pPr>
      <w:r>
        <w:rPr>
          <w:rStyle w:val="CommentReference"/>
        </w:rPr>
        <w:annotationRef/>
      </w:r>
      <w:r>
        <w:t>?</w:t>
      </w:r>
    </w:p>
  </w:comment>
  <w:comment w:id="469" w:author="Geography" w:date="2016-03-29T08:30:00Z" w:initials="G">
    <w:p w14:paraId="4F168D73" w14:textId="77777777" w:rsidR="00960444" w:rsidRDefault="00960444">
      <w:pPr>
        <w:pStyle w:val="CommentText"/>
      </w:pPr>
      <w:r>
        <w:rPr>
          <w:rStyle w:val="CommentReference"/>
        </w:rPr>
        <w:annotationRef/>
      </w:r>
      <w:r>
        <w:t>Reword to make sense to coastal circulation people!</w:t>
      </w:r>
    </w:p>
  </w:comment>
  <w:comment w:id="482" w:author="Geography" w:date="2016-03-29T07:01:00Z" w:initials="G">
    <w:p w14:paraId="2F3D4254" w14:textId="77777777" w:rsidR="00960444" w:rsidRDefault="00960444">
      <w:pPr>
        <w:pStyle w:val="CommentText"/>
      </w:pPr>
      <w:r>
        <w:rPr>
          <w:rStyle w:val="CommentReference"/>
        </w:rPr>
        <w:annotationRef/>
      </w:r>
      <w:r>
        <w:t>Elaborate what Wolanski found (they didn’t document residence times on the fore reef at Fagaalu…)</w:t>
      </w:r>
    </w:p>
  </w:comment>
  <w:comment w:id="502" w:author="Geography" w:date="2016-03-29T07:04:00Z" w:initials="G">
    <w:p w14:paraId="5C266A47" w14:textId="77777777" w:rsidR="00960444" w:rsidRDefault="00960444">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515" w:author="Geography" w:date="2016-03-29T08:09:00Z" w:initials="G">
    <w:p w14:paraId="48C816DC" w14:textId="77777777" w:rsidR="00960444" w:rsidRDefault="00960444">
      <w:pPr>
        <w:pStyle w:val="CommentText"/>
      </w:pPr>
      <w:r>
        <w:rPr>
          <w:rStyle w:val="CommentReference"/>
        </w:rPr>
        <w:annotationRef/>
      </w:r>
      <w:r>
        <w:t>Fallon journal?  Double check all refs for journal name.</w:t>
      </w:r>
    </w:p>
  </w:comment>
  <w:comment w:id="516" w:author="Geography" w:date="2016-03-29T08:08:00Z" w:initials="G">
    <w:p w14:paraId="3F21D36F" w14:textId="77777777" w:rsidR="00960444" w:rsidRDefault="00960444">
      <w:pPr>
        <w:pStyle w:val="CommentText"/>
      </w:pPr>
      <w:r>
        <w:rPr>
          <w:rStyle w:val="CommentReference"/>
        </w:rPr>
        <w:annotationRef/>
      </w:r>
      <w:r>
        <w:t>Journal for Gray?</w:t>
      </w:r>
    </w:p>
  </w:comment>
  <w:comment w:id="517" w:author="Trent Biggs" w:date="2016-03-28T16:42:00Z" w:initials="TB">
    <w:p w14:paraId="0FB9172E" w14:textId="77777777" w:rsidR="00960444" w:rsidRDefault="00960444">
      <w:pPr>
        <w:pStyle w:val="CommentText"/>
      </w:pPr>
      <w:r>
        <w:rPr>
          <w:rStyle w:val="CommentReference"/>
        </w:rPr>
        <w:annotationRef/>
      </w:r>
      <w:r>
        <w:t>If something’s not accepted, I usually put “in review” and leave off the journal name in case that’s not where it’s ultimately published (to avoid confusion).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B30379" w15:done="0"/>
  <w15:commentEx w15:paraId="4898FF3E" w15:done="0"/>
  <w15:commentEx w15:paraId="3084BB0A" w15:done="0"/>
  <w15:commentEx w15:paraId="6F0831C4" w15:done="0"/>
  <w15:commentEx w15:paraId="286A22D1" w15:done="0"/>
  <w15:commentEx w15:paraId="0AC67416" w15:done="0"/>
  <w15:commentEx w15:paraId="54C7A991" w15:done="0"/>
  <w15:commentEx w15:paraId="2A75B481" w15:done="0"/>
  <w15:commentEx w15:paraId="009A776F" w15:done="0"/>
  <w15:commentEx w15:paraId="40E48423" w15:done="0"/>
  <w15:commentEx w15:paraId="19AE1001" w15:done="0"/>
  <w15:commentEx w15:paraId="45A8BAC6" w15:done="0"/>
  <w15:commentEx w15:paraId="7512118C" w15:done="0"/>
  <w15:commentEx w15:paraId="51381CF9" w15:done="0"/>
  <w15:commentEx w15:paraId="70BC52B2" w15:done="0"/>
  <w15:commentEx w15:paraId="03BD797E" w15:done="0"/>
  <w15:commentEx w15:paraId="16EA8FF2" w15:done="0"/>
  <w15:commentEx w15:paraId="3FA10118" w15:done="0"/>
  <w15:commentEx w15:paraId="1EB3C8D1" w15:done="0"/>
  <w15:commentEx w15:paraId="722BBE42" w15:done="0"/>
  <w15:commentEx w15:paraId="132EDCFF" w15:done="0"/>
  <w15:commentEx w15:paraId="07E0CF39" w15:done="0"/>
  <w15:commentEx w15:paraId="567A741B" w15:done="0"/>
  <w15:commentEx w15:paraId="32C504B4" w15:done="0"/>
  <w15:commentEx w15:paraId="4B523F83" w15:done="0"/>
  <w15:commentEx w15:paraId="2D5B616D" w15:done="0"/>
  <w15:commentEx w15:paraId="25B56E76" w15:done="0"/>
  <w15:commentEx w15:paraId="3C5B72DE" w15:done="0"/>
  <w15:commentEx w15:paraId="1B528BDD" w15:done="0"/>
  <w15:commentEx w15:paraId="48CC4F43" w15:done="0"/>
  <w15:commentEx w15:paraId="61099D19" w15:done="0"/>
  <w15:commentEx w15:paraId="48DCA72A" w15:done="0"/>
  <w15:commentEx w15:paraId="5405E35A" w15:done="0"/>
  <w15:commentEx w15:paraId="00EFDF85" w15:done="0"/>
  <w15:commentEx w15:paraId="0D5EB368" w15:done="0"/>
  <w15:commentEx w15:paraId="05155834" w15:done="0"/>
  <w15:commentEx w15:paraId="1EE58372" w15:done="0"/>
  <w15:commentEx w15:paraId="65F05F40" w15:done="0"/>
  <w15:commentEx w15:paraId="2C20A6C8" w15:done="0"/>
  <w15:commentEx w15:paraId="7BAB2164" w15:done="0"/>
  <w15:commentEx w15:paraId="6F2CF841" w15:done="0"/>
  <w15:commentEx w15:paraId="562E9854" w15:done="0"/>
  <w15:commentEx w15:paraId="35A27BC1" w15:done="0"/>
  <w15:commentEx w15:paraId="2826E516" w15:done="0"/>
  <w15:commentEx w15:paraId="772F4A64" w15:done="0"/>
  <w15:commentEx w15:paraId="6C45DC05" w15:done="0"/>
  <w15:commentEx w15:paraId="4F168D73" w15:done="0"/>
  <w15:commentEx w15:paraId="2F3D4254" w15:done="0"/>
  <w15:commentEx w15:paraId="5C266A47" w15:done="0"/>
  <w15:commentEx w15:paraId="48C816DC" w15:done="0"/>
  <w15:commentEx w15:paraId="3F21D36F" w15:done="0"/>
  <w15:commentEx w15:paraId="0FB917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29E25" w14:textId="77777777" w:rsidR="00F47A1C" w:rsidRDefault="00F47A1C" w:rsidP="001D06FC">
      <w:pPr>
        <w:spacing w:after="0"/>
      </w:pPr>
      <w:r>
        <w:separator/>
      </w:r>
    </w:p>
  </w:endnote>
  <w:endnote w:type="continuationSeparator" w:id="0">
    <w:p w14:paraId="0E3AFA63" w14:textId="77777777" w:rsidR="00F47A1C" w:rsidRDefault="00F47A1C" w:rsidP="001D06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522018"/>
      <w:docPartObj>
        <w:docPartGallery w:val="Page Numbers (Bottom of Page)"/>
        <w:docPartUnique/>
      </w:docPartObj>
    </w:sdtPr>
    <w:sdtEndPr>
      <w:rPr>
        <w:noProof/>
      </w:rPr>
    </w:sdtEndPr>
    <w:sdtContent>
      <w:p w14:paraId="72CBF414" w14:textId="77777777" w:rsidR="00960444" w:rsidRDefault="00960444">
        <w:pPr>
          <w:pStyle w:val="Footer"/>
          <w:jc w:val="center"/>
        </w:pPr>
        <w:r>
          <w:fldChar w:fldCharType="begin"/>
        </w:r>
        <w:r>
          <w:instrText xml:space="preserve"> PAGE   \* MERGEFORMAT </w:instrText>
        </w:r>
        <w:r>
          <w:fldChar w:fldCharType="separate"/>
        </w:r>
        <w:r w:rsidR="004F2891">
          <w:rPr>
            <w:noProof/>
          </w:rPr>
          <w:t>7</w:t>
        </w:r>
        <w:r>
          <w:rPr>
            <w:noProof/>
          </w:rPr>
          <w:fldChar w:fldCharType="end"/>
        </w:r>
      </w:p>
    </w:sdtContent>
  </w:sdt>
  <w:p w14:paraId="155F93A9" w14:textId="77777777" w:rsidR="00960444" w:rsidRDefault="009604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864F7" w14:textId="77777777" w:rsidR="00F47A1C" w:rsidRDefault="00F47A1C" w:rsidP="001D06FC">
      <w:pPr>
        <w:spacing w:after="0"/>
      </w:pPr>
      <w:r>
        <w:separator/>
      </w:r>
    </w:p>
  </w:footnote>
  <w:footnote w:type="continuationSeparator" w:id="0">
    <w:p w14:paraId="5B979781" w14:textId="77777777" w:rsidR="00F47A1C" w:rsidRDefault="00F47A1C" w:rsidP="001D06F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D7687F"/>
    <w:multiLevelType w:val="hybridMultilevel"/>
    <w:tmpl w:val="62A2592C"/>
    <w:lvl w:ilvl="0" w:tplc="A2F65BC0">
      <w:start w:val="1"/>
      <w:numFmt w:val="decimal"/>
      <w:pStyle w:val="Heading2"/>
      <w:lvlText w:val="%1."/>
      <w:lvlJc w:val="left"/>
      <w:pPr>
        <w:snapToGrid w:val="0"/>
        <w:ind w:left="720" w:hanging="360"/>
      </w:pPr>
      <w:rPr>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54E27F7"/>
    <w:multiLevelType w:val="hybridMultilevel"/>
    <w:tmpl w:val="ED1E2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EB53CAC"/>
    <w:multiLevelType w:val="hybridMultilevel"/>
    <w:tmpl w:val="8FDA340A"/>
    <w:lvl w:ilvl="0" w:tplc="138C3F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AC11C2"/>
    <w:multiLevelType w:val="hybridMultilevel"/>
    <w:tmpl w:val="22DCABB6"/>
    <w:lvl w:ilvl="0" w:tplc="20C0E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EF32112"/>
    <w:multiLevelType w:val="hybridMultilevel"/>
    <w:tmpl w:val="D8969DF6"/>
    <w:lvl w:ilvl="0" w:tplc="A71E9A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0"/>
  </w:num>
  <w:num w:numId="6">
    <w:abstractNumId w:val="5"/>
  </w:num>
  <w:num w:numId="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Trent Biggs">
    <w15:presenceInfo w15:providerId="AD" w15:userId="S-1-5-21-1779510897-148652841-929701000-5385"/>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6FC"/>
    <w:rsid w:val="00000890"/>
    <w:rsid w:val="00010E42"/>
    <w:rsid w:val="00011A86"/>
    <w:rsid w:val="0002273A"/>
    <w:rsid w:val="0003248C"/>
    <w:rsid w:val="000507E4"/>
    <w:rsid w:val="00053C94"/>
    <w:rsid w:val="0005412E"/>
    <w:rsid w:val="00075565"/>
    <w:rsid w:val="000847DB"/>
    <w:rsid w:val="000A5644"/>
    <w:rsid w:val="000C1A65"/>
    <w:rsid w:val="000C1B4E"/>
    <w:rsid w:val="000D081E"/>
    <w:rsid w:val="000D401D"/>
    <w:rsid w:val="000E527D"/>
    <w:rsid w:val="000E551B"/>
    <w:rsid w:val="000F33C7"/>
    <w:rsid w:val="001044B4"/>
    <w:rsid w:val="00105F64"/>
    <w:rsid w:val="00120EE0"/>
    <w:rsid w:val="001248F5"/>
    <w:rsid w:val="00127E15"/>
    <w:rsid w:val="0016588D"/>
    <w:rsid w:val="001901CD"/>
    <w:rsid w:val="00190763"/>
    <w:rsid w:val="00191692"/>
    <w:rsid w:val="00194078"/>
    <w:rsid w:val="001951F4"/>
    <w:rsid w:val="001A1327"/>
    <w:rsid w:val="001A2069"/>
    <w:rsid w:val="001A6ADC"/>
    <w:rsid w:val="001B15C9"/>
    <w:rsid w:val="001B56FA"/>
    <w:rsid w:val="001B5F5D"/>
    <w:rsid w:val="001B77E6"/>
    <w:rsid w:val="001C0ABB"/>
    <w:rsid w:val="001D06FC"/>
    <w:rsid w:val="0021782B"/>
    <w:rsid w:val="00217E98"/>
    <w:rsid w:val="00224D90"/>
    <w:rsid w:val="00235FE3"/>
    <w:rsid w:val="00237164"/>
    <w:rsid w:val="00243CA8"/>
    <w:rsid w:val="00255077"/>
    <w:rsid w:val="00255238"/>
    <w:rsid w:val="00274AEE"/>
    <w:rsid w:val="002774FE"/>
    <w:rsid w:val="002B2192"/>
    <w:rsid w:val="002C6437"/>
    <w:rsid w:val="002D71CA"/>
    <w:rsid w:val="002F7A4D"/>
    <w:rsid w:val="00301E3D"/>
    <w:rsid w:val="00305B71"/>
    <w:rsid w:val="00317C15"/>
    <w:rsid w:val="00321765"/>
    <w:rsid w:val="00323753"/>
    <w:rsid w:val="003248B7"/>
    <w:rsid w:val="00324F85"/>
    <w:rsid w:val="003331B8"/>
    <w:rsid w:val="003536DF"/>
    <w:rsid w:val="003543FB"/>
    <w:rsid w:val="00365751"/>
    <w:rsid w:val="00376CAB"/>
    <w:rsid w:val="0038280E"/>
    <w:rsid w:val="00384906"/>
    <w:rsid w:val="00387C92"/>
    <w:rsid w:val="003905BE"/>
    <w:rsid w:val="003A703C"/>
    <w:rsid w:val="003A70A4"/>
    <w:rsid w:val="003A7847"/>
    <w:rsid w:val="003C7780"/>
    <w:rsid w:val="003E51FA"/>
    <w:rsid w:val="003E544B"/>
    <w:rsid w:val="003F06A5"/>
    <w:rsid w:val="003F351E"/>
    <w:rsid w:val="003F5FDA"/>
    <w:rsid w:val="00403D98"/>
    <w:rsid w:val="00410110"/>
    <w:rsid w:val="00426033"/>
    <w:rsid w:val="00435FD5"/>
    <w:rsid w:val="00441C13"/>
    <w:rsid w:val="0044653D"/>
    <w:rsid w:val="004478CD"/>
    <w:rsid w:val="00467407"/>
    <w:rsid w:val="0048291C"/>
    <w:rsid w:val="00483D4A"/>
    <w:rsid w:val="00492403"/>
    <w:rsid w:val="004A0898"/>
    <w:rsid w:val="004A755F"/>
    <w:rsid w:val="004A7C2D"/>
    <w:rsid w:val="004B0958"/>
    <w:rsid w:val="004B2B24"/>
    <w:rsid w:val="004D04DF"/>
    <w:rsid w:val="004D2052"/>
    <w:rsid w:val="004E3242"/>
    <w:rsid w:val="004E3788"/>
    <w:rsid w:val="004F2891"/>
    <w:rsid w:val="004F3FFC"/>
    <w:rsid w:val="004F648B"/>
    <w:rsid w:val="00507312"/>
    <w:rsid w:val="00510A77"/>
    <w:rsid w:val="005110C9"/>
    <w:rsid w:val="00512B2A"/>
    <w:rsid w:val="005271B3"/>
    <w:rsid w:val="00530059"/>
    <w:rsid w:val="00530730"/>
    <w:rsid w:val="00532805"/>
    <w:rsid w:val="00536A16"/>
    <w:rsid w:val="00543FF6"/>
    <w:rsid w:val="0058542C"/>
    <w:rsid w:val="00585D6B"/>
    <w:rsid w:val="0059092E"/>
    <w:rsid w:val="0059167E"/>
    <w:rsid w:val="00592AC4"/>
    <w:rsid w:val="005A5CFB"/>
    <w:rsid w:val="005B251B"/>
    <w:rsid w:val="005C1C2A"/>
    <w:rsid w:val="005E6AE7"/>
    <w:rsid w:val="005E7EC7"/>
    <w:rsid w:val="005F5683"/>
    <w:rsid w:val="005F7930"/>
    <w:rsid w:val="00605D7D"/>
    <w:rsid w:val="006116D8"/>
    <w:rsid w:val="00613A11"/>
    <w:rsid w:val="00627C01"/>
    <w:rsid w:val="006419FD"/>
    <w:rsid w:val="00643F43"/>
    <w:rsid w:val="006560FF"/>
    <w:rsid w:val="00663138"/>
    <w:rsid w:val="00672177"/>
    <w:rsid w:val="00683625"/>
    <w:rsid w:val="00684FC8"/>
    <w:rsid w:val="0069271B"/>
    <w:rsid w:val="0069498E"/>
    <w:rsid w:val="006B504D"/>
    <w:rsid w:val="006C4A51"/>
    <w:rsid w:val="006E174D"/>
    <w:rsid w:val="006F6FC5"/>
    <w:rsid w:val="00702627"/>
    <w:rsid w:val="00706037"/>
    <w:rsid w:val="0071212F"/>
    <w:rsid w:val="007274EA"/>
    <w:rsid w:val="007340AE"/>
    <w:rsid w:val="007373D0"/>
    <w:rsid w:val="00790D87"/>
    <w:rsid w:val="0079107B"/>
    <w:rsid w:val="00791691"/>
    <w:rsid w:val="00795CE7"/>
    <w:rsid w:val="0079626C"/>
    <w:rsid w:val="00796908"/>
    <w:rsid w:val="007B15F3"/>
    <w:rsid w:val="007B386A"/>
    <w:rsid w:val="007D0434"/>
    <w:rsid w:val="007E03D8"/>
    <w:rsid w:val="007E1F66"/>
    <w:rsid w:val="007E4597"/>
    <w:rsid w:val="007F4363"/>
    <w:rsid w:val="007F4AF8"/>
    <w:rsid w:val="007F6654"/>
    <w:rsid w:val="008012ED"/>
    <w:rsid w:val="00821A4E"/>
    <w:rsid w:val="008232FA"/>
    <w:rsid w:val="00836058"/>
    <w:rsid w:val="008629FF"/>
    <w:rsid w:val="00873234"/>
    <w:rsid w:val="0089277C"/>
    <w:rsid w:val="00893EF8"/>
    <w:rsid w:val="00894CEE"/>
    <w:rsid w:val="008A2C7E"/>
    <w:rsid w:val="008A4826"/>
    <w:rsid w:val="008B2558"/>
    <w:rsid w:val="008C12A8"/>
    <w:rsid w:val="008D4280"/>
    <w:rsid w:val="008F0178"/>
    <w:rsid w:val="008F3A89"/>
    <w:rsid w:val="00913C75"/>
    <w:rsid w:val="00925EF1"/>
    <w:rsid w:val="009334E7"/>
    <w:rsid w:val="00941C28"/>
    <w:rsid w:val="0095261C"/>
    <w:rsid w:val="00960444"/>
    <w:rsid w:val="009611DD"/>
    <w:rsid w:val="00962D94"/>
    <w:rsid w:val="00967E06"/>
    <w:rsid w:val="00977788"/>
    <w:rsid w:val="00984C5A"/>
    <w:rsid w:val="00992A46"/>
    <w:rsid w:val="009938C2"/>
    <w:rsid w:val="009A4D6F"/>
    <w:rsid w:val="009B5BA0"/>
    <w:rsid w:val="009C6031"/>
    <w:rsid w:val="009D59C6"/>
    <w:rsid w:val="009F26AF"/>
    <w:rsid w:val="009F28AB"/>
    <w:rsid w:val="00A00DA9"/>
    <w:rsid w:val="00A15FEF"/>
    <w:rsid w:val="00A16E87"/>
    <w:rsid w:val="00A67D57"/>
    <w:rsid w:val="00A97C47"/>
    <w:rsid w:val="00AA3047"/>
    <w:rsid w:val="00AB727F"/>
    <w:rsid w:val="00AD202F"/>
    <w:rsid w:val="00AD3913"/>
    <w:rsid w:val="00AF2032"/>
    <w:rsid w:val="00AF3E04"/>
    <w:rsid w:val="00AF5C1B"/>
    <w:rsid w:val="00B00448"/>
    <w:rsid w:val="00B03D61"/>
    <w:rsid w:val="00B224D9"/>
    <w:rsid w:val="00B2473D"/>
    <w:rsid w:val="00B27244"/>
    <w:rsid w:val="00B3313E"/>
    <w:rsid w:val="00B37BCF"/>
    <w:rsid w:val="00B40D50"/>
    <w:rsid w:val="00B51EBE"/>
    <w:rsid w:val="00B525BB"/>
    <w:rsid w:val="00BA37C2"/>
    <w:rsid w:val="00BB635E"/>
    <w:rsid w:val="00BB7C4C"/>
    <w:rsid w:val="00BC46A8"/>
    <w:rsid w:val="00BD29FC"/>
    <w:rsid w:val="00BE3D9E"/>
    <w:rsid w:val="00BE533D"/>
    <w:rsid w:val="00C11A3D"/>
    <w:rsid w:val="00C13905"/>
    <w:rsid w:val="00C14181"/>
    <w:rsid w:val="00C24630"/>
    <w:rsid w:val="00C31865"/>
    <w:rsid w:val="00C32918"/>
    <w:rsid w:val="00C43055"/>
    <w:rsid w:val="00C507A2"/>
    <w:rsid w:val="00C6244C"/>
    <w:rsid w:val="00C64F12"/>
    <w:rsid w:val="00C657C9"/>
    <w:rsid w:val="00C70A54"/>
    <w:rsid w:val="00C7606F"/>
    <w:rsid w:val="00C803BD"/>
    <w:rsid w:val="00C81E34"/>
    <w:rsid w:val="00C82C5E"/>
    <w:rsid w:val="00C843C3"/>
    <w:rsid w:val="00C922C9"/>
    <w:rsid w:val="00CA30A5"/>
    <w:rsid w:val="00CB0118"/>
    <w:rsid w:val="00CB667C"/>
    <w:rsid w:val="00CD0884"/>
    <w:rsid w:val="00CF6333"/>
    <w:rsid w:val="00CF6C3C"/>
    <w:rsid w:val="00D00184"/>
    <w:rsid w:val="00D00860"/>
    <w:rsid w:val="00D219F8"/>
    <w:rsid w:val="00D3227C"/>
    <w:rsid w:val="00D34519"/>
    <w:rsid w:val="00D3615A"/>
    <w:rsid w:val="00D57F11"/>
    <w:rsid w:val="00D6121A"/>
    <w:rsid w:val="00D63954"/>
    <w:rsid w:val="00D6576F"/>
    <w:rsid w:val="00D65F65"/>
    <w:rsid w:val="00D80EEB"/>
    <w:rsid w:val="00D92AC9"/>
    <w:rsid w:val="00D96F49"/>
    <w:rsid w:val="00DA3790"/>
    <w:rsid w:val="00DB0A54"/>
    <w:rsid w:val="00DB0F97"/>
    <w:rsid w:val="00DB4700"/>
    <w:rsid w:val="00DC3CC8"/>
    <w:rsid w:val="00DC642E"/>
    <w:rsid w:val="00DD1D08"/>
    <w:rsid w:val="00DD3EFC"/>
    <w:rsid w:val="00DE0467"/>
    <w:rsid w:val="00DE3BA2"/>
    <w:rsid w:val="00DF218E"/>
    <w:rsid w:val="00DF24E9"/>
    <w:rsid w:val="00E13FC7"/>
    <w:rsid w:val="00E26E2F"/>
    <w:rsid w:val="00E30DA0"/>
    <w:rsid w:val="00E51D2D"/>
    <w:rsid w:val="00E56348"/>
    <w:rsid w:val="00E6776F"/>
    <w:rsid w:val="00E7476E"/>
    <w:rsid w:val="00E86AAE"/>
    <w:rsid w:val="00E906C2"/>
    <w:rsid w:val="00EA173F"/>
    <w:rsid w:val="00EA2230"/>
    <w:rsid w:val="00EA47F4"/>
    <w:rsid w:val="00EA5B74"/>
    <w:rsid w:val="00EB328C"/>
    <w:rsid w:val="00EB3EE4"/>
    <w:rsid w:val="00EC193B"/>
    <w:rsid w:val="00EC7083"/>
    <w:rsid w:val="00EE380A"/>
    <w:rsid w:val="00F123EA"/>
    <w:rsid w:val="00F20F66"/>
    <w:rsid w:val="00F21737"/>
    <w:rsid w:val="00F26555"/>
    <w:rsid w:val="00F409A8"/>
    <w:rsid w:val="00F4287C"/>
    <w:rsid w:val="00F47A1C"/>
    <w:rsid w:val="00F61A17"/>
    <w:rsid w:val="00F76EB5"/>
    <w:rsid w:val="00FB574C"/>
    <w:rsid w:val="00FC6BD7"/>
    <w:rsid w:val="00FD28C0"/>
    <w:rsid w:val="00FD6F29"/>
    <w:rsid w:val="00FD7A98"/>
    <w:rsid w:val="00FE6D43"/>
    <w:rsid w:val="00FF7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C724"/>
  <w15:chartTrackingRefBased/>
  <w15:docId w15:val="{E783F09F-AE8B-4ACC-9FA6-97C5CCB8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D6F"/>
    <w:pPr>
      <w:spacing w:after="80" w:line="240" w:lineRule="auto"/>
    </w:pPr>
    <w:rPr>
      <w:rFonts w:ascii="Times" w:eastAsiaTheme="minorHAnsi" w:hAnsi="Times"/>
      <w:sz w:val="24"/>
    </w:rPr>
  </w:style>
  <w:style w:type="paragraph" w:styleId="Heading1">
    <w:name w:val="heading 1"/>
    <w:aliases w:val="Part"/>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semiHidden/>
    <w:unhideWhenUsed/>
    <w:qFormat/>
    <w:rsid w:val="001D06FC"/>
    <w:pPr>
      <w:keepNext/>
      <w:keepLines/>
      <w:numPr>
        <w:numId w:val="1"/>
      </w:numPr>
      <w:spacing w:before="40" w:after="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06FC"/>
    <w:pPr>
      <w:keepNext/>
      <w:keepLines/>
      <w:spacing w:before="40" w:after="0"/>
      <w:outlineLvl w:val="2"/>
    </w:pPr>
    <w:rPr>
      <w:rFonts w:eastAsiaTheme="majorEastAsia" w:cstheme="majorBidi"/>
      <w: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Heading1"/>
    <w:link w:val="Heading1Char0"/>
    <w:qFormat/>
    <w:rsid w:val="00D80EEB"/>
    <w:rPr>
      <w:rFonts w:ascii="Calibri" w:hAnsi="Calibri"/>
      <w:b/>
      <w:color w:val="1F4E79" w:themeColor="accent1" w:themeShade="80"/>
      <w:sz w:val="28"/>
    </w:rPr>
  </w:style>
  <w:style w:type="character" w:customStyle="1" w:styleId="Heading1Char0">
    <w:name w:val="Heading1 Char"/>
    <w:basedOn w:val="DefaultParagraphFont"/>
    <w:link w:val="Heading10"/>
    <w:rsid w:val="00237164"/>
    <w:rPr>
      <w:rFonts w:ascii="Calibri" w:eastAsiaTheme="majorEastAsia" w:hAnsi="Calibri" w:cstheme="majorBidi"/>
      <w:b/>
      <w:color w:val="1F4E79" w:themeColor="accent1" w:themeShade="80"/>
      <w:sz w:val="28"/>
      <w:szCs w:val="32"/>
    </w:rPr>
  </w:style>
  <w:style w:type="paragraph" w:customStyle="1" w:styleId="Heading20">
    <w:name w:val="Heading2"/>
    <w:basedOn w:val="Heading2"/>
    <w:link w:val="Heading2Char0"/>
    <w:qFormat/>
    <w:rsid w:val="00D80EEB"/>
    <w:pPr>
      <w:numPr>
        <w:numId w:val="0"/>
      </w:numPr>
    </w:pPr>
    <w:rPr>
      <w:rFonts w:ascii="Calibri" w:hAnsi="Calibri"/>
      <w:b/>
      <w:color w:val="0070C0"/>
      <w:sz w:val="26"/>
    </w:rPr>
  </w:style>
  <w:style w:type="character" w:customStyle="1" w:styleId="Heading2Char0">
    <w:name w:val="Heading2 Char"/>
    <w:basedOn w:val="Heading1Char0"/>
    <w:link w:val="Heading20"/>
    <w:rsid w:val="00237164"/>
    <w:rPr>
      <w:rFonts w:ascii="Calibri" w:eastAsiaTheme="majorEastAsia" w:hAnsi="Calibri" w:cstheme="majorBidi"/>
      <w:b/>
      <w:color w:val="0070C0"/>
      <w:sz w:val="26"/>
      <w:szCs w:val="26"/>
    </w:rPr>
  </w:style>
  <w:style w:type="paragraph" w:customStyle="1" w:styleId="Heading30">
    <w:name w:val="Heading3"/>
    <w:basedOn w:val="Heading3"/>
    <w:link w:val="Heading3Char0"/>
    <w:qFormat/>
    <w:rsid w:val="00512B2A"/>
    <w:rPr>
      <w:rFonts w:ascii="Calibri" w:hAnsi="Calibri"/>
      <w:b/>
      <w:color w:val="0070C0"/>
    </w:rPr>
  </w:style>
  <w:style w:type="character" w:customStyle="1" w:styleId="Heading3Char0">
    <w:name w:val="Heading3 Char"/>
    <w:basedOn w:val="Heading2Char0"/>
    <w:link w:val="Heading30"/>
    <w:rsid w:val="00237164"/>
    <w:rPr>
      <w:rFonts w:ascii="Calibri" w:eastAsiaTheme="majorEastAsia" w:hAnsi="Calibri" w:cstheme="majorBidi"/>
      <w:b/>
      <w:i/>
      <w:color w:val="0070C0"/>
      <w:sz w:val="24"/>
      <w:szCs w:val="24"/>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aliases w:val="Part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Section 1 Char"/>
    <w:basedOn w:val="DefaultParagraphFont"/>
    <w:link w:val="Heading2"/>
    <w:uiPriority w:val="9"/>
    <w:semiHidden/>
    <w:rsid w:val="001D06FC"/>
    <w:rPr>
      <w:rFonts w:ascii="Cambria" w:eastAsiaTheme="majorEastAsia" w:hAnsi="Cambria" w:cstheme="majorBidi"/>
      <w:color w:val="2E74B5" w:themeColor="accent1" w:themeShade="BF"/>
      <w:sz w:val="24"/>
      <w:szCs w:val="26"/>
    </w:rPr>
  </w:style>
  <w:style w:type="character" w:customStyle="1" w:styleId="Heading3Char">
    <w:name w:val="Heading 3 Char"/>
    <w:basedOn w:val="DefaultParagraphFont"/>
    <w:link w:val="Heading3"/>
    <w:uiPriority w:val="9"/>
    <w:semiHidden/>
    <w:rsid w:val="001D06FC"/>
    <w:rPr>
      <w:rFonts w:ascii="Cambria" w:eastAsiaTheme="majorEastAsia" w:hAnsi="Cambria" w:cstheme="majorBidi"/>
      <w:i/>
      <w:color w:val="1F4D78" w:themeColor="accent1" w:themeShade="7F"/>
      <w:sz w:val="24"/>
      <w:szCs w:val="24"/>
    </w:rPr>
  </w:style>
  <w:style w:type="character" w:styleId="Hyperlink">
    <w:name w:val="Hyperlink"/>
    <w:basedOn w:val="DefaultParagraphFont"/>
    <w:uiPriority w:val="99"/>
    <w:semiHidden/>
    <w:unhideWhenUsed/>
    <w:rsid w:val="001D06FC"/>
    <w:rPr>
      <w:color w:val="0563C1" w:themeColor="hyperlink"/>
      <w:u w:val="single"/>
    </w:rPr>
  </w:style>
  <w:style w:type="paragraph" w:styleId="NormalWeb">
    <w:name w:val="Normal (Web)"/>
    <w:basedOn w:val="Normal"/>
    <w:uiPriority w:val="99"/>
    <w:unhideWhenUsed/>
    <w:rsid w:val="001D06FC"/>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1D06FC"/>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locked/>
    <w:rsid w:val="001D06FC"/>
    <w:rPr>
      <w:rFonts w:ascii="Cambria" w:hAnsi="Cambria"/>
      <w:sz w:val="24"/>
    </w:rPr>
  </w:style>
  <w:style w:type="paragraph" w:styleId="ListParagraph">
    <w:name w:val="List Paragraph"/>
    <w:basedOn w:val="Normal"/>
    <w:link w:val="ListParagraphChar"/>
    <w:uiPriority w:val="34"/>
    <w:qFormat/>
    <w:rsid w:val="001D06FC"/>
    <w:pPr>
      <w:ind w:left="720"/>
      <w:contextualSpacing/>
    </w:pPr>
    <w:rPr>
      <w:rFonts w:eastAsia="Times New Roman"/>
    </w:rPr>
  </w:style>
  <w:style w:type="table" w:styleId="TableGrid">
    <w:name w:val="Table Grid"/>
    <w:basedOn w:val="TableNormal"/>
    <w:uiPriority w:val="59"/>
    <w:rsid w:val="001D06F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alReefsTitle">
    <w:name w:val="Coral Reefs Title"/>
    <w:basedOn w:val="Normal"/>
    <w:rsid w:val="001D06FC"/>
    <w:pPr>
      <w:spacing w:after="200" w:line="480" w:lineRule="auto"/>
      <w:jc w:val="center"/>
    </w:pPr>
    <w:rPr>
      <w:rFonts w:eastAsiaTheme="minorEastAsia"/>
      <w:b/>
    </w:rPr>
  </w:style>
  <w:style w:type="paragraph" w:styleId="Header">
    <w:name w:val="header"/>
    <w:basedOn w:val="Normal"/>
    <w:link w:val="HeaderChar"/>
    <w:uiPriority w:val="99"/>
    <w:unhideWhenUsed/>
    <w:rsid w:val="001D06FC"/>
    <w:pPr>
      <w:tabs>
        <w:tab w:val="center" w:pos="4680"/>
        <w:tab w:val="right" w:pos="9360"/>
      </w:tabs>
      <w:spacing w:after="0"/>
    </w:pPr>
  </w:style>
  <w:style w:type="character" w:customStyle="1" w:styleId="HeaderChar">
    <w:name w:val="Header Char"/>
    <w:basedOn w:val="DefaultParagraphFont"/>
    <w:link w:val="Header"/>
    <w:uiPriority w:val="99"/>
    <w:rsid w:val="001D06FC"/>
    <w:rPr>
      <w:rFonts w:ascii="Cambria" w:eastAsiaTheme="minorHAnsi" w:hAnsi="Cambria"/>
      <w:sz w:val="24"/>
    </w:rPr>
  </w:style>
  <w:style w:type="paragraph" w:styleId="Footer">
    <w:name w:val="footer"/>
    <w:basedOn w:val="Normal"/>
    <w:link w:val="FooterChar"/>
    <w:uiPriority w:val="99"/>
    <w:unhideWhenUsed/>
    <w:rsid w:val="001D06FC"/>
    <w:pPr>
      <w:tabs>
        <w:tab w:val="center" w:pos="4680"/>
        <w:tab w:val="right" w:pos="9360"/>
      </w:tabs>
      <w:spacing w:after="0"/>
    </w:pPr>
  </w:style>
  <w:style w:type="character" w:customStyle="1" w:styleId="FooterChar">
    <w:name w:val="Footer Char"/>
    <w:basedOn w:val="DefaultParagraphFont"/>
    <w:link w:val="Footer"/>
    <w:uiPriority w:val="99"/>
    <w:rsid w:val="001D06FC"/>
    <w:rPr>
      <w:rFonts w:ascii="Cambria" w:eastAsiaTheme="minorHAnsi" w:hAnsi="Cambria"/>
      <w:sz w:val="24"/>
    </w:rPr>
  </w:style>
  <w:style w:type="character" w:styleId="LineNumber">
    <w:name w:val="line number"/>
    <w:basedOn w:val="DefaultParagraphFont"/>
    <w:uiPriority w:val="99"/>
    <w:semiHidden/>
    <w:unhideWhenUsed/>
    <w:rsid w:val="001D06FC"/>
  </w:style>
  <w:style w:type="paragraph" w:customStyle="1" w:styleId="HeadingCR1">
    <w:name w:val="Heading CR1"/>
    <w:basedOn w:val="Heading1"/>
    <w:uiPriority w:val="1"/>
    <w:qFormat/>
    <w:rsid w:val="001D06FC"/>
    <w:pPr>
      <w:spacing w:before="480" w:after="0" w:line="480" w:lineRule="auto"/>
    </w:pPr>
    <w:rPr>
      <w:rFonts w:ascii="Times" w:hAnsi="Times"/>
      <w:b/>
      <w:bCs/>
      <w:color w:val="000000"/>
      <w:sz w:val="24"/>
      <w:szCs w:val="28"/>
    </w:rPr>
  </w:style>
  <w:style w:type="paragraph" w:customStyle="1" w:styleId="HeadingCR2">
    <w:name w:val="Heading CR2"/>
    <w:basedOn w:val="Heading2"/>
    <w:rsid w:val="00AF3E04"/>
    <w:pPr>
      <w:numPr>
        <w:numId w:val="0"/>
      </w:numPr>
      <w:snapToGrid/>
      <w:spacing w:before="0" w:line="480" w:lineRule="auto"/>
    </w:pPr>
    <w:rPr>
      <w:b/>
      <w:bCs/>
      <w:color w:val="000000"/>
    </w:rPr>
  </w:style>
  <w:style w:type="paragraph" w:styleId="CommentText">
    <w:name w:val="annotation text"/>
    <w:basedOn w:val="Normal"/>
    <w:link w:val="CommentTextChar"/>
    <w:uiPriority w:val="99"/>
    <w:semiHidden/>
    <w:unhideWhenUsed/>
    <w:rsid w:val="008012ED"/>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012ED"/>
    <w:rPr>
      <w:rFonts w:eastAsiaTheme="minorHAnsi"/>
      <w:sz w:val="20"/>
      <w:szCs w:val="20"/>
    </w:rPr>
  </w:style>
  <w:style w:type="character" w:styleId="CommentReference">
    <w:name w:val="annotation reference"/>
    <w:basedOn w:val="DefaultParagraphFont"/>
    <w:uiPriority w:val="99"/>
    <w:semiHidden/>
    <w:unhideWhenUsed/>
    <w:rsid w:val="008012ED"/>
    <w:rPr>
      <w:sz w:val="16"/>
      <w:szCs w:val="16"/>
    </w:rPr>
  </w:style>
  <w:style w:type="paragraph" w:styleId="BalloonText">
    <w:name w:val="Balloon Text"/>
    <w:basedOn w:val="Normal"/>
    <w:link w:val="BalloonTextChar"/>
    <w:uiPriority w:val="99"/>
    <w:semiHidden/>
    <w:unhideWhenUsed/>
    <w:rsid w:val="008012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2ED"/>
    <w:rPr>
      <w:rFonts w:ascii="Segoe UI" w:eastAsiaTheme="minorHAnsi" w:hAnsi="Segoe UI" w:cs="Segoe UI"/>
      <w:sz w:val="18"/>
      <w:szCs w:val="18"/>
    </w:rPr>
  </w:style>
  <w:style w:type="paragraph" w:styleId="CommentSubject">
    <w:name w:val="annotation subject"/>
    <w:basedOn w:val="CommentText"/>
    <w:next w:val="CommentText"/>
    <w:link w:val="CommentSubjectChar"/>
    <w:uiPriority w:val="99"/>
    <w:semiHidden/>
    <w:unhideWhenUsed/>
    <w:rsid w:val="00C31865"/>
    <w:pPr>
      <w:spacing w:after="80"/>
    </w:pPr>
    <w:rPr>
      <w:rFonts w:ascii="Times" w:hAnsi="Times"/>
      <w:b/>
      <w:bCs/>
    </w:rPr>
  </w:style>
  <w:style w:type="character" w:customStyle="1" w:styleId="CommentSubjectChar">
    <w:name w:val="Comment Subject Char"/>
    <w:basedOn w:val="CommentTextChar"/>
    <w:link w:val="CommentSubject"/>
    <w:uiPriority w:val="99"/>
    <w:semiHidden/>
    <w:rsid w:val="00C31865"/>
    <w:rPr>
      <w:rFonts w:ascii="Times" w:eastAsiaTheme="minorHAnsi" w:hAnsi="Times"/>
      <w:b/>
      <w:bCs/>
      <w:sz w:val="20"/>
      <w:szCs w:val="20"/>
    </w:rPr>
  </w:style>
  <w:style w:type="paragraph" w:customStyle="1" w:styleId="HeadingCR3">
    <w:name w:val="Heading CR3"/>
    <w:basedOn w:val="HeadingCR2"/>
    <w:qFormat/>
    <w:rsid w:val="0058542C"/>
    <w:rPr>
      <w:i/>
    </w:rPr>
  </w:style>
  <w:style w:type="character" w:customStyle="1" w:styleId="pageheader">
    <w:name w:val="pageheader"/>
    <w:basedOn w:val="DefaultParagraphFont"/>
    <w:rsid w:val="002D7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480219">
      <w:bodyDiv w:val="1"/>
      <w:marLeft w:val="0"/>
      <w:marRight w:val="0"/>
      <w:marTop w:val="0"/>
      <w:marBottom w:val="0"/>
      <w:divBdr>
        <w:top w:val="none" w:sz="0" w:space="0" w:color="auto"/>
        <w:left w:val="none" w:sz="0" w:space="0" w:color="auto"/>
        <w:bottom w:val="none" w:sz="0" w:space="0" w:color="auto"/>
        <w:right w:val="none" w:sz="0" w:space="0" w:color="auto"/>
      </w:divBdr>
      <w:divsChild>
        <w:div w:id="249386327">
          <w:marLeft w:val="0"/>
          <w:marRight w:val="0"/>
          <w:marTop w:val="0"/>
          <w:marBottom w:val="0"/>
          <w:divBdr>
            <w:top w:val="none" w:sz="0" w:space="0" w:color="auto"/>
            <w:left w:val="none" w:sz="0" w:space="0" w:color="auto"/>
            <w:bottom w:val="none" w:sz="0" w:space="0" w:color="auto"/>
            <w:right w:val="none" w:sz="0" w:space="0" w:color="auto"/>
          </w:divBdr>
          <w:divsChild>
            <w:div w:id="1710449097">
              <w:marLeft w:val="0"/>
              <w:marRight w:val="0"/>
              <w:marTop w:val="0"/>
              <w:marBottom w:val="0"/>
              <w:divBdr>
                <w:top w:val="none" w:sz="0" w:space="0" w:color="auto"/>
                <w:left w:val="none" w:sz="0" w:space="0" w:color="auto"/>
                <w:bottom w:val="none" w:sz="0" w:space="0" w:color="auto"/>
                <w:right w:val="none" w:sz="0" w:space="0" w:color="auto"/>
              </w:divBdr>
              <w:divsChild>
                <w:div w:id="2135325614">
                  <w:marLeft w:val="0"/>
                  <w:marRight w:val="0"/>
                  <w:marTop w:val="0"/>
                  <w:marBottom w:val="0"/>
                  <w:divBdr>
                    <w:top w:val="none" w:sz="0" w:space="0" w:color="auto"/>
                    <w:left w:val="none" w:sz="0" w:space="0" w:color="auto"/>
                    <w:bottom w:val="none" w:sz="0" w:space="0" w:color="auto"/>
                    <w:right w:val="none" w:sz="0" w:space="0" w:color="auto"/>
                  </w:divBdr>
                  <w:divsChild>
                    <w:div w:id="1862353553">
                      <w:marLeft w:val="0"/>
                      <w:marRight w:val="0"/>
                      <w:marTop w:val="0"/>
                      <w:marBottom w:val="0"/>
                      <w:divBdr>
                        <w:top w:val="none" w:sz="0" w:space="0" w:color="auto"/>
                        <w:left w:val="none" w:sz="0" w:space="0" w:color="auto"/>
                        <w:bottom w:val="none" w:sz="0" w:space="0" w:color="auto"/>
                        <w:right w:val="none" w:sz="0" w:space="0" w:color="auto"/>
                      </w:divBdr>
                      <w:divsChild>
                        <w:div w:id="2104180921">
                          <w:marLeft w:val="0"/>
                          <w:marRight w:val="0"/>
                          <w:marTop w:val="0"/>
                          <w:marBottom w:val="0"/>
                          <w:divBdr>
                            <w:top w:val="none" w:sz="0" w:space="0" w:color="auto"/>
                            <w:left w:val="none" w:sz="0" w:space="0" w:color="auto"/>
                            <w:bottom w:val="none" w:sz="0" w:space="0" w:color="auto"/>
                            <w:right w:val="none" w:sz="0" w:space="0" w:color="auto"/>
                          </w:divBdr>
                          <w:divsChild>
                            <w:div w:id="1040327339">
                              <w:marLeft w:val="0"/>
                              <w:marRight w:val="0"/>
                              <w:marTop w:val="0"/>
                              <w:marBottom w:val="0"/>
                              <w:divBdr>
                                <w:top w:val="none" w:sz="0" w:space="0" w:color="auto"/>
                                <w:left w:val="none" w:sz="0" w:space="0" w:color="auto"/>
                                <w:bottom w:val="none" w:sz="0" w:space="0" w:color="auto"/>
                                <w:right w:val="none" w:sz="0" w:space="0" w:color="auto"/>
                              </w:divBdr>
                              <w:divsChild>
                                <w:div w:id="1461151107">
                                  <w:marLeft w:val="0"/>
                                  <w:marRight w:val="0"/>
                                  <w:marTop w:val="0"/>
                                  <w:marBottom w:val="0"/>
                                  <w:divBdr>
                                    <w:top w:val="none" w:sz="0" w:space="0" w:color="auto"/>
                                    <w:left w:val="none" w:sz="0" w:space="0" w:color="auto"/>
                                    <w:bottom w:val="none" w:sz="0" w:space="0" w:color="auto"/>
                                    <w:right w:val="none" w:sz="0" w:space="0" w:color="auto"/>
                                  </w:divBdr>
                                  <w:divsChild>
                                    <w:div w:id="592124677">
                                      <w:marLeft w:val="0"/>
                                      <w:marRight w:val="0"/>
                                      <w:marTop w:val="0"/>
                                      <w:marBottom w:val="0"/>
                                      <w:divBdr>
                                        <w:top w:val="none" w:sz="0" w:space="0" w:color="auto"/>
                                        <w:left w:val="none" w:sz="0" w:space="0" w:color="auto"/>
                                        <w:bottom w:val="none" w:sz="0" w:space="0" w:color="auto"/>
                                        <w:right w:val="none" w:sz="0" w:space="0" w:color="auto"/>
                                      </w:divBdr>
                                      <w:divsChild>
                                        <w:div w:id="2004966281">
                                          <w:marLeft w:val="0"/>
                                          <w:marRight w:val="0"/>
                                          <w:marTop w:val="0"/>
                                          <w:marBottom w:val="0"/>
                                          <w:divBdr>
                                            <w:top w:val="none" w:sz="0" w:space="0" w:color="auto"/>
                                            <w:left w:val="none" w:sz="0" w:space="0" w:color="auto"/>
                                            <w:bottom w:val="none" w:sz="0" w:space="0" w:color="auto"/>
                                            <w:right w:val="none" w:sz="0" w:space="0" w:color="auto"/>
                                          </w:divBdr>
                                          <w:divsChild>
                                            <w:div w:id="1215311237">
                                              <w:marLeft w:val="0"/>
                                              <w:marRight w:val="0"/>
                                              <w:marTop w:val="0"/>
                                              <w:marBottom w:val="0"/>
                                              <w:divBdr>
                                                <w:top w:val="none" w:sz="0" w:space="0" w:color="auto"/>
                                                <w:left w:val="none" w:sz="0" w:space="0" w:color="auto"/>
                                                <w:bottom w:val="none" w:sz="0" w:space="0" w:color="auto"/>
                                                <w:right w:val="none" w:sz="0" w:space="0" w:color="auto"/>
                                              </w:divBdr>
                                              <w:divsChild>
                                                <w:div w:id="990600039">
                                                  <w:marLeft w:val="0"/>
                                                  <w:marRight w:val="0"/>
                                                  <w:marTop w:val="0"/>
                                                  <w:marBottom w:val="0"/>
                                                  <w:divBdr>
                                                    <w:top w:val="none" w:sz="0" w:space="0" w:color="auto"/>
                                                    <w:left w:val="none" w:sz="0" w:space="0" w:color="auto"/>
                                                    <w:bottom w:val="none" w:sz="0" w:space="0" w:color="auto"/>
                                                    <w:right w:val="none" w:sz="0" w:space="0" w:color="auto"/>
                                                  </w:divBdr>
                                                  <w:divsChild>
                                                    <w:div w:id="436944322">
                                                      <w:marLeft w:val="0"/>
                                                      <w:marRight w:val="0"/>
                                                      <w:marTop w:val="0"/>
                                                      <w:marBottom w:val="0"/>
                                                      <w:divBdr>
                                                        <w:top w:val="none" w:sz="0" w:space="0" w:color="auto"/>
                                                        <w:left w:val="none" w:sz="0" w:space="0" w:color="auto"/>
                                                        <w:bottom w:val="none" w:sz="0" w:space="0" w:color="auto"/>
                                                        <w:right w:val="none" w:sz="0" w:space="0" w:color="auto"/>
                                                      </w:divBdr>
                                                      <w:divsChild>
                                                        <w:div w:id="1666781075">
                                                          <w:marLeft w:val="0"/>
                                                          <w:marRight w:val="0"/>
                                                          <w:marTop w:val="0"/>
                                                          <w:marBottom w:val="0"/>
                                                          <w:divBdr>
                                                            <w:top w:val="none" w:sz="0" w:space="0" w:color="auto"/>
                                                            <w:left w:val="none" w:sz="0" w:space="0" w:color="auto"/>
                                                            <w:bottom w:val="none" w:sz="0" w:space="0" w:color="auto"/>
                                                            <w:right w:val="none" w:sz="0" w:space="0" w:color="auto"/>
                                                          </w:divBdr>
                                                          <w:divsChild>
                                                            <w:div w:id="1091043856">
                                                              <w:marLeft w:val="0"/>
                                                              <w:marRight w:val="0"/>
                                                              <w:marTop w:val="0"/>
                                                              <w:marBottom w:val="0"/>
                                                              <w:divBdr>
                                                                <w:top w:val="none" w:sz="0" w:space="0" w:color="auto"/>
                                                                <w:left w:val="none" w:sz="0" w:space="0" w:color="auto"/>
                                                                <w:bottom w:val="none" w:sz="0" w:space="0" w:color="auto"/>
                                                                <w:right w:val="none" w:sz="0" w:space="0" w:color="auto"/>
                                                              </w:divBdr>
                                                              <w:divsChild>
                                                                <w:div w:id="1269773003">
                                                                  <w:marLeft w:val="0"/>
                                                                  <w:marRight w:val="0"/>
                                                                  <w:marTop w:val="0"/>
                                                                  <w:marBottom w:val="0"/>
                                                                  <w:divBdr>
                                                                    <w:top w:val="none" w:sz="0" w:space="0" w:color="auto"/>
                                                                    <w:left w:val="none" w:sz="0" w:space="0" w:color="auto"/>
                                                                    <w:bottom w:val="none" w:sz="0" w:space="0" w:color="auto"/>
                                                                    <w:right w:val="none" w:sz="0" w:space="0" w:color="auto"/>
                                                                  </w:divBdr>
                                                                  <w:divsChild>
                                                                    <w:div w:id="176119420">
                                                                      <w:marLeft w:val="0"/>
                                                                      <w:marRight w:val="0"/>
                                                                      <w:marTop w:val="0"/>
                                                                      <w:marBottom w:val="0"/>
                                                                      <w:divBdr>
                                                                        <w:top w:val="none" w:sz="0" w:space="0" w:color="auto"/>
                                                                        <w:left w:val="none" w:sz="0" w:space="0" w:color="auto"/>
                                                                        <w:bottom w:val="none" w:sz="0" w:space="0" w:color="auto"/>
                                                                        <w:right w:val="none" w:sz="0" w:space="0" w:color="auto"/>
                                                                      </w:divBdr>
                                                                      <w:divsChild>
                                                                        <w:div w:id="1678313487">
                                                                          <w:marLeft w:val="0"/>
                                                                          <w:marRight w:val="0"/>
                                                                          <w:marTop w:val="0"/>
                                                                          <w:marBottom w:val="0"/>
                                                                          <w:divBdr>
                                                                            <w:top w:val="none" w:sz="0" w:space="0" w:color="auto"/>
                                                                            <w:left w:val="none" w:sz="0" w:space="0" w:color="auto"/>
                                                                            <w:bottom w:val="none" w:sz="0" w:space="0" w:color="auto"/>
                                                                            <w:right w:val="none" w:sz="0" w:space="0" w:color="auto"/>
                                                                          </w:divBdr>
                                                                          <w:divsChild>
                                                                            <w:div w:id="1144615104">
                                                                              <w:marLeft w:val="0"/>
                                                                              <w:marRight w:val="0"/>
                                                                              <w:marTop w:val="0"/>
                                                                              <w:marBottom w:val="0"/>
                                                                              <w:divBdr>
                                                                                <w:top w:val="none" w:sz="0" w:space="0" w:color="auto"/>
                                                                                <w:left w:val="none" w:sz="0" w:space="0" w:color="auto"/>
                                                                                <w:bottom w:val="none" w:sz="0" w:space="0" w:color="auto"/>
                                                                                <w:right w:val="none" w:sz="0" w:space="0" w:color="auto"/>
                                                                              </w:divBdr>
                                                                              <w:divsChild>
                                                                                <w:div w:id="2104105137">
                                                                                  <w:marLeft w:val="0"/>
                                                                                  <w:marRight w:val="0"/>
                                                                                  <w:marTop w:val="0"/>
                                                                                  <w:marBottom w:val="0"/>
                                                                                  <w:divBdr>
                                                                                    <w:top w:val="none" w:sz="0" w:space="0" w:color="auto"/>
                                                                                    <w:left w:val="none" w:sz="0" w:space="0" w:color="auto"/>
                                                                                    <w:bottom w:val="none" w:sz="0" w:space="0" w:color="auto"/>
                                                                                    <w:right w:val="none" w:sz="0" w:space="0" w:color="auto"/>
                                                                                  </w:divBdr>
                                                                                  <w:divsChild>
                                                                                    <w:div w:id="792598622">
                                                                                      <w:marLeft w:val="0"/>
                                                                                      <w:marRight w:val="0"/>
                                                                                      <w:marTop w:val="0"/>
                                                                                      <w:marBottom w:val="0"/>
                                                                                      <w:divBdr>
                                                                                        <w:top w:val="none" w:sz="0" w:space="0" w:color="auto"/>
                                                                                        <w:left w:val="none" w:sz="0" w:space="0" w:color="auto"/>
                                                                                        <w:bottom w:val="none" w:sz="0" w:space="0" w:color="auto"/>
                                                                                        <w:right w:val="none" w:sz="0" w:space="0" w:color="auto"/>
                                                                                      </w:divBdr>
                                                                                      <w:divsChild>
                                                                                        <w:div w:id="585387656">
                                                                                          <w:marLeft w:val="0"/>
                                                                                          <w:marRight w:val="0"/>
                                                                                          <w:marTop w:val="0"/>
                                                                                          <w:marBottom w:val="0"/>
                                                                                          <w:divBdr>
                                                                                            <w:top w:val="none" w:sz="0" w:space="0" w:color="auto"/>
                                                                                            <w:left w:val="none" w:sz="0" w:space="0" w:color="auto"/>
                                                                                            <w:bottom w:val="none" w:sz="0" w:space="0" w:color="auto"/>
                                                                                            <w:right w:val="none" w:sz="0" w:space="0" w:color="auto"/>
                                                                                          </w:divBdr>
                                                                                          <w:divsChild>
                                                                                            <w:div w:id="1821923263">
                                                                                              <w:marLeft w:val="0"/>
                                                                                              <w:marRight w:val="0"/>
                                                                                              <w:marTop w:val="0"/>
                                                                                              <w:marBottom w:val="0"/>
                                                                                              <w:divBdr>
                                                                                                <w:top w:val="none" w:sz="0" w:space="0" w:color="auto"/>
                                                                                                <w:left w:val="none" w:sz="0" w:space="0" w:color="auto"/>
                                                                                                <w:bottom w:val="none" w:sz="0" w:space="0" w:color="auto"/>
                                                                                                <w:right w:val="none" w:sz="0" w:space="0" w:color="auto"/>
                                                                                              </w:divBdr>
                                                                                              <w:divsChild>
                                                                                                <w:div w:id="460422797">
                                                                                                  <w:marLeft w:val="0"/>
                                                                                                  <w:marRight w:val="0"/>
                                                                                                  <w:marTop w:val="0"/>
                                                                                                  <w:marBottom w:val="0"/>
                                                                                                  <w:divBdr>
                                                                                                    <w:top w:val="none" w:sz="0" w:space="0" w:color="auto"/>
                                                                                                    <w:left w:val="none" w:sz="0" w:space="0" w:color="auto"/>
                                                                                                    <w:bottom w:val="none" w:sz="0" w:space="0" w:color="auto"/>
                                                                                                    <w:right w:val="none" w:sz="0" w:space="0" w:color="auto"/>
                                                                                                  </w:divBdr>
                                                                                                  <w:divsChild>
                                                                                                    <w:div w:id="1745376965">
                                                                                                      <w:marLeft w:val="0"/>
                                                                                                      <w:marRight w:val="0"/>
                                                                                                      <w:marTop w:val="0"/>
                                                                                                      <w:marBottom w:val="0"/>
                                                                                                      <w:divBdr>
                                                                                                        <w:top w:val="none" w:sz="0" w:space="0" w:color="auto"/>
                                                                                                        <w:left w:val="none" w:sz="0" w:space="0" w:color="auto"/>
                                                                                                        <w:bottom w:val="none" w:sz="0" w:space="0" w:color="auto"/>
                                                                                                        <w:right w:val="none" w:sz="0" w:space="0" w:color="auto"/>
                                                                                                      </w:divBdr>
                                                                                                      <w:divsChild>
                                                                                                        <w:div w:id="316886064">
                                                                                                          <w:marLeft w:val="0"/>
                                                                                                          <w:marRight w:val="0"/>
                                                                                                          <w:marTop w:val="0"/>
                                                                                                          <w:marBottom w:val="0"/>
                                                                                                          <w:divBdr>
                                                                                                            <w:top w:val="none" w:sz="0" w:space="0" w:color="auto"/>
                                                                                                            <w:left w:val="none" w:sz="0" w:space="0" w:color="auto"/>
                                                                                                            <w:bottom w:val="none" w:sz="0" w:space="0" w:color="auto"/>
                                                                                                            <w:right w:val="none" w:sz="0" w:space="0" w:color="auto"/>
                                                                                                          </w:divBdr>
                                                                                                          <w:divsChild>
                                                                                                            <w:div w:id="1255549376">
                                                                                                              <w:marLeft w:val="0"/>
                                                                                                              <w:marRight w:val="0"/>
                                                                                                              <w:marTop w:val="0"/>
                                                                                                              <w:marBottom w:val="0"/>
                                                                                                              <w:divBdr>
                                                                                                                <w:top w:val="none" w:sz="0" w:space="0" w:color="auto"/>
                                                                                                                <w:left w:val="none" w:sz="0" w:space="0" w:color="auto"/>
                                                                                                                <w:bottom w:val="none" w:sz="0" w:space="0" w:color="auto"/>
                                                                                                                <w:right w:val="none" w:sz="0" w:space="0" w:color="auto"/>
                                                                                                              </w:divBdr>
                                                                                                              <w:divsChild>
                                                                                                                <w:div w:id="447547903">
                                                                                                                  <w:marLeft w:val="0"/>
                                                                                                                  <w:marRight w:val="0"/>
                                                                                                                  <w:marTop w:val="0"/>
                                                                                                                  <w:marBottom w:val="0"/>
                                                                                                                  <w:divBdr>
                                                                                                                    <w:top w:val="none" w:sz="0" w:space="0" w:color="auto"/>
                                                                                                                    <w:left w:val="none" w:sz="0" w:space="0" w:color="auto"/>
                                                                                                                    <w:bottom w:val="none" w:sz="0" w:space="0" w:color="auto"/>
                                                                                                                    <w:right w:val="none" w:sz="0" w:space="0" w:color="auto"/>
                                                                                                                  </w:divBdr>
                                                                                                                  <w:divsChild>
                                                                                                                    <w:div w:id="2055110639">
                                                                                                                      <w:marLeft w:val="0"/>
                                                                                                                      <w:marRight w:val="0"/>
                                                                                                                      <w:marTop w:val="0"/>
                                                                                                                      <w:marBottom w:val="0"/>
                                                                                                                      <w:divBdr>
                                                                                                                        <w:top w:val="none" w:sz="0" w:space="0" w:color="auto"/>
                                                                                                                        <w:left w:val="none" w:sz="0" w:space="0" w:color="auto"/>
                                                                                                                        <w:bottom w:val="none" w:sz="0" w:space="0" w:color="auto"/>
                                                                                                                        <w:right w:val="none" w:sz="0" w:space="0" w:color="auto"/>
                                                                                                                      </w:divBdr>
                                                                                                                      <w:divsChild>
                                                                                                                        <w:div w:id="193614407">
                                                                                                                          <w:marLeft w:val="0"/>
                                                                                                                          <w:marRight w:val="0"/>
                                                                                                                          <w:marTop w:val="0"/>
                                                                                                                          <w:marBottom w:val="0"/>
                                                                                                                          <w:divBdr>
                                                                                                                            <w:top w:val="none" w:sz="0" w:space="0" w:color="auto"/>
                                                                                                                            <w:left w:val="none" w:sz="0" w:space="0" w:color="auto"/>
                                                                                                                            <w:bottom w:val="none" w:sz="0" w:space="0" w:color="auto"/>
                                                                                                                            <w:right w:val="none" w:sz="0" w:space="0" w:color="auto"/>
                                                                                                                          </w:divBdr>
                                                                                                                          <w:divsChild>
                                                                                                                            <w:div w:id="1216308010">
                                                                                                                              <w:marLeft w:val="0"/>
                                                                                                                              <w:marRight w:val="0"/>
                                                                                                                              <w:marTop w:val="0"/>
                                                                                                                              <w:marBottom w:val="0"/>
                                                                                                                              <w:divBdr>
                                                                                                                                <w:top w:val="none" w:sz="0" w:space="0" w:color="auto"/>
                                                                                                                                <w:left w:val="none" w:sz="0" w:space="0" w:color="auto"/>
                                                                                                                                <w:bottom w:val="none" w:sz="0" w:space="0" w:color="auto"/>
                                                                                                                                <w:right w:val="none" w:sz="0" w:space="0" w:color="auto"/>
                                                                                                                              </w:divBdr>
                                                                                                                              <w:divsChild>
                                                                                                                                <w:div w:id="2127844545">
                                                                                                                                  <w:marLeft w:val="0"/>
                                                                                                                                  <w:marRight w:val="0"/>
                                                                                                                                  <w:marTop w:val="0"/>
                                                                                                                                  <w:marBottom w:val="0"/>
                                                                                                                                  <w:divBdr>
                                                                                                                                    <w:top w:val="none" w:sz="0" w:space="0" w:color="auto"/>
                                                                                                                                    <w:left w:val="none" w:sz="0" w:space="0" w:color="auto"/>
                                                                                                                                    <w:bottom w:val="none" w:sz="0" w:space="0" w:color="auto"/>
                                                                                                                                    <w:right w:val="none" w:sz="0" w:space="0" w:color="auto"/>
                                                                                                                                  </w:divBdr>
                                                                                                                                  <w:divsChild>
                                                                                                                                    <w:div w:id="1631012260">
                                                                                                                                      <w:marLeft w:val="0"/>
                                                                                                                                      <w:marRight w:val="0"/>
                                                                                                                                      <w:marTop w:val="0"/>
                                                                                                                                      <w:marBottom w:val="0"/>
                                                                                                                                      <w:divBdr>
                                                                                                                                        <w:top w:val="none" w:sz="0" w:space="0" w:color="auto"/>
                                                                                                                                        <w:left w:val="none" w:sz="0" w:space="0" w:color="auto"/>
                                                                                                                                        <w:bottom w:val="none" w:sz="0" w:space="0" w:color="auto"/>
                                                                                                                                        <w:right w:val="none" w:sz="0" w:space="0" w:color="auto"/>
                                                                                                                                      </w:divBdr>
                                                                                                                                      <w:divsChild>
                                                                                                                                        <w:div w:id="999042150">
                                                                                                                                          <w:marLeft w:val="0"/>
                                                                                                                                          <w:marRight w:val="0"/>
                                                                                                                                          <w:marTop w:val="0"/>
                                                                                                                                          <w:marBottom w:val="0"/>
                                                                                                                                          <w:divBdr>
                                                                                                                                            <w:top w:val="none" w:sz="0" w:space="0" w:color="auto"/>
                                                                                                                                            <w:left w:val="none" w:sz="0" w:space="0" w:color="auto"/>
                                                                                                                                            <w:bottom w:val="none" w:sz="0" w:space="0" w:color="auto"/>
                                                                                                                                            <w:right w:val="none" w:sz="0" w:space="0" w:color="auto"/>
                                                                                                                                          </w:divBdr>
                                                                                                                                          <w:divsChild>
                                                                                                                                            <w:div w:id="306397989">
                                                                                                                                              <w:marLeft w:val="0"/>
                                                                                                                                              <w:marRight w:val="0"/>
                                                                                                                                              <w:marTop w:val="0"/>
                                                                                                                                              <w:marBottom w:val="0"/>
                                                                                                                                              <w:divBdr>
                                                                                                                                                <w:top w:val="none" w:sz="0" w:space="0" w:color="auto"/>
                                                                                                                                                <w:left w:val="none" w:sz="0" w:space="0" w:color="auto"/>
                                                                                                                                                <w:bottom w:val="none" w:sz="0" w:space="0" w:color="auto"/>
                                                                                                                                                <w:right w:val="none" w:sz="0" w:space="0" w:color="auto"/>
                                                                                                                                              </w:divBdr>
                                                                                                                                              <w:divsChild>
                                                                                                                                                <w:div w:id="1703170294">
                                                                                                                                                  <w:marLeft w:val="0"/>
                                                                                                                                                  <w:marRight w:val="0"/>
                                                                                                                                                  <w:marTop w:val="0"/>
                                                                                                                                                  <w:marBottom w:val="0"/>
                                                                                                                                                  <w:divBdr>
                                                                                                                                                    <w:top w:val="none" w:sz="0" w:space="0" w:color="auto"/>
                                                                                                                                                    <w:left w:val="none" w:sz="0" w:space="0" w:color="auto"/>
                                                                                                                                                    <w:bottom w:val="none" w:sz="0" w:space="0" w:color="auto"/>
                                                                                                                                                    <w:right w:val="none" w:sz="0" w:space="0" w:color="auto"/>
                                                                                                                                                  </w:divBdr>
                                                                                                                                                  <w:divsChild>
                                                                                                                                                    <w:div w:id="771903099">
                                                                                                                                                      <w:marLeft w:val="0"/>
                                                                                                                                                      <w:marRight w:val="0"/>
                                                                                                                                                      <w:marTop w:val="0"/>
                                                                                                                                                      <w:marBottom w:val="0"/>
                                                                                                                                                      <w:divBdr>
                                                                                                                                                        <w:top w:val="none" w:sz="0" w:space="0" w:color="auto"/>
                                                                                                                                                        <w:left w:val="none" w:sz="0" w:space="0" w:color="auto"/>
                                                                                                                                                        <w:bottom w:val="none" w:sz="0" w:space="0" w:color="auto"/>
                                                                                                                                                        <w:right w:val="none" w:sz="0" w:space="0" w:color="auto"/>
                                                                                                                                                      </w:divBdr>
                                                                                                                                                      <w:divsChild>
                                                                                                                                                        <w:div w:id="1038431538">
                                                                                                                                                          <w:marLeft w:val="0"/>
                                                                                                                                                          <w:marRight w:val="0"/>
                                                                                                                                                          <w:marTop w:val="0"/>
                                                                                                                                                          <w:marBottom w:val="0"/>
                                                                                                                                                          <w:divBdr>
                                                                                                                                                            <w:top w:val="none" w:sz="0" w:space="0" w:color="auto"/>
                                                                                                                                                            <w:left w:val="none" w:sz="0" w:space="0" w:color="auto"/>
                                                                                                                                                            <w:bottom w:val="none" w:sz="0" w:space="0" w:color="auto"/>
                                                                                                                                                            <w:right w:val="none" w:sz="0" w:space="0" w:color="auto"/>
                                                                                                                                                          </w:divBdr>
                                                                                                                                                          <w:divsChild>
                                                                                                                                                            <w:div w:id="929584567">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97816189">
                                                                                                                                                                      <w:marLeft w:val="0"/>
                                                                                                                                                                      <w:marRight w:val="0"/>
                                                                                                                                                                      <w:marTop w:val="0"/>
                                                                                                                                                                      <w:marBottom w:val="0"/>
                                                                                                                                                                      <w:divBdr>
                                                                                                                                                                        <w:top w:val="none" w:sz="0" w:space="0" w:color="auto"/>
                                                                                                                                                                        <w:left w:val="none" w:sz="0" w:space="0" w:color="auto"/>
                                                                                                                                                                        <w:bottom w:val="none" w:sz="0" w:space="0" w:color="auto"/>
                                                                                                                                                                        <w:right w:val="none" w:sz="0" w:space="0" w:color="auto"/>
                                                                                                                                                                      </w:divBdr>
                                                                                                                                                                      <w:divsChild>
                                                                                                                                                                        <w:div w:id="1800955491">
                                                                                                                                                                          <w:marLeft w:val="0"/>
                                                                                                                                                                          <w:marRight w:val="0"/>
                                                                                                                                                                          <w:marTop w:val="0"/>
                                                                                                                                                                          <w:marBottom w:val="0"/>
                                                                                                                                                                          <w:divBdr>
                                                                                                                                                                            <w:top w:val="none" w:sz="0" w:space="0" w:color="auto"/>
                                                                                                                                                                            <w:left w:val="none" w:sz="0" w:space="0" w:color="auto"/>
                                                                                                                                                                            <w:bottom w:val="none" w:sz="0" w:space="0" w:color="auto"/>
                                                                                                                                                                            <w:right w:val="none" w:sz="0" w:space="0" w:color="auto"/>
                                                                                                                                                                          </w:divBdr>
                                                                                                                                                                          <w:divsChild>
                                                                                                                                                                            <w:div w:id="1520970359">
                                                                                                                                                                              <w:marLeft w:val="0"/>
                                                                                                                                                                              <w:marRight w:val="0"/>
                                                                                                                                                                              <w:marTop w:val="0"/>
                                                                                                                                                                              <w:marBottom w:val="0"/>
                                                                                                                                                                              <w:divBdr>
                                                                                                                                                                                <w:top w:val="none" w:sz="0" w:space="0" w:color="auto"/>
                                                                                                                                                                                <w:left w:val="none" w:sz="0" w:space="0" w:color="auto"/>
                                                                                                                                                                                <w:bottom w:val="none" w:sz="0" w:space="0" w:color="auto"/>
                                                                                                                                                                                <w:right w:val="none" w:sz="0" w:space="0" w:color="auto"/>
                                                                                                                                                                              </w:divBdr>
                                                                                                                                                                              <w:divsChild>
                                                                                                                                                                                <w:div w:id="2072774112">
                                                                                                                                                                                  <w:marLeft w:val="0"/>
                                                                                                                                                                                  <w:marRight w:val="0"/>
                                                                                                                                                                                  <w:marTop w:val="0"/>
                                                                                                                                                                                  <w:marBottom w:val="0"/>
                                                                                                                                                                                  <w:divBdr>
                                                                                                                                                                                    <w:top w:val="none" w:sz="0" w:space="0" w:color="auto"/>
                                                                                                                                                                                    <w:left w:val="none" w:sz="0" w:space="0" w:color="auto"/>
                                                                                                                                                                                    <w:bottom w:val="none" w:sz="0" w:space="0" w:color="auto"/>
                                                                                                                                                                                    <w:right w:val="none" w:sz="0" w:space="0" w:color="auto"/>
                                                                                                                                                                                  </w:divBdr>
                                                                                                                                                                                  <w:divsChild>
                                                                                                                                                                                    <w:div w:id="310332515">
                                                                                                                                                                                      <w:marLeft w:val="0"/>
                                                                                                                                                                                      <w:marRight w:val="0"/>
                                                                                                                                                                                      <w:marTop w:val="0"/>
                                                                                                                                                                                      <w:marBottom w:val="0"/>
                                                                                                                                                                                      <w:divBdr>
                                                                                                                                                                                        <w:top w:val="none" w:sz="0" w:space="0" w:color="auto"/>
                                                                                                                                                                                        <w:left w:val="none" w:sz="0" w:space="0" w:color="auto"/>
                                                                                                                                                                                        <w:bottom w:val="none" w:sz="0" w:space="0" w:color="auto"/>
                                                                                                                                                                                        <w:right w:val="none" w:sz="0" w:space="0" w:color="auto"/>
                                                                                                                                                                                      </w:divBdr>
                                                                                                                                                                                      <w:divsChild>
                                                                                                                                                                                        <w:div w:id="1765611936">
                                                                                                                                                                                          <w:marLeft w:val="0"/>
                                                                                                                                                                                          <w:marRight w:val="0"/>
                                                                                                                                                                                          <w:marTop w:val="0"/>
                                                                                                                                                                                          <w:marBottom w:val="0"/>
                                                                                                                                                                                          <w:divBdr>
                                                                                                                                                                                            <w:top w:val="none" w:sz="0" w:space="0" w:color="auto"/>
                                                                                                                                                                                            <w:left w:val="none" w:sz="0" w:space="0" w:color="auto"/>
                                                                                                                                                                                            <w:bottom w:val="none" w:sz="0" w:space="0" w:color="auto"/>
                                                                                                                                                                                            <w:right w:val="none" w:sz="0" w:space="0" w:color="auto"/>
                                                                                                                                                                                          </w:divBdr>
                                                                                                                                                                                          <w:divsChild>
                                                                                                                                                                                            <w:div w:id="700785456">
                                                                                                                                                                                              <w:marLeft w:val="0"/>
                                                                                                                                                                                              <w:marRight w:val="0"/>
                                                                                                                                                                                              <w:marTop w:val="0"/>
                                                                                                                                                                                              <w:marBottom w:val="0"/>
                                                                                                                                                                                              <w:divBdr>
                                                                                                                                                                                                <w:top w:val="none" w:sz="0" w:space="0" w:color="auto"/>
                                                                                                                                                                                                <w:left w:val="none" w:sz="0" w:space="0" w:color="auto"/>
                                                                                                                                                                                                <w:bottom w:val="none" w:sz="0" w:space="0" w:color="auto"/>
                                                                                                                                                                                                <w:right w:val="none" w:sz="0" w:space="0" w:color="auto"/>
                                                                                                                                                                                              </w:divBdr>
                                                                                                                                                                                              <w:divsChild>
                                                                                                                                                                                                <w:div w:id="937297377">
                                                                                                                                                                                                  <w:marLeft w:val="0"/>
                                                                                                                                                                                                  <w:marRight w:val="0"/>
                                                                                                                                                                                                  <w:marTop w:val="0"/>
                                                                                                                                                                                                  <w:marBottom w:val="0"/>
                                                                                                                                                                                                  <w:divBdr>
                                                                                                                                                                                                    <w:top w:val="none" w:sz="0" w:space="0" w:color="auto"/>
                                                                                                                                                                                                    <w:left w:val="none" w:sz="0" w:space="0" w:color="auto"/>
                                                                                                                                                                                                    <w:bottom w:val="none" w:sz="0" w:space="0" w:color="auto"/>
                                                                                                                                                                                                    <w:right w:val="none" w:sz="0" w:space="0" w:color="auto"/>
                                                                                                                                                                                                  </w:divBdr>
                                                                                                                                                                                                  <w:divsChild>
                                                                                                                                                                                                    <w:div w:id="1596358050">
                                                                                                                                                                                                      <w:marLeft w:val="0"/>
                                                                                                                                                                                                      <w:marRight w:val="0"/>
                                                                                                                                                                                                      <w:marTop w:val="0"/>
                                                                                                                                                                                                      <w:marBottom w:val="0"/>
                                                                                                                                                                                                      <w:divBdr>
                                                                                                                                                                                                        <w:top w:val="none" w:sz="0" w:space="0" w:color="auto"/>
                                                                                                                                                                                                        <w:left w:val="none" w:sz="0" w:space="0" w:color="auto"/>
                                                                                                                                                                                                        <w:bottom w:val="none" w:sz="0" w:space="0" w:color="auto"/>
                                                                                                                                                                                                        <w:right w:val="none" w:sz="0" w:space="0" w:color="auto"/>
                                                                                                                                                                                                      </w:divBdr>
                                                                                                                                                                                                      <w:divsChild>
                                                                                                                                                                                                        <w:div w:id="1139885659">
                                                                                                                                                                                                          <w:marLeft w:val="0"/>
                                                                                                                                                                                                          <w:marRight w:val="0"/>
                                                                                                                                                                                                          <w:marTop w:val="0"/>
                                                                                                                                                                                                          <w:marBottom w:val="0"/>
                                                                                                                                                                                                          <w:divBdr>
                                                                                                                                                                                                            <w:top w:val="none" w:sz="0" w:space="0" w:color="auto"/>
                                                                                                                                                                                                            <w:left w:val="none" w:sz="0" w:space="0" w:color="auto"/>
                                                                                                                                                                                                            <w:bottom w:val="none" w:sz="0" w:space="0" w:color="auto"/>
                                                                                                                                                                                                            <w:right w:val="none" w:sz="0" w:space="0" w:color="auto"/>
                                                                                                                                                                                                          </w:divBdr>
                                                                                                                                                                                                          <w:divsChild>
                                                                                                                                                                                                            <w:div w:id="249824723">
                                                                                                                                                                                                              <w:marLeft w:val="0"/>
                                                                                                                                                                                                              <w:marRight w:val="0"/>
                                                                                                                                                                                                              <w:marTop w:val="0"/>
                                                                                                                                                                                                              <w:marBottom w:val="0"/>
                                                                                                                                                                                                              <w:divBdr>
                                                                                                                                                                                                                <w:top w:val="none" w:sz="0" w:space="0" w:color="auto"/>
                                                                                                                                                                                                                <w:left w:val="none" w:sz="0" w:space="0" w:color="auto"/>
                                                                                                                                                                                                                <w:bottom w:val="none" w:sz="0" w:space="0" w:color="auto"/>
                                                                                                                                                                                                                <w:right w:val="none" w:sz="0" w:space="0" w:color="auto"/>
                                                                                                                                                                                                              </w:divBdr>
                                                                                                                                                                                                              <w:divsChild>
                                                                                                                                                                                                                <w:div w:id="2106075236">
                                                                                                                                                                                                                  <w:marLeft w:val="0"/>
                                                                                                                                                                                                                  <w:marRight w:val="0"/>
                                                                                                                                                                                                                  <w:marTop w:val="0"/>
                                                                                                                                                                                                                  <w:marBottom w:val="0"/>
                                                                                                                                                                                                                  <w:divBdr>
                                                                                                                                                                                                                    <w:top w:val="none" w:sz="0" w:space="0" w:color="auto"/>
                                                                                                                                                                                                                    <w:left w:val="none" w:sz="0" w:space="0" w:color="auto"/>
                                                                                                                                                                                                                    <w:bottom w:val="none" w:sz="0" w:space="0" w:color="auto"/>
                                                                                                                                                                                                                    <w:right w:val="none" w:sz="0" w:space="0" w:color="auto"/>
                                                                                                                                                                                                                  </w:divBdr>
                                                                                                                                                                                                                  <w:divsChild>
                                                                                                                                                                                                                    <w:div w:id="1431779233">
                                                                                                                                                                                                                      <w:marLeft w:val="0"/>
                                                                                                                                                                                                                      <w:marRight w:val="0"/>
                                                                                                                                                                                                                      <w:marTop w:val="0"/>
                                                                                                                                                                                                                      <w:marBottom w:val="0"/>
                                                                                                                                                                                                                      <w:divBdr>
                                                                                                                                                                                                                        <w:top w:val="none" w:sz="0" w:space="0" w:color="auto"/>
                                                                                                                                                                                                                        <w:left w:val="none" w:sz="0" w:space="0" w:color="auto"/>
                                                                                                                                                                                                                        <w:bottom w:val="none" w:sz="0" w:space="0" w:color="auto"/>
                                                                                                                                                                                                                        <w:right w:val="none" w:sz="0" w:space="0" w:color="auto"/>
                                                                                                                                                                                                                      </w:divBdr>
                                                                                                                                                                                                                      <w:divsChild>
                                                                                                                                                                                                                        <w:div w:id="388457442">
                                                                                                                                                                                                                          <w:marLeft w:val="0"/>
                                                                                                                                                                                                                          <w:marRight w:val="0"/>
                                                                                                                                                                                                                          <w:marTop w:val="0"/>
                                                                                                                                                                                                                          <w:marBottom w:val="0"/>
                                                                                                                                                                                                                          <w:divBdr>
                                                                                                                                                                                                                            <w:top w:val="none" w:sz="0" w:space="0" w:color="auto"/>
                                                                                                                                                                                                                            <w:left w:val="none" w:sz="0" w:space="0" w:color="auto"/>
                                                                                                                                                                                                                            <w:bottom w:val="none" w:sz="0" w:space="0" w:color="auto"/>
                                                                                                                                                                                                                            <w:right w:val="none" w:sz="0" w:space="0" w:color="auto"/>
                                                                                                                                                                                                                          </w:divBdr>
                                                                                                                                                                                                                          <w:divsChild>
                                                                                                                                                                                                                            <w:div w:id="476607067">
                                                                                                                                                                                                                              <w:marLeft w:val="0"/>
                                                                                                                                                                                                                              <w:marRight w:val="0"/>
                                                                                                                                                                                                                              <w:marTop w:val="0"/>
                                                                                                                                                                                                                              <w:marBottom w:val="0"/>
                                                                                                                                                                                                                              <w:divBdr>
                                                                                                                                                                                                                                <w:top w:val="none" w:sz="0" w:space="0" w:color="auto"/>
                                                                                                                                                                                                                                <w:left w:val="none" w:sz="0" w:space="0" w:color="auto"/>
                                                                                                                                                                                                                                <w:bottom w:val="none" w:sz="0" w:space="0" w:color="auto"/>
                                                                                                                                                                                                                                <w:right w:val="none" w:sz="0" w:space="0" w:color="auto"/>
                                                                                                                                                                                                                              </w:divBdr>
                                                                                                                                                                                                                              <w:divsChild>
                                                                                                                                                                                                                                <w:div w:id="1464157414">
                                                                                                                                                                                                                                  <w:marLeft w:val="0"/>
                                                                                                                                                                                                                                  <w:marRight w:val="0"/>
                                                                                                                                                                                                                                  <w:marTop w:val="0"/>
                                                                                                                                                                                                                                  <w:marBottom w:val="0"/>
                                                                                                                                                                                                                                  <w:divBdr>
                                                                                                                                                                                                                                    <w:top w:val="none" w:sz="0" w:space="0" w:color="auto"/>
                                                                                                                                                                                                                                    <w:left w:val="none" w:sz="0" w:space="0" w:color="auto"/>
                                                                                                                                                                                                                                    <w:bottom w:val="none" w:sz="0" w:space="0" w:color="auto"/>
                                                                                                                                                                                                                                    <w:right w:val="none" w:sz="0" w:space="0" w:color="auto"/>
                                                                                                                                                                                                                                  </w:divBdr>
                                                                                                                                                                                                                                  <w:divsChild>
                                                                                                                                                                                                                                    <w:div w:id="2119181959">
                                                                                                                                                                                                                                      <w:marLeft w:val="0"/>
                                                                                                                                                                                                                                      <w:marRight w:val="0"/>
                                                                                                                                                                                                                                      <w:marTop w:val="0"/>
                                                                                                                                                                                                                                      <w:marBottom w:val="0"/>
                                                                                                                                                                                                                                      <w:divBdr>
                                                                                                                                                                                                                                        <w:top w:val="none" w:sz="0" w:space="0" w:color="auto"/>
                                                                                                                                                                                                                                        <w:left w:val="none" w:sz="0" w:space="0" w:color="auto"/>
                                                                                                                                                                                                                                        <w:bottom w:val="none" w:sz="0" w:space="0" w:color="auto"/>
                                                                                                                                                                                                                                        <w:right w:val="none" w:sz="0" w:space="0" w:color="auto"/>
                                                                                                                                                                                                                                      </w:divBdr>
                                                                                                                                                                                                                                      <w:divsChild>
                                                                                                                                                                                                                                        <w:div w:id="1935278837">
                                                                                                                                                                                                                                          <w:marLeft w:val="0"/>
                                                                                                                                                                                                                                          <w:marRight w:val="0"/>
                                                                                                                                                                                                                                          <w:marTop w:val="0"/>
                                                                                                                                                                                                                                          <w:marBottom w:val="0"/>
                                                                                                                                                                                                                                          <w:divBdr>
                                                                                                                                                                                                                                            <w:top w:val="none" w:sz="0" w:space="0" w:color="auto"/>
                                                                                                                                                                                                                                            <w:left w:val="none" w:sz="0" w:space="0" w:color="auto"/>
                                                                                                                                                                                                                                            <w:bottom w:val="none" w:sz="0" w:space="0" w:color="auto"/>
                                                                                                                                                                                                                                            <w:right w:val="none" w:sz="0" w:space="0" w:color="auto"/>
                                                                                                                                                                                                                                          </w:divBdr>
                                                                                                                                                                                                                                          <w:divsChild>
                                                                                                                                                                                                                                            <w:div w:id="1122310228">
                                                                                                                                                                                                                                              <w:marLeft w:val="0"/>
                                                                                                                                                                                                                                              <w:marRight w:val="0"/>
                                                                                                                                                                                                                                              <w:marTop w:val="0"/>
                                                                                                                                                                                                                                              <w:marBottom w:val="0"/>
                                                                                                                                                                                                                                              <w:divBdr>
                                                                                                                                                                                                                                                <w:top w:val="none" w:sz="0" w:space="0" w:color="auto"/>
                                                                                                                                                                                                                                                <w:left w:val="none" w:sz="0" w:space="0" w:color="auto"/>
                                                                                                                                                                                                                                                <w:bottom w:val="none" w:sz="0" w:space="0" w:color="auto"/>
                                                                                                                                                                                                                                                <w:right w:val="none" w:sz="0" w:space="0" w:color="auto"/>
                                                                                                                                                                                                                                              </w:divBdr>
                                                                                                                                                                                                                                              <w:divsChild>
                                                                                                                                                                                                                                                <w:div w:id="1638686452">
                                                                                                                                                                                                                                                  <w:marLeft w:val="0"/>
                                                                                                                                                                                                                                                  <w:marRight w:val="0"/>
                                                                                                                                                                                                                                                  <w:marTop w:val="0"/>
                                                                                                                                                                                                                                                  <w:marBottom w:val="0"/>
                                                                                                                                                                                                                                                  <w:divBdr>
                                                                                                                                                                                                                                                    <w:top w:val="none" w:sz="0" w:space="0" w:color="auto"/>
                                                                                                                                                                                                                                                    <w:left w:val="none" w:sz="0" w:space="0" w:color="auto"/>
                                                                                                                                                                                                                                                    <w:bottom w:val="none" w:sz="0" w:space="0" w:color="auto"/>
                                                                                                                                                                                                                                                    <w:right w:val="none" w:sz="0" w:space="0" w:color="auto"/>
                                                                                                                                                                                                                                                  </w:divBdr>
                                                                                                                                                                                                                                                  <w:divsChild>
                                                                                                                                                                                                                                                    <w:div w:id="198864361">
                                                                                                                                                                                                                                                      <w:marLeft w:val="0"/>
                                                                                                                                                                                                                                                      <w:marRight w:val="0"/>
                                                                                                                                                                                                                                                      <w:marTop w:val="0"/>
                                                                                                                                                                                                                                                      <w:marBottom w:val="0"/>
                                                                                                                                                                                                                                                      <w:divBdr>
                                                                                                                                                                                                                                                        <w:top w:val="none" w:sz="0" w:space="0" w:color="auto"/>
                                                                                                                                                                                                                                                        <w:left w:val="none" w:sz="0" w:space="0" w:color="auto"/>
                                                                                                                                                                                                                                                        <w:bottom w:val="none" w:sz="0" w:space="0" w:color="auto"/>
                                                                                                                                                                                                                                                        <w:right w:val="none" w:sz="0" w:space="0" w:color="auto"/>
                                                                                                                                                                                                                                                      </w:divBdr>
                                                                                                                                                                                                                                                      <w:divsChild>
                                                                                                                                                                                                                                                        <w:div w:id="1847748222">
                                                                                                                                                                                                                                                          <w:marLeft w:val="0"/>
                                                                                                                                                                                                                                                          <w:marRight w:val="0"/>
                                                                                                                                                                                                                                                          <w:marTop w:val="0"/>
                                                                                                                                                                                                                                                          <w:marBottom w:val="0"/>
                                                                                                                                                                                                                                                          <w:divBdr>
                                                                                                                                                                                                                                                            <w:top w:val="none" w:sz="0" w:space="0" w:color="auto"/>
                                                                                                                                                                                                                                                            <w:left w:val="none" w:sz="0" w:space="0" w:color="auto"/>
                                                                                                                                                                                                                                                            <w:bottom w:val="none" w:sz="0" w:space="0" w:color="auto"/>
                                                                                                                                                                                                                                                            <w:right w:val="none" w:sz="0" w:space="0" w:color="auto"/>
                                                                                                                                                                                                                                                          </w:divBdr>
                                                                                                                                                                                                                                                          <w:divsChild>
                                                                                                                                                                                                                                                            <w:div w:id="146408946">
                                                                                                                                                                                                                                                              <w:marLeft w:val="0"/>
                                                                                                                                                                                                                                                              <w:marRight w:val="0"/>
                                                                                                                                                                                                                                                              <w:marTop w:val="0"/>
                                                                                                                                                                                                                                                              <w:marBottom w:val="0"/>
                                                                                                                                                                                                                                                              <w:divBdr>
                                                                                                                                                                                                                                                                <w:top w:val="none" w:sz="0" w:space="0" w:color="auto"/>
                                                                                                                                                                                                                                                                <w:left w:val="none" w:sz="0" w:space="0" w:color="auto"/>
                                                                                                                                                                                                                                                                <w:bottom w:val="none" w:sz="0" w:space="0" w:color="auto"/>
                                                                                                                                                                                                                                                                <w:right w:val="none" w:sz="0" w:space="0" w:color="auto"/>
                                                                                                                                                                                                                                                              </w:divBdr>
                                                                                                                                                                                                                                                              <w:divsChild>
                                                                                                                                                                                                                                                                <w:div w:id="8526194">
                                                                                                                                                                                                                                                                  <w:marLeft w:val="0"/>
                                                                                                                                                                                                                                                                  <w:marRight w:val="0"/>
                                                                                                                                                                                                                                                                  <w:marTop w:val="0"/>
                                                                                                                                                                                                                                                                  <w:marBottom w:val="0"/>
                                                                                                                                                                                                                                                                  <w:divBdr>
                                                                                                                                                                                                                                                                    <w:top w:val="none" w:sz="0" w:space="0" w:color="auto"/>
                                                                                                                                                                                                                                                                    <w:left w:val="none" w:sz="0" w:space="0" w:color="auto"/>
                                                                                                                                                                                                                                                                    <w:bottom w:val="none" w:sz="0" w:space="0" w:color="auto"/>
                                                                                                                                                                                                                                                                    <w:right w:val="none" w:sz="0" w:space="0" w:color="auto"/>
                                                                                                                                                                                                                                                                  </w:divBdr>
                                                                                                                                                                                                                                                                  <w:divsChild>
                                                                                                                                                                                                                                                                    <w:div w:id="427123102">
                                                                                                                                                                                                                                                                      <w:marLeft w:val="0"/>
                                                                                                                                                                                                                                                                      <w:marRight w:val="0"/>
                                                                                                                                                                                                                                                                      <w:marTop w:val="0"/>
                                                                                                                                                                                                                                                                      <w:marBottom w:val="0"/>
                                                                                                                                                                                                                                                                      <w:divBdr>
                                                                                                                                                                                                                                                                        <w:top w:val="none" w:sz="0" w:space="0" w:color="auto"/>
                                                                                                                                                                                                                                                                        <w:left w:val="none" w:sz="0" w:space="0" w:color="auto"/>
                                                                                                                                                                                                                                                                        <w:bottom w:val="none" w:sz="0" w:space="0" w:color="auto"/>
                                                                                                                                                                                                                                                                        <w:right w:val="none" w:sz="0" w:space="0" w:color="auto"/>
                                                                                                                                                                                                                                                                      </w:divBdr>
                                                                                                                                                                                                                                                                      <w:divsChild>
                                                                                                                                                                                                                                                                        <w:div w:id="718825572">
                                                                                                                                                                                                                                                                          <w:marLeft w:val="0"/>
                                                                                                                                                                                                                                                                          <w:marRight w:val="0"/>
                                                                                                                                                                                                                                                                          <w:marTop w:val="0"/>
                                                                                                                                                                                                                                                                          <w:marBottom w:val="0"/>
                                                                                                                                                                                                                                                                          <w:divBdr>
                                                                                                                                                                                                                                                                            <w:top w:val="none" w:sz="0" w:space="0" w:color="auto"/>
                                                                                                                                                                                                                                                                            <w:left w:val="none" w:sz="0" w:space="0" w:color="auto"/>
                                                                                                                                                                                                                                                                            <w:bottom w:val="none" w:sz="0" w:space="0" w:color="auto"/>
                                                                                                                                                                                                                                                                            <w:right w:val="none" w:sz="0" w:space="0" w:color="auto"/>
                                                                                                                                                                                                                                                                          </w:divBdr>
                                                                                                                                                                                                                                                                          <w:divsChild>
                                                                                                                                                                                                                                                                            <w:div w:id="378364342">
                                                                                                                                                                                                                                                                              <w:marLeft w:val="0"/>
                                                                                                                                                                                                                                                                              <w:marRight w:val="0"/>
                                                                                                                                                                                                                                                                              <w:marTop w:val="0"/>
                                                                                                                                                                                                                                                                              <w:marBottom w:val="0"/>
                                                                                                                                                                                                                                                                              <w:divBdr>
                                                                                                                                                                                                                                                                                <w:top w:val="none" w:sz="0" w:space="0" w:color="auto"/>
                                                                                                                                                                                                                                                                                <w:left w:val="none" w:sz="0" w:space="0" w:color="auto"/>
                                                                                                                                                                                                                                                                                <w:bottom w:val="none" w:sz="0" w:space="0" w:color="auto"/>
                                                                                                                                                                                                                                                                                <w:right w:val="none" w:sz="0" w:space="0" w:color="auto"/>
                                                                                                                                                                                                                                                                              </w:divBdr>
                                                                                                                                                                                                                                                                              <w:divsChild>
                                                                                                                                                                                                                                                                                <w:div w:id="532303786">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none" w:sz="0" w:space="0" w:color="auto"/>
                                                                                                                                                                                                                                                                                        <w:right w:val="none" w:sz="0" w:space="0" w:color="auto"/>
                                                                                                                                                                                                                                                                                      </w:divBdr>
                                                                                                                                                                                                                                                                                      <w:divsChild>
                                                                                                                                                                                                                                                                                        <w:div w:id="720638227">
                                                                                                                                                                                                                                                                                          <w:marLeft w:val="0"/>
                                                                                                                                                                                                                                                                                          <w:marRight w:val="0"/>
                                                                                                                                                                                                                                                                                          <w:marTop w:val="0"/>
                                                                                                                                                                                                                                                                                          <w:marBottom w:val="0"/>
                                                                                                                                                                                                                                                                                          <w:divBdr>
                                                                                                                                                                                                                                                                                            <w:top w:val="none" w:sz="0" w:space="0" w:color="auto"/>
                                                                                                                                                                                                                                                                                            <w:left w:val="none" w:sz="0" w:space="0" w:color="auto"/>
                                                                                                                                                                                                                                                                                            <w:bottom w:val="none" w:sz="0" w:space="0" w:color="auto"/>
                                                                                                                                                                                                                                                                                            <w:right w:val="none" w:sz="0" w:space="0" w:color="auto"/>
                                                                                                                                                                                                                                                                                          </w:divBdr>
                                                                                                                                                                                                                                                                                          <w:divsChild>
                                                                                                                                                                                                                                                                                            <w:div w:id="1051614022">
                                                                                                                                                                                                                                                                                              <w:marLeft w:val="0"/>
                                                                                                                                                                                                                                                                                              <w:marRight w:val="0"/>
                                                                                                                                                                                                                                                                                              <w:marTop w:val="0"/>
                                                                                                                                                                                                                                                                                              <w:marBottom w:val="0"/>
                                                                                                                                                                                                                                                                                              <w:divBdr>
                                                                                                                                                                                                                                                                                                <w:top w:val="none" w:sz="0" w:space="0" w:color="auto"/>
                                                                                                                                                                                                                                                                                                <w:left w:val="none" w:sz="0" w:space="0" w:color="auto"/>
                                                                                                                                                                                                                                                                                                <w:bottom w:val="none" w:sz="0" w:space="0" w:color="auto"/>
                                                                                                                                                                                                                                                                                                <w:right w:val="none" w:sz="0" w:space="0" w:color="auto"/>
                                                                                                                                                                                                                                                                                              </w:divBdr>
                                                                                                                                                                                                                                                                                              <w:divsChild>
                                                                                                                                                                                                                                                                                                <w:div w:id="202793941">
                                                                                                                                                                                                                                                                                                  <w:marLeft w:val="0"/>
                                                                                                                                                                                                                                                                                                  <w:marRight w:val="0"/>
                                                                                                                                                                                                                                                                                                  <w:marTop w:val="0"/>
                                                                                                                                                                                                                                                                                                  <w:marBottom w:val="0"/>
                                                                                                                                                                                                                                                                                                  <w:divBdr>
                                                                                                                                                                                                                                                                                                    <w:top w:val="none" w:sz="0" w:space="0" w:color="auto"/>
                                                                                                                                                                                                                                                                                                    <w:left w:val="none" w:sz="0" w:space="0" w:color="auto"/>
                                                                                                                                                                                                                                                                                                    <w:bottom w:val="none" w:sz="0" w:space="0" w:color="auto"/>
                                                                                                                                                                                                                                                                                                    <w:right w:val="none" w:sz="0" w:space="0" w:color="auto"/>
                                                                                                                                                                                                                                                                                                  </w:divBdr>
                                                                                                                                                                                                                                                                                                  <w:divsChild>
                                                                                                                                                                                                                                                                                                    <w:div w:id="1197933304">
                                                                                                                                                                                                                                                                                                      <w:marLeft w:val="0"/>
                                                                                                                                                                                                                                                                                                      <w:marRight w:val="0"/>
                                                                                                                                                                                                                                                                                                      <w:marTop w:val="0"/>
                                                                                                                                                                                                                                                                                                      <w:marBottom w:val="0"/>
                                                                                                                                                                                                                                                                                                      <w:divBdr>
                                                                                                                                                                                                                                                                                                        <w:top w:val="none" w:sz="0" w:space="0" w:color="auto"/>
                                                                                                                                                                                                                                                                                                        <w:left w:val="none" w:sz="0" w:space="0" w:color="auto"/>
                                                                                                                                                                                                                                                                                                        <w:bottom w:val="none" w:sz="0" w:space="0" w:color="auto"/>
                                                                                                                                                                                                                                                                                                        <w:right w:val="none" w:sz="0" w:space="0" w:color="auto"/>
                                                                                                                                                                                                                                                                                                      </w:divBdr>
                                                                                                                                                                                                                                                                                                      <w:divsChild>
                                                                                                                                                                                                                                                                                                        <w:div w:id="681080776">
                                                                                                                                                                                                                                                                                                          <w:marLeft w:val="0"/>
                                                                                                                                                                                                                                                                                                          <w:marRight w:val="0"/>
                                                                                                                                                                                                                                                                                                          <w:marTop w:val="0"/>
                                                                                                                                                                                                                                                                                                          <w:marBottom w:val="0"/>
                                                                                                                                                                                                                                                                                                          <w:divBdr>
                                                                                                                                                                                                                                                                                                            <w:top w:val="none" w:sz="0" w:space="0" w:color="auto"/>
                                                                                                                                                                                                                                                                                                            <w:left w:val="none" w:sz="0" w:space="0" w:color="auto"/>
                                                                                                                                                                                                                                                                                                            <w:bottom w:val="none" w:sz="0" w:space="0" w:color="auto"/>
                                                                                                                                                                                                                                                                                                            <w:right w:val="none" w:sz="0" w:space="0" w:color="auto"/>
                                                                                                                                                                                                                                                                                                          </w:divBdr>
                                                                                                                                                                                                                                                                                                          <w:divsChild>
                                                                                                                                                                                                                                                                                                            <w:div w:id="958610996">
                                                                                                                                                                                                                                                                                                              <w:marLeft w:val="0"/>
                                                                                                                                                                                                                                                                                                              <w:marRight w:val="0"/>
                                                                                                                                                                                                                                                                                                              <w:marTop w:val="0"/>
                                                                                                                                                                                                                                                                                                              <w:marBottom w:val="0"/>
                                                                                                                                                                                                                                                                                                              <w:divBdr>
                                                                                                                                                                                                                                                                                                                <w:top w:val="none" w:sz="0" w:space="0" w:color="auto"/>
                                                                                                                                                                                                                                                                                                                <w:left w:val="none" w:sz="0" w:space="0" w:color="auto"/>
                                                                                                                                                                                                                                                                                                                <w:bottom w:val="none" w:sz="0" w:space="0" w:color="auto"/>
                                                                                                                                                                                                                                                                                                                <w:right w:val="none" w:sz="0" w:space="0" w:color="auto"/>
                                                                                                                                                                                                                                                                                                              </w:divBdr>
                                                                                                                                                                                                                                                                                                              <w:divsChild>
                                                                                                                                                                                                                                                                                                                <w:div w:id="1027486992">
                                                                                                                                                                                                                                                                                                                  <w:marLeft w:val="0"/>
                                                                                                                                                                                                                                                                                                                  <w:marRight w:val="0"/>
                                                                                                                                                                                                                                                                                                                  <w:marTop w:val="0"/>
                                                                                                                                                                                                                                                                                                                  <w:marBottom w:val="0"/>
                                                                                                                                                                                                                                                                                                                  <w:divBdr>
                                                                                                                                                                                                                                                                                                                    <w:top w:val="none" w:sz="0" w:space="0" w:color="auto"/>
                                                                                                                                                                                                                                                                                                                    <w:left w:val="none" w:sz="0" w:space="0" w:color="auto"/>
                                                                                                                                                                                                                                                                                                                    <w:bottom w:val="none" w:sz="0" w:space="0" w:color="auto"/>
                                                                                                                                                                                                                                                                                                                    <w:right w:val="none" w:sz="0" w:space="0" w:color="auto"/>
                                                                                                                                                                                                                                                                                                                  </w:divBdr>
                                                                                                                                                                                                                                                                                                                  <w:divsChild>
                                                                                                                                                                                                                                                                                                                    <w:div w:id="1141121187">
                                                                                                                                                                                                                                                                                                                      <w:marLeft w:val="0"/>
                                                                                                                                                                                                                                                                                                                      <w:marRight w:val="0"/>
                                                                                                                                                                                                                                                                                                                      <w:marTop w:val="0"/>
                                                                                                                                                                                                                                                                                                                      <w:marBottom w:val="0"/>
                                                                                                                                                                                                                                                                                                                      <w:divBdr>
                                                                                                                                                                                                                                                                                                                        <w:top w:val="none" w:sz="0" w:space="0" w:color="auto"/>
                                                                                                                                                                                                                                                                                                                        <w:left w:val="none" w:sz="0" w:space="0" w:color="auto"/>
                                                                                                                                                                                                                                                                                                                        <w:bottom w:val="none" w:sz="0" w:space="0" w:color="auto"/>
                                                                                                                                                                                                                                                                                                                        <w:right w:val="none" w:sz="0" w:space="0" w:color="auto"/>
                                                                                                                                                                                                                                                                                                                      </w:divBdr>
                                                                                                                                                                                                                                                                                                                      <w:divsChild>
                                                                                                                                                                                                                                                                                                                        <w:div w:id="597641400">
                                                                                                                                                                                                                                                                                                                          <w:marLeft w:val="0"/>
                                                                                                                                                                                                                                                                                                                          <w:marRight w:val="0"/>
                                                                                                                                                                                                                                                                                                                          <w:marTop w:val="0"/>
                                                                                                                                                                                                                                                                                                                          <w:marBottom w:val="0"/>
                                                                                                                                                                                                                                                                                                                          <w:divBdr>
                                                                                                                                                                                                                                                                                                                            <w:top w:val="none" w:sz="0" w:space="0" w:color="auto"/>
                                                                                                                                                                                                                                                                                                                            <w:left w:val="none" w:sz="0" w:space="0" w:color="auto"/>
                                                                                                                                                                                                                                                                                                                            <w:bottom w:val="none" w:sz="0" w:space="0" w:color="auto"/>
                                                                                                                                                                                                                                                                                                                            <w:right w:val="none" w:sz="0" w:space="0" w:color="auto"/>
                                                                                                                                                                                                                                                                                                                          </w:divBdr>
                                                                                                                                                                                                                                                                                                                          <w:divsChild>
                                                                                                                                                                                                                                                                                                                            <w:div w:id="2144997530">
                                                                                                                                                                                                                                                                                                                              <w:marLeft w:val="0"/>
                                                                                                                                                                                                                                                                                                                              <w:marRight w:val="0"/>
                                                                                                                                                                                                                                                                                                                              <w:marTop w:val="0"/>
                                                                                                                                                                                                                                                                                                                              <w:marBottom w:val="0"/>
                                                                                                                                                                                                                                                                                                                              <w:divBdr>
                                                                                                                                                                                                                                                                                                                                <w:top w:val="none" w:sz="0" w:space="0" w:color="auto"/>
                                                                                                                                                                                                                                                                                                                                <w:left w:val="none" w:sz="0" w:space="0" w:color="auto"/>
                                                                                                                                                                                                                                                                                                                                <w:bottom w:val="none" w:sz="0" w:space="0" w:color="auto"/>
                                                                                                                                                                                                                                                                                                                                <w:right w:val="none" w:sz="0" w:space="0" w:color="auto"/>
                                                                                                                                                                                                                                                                                                                              </w:divBdr>
                                                                                                                                                                                                                                                                                                                              <w:divsChild>
                                                                                                                                                                                                                                                                                                                                <w:div w:id="501623203">
                                                                                                                                                                                                                                                                                                                                  <w:marLeft w:val="0"/>
                                                                                                                                                                                                                                                                                                                                  <w:marRight w:val="0"/>
                                                                                                                                                                                                                                                                                                                                  <w:marTop w:val="0"/>
                                                                                                                                                                                                                                                                                                                                  <w:marBottom w:val="0"/>
                                                                                                                                                                                                                                                                                                                                  <w:divBdr>
                                                                                                                                                                                                                                                                                                                                    <w:top w:val="none" w:sz="0" w:space="0" w:color="auto"/>
                                                                                                                                                                                                                                                                                                                                    <w:left w:val="none" w:sz="0" w:space="0" w:color="auto"/>
                                                                                                                                                                                                                                                                                                                                    <w:bottom w:val="none" w:sz="0" w:space="0" w:color="auto"/>
                                                                                                                                                                                                                                                                                                                                    <w:right w:val="none" w:sz="0" w:space="0" w:color="auto"/>
                                                                                                                                                                                                                                                                                                                                  </w:divBdr>
                                                                                                                                                                                                                                                                                                                                  <w:divsChild>
                                                                                                                                                                                                                                                                                                                                    <w:div w:id="2066371243">
                                                                                                                                                                                                                                                                                                                                      <w:marLeft w:val="0"/>
                                                                                                                                                                                                                                                                                                                                      <w:marRight w:val="0"/>
                                                                                                                                                                                                                                                                                                                                      <w:marTop w:val="0"/>
                                                                                                                                                                                                                                                                                                                                      <w:marBottom w:val="0"/>
                                                                                                                                                                                                                                                                                                                                      <w:divBdr>
                                                                                                                                                                                                                                                                                                                                        <w:top w:val="none" w:sz="0" w:space="0" w:color="auto"/>
                                                                                                                                                                                                                                                                                                                                        <w:left w:val="none" w:sz="0" w:space="0" w:color="auto"/>
                                                                                                                                                                                                                                                                                                                                        <w:bottom w:val="none" w:sz="0" w:space="0" w:color="auto"/>
                                                                                                                                                                                                                                                                                                                                        <w:right w:val="none" w:sz="0" w:space="0" w:color="auto"/>
                                                                                                                                                                                                                                                                                                                                      </w:divBdr>
                                                                                                                                                                                                                                                                                                                                      <w:divsChild>
                                                                                                                                                                                                                                                                                                                                        <w:div w:id="576324568">
                                                                                                                                                                                                                                                                                                                                          <w:marLeft w:val="0"/>
                                                                                                                                                                                                                                                                                                                                          <w:marRight w:val="0"/>
                                                                                                                                                                                                                                                                                                                                          <w:marTop w:val="0"/>
                                                                                                                                                                                                                                                                                                                                          <w:marBottom w:val="0"/>
                                                                                                                                                                                                                                                                                                                                          <w:divBdr>
                                                                                                                                                                                                                                                                                                                                            <w:top w:val="none" w:sz="0" w:space="0" w:color="auto"/>
                                                                                                                                                                                                                                                                                                                                            <w:left w:val="none" w:sz="0" w:space="0" w:color="auto"/>
                                                                                                                                                                                                                                                                                                                                            <w:bottom w:val="none" w:sz="0" w:space="0" w:color="auto"/>
                                                                                                                                                                                                                                                                                                                                            <w:right w:val="none" w:sz="0" w:space="0" w:color="auto"/>
                                                                                                                                                                                                                                                                                                                                          </w:divBdr>
                                                                                                                                                                                                                                                                                                                                          <w:divsChild>
                                                                                                                                                                                                                                                                                                                                            <w:div w:id="1412657389">
                                                                                                                                                                                                                                                                                                                                              <w:marLeft w:val="0"/>
                                                                                                                                                                                                                                                                                                                                              <w:marRight w:val="0"/>
                                                                                                                                                                                                                                                                                                                                              <w:marTop w:val="0"/>
                                                                                                                                                                                                                                                                                                                                              <w:marBottom w:val="0"/>
                                                                                                                                                                                                                                                                                                                                              <w:divBdr>
                                                                                                                                                                                                                                                                                                                                                <w:top w:val="none" w:sz="0" w:space="0" w:color="auto"/>
                                                                                                                                                                                                                                                                                                                                                <w:left w:val="none" w:sz="0" w:space="0" w:color="auto"/>
                                                                                                                                                                                                                                                                                                                                                <w:bottom w:val="none" w:sz="0" w:space="0" w:color="auto"/>
                                                                                                                                                                                                                                                                                                                                                <w:right w:val="none" w:sz="0" w:space="0" w:color="auto"/>
                                                                                                                                                                                                                                                                                                                                              </w:divBdr>
                                                                                                                                                                                                                                                                                                                                              <w:divsChild>
                                                                                                                                                                                                                                                                                                                                                <w:div w:id="204679701">
                                                                                                                                                                                                                                                                                                                                                  <w:marLeft w:val="0"/>
                                                                                                                                                                                                                                                                                                                                                  <w:marRight w:val="0"/>
                                                                                                                                                                                                                                                                                                                                                  <w:marTop w:val="0"/>
                                                                                                                                                                                                                                                                                                                                                  <w:marBottom w:val="0"/>
                                                                                                                                                                                                                                                                                                                                                  <w:divBdr>
                                                                                                                                                                                                                                                                                                                                                    <w:top w:val="none" w:sz="0" w:space="0" w:color="auto"/>
                                                                                                                                                                                                                                                                                                                                                    <w:left w:val="none" w:sz="0" w:space="0" w:color="auto"/>
                                                                                                                                                                                                                                                                                                                                                    <w:bottom w:val="none" w:sz="0" w:space="0" w:color="auto"/>
                                                                                                                                                                                                                                                                                                                                                    <w:right w:val="none" w:sz="0" w:space="0" w:color="auto"/>
                                                                                                                                                                                                                                                                                                                                                  </w:divBdr>
                                                                                                                                                                                                                                                                                                                                                  <w:divsChild>
                                                                                                                                                                                                                                                                                                                                                    <w:div w:id="615255356">
                                                                                                                                                                                                                                                                                                                                                      <w:marLeft w:val="0"/>
                                                                                                                                                                                                                                                                                                                                                      <w:marRight w:val="0"/>
                                                                                                                                                                                                                                                                                                                                                      <w:marTop w:val="0"/>
                                                                                                                                                                                                                                                                                                                                                      <w:marBottom w:val="0"/>
                                                                                                                                                                                                                                                                                                                                                      <w:divBdr>
                                                                                                                                                                                                                                                                                                                                                        <w:top w:val="none" w:sz="0" w:space="0" w:color="auto"/>
                                                                                                                                                                                                                                                                                                                                                        <w:left w:val="none" w:sz="0" w:space="0" w:color="auto"/>
                                                                                                                                                                                                                                                                                                                                                        <w:bottom w:val="none" w:sz="0" w:space="0" w:color="auto"/>
                                                                                                                                                                                                                                                                                                                                                        <w:right w:val="none" w:sz="0" w:space="0" w:color="auto"/>
                                                                                                                                                                                                                                                                                                                                                      </w:divBdr>
                                                                                                                                                                                                                                                                                                                                                      <w:divsChild>
                                                                                                                                                                                                                                                                                                                                                        <w:div w:id="1790539986">
                                                                                                                                                                                                                                                                                                                                                          <w:marLeft w:val="0"/>
                                                                                                                                                                                                                                                                                                                                                          <w:marRight w:val="0"/>
                                                                                                                                                                                                                                                                                                                                                          <w:marTop w:val="0"/>
                                                                                                                                                                                                                                                                                                                                                          <w:marBottom w:val="0"/>
                                                                                                                                                                                                                                                                                                                                                          <w:divBdr>
                                                                                                                                                                                                                                                                                                                                                            <w:top w:val="none" w:sz="0" w:space="0" w:color="auto"/>
                                                                                                                                                                                                                                                                                                                                                            <w:left w:val="none" w:sz="0" w:space="0" w:color="auto"/>
                                                                                                                                                                                                                                                                                                                                                            <w:bottom w:val="none" w:sz="0" w:space="0" w:color="auto"/>
                                                                                                                                                                                                                                                                                                                                                            <w:right w:val="none" w:sz="0" w:space="0" w:color="auto"/>
                                                                                                                                                                                                                                                                                                                                                          </w:divBdr>
                                                                                                                                                                                                                                                                                                                                                          <w:divsChild>
                                                                                                                                                                                                                                                                                                                                                            <w:div w:id="993527121">
                                                                                                                                                                                                                                                                                                                                                              <w:marLeft w:val="0"/>
                                                                                                                                                                                                                                                                                                                                                              <w:marRight w:val="0"/>
                                                                                                                                                                                                                                                                                                                                                              <w:marTop w:val="0"/>
                                                                                                                                                                                                                                                                                                                                                              <w:marBottom w:val="0"/>
                                                                                                                                                                                                                                                                                                                                                              <w:divBdr>
                                                                                                                                                                                                                                                                                                                                                                <w:top w:val="none" w:sz="0" w:space="0" w:color="auto"/>
                                                                                                                                                                                                                                                                                                                                                                <w:left w:val="none" w:sz="0" w:space="0" w:color="auto"/>
                                                                                                                                                                                                                                                                                                                                                                <w:bottom w:val="none" w:sz="0" w:space="0" w:color="auto"/>
                                                                                                                                                                                                                                                                                                                                                                <w:right w:val="none" w:sz="0" w:space="0" w:color="auto"/>
                                                                                                                                                                                                                                                                                                                                                              </w:divBdr>
                                                                                                                                                                                                                                                                                                                                                              <w:divsChild>
                                                                                                                                                                                                                                                                                                                                                                <w:div w:id="496385461">
                                                                                                                                                                                                                                                                                                                                                                  <w:marLeft w:val="0"/>
                                                                                                                                                                                                                                                                                                                                                                  <w:marRight w:val="0"/>
                                                                                                                                                                                                                                                                                                                                                                  <w:marTop w:val="0"/>
                                                                                                                                                                                                                                                                                                                                                                  <w:marBottom w:val="0"/>
                                                                                                                                                                                                                                                                                                                                                                  <w:divBdr>
                                                                                                                                                                                                                                                                                                                                                                    <w:top w:val="none" w:sz="0" w:space="0" w:color="auto"/>
                                                                                                                                                                                                                                                                                                                                                                    <w:left w:val="none" w:sz="0" w:space="0" w:color="auto"/>
                                                                                                                                                                                                                                                                                                                                                                    <w:bottom w:val="none" w:sz="0" w:space="0" w:color="auto"/>
                                                                                                                                                                                                                                                                                                                                                                    <w:right w:val="none" w:sz="0" w:space="0" w:color="auto"/>
                                                                                                                                                                                                                                                                                                                                                                  </w:divBdr>
                                                                                                                                                                                                                                                                                                                                                                  <w:divsChild>
                                                                                                                                                                                                                                                                                                                                                                    <w:div w:id="823158015">
                                                                                                                                                                                                                                                                                                                                                                      <w:marLeft w:val="0"/>
                                                                                                                                                                                                                                                                                                                                                                      <w:marRight w:val="0"/>
                                                                                                                                                                                                                                                                                                                                                                      <w:marTop w:val="0"/>
                                                                                                                                                                                                                                                                                                                                                                      <w:marBottom w:val="0"/>
                                                                                                                                                                                                                                                                                                                                                                      <w:divBdr>
                                                                                                                                                                                                                                                                                                                                                                        <w:top w:val="none" w:sz="0" w:space="0" w:color="auto"/>
                                                                                                                                                                                                                                                                                                                                                                        <w:left w:val="none" w:sz="0" w:space="0" w:color="auto"/>
                                                                                                                                                                                                                                                                                                                                                                        <w:bottom w:val="none" w:sz="0" w:space="0" w:color="auto"/>
                                                                                                                                                                                                                                                                                                                                                                        <w:right w:val="none" w:sz="0" w:space="0" w:color="auto"/>
                                                                                                                                                                                                                                                                                                                                                                      </w:divBdr>
                                                                                                                                                                                                                                                                                                                                                                      <w:divsChild>
                                                                                                                                                                                                                                                                                                                                                                        <w:div w:id="924261680">
                                                                                                                                                                                                                                                                                                                                                                          <w:marLeft w:val="0"/>
                                                                                                                                                                                                                                                                                                                                                                          <w:marRight w:val="0"/>
                                                                                                                                                                                                                                                                                                                                                                          <w:marTop w:val="0"/>
                                                                                                                                                                                                                                                                                                                                                                          <w:marBottom w:val="0"/>
                                                                                                                                                                                                                                                                                                                                                                          <w:divBdr>
                                                                                                                                                                                                                                                                                                                                                                            <w:top w:val="none" w:sz="0" w:space="0" w:color="auto"/>
                                                                                                                                                                                                                                                                                                                                                                            <w:left w:val="none" w:sz="0" w:space="0" w:color="auto"/>
                                                                                                                                                                                                                                                                                                                                                                            <w:bottom w:val="none" w:sz="0" w:space="0" w:color="auto"/>
                                                                                                                                                                                                                                                                                                                                                                            <w:right w:val="none" w:sz="0" w:space="0" w:color="auto"/>
                                                                                                                                                                                                                                                                                                                                                                          </w:divBdr>
                                                                                                                                                                                                                                                                                                                                                                          <w:divsChild>
                                                                                                                                                                                                                                                                                                                                                                            <w:div w:id="1934433494">
                                                                                                                                                                                                                                                                                                                                                                              <w:marLeft w:val="0"/>
                                                                                                                                                                                                                                                                                                                                                                              <w:marRight w:val="0"/>
                                                                                                                                                                                                                                                                                                                                                                              <w:marTop w:val="0"/>
                                                                                                                                                                                                                                                                                                                                                                              <w:marBottom w:val="0"/>
                                                                                                                                                                                                                                                                                                                                                                              <w:divBdr>
                                                                                                                                                                                                                                                                                                                                                                                <w:top w:val="none" w:sz="0" w:space="0" w:color="auto"/>
                                                                                                                                                                                                                                                                                                                                                                                <w:left w:val="none" w:sz="0" w:space="0" w:color="auto"/>
                                                                                                                                                                                                                                                                                                                                                                                <w:bottom w:val="none" w:sz="0" w:space="0" w:color="auto"/>
                                                                                                                                                                                                                                                                                                                                                                                <w:right w:val="none" w:sz="0" w:space="0" w:color="auto"/>
                                                                                                                                                                                                                                                                                                                                                                              </w:divBdr>
                                                                                                                                                                                                                                                                                                                                                                              <w:divsChild>
                                                                                                                                                                                                                                                                                                                                                                                <w:div w:id="1280994923">
                                                                                                                                                                                                                                                                                                                                                                                  <w:marLeft w:val="0"/>
                                                                                                                                                                                                                                                                                                                                                                                  <w:marRight w:val="0"/>
                                                                                                                                                                                                                                                                                                                                                                                  <w:marTop w:val="0"/>
                                                                                                                                                                                                                                                                                                                                                                                  <w:marBottom w:val="0"/>
                                                                                                                                                                                                                                                                                                                                                                                  <w:divBdr>
                                                                                                                                                                                                                                                                                                                                                                                    <w:top w:val="none" w:sz="0" w:space="0" w:color="auto"/>
                                                                                                                                                                                                                                                                                                                                                                                    <w:left w:val="none" w:sz="0" w:space="0" w:color="auto"/>
                                                                                                                                                                                                                                                                                                                                                                                    <w:bottom w:val="none" w:sz="0" w:space="0" w:color="auto"/>
                                                                                                                                                                                                                                                                                                                                                                                    <w:right w:val="none" w:sz="0" w:space="0" w:color="auto"/>
                                                                                                                                                                                                                                                                                                                                                                                  </w:divBdr>
                                                                                                                                                                                                                                                                                                                                                                                  <w:divsChild>
                                                                                                                                                                                                                                                                                                                                                                                    <w:div w:id="872033438">
                                                                                                                                                                                                                                                                                                                                                                                      <w:marLeft w:val="0"/>
                                                                                                                                                                                                                                                                                                                                                                                      <w:marRight w:val="0"/>
                                                                                                                                                                                                                                                                                                                                                                                      <w:marTop w:val="0"/>
                                                                                                                                                                                                                                                                                                                                                                                      <w:marBottom w:val="0"/>
                                                                                                                                                                                                                                                                                                                                                                                      <w:divBdr>
                                                                                                                                                                                                                                                                                                                                                                                        <w:top w:val="none" w:sz="0" w:space="0" w:color="auto"/>
                                                                                                                                                                                                                                                                                                                                                                                        <w:left w:val="none" w:sz="0" w:space="0" w:color="auto"/>
                                                                                                                                                                                                                                                                                                                                                                                        <w:bottom w:val="none" w:sz="0" w:space="0" w:color="auto"/>
                                                                                                                                                                                                                                                                                                                                                                                        <w:right w:val="none" w:sz="0" w:space="0" w:color="auto"/>
                                                                                                                                                                                                                                                                                                                                                                                      </w:divBdr>
                                                                                                                                                                                                                                                                                                                                                                                      <w:divsChild>
                                                                                                                                                                                                                                                                                                                                                                                        <w:div w:id="1939095944">
                                                                                                                                                                                                                                                                                                                                                                                          <w:marLeft w:val="0"/>
                                                                                                                                                                                                                                                                                                                                                                                          <w:marRight w:val="0"/>
                                                                                                                                                                                                                                                                                                                                                                                          <w:marTop w:val="0"/>
                                                                                                                                                                                                                                                                                                                                                                                          <w:marBottom w:val="0"/>
                                                                                                                                                                                                                                                                                                                                                                                          <w:divBdr>
                                                                                                                                                                                                                                                                                                                                                                                            <w:top w:val="none" w:sz="0" w:space="0" w:color="auto"/>
                                                                                                                                                                                                                                                                                                                                                                                            <w:left w:val="none" w:sz="0" w:space="0" w:color="auto"/>
                                                                                                                                                                                                                                                                                                                                                                                            <w:bottom w:val="none" w:sz="0" w:space="0" w:color="auto"/>
                                                                                                                                                                                                                                                                                                                                                                                            <w:right w:val="none" w:sz="0" w:space="0" w:color="auto"/>
                                                                                                                                                                                                                                                                                                                                                                                          </w:divBdr>
                                                                                                                                                                                                                                                                                                                                                                                          <w:divsChild>
                                                                                                                                                                                                                                                                                                                                                                                            <w:div w:id="619579097">
                                                                                                                                                                                                                                                                                                                                                                                              <w:marLeft w:val="0"/>
                                                                                                                                                                                                                                                                                                                                                                                              <w:marRight w:val="0"/>
                                                                                                                                                                                                                                                                                                                                                                                              <w:marTop w:val="0"/>
                                                                                                                                                                                                                                                                                                                                                                                              <w:marBottom w:val="0"/>
                                                                                                                                                                                                                                                                                                                                                                                              <w:divBdr>
                                                                                                                                                                                                                                                                                                                                                                                                <w:top w:val="none" w:sz="0" w:space="0" w:color="auto"/>
                                                                                                                                                                                                                                                                                                                                                                                                <w:left w:val="none" w:sz="0" w:space="0" w:color="auto"/>
                                                                                                                                                                                                                                                                                                                                                                                                <w:bottom w:val="none" w:sz="0" w:space="0" w:color="auto"/>
                                                                                                                                                                                                                                                                                                                                                                                                <w:right w:val="none" w:sz="0" w:space="0" w:color="auto"/>
                                                                                                                                                                                                                                                                                                                                                                                              </w:divBdr>
                                                                                                                                                                                                                                                                                                                                                                                              <w:divsChild>
                                                                                                                                                                                                                                                                                                                                                                                                <w:div w:id="1787920055">
                                                                                                                                                                                                                                                                                                                                                                                                  <w:marLeft w:val="0"/>
                                                                                                                                                                                                                                                                                                                                                                                                  <w:marRight w:val="0"/>
                                                                                                                                                                                                                                                                                                                                                                                                  <w:marTop w:val="0"/>
                                                                                                                                                                                                                                                                                                                                                                                                  <w:marBottom w:val="0"/>
                                                                                                                                                                                                                                                                                                                                                                                                  <w:divBdr>
                                                                                                                                                                                                                                                                                                                                                                                                    <w:top w:val="none" w:sz="0" w:space="0" w:color="auto"/>
                                                                                                                                                                                                                                                                                                                                                                                                    <w:left w:val="none" w:sz="0" w:space="0" w:color="auto"/>
                                                                                                                                                                                                                                                                                                                                                                                                    <w:bottom w:val="none" w:sz="0" w:space="0" w:color="auto"/>
                                                                                                                                                                                                                                                                                                                                                                                                    <w:right w:val="none" w:sz="0" w:space="0" w:color="auto"/>
                                                                                                                                                                                                                                                                                                                                                                                                  </w:divBdr>
                                                                                                                                                                                                                                                                                                                                                                                                  <w:divsChild>
                                                                                                                                                                                                                                                                                                                                                                                                    <w:div w:id="1141800161">
                                                                                                                                                                                                                                                                                                                                                                                                      <w:marLeft w:val="0"/>
                                                                                                                                                                                                                                                                                                                                                                                                      <w:marRight w:val="0"/>
                                                                                                                                                                                                                                                                                                                                                                                                      <w:marTop w:val="0"/>
                                                                                                                                                                                                                                                                                                                                                                                                      <w:marBottom w:val="0"/>
                                                                                                                                                                                                                                                                                                                                                                                                      <w:divBdr>
                                                                                                                                                                                                                                                                                                                                                                                                        <w:top w:val="none" w:sz="0" w:space="0" w:color="auto"/>
                                                                                                                                                                                                                                                                                                                                                                                                        <w:left w:val="none" w:sz="0" w:space="0" w:color="auto"/>
                                                                                                                                                                                                                                                                                                                                                                                                        <w:bottom w:val="none" w:sz="0" w:space="0" w:color="auto"/>
                                                                                                                                                                                                                                                                                                                                                                                                        <w:right w:val="none" w:sz="0" w:space="0" w:color="auto"/>
                                                                                                                                                                                                                                                                                                                                                                                                      </w:divBdr>
                                                                                                                                                                                                                                                                                                                                                                                                      <w:divsChild>
                                                                                                                                                                                                                                                                                                                                                                                                        <w:div w:id="1301349638">
                                                                                                                                                                                                                                                                                                                                                                                                          <w:marLeft w:val="0"/>
                                                                                                                                                                                                                                                                                                                                                                                                          <w:marRight w:val="0"/>
                                                                                                                                                                                                                                                                                                                                                                                                          <w:marTop w:val="0"/>
                                                                                                                                                                                                                                                                                                                                                                                                          <w:marBottom w:val="0"/>
                                                                                                                                                                                                                                                                                                                                                                                                          <w:divBdr>
                                                                                                                                                                                                                                                                                                                                                                                                            <w:top w:val="none" w:sz="0" w:space="0" w:color="auto"/>
                                                                                                                                                                                                                                                                                                                                                                                                            <w:left w:val="none" w:sz="0" w:space="0" w:color="auto"/>
                                                                                                                                                                                                                                                                                                                                                                                                            <w:bottom w:val="none" w:sz="0" w:space="0" w:color="auto"/>
                                                                                                                                                                                                                                                                                                                                                                                                            <w:right w:val="none" w:sz="0" w:space="0" w:color="auto"/>
                                                                                                                                                                                                                                                                                                                                                                                                          </w:divBdr>
                                                                                                                                                                                                                                                                                                                                                                                                          <w:divsChild>
                                                                                                                                                                                                                                                                                                                                                                                                            <w:div w:id="1381175092">
                                                                                                                                                                                                                                                                                                                                                                                                              <w:marLeft w:val="0"/>
                                                                                                                                                                                                                                                                                                                                                                                                              <w:marRight w:val="0"/>
                                                                                                                                                                                                                                                                                                                                                                                                              <w:marTop w:val="0"/>
                                                                                                                                                                                                                                                                                                                                                                                                              <w:marBottom w:val="0"/>
                                                                                                                                                                                                                                                                                                                                                                                                              <w:divBdr>
                                                                                                                                                                                                                                                                                                                                                                                                                <w:top w:val="none" w:sz="0" w:space="0" w:color="auto"/>
                                                                                                                                                                                                                                                                                                                                                                                                                <w:left w:val="none" w:sz="0" w:space="0" w:color="auto"/>
                                                                                                                                                                                                                                                                                                                                                                                                                <w:bottom w:val="none" w:sz="0" w:space="0" w:color="auto"/>
                                                                                                                                                                                                                                                                                                                                                                                                                <w:right w:val="none" w:sz="0" w:space="0" w:color="auto"/>
                                                                                                                                                                                                                                                                                                                                                                                                              </w:divBdr>
                                                                                                                                                                                                                                                                                                                                                                                                              <w:divsChild>
                                                                                                                                                                                                                                                                                                                                                                                                                <w:div w:id="1678995518">
                                                                                                                                                                                                                                                                                                                                                                                                                  <w:marLeft w:val="0"/>
                                                                                                                                                                                                                                                                                                                                                                                                                  <w:marRight w:val="0"/>
                                                                                                                                                                                                                                                                                                                                                                                                                  <w:marTop w:val="0"/>
                                                                                                                                                                                                                                                                                                                                                                                                                  <w:marBottom w:val="0"/>
                                                                                                                                                                                                                                                                                                                                                                                                                  <w:divBdr>
                                                                                                                                                                                                                                                                                                                                                                                                                    <w:top w:val="none" w:sz="0" w:space="0" w:color="auto"/>
                                                                                                                                                                                                                                                                                                                                                                                                                    <w:left w:val="none" w:sz="0" w:space="0" w:color="auto"/>
                                                                                                                                                                                                                                                                                                                                                                                                                    <w:bottom w:val="none" w:sz="0" w:space="0" w:color="auto"/>
                                                                                                                                                                                                                                                                                                                                                                                                                    <w:right w:val="none" w:sz="0" w:space="0" w:color="auto"/>
                                                                                                                                                                                                                                                                                                                                                                                                                  </w:divBdr>
                                                                                                                                                                                                                                                                                                                                                                                                                  <w:divsChild>
                                                                                                                                                                                                                                                                                                                                                                                                                    <w:div w:id="675766057">
                                                                                                                                                                                                                                                                                                                                                                                                                      <w:marLeft w:val="0"/>
                                                                                                                                                                                                                                                                                                                                                                                                                      <w:marRight w:val="0"/>
                                                                                                                                                                                                                                                                                                                                                                                                                      <w:marTop w:val="0"/>
                                                                                                                                                                                                                                                                                                                                                                                                                      <w:marBottom w:val="0"/>
                                                                                                                                                                                                                                                                                                                                                                                                                      <w:divBdr>
                                                                                                                                                                                                                                                                                                                                                                                                                        <w:top w:val="none" w:sz="0" w:space="0" w:color="auto"/>
                                                                                                                                                                                                                                                                                                                                                                                                                        <w:left w:val="none" w:sz="0" w:space="0" w:color="auto"/>
                                                                                                                                                                                                                                                                                                                                                                                                                        <w:bottom w:val="none" w:sz="0" w:space="0" w:color="auto"/>
                                                                                                                                                                                                                                                                                                                                                                                                                        <w:right w:val="none" w:sz="0" w:space="0" w:color="auto"/>
                                                                                                                                                                                                                                                                                                                                                                                                                      </w:divBdr>
                                                                                                                                                                                                                                                                                                                                                                                                                      <w:divsChild>
                                                                                                                                                                                                                                                                                                                                                                                                                        <w:div w:id="1133868749">
                                                                                                                                                                                                                                                                                                                                                                                                                          <w:marLeft w:val="0"/>
                                                                                                                                                                                                                                                                                                                                                                                                                          <w:marRight w:val="0"/>
                                                                                                                                                                                                                                                                                                                                                                                                                          <w:marTop w:val="0"/>
                                                                                                                                                                                                                                                                                                                                                                                                                          <w:marBottom w:val="0"/>
                                                                                                                                                                                                                                                                                                                                                                                                                          <w:divBdr>
                                                                                                                                                                                                                                                                                                                                                                                                                            <w:top w:val="none" w:sz="0" w:space="0" w:color="auto"/>
                                                                                                                                                                                                                                                                                                                                                                                                                            <w:left w:val="none" w:sz="0" w:space="0" w:color="auto"/>
                                                                                                                                                                                                                                                                                                                                                                                                                            <w:bottom w:val="none" w:sz="0" w:space="0" w:color="auto"/>
                                                                                                                                                                                                                                                                                                                                                                                                                            <w:right w:val="none" w:sz="0" w:space="0" w:color="auto"/>
                                                                                                                                                                                                                                                                                                                                                                                                                          </w:divBdr>
                                                                                                                                                                                                                                                                                                                                                                                                                          <w:divsChild>
                                                                                                                                                                                                                                                                                                                                                                                                                            <w:div w:id="1483691084">
                                                                                                                                                                                                                                                                                                                                                                                                                              <w:marLeft w:val="0"/>
                                                                                                                                                                                                                                                                                                                                                                                                                              <w:marRight w:val="0"/>
                                                                                                                                                                                                                                                                                                                                                                                                                              <w:marTop w:val="0"/>
                                                                                                                                                                                                                                                                                                                                                                                                                              <w:marBottom w:val="0"/>
                                                                                                                                                                                                                                                                                                                                                                                                                              <w:divBdr>
                                                                                                                                                                                                                                                                                                                                                                                                                                <w:top w:val="none" w:sz="0" w:space="0" w:color="auto"/>
                                                                                                                                                                                                                                                                                                                                                                                                                                <w:left w:val="none" w:sz="0" w:space="0" w:color="auto"/>
                                                                                                                                                                                                                                                                                                                                                                                                                                <w:bottom w:val="none" w:sz="0" w:space="0" w:color="auto"/>
                                                                                                                                                                                                                                                                                                                                                                                                                                <w:right w:val="none" w:sz="0" w:space="0" w:color="auto"/>
                                                                                                                                                                                                                                                                                                                                                                                                                              </w:divBdr>
                                                                                                                                                                                                                                                                                                                                                                                                                              <w:divsChild>
                                                                                                                                                                                                                                                                                                                                                                                                                                <w:div w:id="1870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8397509">
      <w:bodyDiv w:val="1"/>
      <w:marLeft w:val="0"/>
      <w:marRight w:val="0"/>
      <w:marTop w:val="0"/>
      <w:marBottom w:val="0"/>
      <w:divBdr>
        <w:top w:val="none" w:sz="0" w:space="0" w:color="auto"/>
        <w:left w:val="none" w:sz="0" w:space="0" w:color="auto"/>
        <w:bottom w:val="none" w:sz="0" w:space="0" w:color="auto"/>
        <w:right w:val="none" w:sz="0" w:space="0" w:color="auto"/>
      </w:divBdr>
    </w:div>
    <w:div w:id="1023555129">
      <w:bodyDiv w:val="1"/>
      <w:marLeft w:val="0"/>
      <w:marRight w:val="0"/>
      <w:marTop w:val="0"/>
      <w:marBottom w:val="0"/>
      <w:divBdr>
        <w:top w:val="none" w:sz="0" w:space="0" w:color="auto"/>
        <w:left w:val="none" w:sz="0" w:space="0" w:color="auto"/>
        <w:bottom w:val="none" w:sz="0" w:space="0" w:color="auto"/>
        <w:right w:val="none" w:sz="0" w:space="0" w:color="auto"/>
      </w:divBdr>
    </w:div>
    <w:div w:id="1082214136">
      <w:bodyDiv w:val="1"/>
      <w:marLeft w:val="0"/>
      <w:marRight w:val="0"/>
      <w:marTop w:val="0"/>
      <w:marBottom w:val="0"/>
      <w:divBdr>
        <w:top w:val="none" w:sz="0" w:space="0" w:color="auto"/>
        <w:left w:val="none" w:sz="0" w:space="0" w:color="auto"/>
        <w:bottom w:val="none" w:sz="0" w:space="0" w:color="auto"/>
        <w:right w:val="none" w:sz="0" w:space="0" w:color="auto"/>
      </w:divBdr>
    </w:div>
    <w:div w:id="1091512733">
      <w:bodyDiv w:val="1"/>
      <w:marLeft w:val="0"/>
      <w:marRight w:val="0"/>
      <w:marTop w:val="0"/>
      <w:marBottom w:val="0"/>
      <w:divBdr>
        <w:top w:val="none" w:sz="0" w:space="0" w:color="auto"/>
        <w:left w:val="none" w:sz="0" w:space="0" w:color="auto"/>
        <w:bottom w:val="none" w:sz="0" w:space="0" w:color="auto"/>
        <w:right w:val="none" w:sz="0" w:space="0" w:color="auto"/>
      </w:divBdr>
    </w:div>
    <w:div w:id="1200120407">
      <w:bodyDiv w:val="1"/>
      <w:marLeft w:val="0"/>
      <w:marRight w:val="0"/>
      <w:marTop w:val="0"/>
      <w:marBottom w:val="0"/>
      <w:divBdr>
        <w:top w:val="none" w:sz="0" w:space="0" w:color="auto"/>
        <w:left w:val="none" w:sz="0" w:space="0" w:color="auto"/>
        <w:bottom w:val="none" w:sz="0" w:space="0" w:color="auto"/>
        <w:right w:val="none" w:sz="0" w:space="0" w:color="auto"/>
      </w:divBdr>
    </w:div>
    <w:div w:id="1416047359">
      <w:bodyDiv w:val="1"/>
      <w:marLeft w:val="0"/>
      <w:marRight w:val="0"/>
      <w:marTop w:val="0"/>
      <w:marBottom w:val="0"/>
      <w:divBdr>
        <w:top w:val="none" w:sz="0" w:space="0" w:color="auto"/>
        <w:left w:val="none" w:sz="0" w:space="0" w:color="auto"/>
        <w:bottom w:val="none" w:sz="0" w:space="0" w:color="auto"/>
        <w:right w:val="none" w:sz="0" w:space="0" w:color="auto"/>
      </w:divBdr>
    </w:div>
    <w:div w:id="1530945631">
      <w:bodyDiv w:val="1"/>
      <w:marLeft w:val="0"/>
      <w:marRight w:val="0"/>
      <w:marTop w:val="0"/>
      <w:marBottom w:val="0"/>
      <w:divBdr>
        <w:top w:val="none" w:sz="0" w:space="0" w:color="auto"/>
        <w:left w:val="none" w:sz="0" w:space="0" w:color="auto"/>
        <w:bottom w:val="none" w:sz="0" w:space="0" w:color="auto"/>
        <w:right w:val="none" w:sz="0" w:space="0" w:color="auto"/>
      </w:divBdr>
    </w:div>
    <w:div w:id="1660233684">
      <w:bodyDiv w:val="1"/>
      <w:marLeft w:val="0"/>
      <w:marRight w:val="0"/>
      <w:marTop w:val="0"/>
      <w:marBottom w:val="0"/>
      <w:divBdr>
        <w:top w:val="none" w:sz="0" w:space="0" w:color="auto"/>
        <w:left w:val="none" w:sz="0" w:space="0" w:color="auto"/>
        <w:bottom w:val="none" w:sz="0" w:space="0" w:color="auto"/>
        <w:right w:val="none" w:sz="0" w:space="0" w:color="auto"/>
      </w:divBdr>
    </w:div>
    <w:div w:id="1889563589">
      <w:bodyDiv w:val="1"/>
      <w:marLeft w:val="0"/>
      <w:marRight w:val="0"/>
      <w:marTop w:val="0"/>
      <w:marBottom w:val="0"/>
      <w:divBdr>
        <w:top w:val="none" w:sz="0" w:space="0" w:color="auto"/>
        <w:left w:val="none" w:sz="0" w:space="0" w:color="auto"/>
        <w:bottom w:val="none" w:sz="0" w:space="0" w:color="auto"/>
        <w:right w:val="none" w:sz="0" w:space="0" w:color="auto"/>
      </w:divBdr>
    </w:div>
    <w:div w:id="200049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21220-2B65-4942-9626-685F9886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44565</Words>
  <Characters>254025</Characters>
  <Application>Microsoft Office Word</Application>
  <DocSecurity>0</DocSecurity>
  <Lines>2116</Lines>
  <Paragraphs>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cp:revision>
  <dcterms:created xsi:type="dcterms:W3CDTF">2016-03-29T19:33:00Z</dcterms:created>
  <dcterms:modified xsi:type="dcterms:W3CDTF">2016-03-29T19:33:00Z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