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proofErr w:type="gramStart"/>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w:t>
      </w:r>
      <w:proofErr w:type="gramEnd"/>
      <w:r w:rsidRPr="009C7F0B">
        <w:rPr>
          <w:rFonts w:ascii="Times New Roman" w:eastAsia="MS Mincho" w:hAnsi="Times New Roman" w:cs="Times New Roman"/>
        </w:rPr>
        <w:t xml:space="preserve"> Geological Survey, Pacific Coastal and Marine Science Center, Santa Cruz, CA 95060, cstorlazzi@usgs.gov, +1-831-460-7521, ocheriton@usgs.gov, +1-831-460-7579</w:t>
      </w:r>
    </w:p>
    <w:p w14:paraId="03BAE495" w14:textId="77777777" w:rsidR="008340DA" w:rsidRDefault="008340DA" w:rsidP="009C7F0B">
      <w:pPr>
        <w:spacing w:after="0"/>
        <w:rPr>
          <w:ins w:id="0" w:author="Curt Storlazzi" w:date="2016-04-09T10:30:00Z"/>
          <w:rFonts w:ascii="Times New Roman" w:hAnsi="Times New Roman" w:cs="Times New Roman"/>
        </w:rPr>
      </w:pPr>
      <w:r w:rsidRPr="009C7F0B">
        <w:rPr>
          <w:rFonts w:ascii="Times New Roman" w:hAnsi="Times New Roman" w:cs="Times New Roman"/>
        </w:rPr>
        <w:br w:type="page"/>
      </w:r>
    </w:p>
    <w:p w14:paraId="011BE830" w14:textId="57EB210B" w:rsidR="00F876CA" w:rsidRPr="001D5A67" w:rsidRDefault="00F876CA" w:rsidP="001D5A67">
      <w:pPr>
        <w:spacing w:after="0"/>
      </w:pP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t>Abstract</w:t>
      </w:r>
    </w:p>
    <w:p w14:paraId="2D3523C7" w14:textId="21FA7F76"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w:t>
      </w:r>
      <w:r w:rsidR="00DE096A">
        <w:rPr>
          <w:rFonts w:ascii="Times New Roman" w:hAnsi="Times New Roman" w:cs="Times New Roman"/>
        </w:rPr>
        <w:t xml:space="preserve"> for one year</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w:t>
      </w:r>
      <w:proofErr w:type="gramStart"/>
      <w:r w:rsidR="008340DA" w:rsidRPr="009C7F0B">
        <w:rPr>
          <w:rFonts w:ascii="Times New Roman" w:hAnsi="Times New Roman" w:cs="Times New Roman"/>
        </w:rPr>
        <w:t>Similar to</w:t>
      </w:r>
      <w:proofErr w:type="gramEnd"/>
      <w:r w:rsidR="008340DA" w:rsidRPr="009C7F0B">
        <w:rPr>
          <w:rFonts w:ascii="Times New Roman" w:hAnsi="Times New Roman" w:cs="Times New Roman"/>
        </w:rPr>
        <w:t xml:space="preserve">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w:t>
      </w:r>
      <w:r w:rsidR="00A47431">
        <w:rPr>
          <w:rFonts w:ascii="Times New Roman" w:hAnsi="Times New Roman" w:cs="Times New Roman"/>
        </w:rPr>
        <w:t xml:space="preserve">adjacent </w:t>
      </w:r>
      <w:r w:rsidR="008340DA" w:rsidRPr="009C7F0B">
        <w:rPr>
          <w:rFonts w:ascii="Times New Roman" w:hAnsi="Times New Roman" w:cs="Times New Roman"/>
        </w:rPr>
        <w:t xml:space="preserve">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s</w:t>
      </w:r>
      <w:r w:rsidR="00A47431">
        <w:rPr>
          <w:rFonts w:ascii="Times New Roman" w:hAnsi="Times New Roman" w:cs="Times New Roman"/>
        </w:rPr>
        <w:t>ites</w:t>
      </w:r>
      <w:r w:rsidRPr="009C7F0B">
        <w:rPr>
          <w:rFonts w:ascii="Times New Roman" w:hAnsi="Times New Roman" w:cs="Times New Roman"/>
        </w:rPr>
        <w:t xml:space="preserve"> on the north reef </w:t>
      </w:r>
      <w:r w:rsidR="00A47431">
        <w:rPr>
          <w:rFonts w:ascii="Times New Roman" w:hAnsi="Times New Roman" w:cs="Times New Roman"/>
        </w:rPr>
        <w:t>showed</w:t>
      </w:r>
      <w:r w:rsidR="006B7B47" w:rsidRPr="009C7F0B">
        <w:rPr>
          <w:rFonts w:ascii="Times New Roman" w:hAnsi="Times New Roman" w:cs="Times New Roman"/>
        </w:rPr>
        <w:t xml:space="preserve"> higher </w:t>
      </w:r>
      <w:r w:rsidR="008340DA" w:rsidRPr="009C7F0B">
        <w:rPr>
          <w:rFonts w:ascii="Times New Roman" w:hAnsi="Times New Roman" w:cs="Times New Roman"/>
        </w:rPr>
        <w:t>terrigenous fraction</w:t>
      </w:r>
      <w:r w:rsidR="00A47431">
        <w:rPr>
          <w:rFonts w:ascii="Times New Roman" w:hAnsi="Times New Roman" w:cs="Times New Roman"/>
        </w:rPr>
        <w:t>s</w:t>
      </w:r>
      <w:r w:rsidR="008340DA" w:rsidRPr="009C7F0B">
        <w:rPr>
          <w:rFonts w:ascii="Times New Roman" w:hAnsi="Times New Roman" w:cs="Times New Roman"/>
        </w:rPr>
        <w:t xml:space="preserve"> </w:t>
      </w:r>
      <w:r w:rsidR="00A47431">
        <w:rPr>
          <w:rFonts w:ascii="Times New Roman" w:hAnsi="Times New Roman" w:cs="Times New Roman"/>
        </w:rPr>
        <w:t>than</w:t>
      </w:r>
      <w:r w:rsidR="008340DA" w:rsidRPr="009C7F0B">
        <w:rPr>
          <w:rFonts w:ascii="Times New Roman" w:hAnsi="Times New Roman" w:cs="Times New Roman"/>
        </w:rPr>
        <w:t xml:space="preserve">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A47431">
        <w:rPr>
          <w:rFonts w:ascii="Times New Roman" w:hAnsi="Times New Roman" w:cs="Times New Roman"/>
        </w:rPr>
        <w:t xml:space="preserve">stream </w:t>
      </w:r>
      <w:r w:rsidR="005E311A">
        <w:rPr>
          <w:rFonts w:ascii="Times New Roman" w:hAnsi="Times New Roman" w:cs="Times New Roman"/>
        </w:rPr>
        <w:t>discharge</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Terrigenous sediment accumulation in the sediment trap nearest the stream outlet was significantly correlated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A47431">
        <w:rPr>
          <w:rFonts w:ascii="Times New Roman" w:hAnsi="Times New Roman" w:cs="Times New Roman"/>
        </w:rPr>
        <w:t xml:space="preserve">some </w:t>
      </w:r>
      <w:r w:rsidR="00265673" w:rsidRPr="009C7F0B">
        <w:rPr>
          <w:rFonts w:ascii="Times New Roman" w:hAnsi="Times New Roman" w:cs="Times New Roman"/>
        </w:rPr>
        <w:t>sediment traps</w:t>
      </w:r>
      <w:r w:rsidRPr="009C7F0B">
        <w:rPr>
          <w:rFonts w:ascii="Times New Roman" w:hAnsi="Times New Roman" w:cs="Times New Roman"/>
        </w:rPr>
        <w:t xml:space="preserve"> on the reef flat and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 xml:space="preserve">wave heights,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w:t>
      </w:r>
      <w:r w:rsidR="00A47431">
        <w:rPr>
          <w:rFonts w:ascii="Times New Roman" w:hAnsi="Times New Roman" w:cs="Times New Roman"/>
        </w:rPr>
        <w:t>on the reef flat and forereef</w:t>
      </w:r>
      <w:r w:rsidR="008340DA" w:rsidRPr="009C7F0B">
        <w:rPr>
          <w:rFonts w:ascii="Times New Roman" w:hAnsi="Times New Roman" w:cs="Times New Roman"/>
        </w:rPr>
        <w:t xml:space="preserve">,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w:t>
      </w:r>
      <w:r w:rsidR="00A47431">
        <w:rPr>
          <w:rFonts w:ascii="Times New Roman" w:hAnsi="Times New Roman" w:cs="Times New Roman"/>
        </w:rPr>
        <w:t xml:space="preserve"> and their </w:t>
      </w:r>
      <w:r w:rsidR="00F33313">
        <w:rPr>
          <w:rFonts w:ascii="Times New Roman" w:hAnsi="Times New Roman" w:cs="Times New Roman"/>
        </w:rPr>
        <w:t xml:space="preserve">potential </w:t>
      </w:r>
      <w:r w:rsidR="00A47431">
        <w:rPr>
          <w:rFonts w:ascii="Times New Roman" w:hAnsi="Times New Roman" w:cs="Times New Roman"/>
        </w:rPr>
        <w:t>impact on coral health</w:t>
      </w:r>
      <w:r w:rsidR="005E311A">
        <w:rPr>
          <w:rFonts w:ascii="Times New Roman" w:hAnsi="Times New Roman" w:cs="Times New Roman"/>
        </w:rPr>
        <w:t xml:space="preserve"> developed here</w:t>
      </w:r>
      <w:r w:rsidR="008340DA" w:rsidRPr="009C7F0B">
        <w:rPr>
          <w:rFonts w:ascii="Times New Roman" w:hAnsi="Times New Roman" w:cs="Times New Roman"/>
        </w:rPr>
        <w:t xml:space="preserve"> </w:t>
      </w:r>
      <w:r w:rsidR="00A47431">
        <w:rPr>
          <w:rFonts w:ascii="Times New Roman" w:hAnsi="Times New Roman" w:cs="Times New Roman"/>
        </w:rPr>
        <w:t xml:space="preserve">was accomplished using </w:t>
      </w:r>
      <w:r w:rsidR="008340DA" w:rsidRPr="009C7F0B">
        <w:rPr>
          <w:rFonts w:ascii="Times New Roman" w:hAnsi="Times New Roman" w:cs="Times New Roman"/>
        </w:rPr>
        <w:t>relatively simple methods that require few technical and personnel resources</w:t>
      </w:r>
      <w:r w:rsidR="00A47431">
        <w:rPr>
          <w:rFonts w:ascii="Times New Roman" w:hAnsi="Times New Roman" w:cs="Times New Roman"/>
        </w:rPr>
        <w:t>, and strongly</w:t>
      </w:r>
      <w:r w:rsidR="00A47431" w:rsidRPr="00A47431">
        <w:rPr>
          <w:rFonts w:ascii="Times New Roman" w:hAnsi="Times New Roman" w:cs="Times New Roman"/>
        </w:rPr>
        <w:t xml:space="preserve"> </w:t>
      </w:r>
      <w:r w:rsidR="00A47431" w:rsidRPr="009C7F0B">
        <w:rPr>
          <w:rFonts w:ascii="Times New Roman" w:hAnsi="Times New Roman" w:cs="Times New Roman"/>
        </w:rPr>
        <w:t>supports local management actions to reduce sediment yield from the watershed</w:t>
      </w:r>
      <w:r w:rsidR="00F33313">
        <w:rPr>
          <w:rFonts w:ascii="Times New Roman" w:hAnsi="Times New Roman" w:cs="Times New Roman"/>
        </w:rPr>
        <w:t>.</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1. Introduction</w:t>
      </w:r>
    </w:p>
    <w:p w14:paraId="14549EA8" w14:textId="048F0542"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w:t>
      </w:r>
      <w:r w:rsidR="0074336C">
        <w:rPr>
          <w:rFonts w:ascii="Times New Roman" w:hAnsi="Times New Roman" w:cs="Times New Roman"/>
        </w:rPr>
        <w:t xml:space="preserve">tropical </w:t>
      </w:r>
      <w:r w:rsidRPr="009C7F0B">
        <w:rPr>
          <w:rFonts w:ascii="Times New Roman" w:hAnsi="Times New Roman" w:cs="Times New Roman"/>
        </w:rPr>
        <w:t xml:space="preserve">islands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&amp; Biggs, 2016; Ramos-Scharrón &amp; Macdonald, 2007)","plainTextFormattedCitation":"(Bégin et al., 2014; Hettler et al., 1997; Messina &amp; Biggs, 2016; Ramos-Scharrón &amp; Macdonald, 2007)","previouslyFormattedCitation":"(Bégin et al., 2014; Hettler et al., 1997; Messina &amp; Biggs, 2016; Ramos-Scharrón &amp; Macdonald, 2007)"},"properties":{"noteIndex":0},"schema":"https://github.com/citation-style-language/schema/raw/master/csl-citation.json"}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(Bégin et al., 2014; Hettler et al., 1997; Messina &amp; Biggs, 2016; Ramos-Scharrón &amp; Macdonald, 2007)</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w:t>
      </w:r>
      <w:r w:rsidR="0074336C">
        <w:rPr>
          <w:rFonts w:ascii="Times New Roman" w:hAnsi="Times New Roman" w:cs="Times New Roman"/>
        </w:rPr>
        <w:t xml:space="preserve">thus </w:t>
      </w:r>
      <w:r w:rsidRPr="009C7F0B">
        <w:rPr>
          <w:rFonts w:ascii="Times New Roman" w:hAnsi="Times New Roman" w:cs="Times New Roman"/>
        </w:rPr>
        <w:t xml:space="preserve">herbivory of algal turf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&amp; Fulton, 2008)","plainTextFormattedCitation":"(Bellwood &amp; Fulton, 2008)","previouslyFormattedCitation":"(Bellwood &amp; Fulton,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(Bellwood &amp; Fulton, 2008)</w:t>
      </w:r>
      <w:r w:rsidRPr="009C7F0B">
        <w:rPr>
          <w:rFonts w:ascii="Times New Roman" w:hAnsi="Times New Roman" w:cs="Times New Roman"/>
        </w:rPr>
        <w:fldChar w:fldCharType="end"/>
      </w:r>
      <w:r w:rsidR="0074336C">
        <w:rPr>
          <w:rFonts w:ascii="Times New Roman" w:hAnsi="Times New Roman" w:cs="Times New Roman"/>
        </w:rPr>
        <w:t>;</w:t>
      </w:r>
      <w:r w:rsidRPr="009C7F0B">
        <w:rPr>
          <w:rFonts w:ascii="Times New Roman" w:hAnsi="Times New Roman" w:cs="Times New Roman"/>
        </w:rPr>
        <w:t xml:space="preserve"> increased algal height can further increase sediment trapping. Reduced herbivory of turf algae stabilizes a phase shift to an algae-dominated system and reduces fish biomass, for many fish prefer to graze on algae free of sediment</w:t>
      </w:r>
      <w:r w:rsidR="00CD4D59">
        <w:rPr>
          <w:rFonts w:ascii="Times New Roman" w:hAnsi="Times New Roman" w:cs="Times New Roman"/>
        </w:rPr>
        <w:t xml:space="preserve"> </w:t>
      </w:r>
      <w:r w:rsidR="00CD4D59">
        <w:rPr>
          <w:rFonts w:ascii="Times New Roman" w:hAnsi="Times New Roman" w:cs="Times New Roman"/>
        </w:rPr>
        <w:fldChar w:fldCharType="begin" w:fldLock="1"/>
      </w:r>
      <w:r w:rsidR="00C06B38">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Pr>
          <w:rFonts w:ascii="Times New Roman" w:hAnsi="Times New Roman" w:cs="Times New Roman"/>
        </w:rPr>
        <w:fldChar w:fldCharType="separate"/>
      </w:r>
      <w:r w:rsidR="00CD4D59" w:rsidRPr="00CD4D59">
        <w:rPr>
          <w:rFonts w:ascii="Times New Roman" w:hAnsi="Times New Roman" w:cs="Times New Roman"/>
          <w:noProof/>
        </w:rPr>
        <w:t>(Tebbett et al., 2017)</w:t>
      </w:r>
      <w:r w:rsidR="00CD4D59">
        <w:rPr>
          <w:rFonts w:ascii="Times New Roman" w:hAnsi="Times New Roman" w:cs="Times New Roman"/>
        </w:rPr>
        <w:fldChar w:fldCharType="end"/>
      </w:r>
      <w:r w:rsidRPr="009C7F0B">
        <w:rPr>
          <w:rFonts w:ascii="Times New Roman" w:hAnsi="Times New Roman" w:cs="Times New Roman"/>
        </w:rPr>
        <w:t>.</w:t>
      </w:r>
    </w:p>
    <w:p w14:paraId="6753C82D" w14:textId="015D061E"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w:t>
      </w:r>
      <w:proofErr w:type="gramStart"/>
      <w:r w:rsidRPr="009C7F0B">
        <w:rPr>
          <w:rFonts w:ascii="Times New Roman" w:hAnsi="Times New Roman" w:cs="Times New Roman"/>
        </w:rPr>
        <w:t>health, but</w:t>
      </w:r>
      <w:proofErr w:type="gramEnd"/>
      <w:r w:rsidRPr="009C7F0B">
        <w:rPr>
          <w:rFonts w:ascii="Times New Roman" w:hAnsi="Times New Roman" w:cs="Times New Roman"/>
        </w:rPr>
        <w:t xml:space="preserve">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(Fabricius et al., 2012; Wolanski et al., 2003)</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34D60B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Curt D. Storlazzi et al., 2011)","plainTextFormattedCitation":"(Browne et al., 2012; Curt D. Storlazzi et al., 2011)","previouslyFormattedCitation":"(Browne et al., 2012; Curt D. Storlazzi et al.,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(Browne et al., 2012; Curt D. Storlazzi et al., 2011)</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6843B651"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(Draut et al., 2009; Curt D. Storlazzi et al., 2009)</w:t>
      </w:r>
      <w:r w:rsidRPr="009C7F0B">
        <w:rPr>
          <w:rFonts w:ascii="Times New Roman" w:hAnsi="Times New Roman" w:cs="Times New Roman"/>
        </w:rPr>
        <w:fldChar w:fldCharType="end"/>
      </w:r>
      <w:r w:rsidR="00C06B38">
        <w:rPr>
          <w:rFonts w:ascii="Times New Roman" w:hAnsi="Times New Roman" w:cs="Times New Roman"/>
        </w:rPr>
        <w:t xml:space="preserve"> and impacts on coral health depending on species and morphology </w:t>
      </w:r>
      <w:r w:rsidR="00C06B38">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Pr>
          <w:rFonts w:ascii="Times New Roman" w:hAnsi="Times New Roman" w:cs="Times New Roman"/>
        </w:rPr>
        <w:fldChar w:fldCharType="separate"/>
      </w:r>
      <w:r w:rsidR="00C06B38" w:rsidRPr="00C06B38">
        <w:rPr>
          <w:rFonts w:ascii="Times New Roman" w:hAnsi="Times New Roman" w:cs="Times New Roman"/>
          <w:noProof/>
        </w:rPr>
        <w:t>(Duckworth et al., 2017)</w:t>
      </w:r>
      <w:r w:rsidR="00C06B38">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w:t>
      </w:r>
      <w:r w:rsidR="00822507" w:rsidRPr="006E0918">
        <w:rPr>
          <w:rFonts w:ascii="Times New Roman" w:hAnsi="Times New Roman" w:cs="Times New Roman"/>
          <w:i/>
          <w:iCs/>
        </w:rPr>
        <w:t>SSY</w:t>
      </w:r>
      <w:r w:rsidR="00822507" w:rsidRPr="009C7F0B">
        <w:rPr>
          <w:rFonts w:ascii="Times New Roman" w:hAnsi="Times New Roman" w:cs="Times New Roman"/>
        </w:rPr>
        <w:t xml:space="preserve">)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(Brooks et al., 2007; DeMartini et al., 2013; Ryan et al., 2008)</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6E0918">
        <w:rPr>
          <w:rFonts w:ascii="Times New Roman" w:hAnsi="Times New Roman" w:cs="Times New Roman"/>
          <w:i/>
          <w:iCs/>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Where management activities reduce sediment yields from storm events, it is necessary to measure</w:t>
      </w:r>
      <w:r w:rsidRPr="006E0918">
        <w:rPr>
          <w:rFonts w:ascii="Times New Roman" w:hAnsi="Times New Roman" w:cs="Times New Roman"/>
          <w:i/>
          <w:iCs/>
        </w:rPr>
        <w:t xml:space="preserve"> </w:t>
      </w:r>
      <w:r w:rsidR="00822507" w:rsidRPr="006E0918">
        <w:rPr>
          <w:rFonts w:ascii="Times New Roman" w:hAnsi="Times New Roman" w:cs="Times New Roman"/>
          <w:i/>
          <w:iCs/>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192224D9"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lastRenderedPageBreak/>
        <w:t xml:space="preserve">Sediment stress on corals increases linearly with the severity and duration of exposure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&amp; Hoekstra, 2003)","plainTextFormattedCitation":"(Browne et al., 2012; Hoitink &amp; Hoekstra, 2003)","previouslyFormattedCitation":"(Browne et al., 2012; Hoitink &amp; Hoekstra,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(Browne et al., 2012; Hoitink &amp; Hoekstra, 2003)</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(Bever et al., 2011; Warrick et al., 2004)</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(Draut et al., 2009; Curt D. Storlazzi et al., 2009)</w:t>
      </w:r>
      <w:r w:rsidRPr="009C7F0B">
        <w:rPr>
          <w:rFonts w:ascii="Times New Roman" w:hAnsi="Times New Roman" w:cs="Times New Roman"/>
        </w:rPr>
        <w:fldChar w:fldCharType="end"/>
      </w:r>
      <w:r w:rsidRPr="009C7F0B">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Pr>
          <w:rFonts w:ascii="Times New Roman" w:hAnsi="Times New Roman" w:cs="Times New Roman"/>
        </w:rPr>
        <w:t xml:space="preserve"> </w:t>
      </w:r>
      <w:r w:rsidR="00057DF1">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&amp; Hoekstra, 2003; Muzuka et al., 2010; Curt D. Storlazzi &amp; Jaffe, 2008)","plainTextFormattedCitation":"(Hoitink &amp; Hoekstra, 2003; Muzuka et al., 2010; Curt D. Storlazzi &amp; Jaffe, 2008)","previouslyFormattedCitation":"(Hoitink &amp; Hoekstra, 2003; Muzuka et al., 2010; Curt D. Storlazzi &amp; Jaffe, 2008)"},"properties":{"noteIndex":0},"schema":"https://github.com/citation-style-language/schema/raw/master/csl-citation.json"}</w:instrText>
      </w:r>
      <w:r w:rsidR="00057DF1">
        <w:rPr>
          <w:rFonts w:ascii="Times New Roman" w:hAnsi="Times New Roman" w:cs="Times New Roman"/>
        </w:rPr>
        <w:fldChar w:fldCharType="separate"/>
      </w:r>
      <w:r w:rsidR="00CE0924" w:rsidRPr="00CE0924">
        <w:rPr>
          <w:rFonts w:ascii="Times New Roman" w:hAnsi="Times New Roman" w:cs="Times New Roman"/>
          <w:noProof/>
        </w:rPr>
        <w:t>(Hoitink &amp; Hoekstra, 2003; Muzuka et al., 2010; Curt D. Storlazzi &amp; Jaffe, 2008)</w:t>
      </w:r>
      <w:r w:rsidR="00057DF1">
        <w:rPr>
          <w:rFonts w:ascii="Times New Roman" w:hAnsi="Times New Roman" w:cs="Times New Roman"/>
        </w:rPr>
        <w:fldChar w:fldCharType="end"/>
      </w:r>
      <w:r w:rsidR="00057DF1">
        <w:rPr>
          <w:rFonts w:ascii="Times New Roman" w:hAnsi="Times New Roman" w:cs="Times New Roman"/>
        </w:rPr>
        <w:t xml:space="preserve">. </w:t>
      </w:r>
      <w:r w:rsidRPr="009C7F0B">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79B0791B"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Determining the effectiveness of land-based watershed restoration 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&amp; Hoekstra, 2003)","plainTextFormattedCitation":"(Bothner et al., 2006; Hoitink &amp; Hoekstra, 2003)","previouslyFormattedCitation":"(Bothner et al., 2006; Hoitink &amp; Hoekstra,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(Bothner et al., 2006; Hoitink &amp; Hoekstra, 2003)</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61C61EF8"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w:t>
      </w:r>
      <w:r w:rsidR="008340DA" w:rsidRPr="006E0918">
        <w:rPr>
          <w:rFonts w:ascii="Times New Roman" w:hAnsi="Times New Roman" w:cs="Times New Roman"/>
          <w:i/>
          <w:iCs/>
        </w:rPr>
        <w:t>SSY</w:t>
      </w:r>
      <w:r w:rsidR="008340DA" w:rsidRPr="006E0918">
        <w:rPr>
          <w:rFonts w:ascii="Times New Roman" w:hAnsi="Times New Roman" w:cs="Times New Roman"/>
          <w:i/>
          <w:iCs/>
          <w:vertAlign w:val="subscript"/>
        </w:rPr>
        <w:t>EV</w:t>
      </w:r>
      <w:r w:rsidR="008340DA" w:rsidRPr="009C7F0B">
        <w:rPr>
          <w:rFonts w:ascii="Times New Roman" w:hAnsi="Times New Roman" w:cs="Times New Roman"/>
        </w:rPr>
        <w:t>) from the watershed, modeled wave conditions</w:t>
      </w:r>
      <w:r w:rsidR="0074336C">
        <w:rPr>
          <w:rFonts w:ascii="Times New Roman" w:hAnsi="Times New Roman" w:cs="Times New Roman"/>
        </w:rPr>
        <w:t>,</w:t>
      </w:r>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2. Materials and Methods</w:t>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2.1 Study Area</w:t>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1E38BB04"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t>
      </w:r>
      <w:proofErr w:type="gramStart"/>
      <w:r w:rsidRPr="009C7F0B">
        <w:rPr>
          <w:rFonts w:ascii="Times New Roman" w:hAnsi="Times New Roman" w:cs="Times New Roman"/>
        </w:rPr>
        <w:t>W;</w:t>
      </w:r>
      <w:proofErr w:type="gramEnd"/>
      <w:r w:rsidRPr="009C7F0B">
        <w:rPr>
          <w:rFonts w:ascii="Times New Roman" w:hAnsi="Times New Roman" w:cs="Times New Roman"/>
        </w:rPr>
        <w:t xml:space="preserve">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xml:space="preserve">, with a </w:t>
      </w:r>
      <w:proofErr w:type="gramStart"/>
      <w:r w:rsidR="00946B83">
        <w:rPr>
          <w:rFonts w:ascii="Times New Roman" w:hAnsi="Times New Roman" w:cs="Times New Roman"/>
        </w:rPr>
        <w:t>small urbanized</w:t>
      </w:r>
      <w:proofErr w:type="gramEnd"/>
      <w:r w:rsidR="00946B83">
        <w:rPr>
          <w:rFonts w:ascii="Times New Roman" w:hAnsi="Times New Roman" w:cs="Times New Roman"/>
        </w:rPr>
        <w:t xml:space="preserve">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xml:space="preserve">. </w:t>
      </w:r>
      <w:r w:rsidR="00B7336D" w:rsidRPr="00AA3FBB">
        <w:rPr>
          <w:rFonts w:cs="Times"/>
        </w:rPr>
        <w:t xml:space="preserve">Soil types in the steep uplands are </w:t>
      </w:r>
      <w:r w:rsidR="00B7336D" w:rsidRPr="00AA3FBB">
        <w:rPr>
          <w:rFonts w:cs="Times"/>
        </w:rPr>
        <w:lastRenderedPageBreak/>
        <w:t xml:space="preserve">rock outcrops (15% of the watershed area) and well-drained Lithic Hapludolls ranging from silty clay to clay loams </w:t>
      </w:r>
      <w:r w:rsidR="00B7336D" w:rsidRPr="00AA3FBB">
        <w:rPr>
          <w:rFonts w:cs="Times"/>
        </w:rPr>
        <w:fldChar w:fldCharType="begin" w:fldLock="1"/>
      </w:r>
      <w:r w:rsidR="00CD4D59">
        <w:rPr>
          <w:rFonts w:cs="Times"/>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AA3FBB">
        <w:rPr>
          <w:rFonts w:cs="Times"/>
        </w:rPr>
        <w:fldChar w:fldCharType="separate"/>
      </w:r>
      <w:r w:rsidR="00CD4D59" w:rsidRPr="00CD4D59">
        <w:rPr>
          <w:rFonts w:cs="Times"/>
          <w:noProof/>
        </w:rPr>
        <w:t>(Nakamura, 1984)</w:t>
      </w:r>
      <w:r w:rsidR="00B7336D" w:rsidRPr="00AA3FBB">
        <w:rPr>
          <w:rFonts w:cs="Times"/>
        </w:rPr>
        <w:fldChar w:fldCharType="end"/>
      </w:r>
      <w:r w:rsidR="0074336C">
        <w:rPr>
          <w:rFonts w:cs="Times"/>
        </w:rPr>
        <w:t>, whereas s</w:t>
      </w:r>
      <w:r w:rsidR="00B7336D" w:rsidRPr="00AA3FBB">
        <w:rPr>
          <w:rFonts w:cs="Times"/>
        </w:rPr>
        <w:t xml:space="preserve">oils in the lowlands </w:t>
      </w:r>
      <w:r w:rsidR="0074336C">
        <w:rPr>
          <w:rFonts w:cs="Times"/>
        </w:rPr>
        <w:t>are</w:t>
      </w:r>
      <w:r w:rsidR="0074336C" w:rsidRPr="00AA3FBB">
        <w:rPr>
          <w:rFonts w:cs="Times"/>
        </w:rPr>
        <w:t xml:space="preserve"> </w:t>
      </w:r>
      <w:r w:rsidR="00B7336D" w:rsidRPr="00AA3FBB">
        <w:rPr>
          <w:rFonts w:cs="Times"/>
        </w:rPr>
        <w:t xml:space="preserve">a mix </w:t>
      </w:r>
      <w:r w:rsidR="00057DF1">
        <w:rPr>
          <w:rFonts w:cs="Times"/>
        </w:rPr>
        <w:t xml:space="preserve">of </w:t>
      </w:r>
      <w:r w:rsidR="00B7336D" w:rsidRPr="00AA3FBB">
        <w:rPr>
          <w:rFonts w:cs="Times"/>
        </w:rPr>
        <w:t>well drained very stony silty clay loams and poorly drained silty clay to fine sandy loam along valley bottoms.</w:t>
      </w:r>
    </w:p>
    <w:p w14:paraId="6BC03358" w14:textId="6814FDDB"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w:t>
      </w:r>
      <w:r w:rsidR="006E0918">
        <w:rPr>
          <w:rFonts w:ascii="Times New Roman" w:hAnsi="Times New Roman" w:cs="Times New Roman"/>
        </w:rPr>
        <w:t xml:space="preserve"> </w:t>
      </w:r>
      <w:r w:rsidRPr="009C7F0B">
        <w:rPr>
          <w:rFonts w:ascii="Times New Roman" w:hAnsi="Times New Roman" w:cs="Times New Roman"/>
        </w:rPr>
        <w:t>southern section</w:t>
      </w:r>
      <w:r w:rsidR="006E0918">
        <w:rPr>
          <w:rFonts w:ascii="Times New Roman" w:hAnsi="Times New Roman" w:cs="Times New Roman"/>
        </w:rPr>
        <w:t xml:space="preserve"> exposed to ocean swell</w:t>
      </w:r>
      <w:r w:rsidRPr="009C7F0B">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0DC4E404"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6BDC667C"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 xml:space="preserve">Meteorology, stream flow, </w:t>
      </w:r>
      <w:r w:rsidR="0074336C">
        <w:rPr>
          <w:rFonts w:ascii="Times New Roman" w:hAnsi="Times New Roman" w:cs="Times New Roman"/>
        </w:rPr>
        <w:t xml:space="preserve">and </w:t>
      </w:r>
      <w:r w:rsidR="003B7453">
        <w:rPr>
          <w:rFonts w:ascii="Times New Roman" w:hAnsi="Times New Roman" w:cs="Times New Roman"/>
        </w:rPr>
        <w:t>oceanography</w:t>
      </w:r>
    </w:p>
    <w:p w14:paraId="0301C8BD" w14:textId="71745368" w:rsidR="00B7336D" w:rsidRDefault="00B7336D" w:rsidP="00B7336D">
      <w:pPr>
        <w:ind w:firstLine="720"/>
        <w:rPr>
          <w:rFonts w:cs="Times"/>
        </w:rPr>
      </w:pPr>
      <w:r w:rsidRPr="00AA3FBB">
        <w:rPr>
          <w:rFonts w:cs="Times"/>
        </w:rPr>
        <w:t>Annual precipitation (</w:t>
      </w:r>
      <w:r w:rsidRPr="006E0918">
        <w:rPr>
          <w:rFonts w:cs="Times"/>
          <w:i/>
          <w:iCs/>
        </w:rPr>
        <w:t>P</w:t>
      </w:r>
      <w:r w:rsidRPr="00AA3FBB">
        <w:rPr>
          <w:rFonts w:cs="Times"/>
        </w:rPr>
        <w:t>) in Faga'alu watershed</w:t>
      </w:r>
      <w:r>
        <w:rPr>
          <w:rFonts w:cs="Times"/>
        </w:rPr>
        <w:t xml:space="preserve"> varies with elevation from</w:t>
      </w:r>
      <w:r w:rsidRPr="00AA3FBB">
        <w:rPr>
          <w:rFonts w:cs="Times"/>
        </w:rPr>
        <w:t xml:space="preserve"> 6,350 mm at Matafao Mtn. (653 m </w:t>
      </w:r>
      <w:r w:rsidR="0074336C">
        <w:rPr>
          <w:rFonts w:cs="Times"/>
        </w:rPr>
        <w:t>elevation</w:t>
      </w:r>
      <w:r>
        <w:rPr>
          <w:rFonts w:cs="Times"/>
        </w:rPr>
        <w:t xml:space="preserve">) to </w:t>
      </w:r>
      <w:r w:rsidRPr="00AA3FBB">
        <w:rPr>
          <w:rFonts w:cs="Times"/>
        </w:rPr>
        <w:t xml:space="preserve">3,800 mm on the coastal plain </w:t>
      </w:r>
      <w:r w:rsidRPr="00AA3FBB">
        <w:rPr>
          <w:rFonts w:cs="Times"/>
        </w:rPr>
        <w:fldChar w:fldCharType="begin" w:fldLock="1"/>
      </w:r>
      <w:r w:rsidR="00CD4D59">
        <w:rPr>
          <w:rFonts w:cs="Times"/>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AA3FBB">
        <w:rPr>
          <w:rFonts w:cs="Times"/>
        </w:rPr>
        <w:fldChar w:fldCharType="separate"/>
      </w:r>
      <w:r w:rsidR="00CD4D59" w:rsidRPr="00CD4D59">
        <w:rPr>
          <w:rFonts w:cs="Times"/>
          <w:noProof/>
        </w:rPr>
        <w:t>(Craig, 2009; Dames &amp; Moore, 1981; Perreault, 2010; Tonkin &amp; Taylor International Ltd., 1989; Wong, 1996)</w:t>
      </w:r>
      <w:r w:rsidRPr="00AA3FBB">
        <w:rPr>
          <w:rFonts w:cs="Times"/>
        </w:rPr>
        <w:fldChar w:fldCharType="end"/>
      </w:r>
      <w:r w:rsidRPr="00AA3FBB">
        <w:rPr>
          <w:rFonts w:cs="Times"/>
        </w:rPr>
        <w:t xml:space="preserve">. There are two rainfall seasons: a drier winter from June through September accounts for 25% of annual </w:t>
      </w:r>
      <w:r w:rsidRPr="006E0918">
        <w:rPr>
          <w:rFonts w:cs="Times"/>
          <w:i/>
          <w:iCs/>
        </w:rPr>
        <w:t>P</w:t>
      </w:r>
      <w:r w:rsidRPr="00AA3FBB">
        <w:rPr>
          <w:rFonts w:cs="Times"/>
        </w:rPr>
        <w:t xml:space="preserve">, and a wetter summer from October through May accounts for 75% of annual P </w:t>
      </w:r>
      <w:r w:rsidRPr="00AA3FBB">
        <w:rPr>
          <w:rFonts w:cs="Times"/>
        </w:rPr>
        <w:fldChar w:fldCharType="begin" w:fldLock="1"/>
      </w:r>
      <w:r w:rsidR="00CD4D59">
        <w:rPr>
          <w:rFonts w:cs="Times"/>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AA3FBB">
        <w:rPr>
          <w:rFonts w:cs="Times"/>
        </w:rPr>
        <w:fldChar w:fldCharType="separate"/>
      </w:r>
      <w:r w:rsidR="00CD4D59" w:rsidRPr="00CD4D59">
        <w:rPr>
          <w:rFonts w:cs="Times"/>
          <w:noProof/>
        </w:rPr>
        <w:t>(Craig, 2009; Perreault, 2010)</w:t>
      </w:r>
      <w:r w:rsidRPr="00AA3FBB">
        <w:rPr>
          <w:rFonts w:cs="Times"/>
        </w:rPr>
        <w:fldChar w:fldCharType="end"/>
      </w:r>
      <w:r w:rsidRPr="00AA3FBB">
        <w:rPr>
          <w:rFonts w:cs="Times"/>
        </w:rPr>
        <w:t xml:space="preserve">. </w:t>
      </w:r>
      <w:r w:rsidRPr="006E0918">
        <w:rPr>
          <w:rFonts w:cs="Times"/>
          <w:i/>
          <w:iCs/>
        </w:rPr>
        <w:t>P</w:t>
      </w:r>
      <w:r w:rsidRPr="00AA3FBB">
        <w:rPr>
          <w:rFonts w:cs="Times"/>
        </w:rPr>
        <w:t xml:space="preserve"> is lower in the drier season but large storms still occur: at 11 stream gages around the island, 35% of annual peak flows occurred during the drier season (1959-1990) </w:t>
      </w:r>
      <w:r w:rsidRPr="00AA3FBB">
        <w:rPr>
          <w:rFonts w:cs="Times"/>
        </w:rPr>
        <w:fldChar w:fldCharType="begin" w:fldLock="1"/>
      </w:r>
      <w:r w:rsidR="00CD4D59">
        <w:rPr>
          <w:rFonts w:cs="Times"/>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Pr="00AA3FBB">
        <w:rPr>
          <w:rFonts w:cs="Times"/>
        </w:rPr>
        <w:fldChar w:fldCharType="separate"/>
      </w:r>
      <w:r w:rsidR="00CD4D59" w:rsidRPr="00CD4D59">
        <w:rPr>
          <w:rFonts w:cs="Times"/>
          <w:noProof/>
        </w:rPr>
        <w:t>(Wong, 1996)</w:t>
      </w:r>
      <w:r w:rsidRPr="00AA3FBB">
        <w:rPr>
          <w:rFonts w:cs="Times"/>
        </w:rPr>
        <w:fldChar w:fldCharType="end"/>
      </w:r>
      <w:r w:rsidRPr="00AA3FBB">
        <w:rPr>
          <w:rFonts w:cs="Times"/>
        </w:rPr>
        <w:t>.</w:t>
      </w:r>
    </w:p>
    <w:p w14:paraId="214B0928" w14:textId="64212925" w:rsidR="0074336C" w:rsidRPr="00AA3FBB" w:rsidRDefault="0074336C" w:rsidP="001D5A67">
      <w:pPr>
        <w:spacing w:after="0"/>
        <w:ind w:firstLine="720"/>
        <w:rPr>
          <w:rFonts w:cs="Times"/>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 Wong, 1996)","plainTextFormattedCitation":"(Messina &amp; Biggs, 2016; Wong, 1996)","previouslyFormattedCitation":"(Messina &amp; Biggs, 2016; Wong, 1996)"},"properties":{"noteIndex":0},"schema":"https://github.com/citation-style-language/schema/raw/master/csl-citation.json"}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(Messina &amp; Biggs, 2016; Wong, 1996)</w:t>
      </w:r>
      <w:r w:rsidRPr="009C7F0B">
        <w:rPr>
          <w:rFonts w:ascii="Times New Roman" w:hAnsi="Times New Roman" w:cs="Times New Roman"/>
        </w:rPr>
        <w:fldChar w:fldCharType="end"/>
      </w:r>
      <w:r w:rsidRPr="009C7F0B">
        <w:rPr>
          <w:rFonts w:ascii="Times New Roman" w:hAnsi="Times New Roman" w:cs="Times New Roman"/>
        </w:rPr>
        <w:t>. Storms</w:t>
      </w:r>
      <w:r>
        <w:rPr>
          <w:rFonts w:ascii="Times New Roman" w:hAnsi="Times New Roman" w:cs="Times New Roman"/>
        </w:rPr>
        <w:t xml:space="preserve"> generate an estimated </w:t>
      </w:r>
      <w:r w:rsidRPr="00AA3FBB">
        <w:rPr>
          <w:rFonts w:cs="Times"/>
        </w:rPr>
        <w:t>241-368 tons/km</w:t>
      </w:r>
      <w:r w:rsidRPr="00AA3FBB">
        <w:rPr>
          <w:rFonts w:cs="Times"/>
          <w:vertAlign w:val="superscript"/>
        </w:rPr>
        <w:t>2</w:t>
      </w:r>
      <w:r w:rsidRPr="00AA3FBB">
        <w:rPr>
          <w:rFonts w:cs="Times"/>
        </w:rPr>
        <w:t>/yr</w:t>
      </w:r>
      <w:r>
        <w:rPr>
          <w:rFonts w:ascii="Times New Roman" w:hAnsi="Times New Roman" w:cs="Times New Roman"/>
        </w:rPr>
        <w:t xml:space="preserve"> of suspended sediment yield</w:t>
      </w:r>
      <w:r w:rsidR="00CE0924">
        <w:rPr>
          <w:rFonts w:ascii="Times New Roman" w:hAnsi="Times New Roman" w:cs="Times New Roman"/>
        </w:rPr>
        <w:t xml:space="preserve"> (</w:t>
      </w:r>
      <w:r w:rsidR="00CE0924">
        <w:rPr>
          <w:rFonts w:ascii="Times New Roman" w:hAnsi="Times New Roman" w:cs="Times New Roman"/>
          <w:i/>
        </w:rPr>
        <w:t>SSY</w:t>
      </w:r>
      <w:r w:rsidR="00CE0924">
        <w:rPr>
          <w:rFonts w:ascii="Times New Roman" w:hAnsi="Times New Roman" w:cs="Times New Roman"/>
        </w:rPr>
        <w:t>)</w:t>
      </w:r>
      <w:r>
        <w:rPr>
          <w:rFonts w:ascii="Times New Roman" w:hAnsi="Times New Roman" w:cs="Times New Roman"/>
        </w:rPr>
        <w:t xml:space="preserve"> to the bay from undisturbed, forested areas in the uplands (13% of total </w:t>
      </w:r>
      <w:r w:rsidRPr="006E0918">
        <w:rPr>
          <w:rFonts w:ascii="Times New Roman" w:hAnsi="Times New Roman" w:cs="Times New Roman"/>
          <w:i/>
          <w:iCs/>
        </w:rPr>
        <w:t>SSY</w:t>
      </w:r>
      <w:r>
        <w:rPr>
          <w:rFonts w:ascii="Times New Roman" w:hAnsi="Times New Roman" w:cs="Times New Roman"/>
        </w:rPr>
        <w:t xml:space="preserve">),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w:t>
      </w:r>
      <w:r w:rsidRPr="00CE0924">
        <w:rPr>
          <w:rFonts w:ascii="Times New Roman" w:hAnsi="Times New Roman" w:cs="Times New Roman"/>
          <w:i/>
          <w:iCs/>
        </w:rPr>
        <w:t>SSY</w:t>
      </w:r>
      <w:r>
        <w:rPr>
          <w:rFonts w:ascii="Times New Roman" w:hAnsi="Times New Roman" w:cs="Times New Roman"/>
        </w:rPr>
        <w:t xml:space="preserve">). </w:t>
      </w:r>
      <w:r w:rsidRPr="009C7F0B">
        <w:rPr>
          <w:rFonts w:ascii="Times New Roman" w:hAnsi="Times New Roman" w:cs="Times New Roman"/>
        </w:rPr>
        <w:t>The significant sediment contribution fr</w:t>
      </w:r>
      <w:r>
        <w:rPr>
          <w:rFonts w:ascii="Times New Roman" w:hAnsi="Times New Roman" w:cs="Times New Roman"/>
        </w:rPr>
        <w:t xml:space="preserve">om the </w:t>
      </w:r>
      <w:r w:rsidRPr="009C7F0B">
        <w:rPr>
          <w:rFonts w:ascii="Times New Roman" w:hAnsi="Times New Roman" w:cs="Times New Roman"/>
        </w:rPr>
        <w:t xml:space="preserve">quarry prompted mitigation efforts </w:t>
      </w:r>
      <w:r>
        <w:rPr>
          <w:rFonts w:ascii="Times New Roman" w:hAnsi="Times New Roman" w:cs="Times New Roman"/>
        </w:rPr>
        <w:t xml:space="preserve">including revegetation, covering road surfaces, and groundwater diversion in 2013, and retention ponds in October 2014, which significantly </w:t>
      </w:r>
      <w:r w:rsidRPr="009C7F0B">
        <w:rPr>
          <w:rFonts w:ascii="Times New Roman" w:hAnsi="Times New Roman" w:cs="Times New Roman"/>
        </w:rPr>
        <w:t>reduce</w:t>
      </w:r>
      <w:r>
        <w:rPr>
          <w:rFonts w:ascii="Times New Roman" w:hAnsi="Times New Roman" w:cs="Times New Roman"/>
        </w:rPr>
        <w:t>d</w:t>
      </w:r>
      <w:r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Pr="00925499">
        <w:rPr>
          <w:rFonts w:ascii="Times New Roman" w:hAnsi="Times New Roman" w:cs="Times New Roman"/>
          <w:i/>
          <w:iCs/>
        </w:rPr>
        <w:t>SSY</w:t>
      </w:r>
      <w:r w:rsidRPr="009C7F0B">
        <w:rPr>
          <w:rFonts w:ascii="Times New Roman" w:hAnsi="Times New Roman" w:cs="Times New Roman"/>
        </w:rPr>
        <w:t xml:space="preserve"> into the Bay.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 xml:space="preserve"> for a full description of sed</w:t>
      </w:r>
      <w:r>
        <w:rPr>
          <w:rFonts w:ascii="Times New Roman" w:hAnsi="Times New Roman" w:cs="Times New Roman"/>
        </w:rPr>
        <w:t xml:space="preserve">iment mitigation at the quarry. </w:t>
      </w:r>
    </w:p>
    <w:p w14:paraId="73C74D2C" w14:textId="5EDF66C4"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t>
      </w:r>
      <w:proofErr w:type="gramStart"/>
      <w:r w:rsidRPr="009C7F0B">
        <w:rPr>
          <w:rFonts w:ascii="Times New Roman" w:hAnsi="Times New Roman" w:cs="Times New Roman"/>
        </w:rPr>
        <w:t>winds, but</w:t>
      </w:r>
      <w:proofErr w:type="gramEnd"/>
      <w:r w:rsidRPr="009C7F0B">
        <w:rPr>
          <w:rFonts w:ascii="Times New Roman" w:hAnsi="Times New Roman" w:cs="Times New Roman"/>
        </w:rPr>
        <w:t xml:space="preserve">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xml:space="preserve">. Faga'alu Bay is only open to south to southeast swell directions, and the more southerly angled swell must refract to the west, resulting in a reduction of wave </w:t>
      </w:r>
      <w:r w:rsidRPr="009C7F0B">
        <w:rPr>
          <w:rFonts w:ascii="Times New Roman" w:hAnsi="Times New Roman" w:cs="Times New Roman"/>
        </w:rPr>
        <w:lastRenderedPageBreak/>
        <w:t xml:space="preserve">energy. Offshore significant wave heights are generally less than 2.5 m and rarely exceed 3.0 m. Peak wave periods are generally about 9 s or less, rarely exceed 13 s, but occasionally reach 25 s during austral winter storms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&amp; Demirbilek, 2002)","plainTextFormattedCitation":"(Thompson &amp; Demirbilek, 2002)","previouslyFormattedCitation":"(Thompson &amp; Demirbilek, 2002)"},"properties":{"noteIndex":0},"schema":"https://github.com/citation-style-language/schema/raw/master/csl-citation.json"}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(Thompson &amp;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0074336C" w:rsidRPr="00057DF1">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 xml:space="preserve">up to 1.7 m on the fore reef in Faga'alu, but </w:t>
      </w:r>
      <w:r w:rsidR="0074336C" w:rsidRPr="008A0406">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w:t>
      </w:r>
      <w:r w:rsidR="00CE0924">
        <w:rPr>
          <w:rFonts w:ascii="Times New Roman" w:hAnsi="Times New Roman" w:cs="Times New Roman"/>
        </w:rPr>
        <w:t xml:space="preserve"> </w:t>
      </w:r>
      <w:r w:rsidR="00CE0924">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CE0924" w:rsidRPr="00CE0924">
        <w:rPr>
          <w:rFonts w:ascii="Times New Roman" w:hAnsi="Times New Roman" w:cs="Times New Roman"/>
          <w:noProof/>
        </w:rPr>
        <w:t>(C. D. Storlazzi et al., 2018)</w:t>
      </w:r>
      <w:r w:rsidR="00CE0924">
        <w:rPr>
          <w:rFonts w:ascii="Times New Roman" w:hAnsi="Times New Roman" w:cs="Times New Roman"/>
        </w:rPr>
        <w:fldChar w:fldCharType="end"/>
      </w:r>
      <w:r w:rsidR="007E3E41" w:rsidRPr="009C7F0B">
        <w:rPr>
          <w:rFonts w:ascii="Times New Roman" w:hAnsi="Times New Roman" w:cs="Times New Roman"/>
        </w:rPr>
        <w:t>.</w:t>
      </w:r>
    </w:p>
    <w:p w14:paraId="29863BB7" w14:textId="427B7403"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00CE0924">
        <w:rPr>
          <w:rFonts w:ascii="Times New Roman" w:hAnsi="Times New Roman" w:cs="Times New Roman"/>
        </w:rPr>
        <w:fldChar w:fldCharType="begin" w:fldLock="1"/>
      </w:r>
      <w:r w:rsidR="005E2E0A">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CE0924" w:rsidRPr="00CE0924">
        <w:rPr>
          <w:rFonts w:ascii="Times New Roman" w:hAnsi="Times New Roman" w:cs="Times New Roman"/>
          <w:noProof/>
        </w:rPr>
        <w:t>(C. D. Storlazzi et al., 2018)</w:t>
      </w:r>
      <w:r w:rsidR="00CE0924">
        <w:rPr>
          <w:rFonts w:ascii="Times New Roman" w:hAnsi="Times New Roman" w:cs="Times New Roman"/>
        </w:rPr>
        <w:fldChar w:fldCharType="end"/>
      </w:r>
      <w:r w:rsidR="00CE0924">
        <w:rPr>
          <w:rFonts w:ascii="Times New Roman" w:hAnsi="Times New Roman" w:cs="Times New Roman"/>
        </w:rPr>
        <w:t xml:space="preserve">. </w:t>
      </w:r>
      <w:r w:rsidRPr="009C7F0B">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r w:rsidR="00946B83">
        <w:t xml:space="preserve"> </w:t>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w:t>
      </w:r>
      <w:r w:rsidRPr="00CE0924">
        <w:rPr>
          <w:i/>
          <w:iCs/>
        </w:rPr>
        <w:t>SSY</w:t>
      </w:r>
      <w:r>
        <w:t>)</w:t>
      </w:r>
    </w:p>
    <w:p w14:paraId="7812F15D" w14:textId="184BE72A" w:rsidR="00DF4708" w:rsidRPr="009C7F0B" w:rsidRDefault="00925499" w:rsidP="00DF4708">
      <w:pPr>
        <w:spacing w:after="0"/>
        <w:ind w:firstLine="720"/>
        <w:rPr>
          <w:rFonts w:ascii="Times New Roman" w:hAnsi="Times New Roman" w:cs="Times New Roman"/>
        </w:rPr>
      </w:pPr>
      <w:r>
        <w:rPr>
          <w:rFonts w:ascii="Times New Roman" w:hAnsi="Times New Roman" w:cs="Times New Roman"/>
        </w:rPr>
        <w:t>A</w:t>
      </w:r>
      <w:r w:rsidRPr="009C7F0B">
        <w:rPr>
          <w:rFonts w:ascii="Times New Roman" w:hAnsi="Times New Roman" w:cs="Times New Roman"/>
        </w:rPr>
        <w:t xml:space="preserve"> time-series of </w:t>
      </w:r>
      <w:r w:rsidRPr="00CE0924">
        <w:rPr>
          <w:rFonts w:ascii="Times New Roman" w:hAnsi="Times New Roman" w:cs="Times New Roman"/>
          <w:i/>
          <w:iCs/>
        </w:rPr>
        <w:t>SSY</w:t>
      </w:r>
      <w:r w:rsidRPr="00CE0924">
        <w:rPr>
          <w:rFonts w:ascii="Times New Roman" w:hAnsi="Times New Roman" w:cs="Times New Roman"/>
          <w:i/>
          <w:iCs/>
          <w:vertAlign w:val="subscript"/>
        </w:rPr>
        <w:t xml:space="preserve">EV </w:t>
      </w:r>
      <w:r w:rsidRPr="009C7F0B">
        <w:rPr>
          <w:rFonts w:ascii="Times New Roman" w:hAnsi="Times New Roman" w:cs="Times New Roman"/>
        </w:rPr>
        <w:t xml:space="preserve">to the Bay during the study period was developed from measured </w:t>
      </w:r>
      <w:r w:rsidRPr="00CE0924">
        <w:rPr>
          <w:rFonts w:ascii="Times New Roman" w:hAnsi="Times New Roman" w:cs="Times New Roman"/>
          <w:i/>
          <w:iCs/>
        </w:rPr>
        <w:t>SSY</w:t>
      </w:r>
      <w:r w:rsidRPr="00CE0924">
        <w:rPr>
          <w:rFonts w:ascii="Times New Roman" w:hAnsi="Times New Roman" w:cs="Times New Roman"/>
          <w:i/>
          <w:iCs/>
          <w:vertAlign w:val="subscript"/>
        </w:rPr>
        <w:t>EV</w:t>
      </w:r>
      <w:r w:rsidRPr="009C7F0B">
        <w:rPr>
          <w:rFonts w:ascii="Times New Roman" w:hAnsi="Times New Roman" w:cs="Times New Roman"/>
        </w:rPr>
        <w:t xml:space="preserve"> when both water discharge (</w:t>
      </w:r>
      <w:r w:rsidRPr="00CE0924">
        <w:rPr>
          <w:rFonts w:ascii="Times New Roman" w:hAnsi="Times New Roman" w:cs="Times New Roman"/>
          <w:i/>
          <w:iCs/>
        </w:rPr>
        <w:t>Q</w:t>
      </w:r>
      <w:r w:rsidRPr="009C7F0B">
        <w:rPr>
          <w:rFonts w:ascii="Times New Roman" w:hAnsi="Times New Roman" w:cs="Times New Roman"/>
        </w:rPr>
        <w:t>) and suspended sediment concentration (</w:t>
      </w:r>
      <w:r w:rsidRPr="00CE0924">
        <w:rPr>
          <w:rFonts w:ascii="Times New Roman" w:hAnsi="Times New Roman" w:cs="Times New Roman"/>
          <w:i/>
          <w:iCs/>
        </w:rPr>
        <w:t>SSC</w:t>
      </w:r>
      <w:r w:rsidRPr="009C7F0B">
        <w:rPr>
          <w:rFonts w:ascii="Times New Roman" w:hAnsi="Times New Roman" w:cs="Times New Roman"/>
        </w:rPr>
        <w:t xml:space="preserve">) data were available; when only </w:t>
      </w:r>
      <w:r w:rsidRPr="00CE0924">
        <w:rPr>
          <w:rFonts w:ascii="Times New Roman" w:hAnsi="Times New Roman" w:cs="Times New Roman"/>
          <w:i/>
          <w:iCs/>
        </w:rPr>
        <w:t>Q</w:t>
      </w:r>
      <w:r w:rsidRPr="009C7F0B">
        <w:rPr>
          <w:rFonts w:ascii="Times New Roman" w:hAnsi="Times New Roman" w:cs="Times New Roman"/>
        </w:rPr>
        <w:t xml:space="preserve"> data were available, </w:t>
      </w:r>
      <w:r w:rsidRPr="00CE0924">
        <w:rPr>
          <w:rFonts w:ascii="Times New Roman" w:hAnsi="Times New Roman" w:cs="Times New Roman"/>
          <w:i/>
          <w:iCs/>
        </w:rPr>
        <w:t>SSY</w:t>
      </w:r>
      <w:r w:rsidRPr="00CE0924">
        <w:rPr>
          <w:rFonts w:ascii="Times New Roman" w:hAnsi="Times New Roman" w:cs="Times New Roman"/>
          <w:i/>
          <w:iCs/>
          <w:vertAlign w:val="subscript"/>
        </w:rPr>
        <w:t>EV</w:t>
      </w:r>
      <w:r w:rsidRPr="009C7F0B">
        <w:rPr>
          <w:rFonts w:ascii="Times New Roman" w:hAnsi="Times New Roman" w:cs="Times New Roman"/>
        </w:rPr>
        <w:t xml:space="preserve"> </w:t>
      </w:r>
      <w:r>
        <w:rPr>
          <w:rFonts w:ascii="Times New Roman" w:hAnsi="Times New Roman" w:cs="Times New Roman"/>
        </w:rPr>
        <w:t xml:space="preserve">was </w:t>
      </w:r>
      <w:r w:rsidRPr="009C7F0B">
        <w:rPr>
          <w:rFonts w:ascii="Times New Roman" w:hAnsi="Times New Roman" w:cs="Times New Roman"/>
        </w:rPr>
        <w:t xml:space="preserve">predicted from the empirical </w:t>
      </w:r>
      <w:r w:rsidRPr="00CE0924">
        <w:rPr>
          <w:rFonts w:ascii="Times New Roman" w:hAnsi="Times New Roman" w:cs="Times New Roman"/>
          <w:i/>
          <w:iCs/>
        </w:rPr>
        <w:t>Qmax-SSY</w:t>
      </w:r>
      <w:r w:rsidRPr="00CE0924">
        <w:rPr>
          <w:rFonts w:ascii="Times New Roman" w:hAnsi="Times New Roman" w:cs="Times New Roman"/>
          <w:i/>
          <w:iCs/>
          <w:vertAlign w:val="subscript"/>
        </w:rPr>
        <w:t>EV</w:t>
      </w:r>
      <w:r w:rsidRPr="009C7F0B">
        <w:rPr>
          <w:rFonts w:ascii="Times New Roman" w:hAnsi="Times New Roman" w:cs="Times New Roman"/>
        </w:rPr>
        <w:t xml:space="preserve"> models</w:t>
      </w:r>
      <w:r>
        <w:rPr>
          <w:rFonts w:ascii="Times New Roman" w:hAnsi="Times New Roman" w:cs="Times New Roman"/>
        </w:rPr>
        <w:t xml:space="preserve"> of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Pr>
          <w:rFonts w:ascii="Times New Roman" w:hAnsi="Times New Roman" w:cs="Times New Roman"/>
        </w:rPr>
        <w:fldChar w:fldCharType="separate"/>
      </w:r>
      <w:r w:rsidRPr="00351E78">
        <w:rPr>
          <w:rFonts w:ascii="Times New Roman" w:hAnsi="Times New Roman" w:cs="Times New Roman"/>
          <w:noProof/>
        </w:rPr>
        <w:t>Messina and Biggs (2016)</w:t>
      </w:r>
      <w:r>
        <w:rPr>
          <w:rFonts w:ascii="Times New Roman" w:hAnsi="Times New Roman" w:cs="Times New Roman"/>
        </w:rPr>
        <w:fldChar w:fldCharType="end"/>
      </w:r>
      <w:r>
        <w:rPr>
          <w:rFonts w:ascii="Times New Roman" w:hAnsi="Times New Roman" w:cs="Times New Roman"/>
        </w:rPr>
        <w:t xml:space="preserve">. </w:t>
      </w:r>
      <w:r w:rsidR="005F0DC1" w:rsidRPr="009C7F0B">
        <w:rPr>
          <w:rFonts w:ascii="Times New Roman" w:hAnsi="Times New Roman" w:cs="Times New Roman"/>
        </w:rPr>
        <w:t xml:space="preserve">A second </w:t>
      </w:r>
      <w:r w:rsidR="005F0DC1" w:rsidRPr="00CE0924">
        <w:rPr>
          <w:rFonts w:ascii="Times New Roman" w:hAnsi="Times New Roman" w:cs="Times New Roman"/>
          <w:i/>
          <w:iCs/>
        </w:rPr>
        <w:t>Qmax-SSY</w:t>
      </w:r>
      <w:r w:rsidR="005F0DC1" w:rsidRPr="00CE0924">
        <w:rPr>
          <w:rFonts w:ascii="Times New Roman" w:hAnsi="Times New Roman" w:cs="Times New Roman"/>
          <w:i/>
          <w:iCs/>
          <w:vertAlign w:val="subscript"/>
        </w:rPr>
        <w:t>EV</w:t>
      </w:r>
      <w:r w:rsidR="005F0DC1" w:rsidRPr="009C7F0B">
        <w:rPr>
          <w:rFonts w:ascii="Times New Roman" w:hAnsi="Times New Roman" w:cs="Times New Roman"/>
        </w:rPr>
        <w:t xml:space="preserve"> model was calibrated for the time period following the sediment mitigation (October 2014-April 2015) to reflect the reduction in </w:t>
      </w:r>
      <w:r w:rsidR="005F0DC1" w:rsidRPr="00925499">
        <w:rPr>
          <w:rFonts w:ascii="Times New Roman" w:hAnsi="Times New Roman" w:cs="Times New Roman"/>
          <w:i/>
          <w:iCs/>
        </w:rPr>
        <w:t>SSY</w:t>
      </w:r>
      <w:r w:rsidR="005F0DC1" w:rsidRPr="00925499">
        <w:rPr>
          <w:rFonts w:ascii="Times New Roman" w:hAnsi="Times New Roman" w:cs="Times New Roman"/>
          <w:i/>
          <w:iCs/>
          <w:vertAlign w:val="subscript"/>
        </w:rPr>
        <w:t>EV</w:t>
      </w:r>
      <w:r w:rsidR="005F0DC1" w:rsidRPr="00925499">
        <w:rPr>
          <w:rFonts w:ascii="Times New Roman" w:hAnsi="Times New Roman" w:cs="Times New Roman"/>
          <w:i/>
          <w:iCs/>
        </w:rPr>
        <w:t xml:space="preserve"> </w:t>
      </w:r>
      <w:r w:rsidR="005F0DC1" w:rsidRPr="009C7F0B">
        <w:rPr>
          <w:rFonts w:ascii="Times New Roman" w:hAnsi="Times New Roman" w:cs="Times New Roman"/>
        </w:rPr>
        <w:t xml:space="preserve">from the same magnitude </w:t>
      </w:r>
      <w:r w:rsidR="005F0DC1" w:rsidRPr="00CE0924">
        <w:rPr>
          <w:rFonts w:ascii="Times New Roman" w:hAnsi="Times New Roman" w:cs="Times New Roman"/>
          <w:i/>
          <w:iCs/>
        </w:rPr>
        <w:t>Qmax</w:t>
      </w:r>
      <w:r w:rsidR="005F0DC1">
        <w:rPr>
          <w:rFonts w:ascii="Times New Roman" w:hAnsi="Times New Roman" w:cs="Times New Roman"/>
        </w:rPr>
        <w:t xml:space="preserve"> (unpublished)</w:t>
      </w:r>
      <w:r w:rsidR="005F0DC1" w:rsidRPr="009C7F0B">
        <w:rPr>
          <w:rFonts w:ascii="Times New Roman" w:hAnsi="Times New Roman" w:cs="Times New Roman"/>
        </w:rPr>
        <w:t>.</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 xml:space="preserve">ay from ephemeral streams was not </w:t>
      </w:r>
      <w:proofErr w:type="gramStart"/>
      <w:r w:rsidR="00DF4708" w:rsidRPr="009C7F0B">
        <w:rPr>
          <w:rFonts w:ascii="Times New Roman" w:hAnsi="Times New Roman" w:cs="Times New Roman"/>
        </w:rPr>
        <w:t xml:space="preserve">measured, </w:t>
      </w:r>
      <w:r>
        <w:rPr>
          <w:rFonts w:ascii="Times New Roman" w:hAnsi="Times New Roman" w:cs="Times New Roman"/>
        </w:rPr>
        <w:t>but</w:t>
      </w:r>
      <w:proofErr w:type="gramEnd"/>
      <w:r w:rsidR="00DF4708" w:rsidRPr="009C7F0B">
        <w:rPr>
          <w:rFonts w:ascii="Times New Roman" w:hAnsi="Times New Roman" w:cs="Times New Roman"/>
        </w:rPr>
        <w:t xml:space="preserve"> assumed to be correlated with </w:t>
      </w:r>
      <w:r w:rsidR="00DF4708" w:rsidRPr="00CE0924">
        <w:rPr>
          <w:rFonts w:ascii="Times New Roman" w:hAnsi="Times New Roman" w:cs="Times New Roman"/>
          <w:i/>
          <w:iCs/>
        </w:rPr>
        <w:t>SSY</w:t>
      </w:r>
      <w:r w:rsidR="00DF4708" w:rsidRPr="00CE0924">
        <w:rPr>
          <w:rFonts w:ascii="Times New Roman" w:hAnsi="Times New Roman" w:cs="Times New Roman"/>
          <w:i/>
          <w:iCs/>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7557FD3F"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Two types of sediment accumulation sampling devices were used:</w:t>
      </w:r>
      <w:r w:rsidR="00925499">
        <w:rPr>
          <w:rFonts w:ascii="Times New Roman" w:hAnsi="Times New Roman" w:cs="Times New Roman"/>
        </w:rPr>
        <w:t xml:space="preserve"> 1)</w:t>
      </w:r>
      <w:r w:rsidRPr="009C7F0B">
        <w:rPr>
          <w:rFonts w:ascii="Times New Roman" w:hAnsi="Times New Roman" w:cs="Times New Roman"/>
        </w:rPr>
        <w:t xml:space="preserve"> flat-surfaced sediment pods</w:t>
      </w:r>
      <w:r w:rsidR="00925499">
        <w:rPr>
          <w:rFonts w:ascii="Times New Roman" w:hAnsi="Times New Roman" w:cs="Times New Roman"/>
        </w:rPr>
        <w:t xml:space="preserve"> (SedPods)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w:t>
      </w:r>
      <w:r w:rsidR="00925499">
        <w:rPr>
          <w:rFonts w:ascii="Times New Roman" w:hAnsi="Times New Roman" w:cs="Times New Roman"/>
        </w:rPr>
        <w:t xml:space="preserve">2) </w:t>
      </w:r>
      <w:r w:rsidRPr="009C7F0B">
        <w:rPr>
          <w:rFonts w:ascii="Times New Roman" w:hAnsi="Times New Roman" w:cs="Times New Roman"/>
        </w:rPr>
        <w:t>tubular sediment traps</w:t>
      </w:r>
      <w:r w:rsidR="00925499">
        <w:rPr>
          <w:rFonts w:ascii="Times New Roman" w:hAnsi="Times New Roman" w:cs="Times New Roman"/>
        </w:rPr>
        <w:t xml:space="preserve"> (Traps)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Kauai","type":"article-journal","volume":"264"},"uris":["http://www.mendeley.com/documents/?uuid=09f49c2c-69ad-4993-b204-8d205613525d"]}],"mendeley":{"formattedCitation":"(Curt D. Storlazzi et al., 2009, 2011)","plainTextFormattedCitation":"(Curt D. Storlazzi et al., 2009, 2011)","previouslyFormattedCitation":"(Curt D. Storlazzi et al., 2009,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w:t>
      </w:r>
      <w:r w:rsidR="00925499">
        <w:rPr>
          <w:rFonts w:ascii="Times New Roman" w:hAnsi="Times New Roman" w:cs="Times New Roman"/>
        </w:rPr>
        <w:t>SedPods and traps</w:t>
      </w:r>
      <w:r w:rsidRPr="009C7F0B">
        <w:rPr>
          <w:rFonts w:ascii="Times New Roman" w:hAnsi="Times New Roman" w:cs="Times New Roman"/>
        </w:rPr>
        <w:t xml:space="preserve"> were located to sample sediment accumulation across gradients in distance from the stream outlet, hydrodynamic forcing, and depth. At each of 9 sites in Faga'alu Bay a </w:t>
      </w:r>
      <w:r w:rsidR="00CE0924">
        <w:rPr>
          <w:rFonts w:ascii="Times New Roman" w:hAnsi="Times New Roman" w:cs="Times New Roman"/>
        </w:rPr>
        <w:t>SedPod</w:t>
      </w:r>
      <w:r w:rsidRPr="009C7F0B">
        <w:rPr>
          <w:rFonts w:ascii="Times New Roman" w:hAnsi="Times New Roman" w:cs="Times New Roman"/>
        </w:rPr>
        <w:t xml:space="preserve"> was attached </w:t>
      </w:r>
      <w:r w:rsidR="005F0DC1">
        <w:rPr>
          <w:rFonts w:ascii="Times New Roman" w:hAnsi="Times New Roman" w:cs="Times New Roman"/>
        </w:rPr>
        <w:t>to the</w:t>
      </w:r>
      <w:r w:rsidRPr="009C7F0B">
        <w:rPr>
          <w:rFonts w:ascii="Times New Roman" w:hAnsi="Times New Roman" w:cs="Times New Roman"/>
        </w:rPr>
        <w:t xml:space="preserve"> top</w:t>
      </w:r>
      <w:r w:rsidR="00CE0924">
        <w:rPr>
          <w:rFonts w:ascii="Times New Roman" w:hAnsi="Times New Roman" w:cs="Times New Roman"/>
        </w:rPr>
        <w:t>,</w:t>
      </w:r>
      <w:r w:rsidRPr="009C7F0B">
        <w:rPr>
          <w:rFonts w:ascii="Times New Roman" w:hAnsi="Times New Roman" w:cs="Times New Roman"/>
        </w:rPr>
        <w:t xml:space="preserve"> and a sediment trap was attached to the side of the same</w:t>
      </w:r>
      <w:r w:rsidR="00CE0924">
        <w:rPr>
          <w:rFonts w:ascii="Times New Roman" w:hAnsi="Times New Roman" w:cs="Times New Roman"/>
        </w:rPr>
        <w:t xml:space="preserve"> cement</w:t>
      </w:r>
      <w:r w:rsidRPr="009C7F0B">
        <w:rPr>
          <w:rFonts w:ascii="Times New Roman" w:hAnsi="Times New Roman" w:cs="Times New Roman"/>
        </w:rPr>
        <w:t xml:space="preserv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Six sites were on the reef flat (water depth 1-2 m) and three sites were on the fore</w:t>
      </w:r>
      <w:r w:rsidR="00294701">
        <w:rPr>
          <w:rFonts w:ascii="Times New Roman" w:hAnsi="Times New Roman" w:cs="Times New Roman"/>
        </w:rPr>
        <w:t xml:space="preserve"> </w:t>
      </w:r>
      <w:r w:rsidRPr="009C7F0B">
        <w:rPr>
          <w:rFonts w:ascii="Times New Roman" w:hAnsi="Times New Roman" w:cs="Times New Roman"/>
        </w:rPr>
        <w:t xml:space="preserve">reef (10-15 m) (Figure 1, Table 1). </w:t>
      </w:r>
      <w:r w:rsidR="00B7336D" w:rsidRPr="009C7F0B">
        <w:rPr>
          <w:rFonts w:ascii="Times New Roman" w:hAnsi="Times New Roman" w:cs="Times New Roman"/>
        </w:rPr>
        <w:t>Where possible, benthic sediment samples were collected to characterize surface sediment near the sediment traps</w:t>
      </w:r>
      <w:r w:rsidR="00925499">
        <w:rPr>
          <w:rFonts w:ascii="Times New Roman" w:hAnsi="Times New Roman" w:cs="Times New Roman"/>
        </w:rPr>
        <w:t xml:space="preserve"> and across the reef flat</w:t>
      </w:r>
      <w:r w:rsidR="00B7336D" w:rsidRPr="009C7F0B">
        <w:rPr>
          <w:rFonts w:ascii="Times New Roman" w:hAnsi="Times New Roman" w:cs="Times New Roman"/>
        </w:rPr>
        <w:t>. Surface sediment (top 2</w:t>
      </w:r>
      <w:r w:rsidR="00294701">
        <w:rPr>
          <w:rFonts w:ascii="Times New Roman" w:hAnsi="Times New Roman" w:cs="Times New Roman"/>
        </w:rPr>
        <w:t xml:space="preserve"> </w:t>
      </w:r>
      <w:r w:rsidR="00B7336D" w:rsidRPr="009C7F0B">
        <w:rPr>
          <w:rFonts w:ascii="Times New Roman" w:hAnsi="Times New Roman" w:cs="Times New Roman"/>
        </w:rPr>
        <w:t xml:space="preserve">cm) was scooped with 50 mL HDPE centrifuge tubes and analyzed for </w:t>
      </w:r>
      <w:r w:rsidR="00B7336D">
        <w:rPr>
          <w:rFonts w:ascii="Times New Roman" w:hAnsi="Times New Roman" w:cs="Times New Roman"/>
        </w:rPr>
        <w:t>grain size and composition.</w:t>
      </w:r>
    </w:p>
    <w:p w14:paraId="2DD2B0CF" w14:textId="43B9C690" w:rsidR="00DF4708" w:rsidRPr="009C7F0B" w:rsidRDefault="00925499" w:rsidP="00DF4708">
      <w:pPr>
        <w:spacing w:after="0"/>
        <w:ind w:firstLine="720"/>
        <w:rPr>
          <w:rFonts w:ascii="Times New Roman" w:hAnsi="Times New Roman" w:cs="Times New Roman"/>
        </w:rPr>
      </w:pPr>
      <w:r>
        <w:rPr>
          <w:rFonts w:ascii="Times New Roman" w:hAnsi="Times New Roman" w:cs="Times New Roman"/>
        </w:rPr>
        <w:t xml:space="preserve">SedPods and traps were deployed over </w:t>
      </w:r>
      <w:r w:rsidRPr="009C7F0B">
        <w:rPr>
          <w:rFonts w:ascii="Times New Roman" w:hAnsi="Times New Roman" w:cs="Times New Roman"/>
        </w:rPr>
        <w:t>a 12</w:t>
      </w:r>
      <w:r>
        <w:rPr>
          <w:rFonts w:ascii="Times New Roman" w:hAnsi="Times New Roman" w:cs="Times New Roman"/>
        </w:rPr>
        <w:t>-</w:t>
      </w:r>
      <w:r w:rsidRPr="009C7F0B">
        <w:rPr>
          <w:rFonts w:ascii="Times New Roman" w:hAnsi="Times New Roman" w:cs="Times New Roman"/>
        </w:rPr>
        <w:t>month period from March 2014 to April 2015</w:t>
      </w:r>
      <w:r>
        <w:rPr>
          <w:rFonts w:ascii="Times New Roman" w:hAnsi="Times New Roman" w:cs="Times New Roman"/>
        </w:rPr>
        <w:t xml:space="preserve">. </w:t>
      </w:r>
      <w:r w:rsidR="00DF4708"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00DF4708" w:rsidRPr="009C7F0B">
        <w:rPr>
          <w:rFonts w:ascii="Times New Roman" w:hAnsi="Times New Roman" w:cs="Times New Roman"/>
        </w:rPr>
        <w:t xml:space="preserve">sediment </w:t>
      </w:r>
      <w:r w:rsidR="00B7336D">
        <w:rPr>
          <w:rFonts w:ascii="Times New Roman" w:hAnsi="Times New Roman" w:cs="Times New Roman"/>
        </w:rPr>
        <w:t>accumulation</w:t>
      </w:r>
      <w:r w:rsidR="00DF4708" w:rsidRPr="009C7F0B">
        <w:rPr>
          <w:rFonts w:ascii="Times New Roman" w:hAnsi="Times New Roman" w:cs="Times New Roman"/>
        </w:rPr>
        <w:t xml:space="preserve"> was chosen </w:t>
      </w:r>
      <w:r w:rsidR="00DF4708"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9C7F0B">
        <w:rPr>
          <w:rFonts w:ascii="Times New Roman" w:hAnsi="Times New Roman" w:cs="Times New Roman"/>
        </w:rPr>
        <w:fldChar w:fldCharType="separate"/>
      </w:r>
      <w:r w:rsidR="00CD4D59" w:rsidRPr="00CD4D59">
        <w:rPr>
          <w:rFonts w:ascii="Times New Roman" w:hAnsi="Times New Roman" w:cs="Times New Roman"/>
          <w:noProof/>
        </w:rPr>
        <w:t>(Muzuka et al., 2010; Victor et al., 2006)</w:t>
      </w:r>
      <w:r w:rsidR="00DF4708" w:rsidRPr="009C7F0B">
        <w:rPr>
          <w:rFonts w:ascii="Times New Roman" w:hAnsi="Times New Roman" w:cs="Times New Roman"/>
        </w:rPr>
        <w:fldChar w:fldCharType="end"/>
      </w:r>
      <w:r w:rsidR="00DF4708" w:rsidRPr="009C7F0B">
        <w:rPr>
          <w:rFonts w:ascii="Times New Roman" w:hAnsi="Times New Roman" w:cs="Times New Roman"/>
        </w:rPr>
        <w:t xml:space="preserve"> to collect enough sediment for laboratory analysis and for </w:t>
      </w:r>
      <w:r w:rsidR="00294701">
        <w:rPr>
          <w:rFonts w:ascii="Times New Roman" w:hAnsi="Times New Roman" w:cs="Times New Roman"/>
        </w:rPr>
        <w:t xml:space="preserve">field </w:t>
      </w:r>
      <w:r w:rsidR="00DF4708" w:rsidRPr="009C7F0B">
        <w:rPr>
          <w:rFonts w:ascii="Times New Roman" w:hAnsi="Times New Roman" w:cs="Times New Roman"/>
        </w:rPr>
        <w:t xml:space="preserve">logistical reasons. </w:t>
      </w:r>
      <w:r>
        <w:rPr>
          <w:rFonts w:ascii="Times New Roman" w:hAnsi="Times New Roman" w:cs="Times New Roman"/>
        </w:rPr>
        <w:t>Actual deployment periods</w:t>
      </w:r>
      <w:r w:rsidR="00DF4708" w:rsidRPr="009C7F0B">
        <w:rPr>
          <w:rFonts w:ascii="Times New Roman" w:hAnsi="Times New Roman" w:cs="Times New Roman"/>
        </w:rPr>
        <w:t xml:space="preserve"> varied due to </w:t>
      </w:r>
      <w:r w:rsidR="00294701">
        <w:rPr>
          <w:rFonts w:ascii="Times New Roman" w:hAnsi="Times New Roman" w:cs="Times New Roman"/>
        </w:rPr>
        <w:t xml:space="preserve">operational </w:t>
      </w:r>
      <w:r w:rsidR="00DF4708" w:rsidRPr="009C7F0B">
        <w:rPr>
          <w:rFonts w:ascii="Times New Roman" w:hAnsi="Times New Roman" w:cs="Times New Roman"/>
        </w:rPr>
        <w:t xml:space="preserve">safety concerns </w:t>
      </w:r>
      <w:r>
        <w:rPr>
          <w:rFonts w:ascii="Times New Roman" w:hAnsi="Times New Roman" w:cs="Times New Roman"/>
        </w:rPr>
        <w:t xml:space="preserve">during </w:t>
      </w:r>
      <w:r>
        <w:rPr>
          <w:rFonts w:ascii="Times New Roman" w:hAnsi="Times New Roman" w:cs="Times New Roman"/>
        </w:rPr>
        <w:lastRenderedPageBreak/>
        <w:t xml:space="preserve">collections </w:t>
      </w:r>
      <w:r w:rsidR="00DF4708" w:rsidRPr="009C7F0B">
        <w:rPr>
          <w:rFonts w:ascii="Times New Roman" w:hAnsi="Times New Roman" w:cs="Times New Roman"/>
        </w:rPr>
        <w:t>on the fore</w:t>
      </w:r>
      <w:r w:rsidR="00294701">
        <w:rPr>
          <w:rFonts w:ascii="Times New Roman" w:hAnsi="Times New Roman" w:cs="Times New Roman"/>
        </w:rPr>
        <w:t xml:space="preserve"> </w:t>
      </w:r>
      <w:r w:rsidR="00DF4708" w:rsidRPr="009C7F0B">
        <w:rPr>
          <w:rFonts w:ascii="Times New Roman" w:hAnsi="Times New Roman" w:cs="Times New Roman"/>
        </w:rPr>
        <w:t>reef; deployments varied from 24 d to 53 d, with a mean deployment of 36 d (</w:t>
      </w:r>
      <w:r w:rsidR="00DF4708" w:rsidRPr="009C7F0B">
        <w:rPr>
          <w:rFonts w:ascii="Times New Roman" w:hAnsi="Times New Roman" w:cs="Times New Roman"/>
        </w:rPr>
        <w:fldChar w:fldCharType="begin"/>
      </w:r>
      <w:r w:rsidR="00DF4708" w:rsidRPr="009C7F0B">
        <w:rPr>
          <w:rFonts w:ascii="Times New Roman" w:hAnsi="Times New Roman" w:cs="Times New Roman"/>
        </w:rPr>
        <w:instrText xml:space="preserve"> REF _Ref446330860 \h </w:instrText>
      </w:r>
      <w:r w:rsidR="00DF4708" w:rsidRPr="009C7F0B">
        <w:rPr>
          <w:rFonts w:ascii="Times New Roman" w:hAnsi="Times New Roman" w:cs="Times New Roman"/>
        </w:rPr>
      </w:r>
      <w:r w:rsidR="00DF4708" w:rsidRPr="009C7F0B">
        <w:rPr>
          <w:rFonts w:ascii="Times New Roman" w:hAnsi="Times New Roman" w:cs="Times New Roman"/>
        </w:rPr>
        <w:fldChar w:fldCharType="separate"/>
      </w:r>
      <w:r w:rsidR="00DF4708" w:rsidRPr="009C7F0B">
        <w:rPr>
          <w:rFonts w:ascii="Times New Roman" w:hAnsi="Times New Roman" w:cs="Times New Roman"/>
        </w:rPr>
        <w:t xml:space="preserve">Figure </w:t>
      </w:r>
      <w:r w:rsidR="00DF4708" w:rsidRPr="009C7F0B">
        <w:rPr>
          <w:rFonts w:ascii="Times New Roman" w:hAnsi="Times New Roman" w:cs="Times New Roman"/>
          <w:noProof/>
        </w:rPr>
        <w:t>3</w:t>
      </w:r>
      <w:r w:rsidR="00DF4708" w:rsidRPr="009C7F0B">
        <w:rPr>
          <w:rFonts w:ascii="Times New Roman" w:hAnsi="Times New Roman" w:cs="Times New Roman"/>
        </w:rPr>
        <w:fldChar w:fldCharType="end"/>
      </w:r>
      <w:r w:rsidR="00DF4708" w:rsidRPr="009C7F0B">
        <w:rPr>
          <w:rFonts w:ascii="Times New Roman" w:hAnsi="Times New Roman" w:cs="Times New Roman"/>
        </w:rPr>
        <w:t>c, dotted lines).</w:t>
      </w:r>
    </w:p>
    <w:p w14:paraId="06D5B844" w14:textId="13CF0984"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w:t>
      </w:r>
      <w:r w:rsidR="00925499">
        <w:rPr>
          <w:rFonts w:ascii="Times New Roman" w:hAnsi="Times New Roman" w:cs="Times New Roman"/>
        </w:rPr>
        <w:t xml:space="preserve">with a height-to-diameter ratio of 6, </w:t>
      </w:r>
      <w:r w:rsidR="00D25830">
        <w:rPr>
          <w:rFonts w:ascii="Times New Roman" w:hAnsi="Times New Roman" w:cs="Times New Roman"/>
        </w:rPr>
        <w:t>per</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w:t>
      </w:r>
      <w:r w:rsidR="00925499">
        <w:rPr>
          <w:rFonts w:ascii="Times New Roman" w:hAnsi="Times New Roman" w:cs="Times New Roman"/>
        </w:rPr>
        <w:t>ation</w:t>
      </w:r>
      <w:r w:rsidR="00D25830">
        <w:rPr>
          <w:rFonts w:ascii="Times New Roman" w:hAnsi="Times New Roman" w:cs="Times New Roman"/>
        </w:rPr>
        <w:t xml:space="preserve"> </w:t>
      </w:r>
      <w:r w:rsidR="00925499">
        <w:rPr>
          <w:rFonts w:ascii="Times New Roman" w:hAnsi="Times New Roman" w:cs="Times New Roman"/>
        </w:rPr>
        <w:t>of</w:t>
      </w:r>
      <w:r w:rsidRPr="009C7F0B">
        <w:rPr>
          <w:rFonts w:ascii="Times New Roman" w:hAnsi="Times New Roman" w:cs="Times New Roman"/>
        </w:rPr>
        <w:t xml:space="preserve"> height-to-diameter ratio of </w:t>
      </w:r>
      <w:r w:rsidR="00925499">
        <w:rPr>
          <w:rFonts w:ascii="Times New Roman" w:hAnsi="Times New Roman" w:cs="Times New Roman"/>
        </w:rPr>
        <w:t>5-7</w:t>
      </w:r>
      <w:r w:rsidRPr="009C7F0B">
        <w:rPr>
          <w:rFonts w:ascii="Times New Roman" w:hAnsi="Times New Roman" w:cs="Times New Roman"/>
        </w:rPr>
        <w:t xml:space="preserve">. </w:t>
      </w:r>
      <w:r w:rsidR="00D25830">
        <w:rPr>
          <w:rFonts w:ascii="Times New Roman" w:hAnsi="Times New Roman" w:cs="Times New Roman"/>
        </w:rPr>
        <w:t>Traps were capped and transported to the lab for sediment analysis;</w:t>
      </w:r>
      <w:r w:rsidRPr="009C7F0B">
        <w:rPr>
          <w:rFonts w:ascii="Times New Roman" w:hAnsi="Times New Roman" w:cs="Times New Roman"/>
        </w:rPr>
        <w:t xml:space="preserve"> an empty sediment trap</w:t>
      </w:r>
      <w:r w:rsidR="00D25830">
        <w:rPr>
          <w:rFonts w:ascii="Times New Roman" w:hAnsi="Times New Roman" w:cs="Times New Roman"/>
        </w:rPr>
        <w:t xml:space="preserve"> was installed</w:t>
      </w:r>
      <w:r w:rsidRPr="009C7F0B">
        <w:rPr>
          <w:rFonts w:ascii="Times New Roman" w:hAnsi="Times New Roman" w:cs="Times New Roman"/>
        </w:rPr>
        <w:t xml:space="preserve"> for the next deployment. Some studies deploy multiple sediment traps at each site to determine an average accumulation rate, and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3FD0F73B"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w:t>
      </w:r>
      <w:r w:rsidR="00D25830">
        <w:rPr>
          <w:rFonts w:ascii="Times New Roman" w:hAnsi="Times New Roman" w:cs="Times New Roman"/>
        </w:rPr>
        <w:t>Pods</w:t>
      </w:r>
      <w:r w:rsidRPr="009C7F0B">
        <w:rPr>
          <w:rFonts w:ascii="Times New Roman" w:hAnsi="Times New Roman" w:cs="Times New Roman"/>
        </w:rPr>
        <w:t xml:space="preserve"> were made from 15.25 cm diameter PVC pipe, approximately 12 cm tall, and filled with cement</w:t>
      </w:r>
      <w:r w:rsidR="00D25830">
        <w:rPr>
          <w:rFonts w:ascii="Times New Roman" w:hAnsi="Times New Roman" w:cs="Times New Roman"/>
        </w:rPr>
        <w:t xml:space="preserve"> </w:t>
      </w:r>
      <w:r w:rsidRPr="009C7F0B">
        <w:rPr>
          <w:rFonts w:ascii="Times New Roman" w:hAnsi="Times New Roman" w:cs="Times New Roman"/>
        </w:rPr>
        <w:t xml:space="preserve">poured on a rough piece of plywood to give it a slight texture approximating </w:t>
      </w:r>
      <w:r w:rsidR="00294701">
        <w:rPr>
          <w:rFonts w:ascii="Times New Roman" w:hAnsi="Times New Roman" w:cs="Times New Roman"/>
        </w:rPr>
        <w:t xml:space="preserve">a coral surface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To collect sediment from </w:t>
      </w:r>
      <w:r w:rsidR="00D25830">
        <w:rPr>
          <w:rFonts w:ascii="Times New Roman" w:hAnsi="Times New Roman" w:cs="Times New Roman"/>
        </w:rPr>
        <w:t>SedPods</w:t>
      </w:r>
      <w:r w:rsidRPr="009C7F0B">
        <w:rPr>
          <w:rFonts w:ascii="Times New Roman" w:hAnsi="Times New Roman" w:cs="Times New Roman"/>
        </w:rPr>
        <w:t>, a rubber cap was carefully slipped over and clamp</w:t>
      </w:r>
      <w:r w:rsidR="00D25830">
        <w:rPr>
          <w:rFonts w:ascii="Times New Roman" w:hAnsi="Times New Roman" w:cs="Times New Roman"/>
        </w:rPr>
        <w:t>ed</w:t>
      </w:r>
      <w:r w:rsidRPr="009C7F0B">
        <w:rPr>
          <w:rFonts w:ascii="Times New Roman" w:hAnsi="Times New Roman" w:cs="Times New Roman"/>
        </w:rPr>
        <w:t xml:space="preserve"> to prevent sediment </w:t>
      </w:r>
      <w:r w:rsidR="00D25830">
        <w:rPr>
          <w:rFonts w:ascii="Times New Roman" w:hAnsi="Times New Roman" w:cs="Times New Roman"/>
        </w:rPr>
        <w:t>loss</w:t>
      </w:r>
      <w:r w:rsidRPr="009C7F0B">
        <w:rPr>
          <w:rFonts w:ascii="Times New Roman" w:hAnsi="Times New Roman" w:cs="Times New Roman"/>
        </w:rPr>
        <w:t xml:space="preserve">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c). In the lab, </w:t>
      </w:r>
      <w:r w:rsidR="00D25830">
        <w:rPr>
          <w:rFonts w:ascii="Times New Roman" w:hAnsi="Times New Roman" w:cs="Times New Roman"/>
        </w:rPr>
        <w:t xml:space="preserve">sediment was rinsed from </w:t>
      </w:r>
      <w:r w:rsidRPr="009C7F0B">
        <w:rPr>
          <w:rFonts w:ascii="Times New Roman" w:hAnsi="Times New Roman" w:cs="Times New Roman"/>
        </w:rPr>
        <w:t>the rubber cap and the</w:t>
      </w:r>
      <w:r w:rsidR="00D25830">
        <w:rPr>
          <w:rFonts w:ascii="Times New Roman" w:hAnsi="Times New Roman" w:cs="Times New Roman"/>
        </w:rPr>
        <w:t xml:space="preserve"> SedPod</w:t>
      </w:r>
      <w:r w:rsidRPr="009C7F0B">
        <w:rPr>
          <w:rFonts w:ascii="Times New Roman" w:hAnsi="Times New Roman" w:cs="Times New Roman"/>
        </w:rPr>
        <w:t xml:space="preserve">. In many instances there was significant algal growth on the </w:t>
      </w:r>
      <w:r w:rsidR="00D25830">
        <w:rPr>
          <w:rFonts w:ascii="Times New Roman" w:hAnsi="Times New Roman" w:cs="Times New Roman"/>
        </w:rPr>
        <w:t>SedPod</w:t>
      </w:r>
      <w:r w:rsidRPr="009C7F0B">
        <w:rPr>
          <w:rFonts w:ascii="Times New Roman" w:hAnsi="Times New Roman" w:cs="Times New Roman"/>
        </w:rPr>
        <w:t xml:space="preserve"> surface, so sediment was manually scrubbed from this algae layer and included in the analysis.</w:t>
      </w:r>
    </w:p>
    <w:p w14:paraId="77691FA8" w14:textId="12D14B24"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D25830">
        <w:rPr>
          <w:rFonts w:ascii="Times New Roman" w:hAnsi="Times New Roman" w:cs="Times New Roman"/>
        </w:rPr>
        <w:t xml:space="preserve"> collected by both SedPods and traps was analyzed for</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grain size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w:t>
      </w:r>
      <w:proofErr w:type="gramStart"/>
      <w:r w:rsidRPr="009C7F0B">
        <w:rPr>
          <w:rFonts w:ascii="Times New Roman" w:hAnsi="Times New Roman" w:cs="Times New Roman"/>
        </w:rPr>
        <w:t>coarse</w:t>
      </w:r>
      <w:proofErr w:type="gramEnd"/>
      <w:r w:rsidRPr="009C7F0B">
        <w:rPr>
          <w:rFonts w:ascii="Times New Roman" w:hAnsi="Times New Roman" w:cs="Times New Roman"/>
        </w:rPr>
        <w:t xml:space="preserv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 xml:space="preserve">m nominal pore size glass fiber filters. To remove salts, the coarse fraction was rinsed in the sieve </w:t>
      </w:r>
      <w:r w:rsidR="00D25830">
        <w:rPr>
          <w:rFonts w:ascii="Times New Roman" w:hAnsi="Times New Roman" w:cs="Times New Roman"/>
        </w:rPr>
        <w:t>and</w:t>
      </w:r>
      <w:r w:rsidR="00294701" w:rsidRPr="009C7F0B">
        <w:rPr>
          <w:rFonts w:ascii="Times New Roman" w:hAnsi="Times New Roman" w:cs="Times New Roman"/>
        </w:rPr>
        <w:t xml:space="preserve"> </w:t>
      </w:r>
      <w:r w:rsidRPr="009C7F0B">
        <w:rPr>
          <w:rFonts w:ascii="Times New Roman" w:hAnsi="Times New Roman" w:cs="Times New Roman"/>
        </w:rPr>
        <w:t xml:space="preserve">the fine fraction was gravity filtered with distilled water. Coarse and fine fractions were dried at 100 C for 2 hr, cooled, and weighed </w:t>
      </w:r>
      <w:r w:rsidR="00D25830">
        <w:rPr>
          <w:rFonts w:ascii="Times New Roman" w:hAnsi="Times New Roman" w:cs="Times New Roman"/>
        </w:rPr>
        <w:t xml:space="preserve">separately </w:t>
      </w:r>
      <w:r w:rsidRPr="009C7F0B">
        <w:rPr>
          <w:rFonts w:ascii="Times New Roman" w:hAnsi="Times New Roman" w:cs="Times New Roman"/>
        </w:rPr>
        <w:t xml:space="preserve">to determine the bulk sediment </w:t>
      </w:r>
      <w:r w:rsidR="00294701">
        <w:rPr>
          <w:rFonts w:ascii="Times New Roman" w:hAnsi="Times New Roman" w:cs="Times New Roman"/>
        </w:rPr>
        <w:t>mass</w:t>
      </w:r>
      <w:r w:rsidRPr="009C7F0B">
        <w:rPr>
          <w:rFonts w:ascii="Times New Roman" w:hAnsi="Times New Roman" w:cs="Times New Roman"/>
        </w:rPr>
        <w:t xml:space="preserve">. </w:t>
      </w:r>
      <w:r w:rsidR="00D25830">
        <w:rPr>
          <w:rFonts w:ascii="Times New Roman" w:hAnsi="Times New Roman" w:cs="Times New Roman"/>
        </w:rPr>
        <w:t>G</w:t>
      </w:r>
      <w:r w:rsidRPr="009C7F0B">
        <w:rPr>
          <w:rFonts w:ascii="Times New Roman" w:hAnsi="Times New Roman" w:cs="Times New Roman"/>
        </w:rPr>
        <w:t>eochemical comp</w:t>
      </w:r>
      <w:r w:rsidR="00414440">
        <w:rPr>
          <w:rFonts w:ascii="Times New Roman" w:hAnsi="Times New Roman" w:cs="Times New Roman"/>
        </w:rPr>
        <w:t>osition</w:t>
      </w:r>
      <w:r w:rsidR="00D25830">
        <w:rPr>
          <w:rFonts w:ascii="Times New Roman" w:hAnsi="Times New Roman" w:cs="Times New Roman"/>
        </w:rPr>
        <w:t xml:space="preserve"> of the coarse and fine fractions was analyzed by</w:t>
      </w:r>
      <w:r w:rsidR="00414440">
        <w:rPr>
          <w:rFonts w:ascii="Times New Roman" w:hAnsi="Times New Roman" w:cs="Times New Roman"/>
        </w:rPr>
        <w:t xml:space="preserve"> </w:t>
      </w:r>
      <w:r w:rsidRPr="009C7F0B">
        <w:rPr>
          <w:rFonts w:ascii="Times New Roman" w:hAnsi="Times New Roman" w:cs="Times New Roman"/>
        </w:rPr>
        <w:t>combusting 3 hr at 550 C for % organic</w:t>
      </w:r>
      <w:r w:rsidR="00294701">
        <w:rPr>
          <w:rFonts w:ascii="Times New Roman" w:hAnsi="Times New Roman" w:cs="Times New Roman"/>
        </w:rPr>
        <w:t xml:space="preserve"> and</w:t>
      </w:r>
      <w:r w:rsidR="00294701" w:rsidRPr="009C7F0B">
        <w:rPr>
          <w:rFonts w:ascii="Times New Roman" w:hAnsi="Times New Roman" w:cs="Times New Roman"/>
        </w:rPr>
        <w:t xml:space="preserve"> </w:t>
      </w:r>
      <w:r w:rsidRPr="009C7F0B">
        <w:rPr>
          <w:rFonts w:ascii="Times New Roman" w:hAnsi="Times New Roman" w:cs="Times New Roman"/>
        </w:rPr>
        <w:t>950 C for 3 hr for % carbonate</w:t>
      </w:r>
      <w:r w:rsidR="00294701">
        <w:rPr>
          <w:rFonts w:ascii="Times New Roman" w:hAnsi="Times New Roman" w:cs="Times New Roman"/>
        </w:rPr>
        <w:t>, respectively, by mass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Gray et al., 2012)</w:t>
      </w:r>
      <w:r w:rsidRPr="009C7F0B">
        <w:rPr>
          <w:rFonts w:ascii="Times New Roman" w:hAnsi="Times New Roman" w:cs="Times New Roman"/>
        </w:rPr>
        <w:fldChar w:fldCharType="end"/>
      </w:r>
      <w:r w:rsidRPr="009C7F0B">
        <w:rPr>
          <w:rFonts w:ascii="Times New Roman" w:hAnsi="Times New Roman" w:cs="Times New Roman"/>
        </w:rPr>
        <w:t xml:space="preserve">. Sediment accumulation results were normalized for </w:t>
      </w:r>
      <w:r w:rsidR="005E2E0A">
        <w:rPr>
          <w:rFonts w:ascii="Times New Roman" w:hAnsi="Times New Roman" w:cs="Times New Roman"/>
        </w:rPr>
        <w:t>device</w:t>
      </w:r>
      <w:r w:rsidRPr="009C7F0B">
        <w:rPr>
          <w:rFonts w:ascii="Times New Roman" w:hAnsi="Times New Roman" w:cs="Times New Roman"/>
        </w:rPr>
        <w:t xml:space="preserve">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w:t>
      </w:r>
      <w:r w:rsidR="005E2E0A">
        <w:rPr>
          <w:rFonts w:ascii="Times New Roman" w:hAnsi="Times New Roman" w:cs="Times New Roman"/>
        </w:rPr>
        <w:t>SedPods</w:t>
      </w:r>
      <w:r w:rsidRPr="009C7F0B">
        <w:rPr>
          <w:rFonts w:ascii="Times New Roman" w:hAnsi="Times New Roman" w:cs="Times New Roman"/>
        </w:rPr>
        <w:t xml:space="preserve"> and traps </w:t>
      </w:r>
      <w:r w:rsidR="005E2E0A">
        <w:rPr>
          <w:rFonts w:ascii="Times New Roman" w:hAnsi="Times New Roman" w:cs="Times New Roman"/>
        </w:rPr>
        <w:t>over</w:t>
      </w:r>
      <w:r w:rsidRPr="009C7F0B">
        <w:rPr>
          <w:rFonts w:ascii="Times New Roman" w:hAnsi="Times New Roman" w:cs="Times New Roman"/>
        </w:rPr>
        <w:t xml:space="preserve">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08800818"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w:t>
      </w:r>
      <w:r w:rsidR="005E2E0A">
        <w:rPr>
          <w:rFonts w:ascii="Times New Roman" w:hAnsi="Times New Roman" w:cs="Times New Roman"/>
        </w:rPr>
        <w:t xml:space="preserve">imelapse </w:t>
      </w:r>
      <w:r w:rsidRPr="009C7F0B">
        <w:rPr>
          <w:rFonts w:ascii="Times New Roman" w:hAnsi="Times New Roman" w:cs="Times New Roman"/>
        </w:rPr>
        <w:t xml:space="preserve">camera was installed in January and February 2014 to </w:t>
      </w:r>
      <w:r w:rsidR="00294701">
        <w:rPr>
          <w:rFonts w:ascii="Times New Roman" w:hAnsi="Times New Roman" w:cs="Times New Roman"/>
        </w:rPr>
        <w:t>characterize the variability of surface properties in the bay and image</w:t>
      </w:r>
      <w:r w:rsidRPr="009C7F0B">
        <w:rPr>
          <w:rFonts w:ascii="Times New Roman" w:hAnsi="Times New Roman" w:cs="Times New Roman"/>
        </w:rPr>
        <w:t xml:space="preserve">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a</w:t>
      </w:r>
      <w:r w:rsidR="005E2E0A">
        <w:rPr>
          <w:rFonts w:ascii="Times New Roman" w:hAnsi="Times New Roman" w:cs="Times New Roman"/>
        </w:rPr>
        <w:t>t</w:t>
      </w:r>
      <w:r w:rsidRPr="009C7F0B">
        <w:rPr>
          <w:rFonts w:ascii="Times New Roman" w:hAnsi="Times New Roman" w:cs="Times New Roman"/>
        </w:rPr>
        <w:t xml:space="preserve"> 15-min </w:t>
      </w:r>
      <w:r w:rsidR="005E2E0A">
        <w:rPr>
          <w:rFonts w:ascii="Times New Roman" w:hAnsi="Times New Roman" w:cs="Times New Roman"/>
        </w:rPr>
        <w:t xml:space="preserve">photo </w:t>
      </w:r>
      <w:r w:rsidRPr="009C7F0B">
        <w:rPr>
          <w:rFonts w:ascii="Times New Roman" w:hAnsi="Times New Roman" w:cs="Times New Roman"/>
        </w:rPr>
        <w:t xml:space="preserve">interval. Although </w:t>
      </w:r>
      <w:r w:rsidR="00A11978">
        <w:rPr>
          <w:rFonts w:ascii="Times New Roman" w:hAnsi="Times New Roman" w:cs="Times New Roman"/>
        </w:rPr>
        <w:t>suspended-</w:t>
      </w:r>
      <w:r w:rsidRPr="009C7F0B">
        <w:rPr>
          <w:rFonts w:ascii="Times New Roman" w:hAnsi="Times New Roman" w:cs="Times New Roman"/>
        </w:rPr>
        <w:t xml:space="preserve">sediment concentrations cannot be </w:t>
      </w:r>
      <w:r w:rsidR="005E2E0A">
        <w:rPr>
          <w:rFonts w:ascii="Times New Roman" w:hAnsi="Times New Roman" w:cs="Times New Roman"/>
        </w:rPr>
        <w:t>quantified</w:t>
      </w:r>
      <w:r w:rsidRPr="009C7F0B">
        <w:rPr>
          <w:rFonts w:ascii="Times New Roman" w:hAnsi="Times New Roman" w:cs="Times New Roman"/>
        </w:rPr>
        <w:t xml:space="preserve"> from the images, the brown-colored, terrigenous sediment was clearly visible in contrast to the normally clear ocean water, </w:t>
      </w:r>
      <w:r w:rsidR="005E2E0A">
        <w:rPr>
          <w:rFonts w:ascii="Times New Roman" w:hAnsi="Times New Roman" w:cs="Times New Roman"/>
        </w:rPr>
        <w:t>characterizing the spatial</w:t>
      </w:r>
      <w:r w:rsidRPr="009C7F0B">
        <w:rPr>
          <w:rFonts w:ascii="Times New Roman" w:hAnsi="Times New Roman" w:cs="Times New Roman"/>
        </w:rPr>
        <w:t xml:space="preserve"> pattern and</w:t>
      </w:r>
      <w:r w:rsidR="00946B83">
        <w:rPr>
          <w:rFonts w:ascii="Times New Roman" w:hAnsi="Times New Roman" w:cs="Times New Roman"/>
        </w:rPr>
        <w:t xml:space="preserve"> trajectory of the</w:t>
      </w:r>
      <w:r w:rsidR="005E2E0A">
        <w:rPr>
          <w:rFonts w:ascii="Times New Roman" w:hAnsi="Times New Roman" w:cs="Times New Roman"/>
        </w:rPr>
        <w:t xml:space="preserve"> sediment</w:t>
      </w:r>
      <w:r w:rsidR="00946B83">
        <w:rPr>
          <w:rFonts w:ascii="Times New Roman" w:hAnsi="Times New Roman" w:cs="Times New Roman"/>
        </w:rPr>
        <w:t xml:space="preserv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2C6A8966"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Model","type":"webpage"},"uris":["http://www.mendeley.com/documents/?uuid=7cd04332-fefa-4998-a383-421505d244df"]}],"mendeley":{"formattedCitation":"(PACIOOS, 2016)","plainTextFormattedCitation":"(PACIOOS, 2016)","previouslyFormattedCitation":"(PACIOOS,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To characterize wave conditions during sediment trap deployments, mean wave height (</w:t>
      </w:r>
      <w:r w:rsidR="00F876CA" w:rsidRPr="00057DF1">
        <w:rPr>
          <w:rFonts w:ascii="Times New Roman" w:hAnsi="Times New Roman" w:cs="Times New Roman"/>
          <w:i/>
        </w:rPr>
        <w:t>H</w:t>
      </w:r>
      <w:r w:rsidRPr="00057DF1">
        <w:rPr>
          <w:rFonts w:ascii="Times New Roman" w:hAnsi="Times New Roman" w:cs="Times New Roman"/>
          <w:i/>
        </w:rPr>
        <w:t>m</w:t>
      </w:r>
      <w:r w:rsidR="00F876CA" w:rsidRPr="00057DF1">
        <w:rPr>
          <w:rFonts w:ascii="Times New Roman" w:hAnsi="Times New Roman" w:cs="Times New Roman"/>
          <w:i/>
        </w:rPr>
        <w:t>ean</w:t>
      </w:r>
      <w:r w:rsidR="00FC396F">
        <w:rPr>
          <w:rFonts w:ascii="Times New Roman" w:hAnsi="Times New Roman" w:cs="Times New Roman"/>
        </w:rPr>
        <w:t xml:space="preserve">, in </w:t>
      </w:r>
      <w:r w:rsidR="00FC396F">
        <w:rPr>
          <w:rFonts w:ascii="Times New Roman" w:hAnsi="Times New Roman" w:cs="Times New Roman"/>
        </w:rPr>
        <w:lastRenderedPageBreak/>
        <w:t>m</w:t>
      </w:r>
      <w:r w:rsidRPr="009C7F0B">
        <w:rPr>
          <w:rFonts w:ascii="Times New Roman" w:hAnsi="Times New Roman" w:cs="Times New Roman"/>
        </w:rPr>
        <w:t xml:space="preserve">) was calculated from WW3 data on daily mean significant wave height during the </w:t>
      </w:r>
      <w:r w:rsidR="005E2E0A">
        <w:rPr>
          <w:rFonts w:ascii="Times New Roman" w:hAnsi="Times New Roman" w:cs="Times New Roman"/>
        </w:rPr>
        <w:t>trap deployments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(Rangel-Buitrago et al., 2014; Seymour, 2011)</w:t>
      </w:r>
      <w:r w:rsidRPr="009C7F0B">
        <w:rPr>
          <w:rFonts w:ascii="Times New Roman" w:hAnsi="Times New Roman" w:cs="Times New Roman"/>
        </w:rPr>
        <w:fldChar w:fldCharType="end"/>
      </w:r>
      <w:r w:rsidRPr="009C7F0B">
        <w:rPr>
          <w:rFonts w:ascii="Times New Roman" w:hAnsi="Times New Roman" w:cs="Times New Roman"/>
        </w:rPr>
        <w:t>.</w:t>
      </w:r>
    </w:p>
    <w:p w14:paraId="68197CA1" w14:textId="4A69E026"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r w:rsidR="005E2E0A">
        <w:rPr>
          <w:rFonts w:ascii="Times New Roman" w:hAnsi="Times New Roman" w:cs="Times New Roman"/>
        </w:rPr>
        <w:t xml:space="preserve"> See </w:t>
      </w:r>
      <w:r w:rsidR="005E2E0A">
        <w:rPr>
          <w:rFonts w:ascii="Times New Roman" w:hAnsi="Times New Roman" w:cs="Times New Roman"/>
        </w:rPr>
        <w:fldChar w:fldCharType="begin" w:fldLock="1"/>
      </w:r>
      <w:r w:rsidR="00667F1D">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5E2E0A">
        <w:rPr>
          <w:rFonts w:ascii="Times New Roman" w:hAnsi="Times New Roman" w:cs="Times New Roman"/>
        </w:rPr>
        <w:fldChar w:fldCharType="separate"/>
      </w:r>
      <w:r w:rsidR="005E2E0A" w:rsidRPr="005E2E0A">
        <w:rPr>
          <w:rFonts w:ascii="Times New Roman" w:hAnsi="Times New Roman" w:cs="Times New Roman"/>
          <w:noProof/>
        </w:rPr>
        <w:t xml:space="preserve">Storlazzi et al., </w:t>
      </w:r>
      <w:r w:rsidR="005E2E0A">
        <w:rPr>
          <w:rFonts w:ascii="Times New Roman" w:hAnsi="Times New Roman" w:cs="Times New Roman"/>
          <w:noProof/>
        </w:rPr>
        <w:t>(</w:t>
      </w:r>
      <w:r w:rsidR="005E2E0A" w:rsidRPr="005E2E0A">
        <w:rPr>
          <w:rFonts w:ascii="Times New Roman" w:hAnsi="Times New Roman" w:cs="Times New Roman"/>
          <w:noProof/>
        </w:rPr>
        <w:t>2018)</w:t>
      </w:r>
      <w:r w:rsidR="005E2E0A">
        <w:rPr>
          <w:rFonts w:ascii="Times New Roman" w:hAnsi="Times New Roman" w:cs="Times New Roman"/>
        </w:rPr>
        <w:fldChar w:fldCharType="end"/>
      </w:r>
      <w:r w:rsidR="005E2E0A">
        <w:rPr>
          <w:rFonts w:ascii="Times New Roman" w:hAnsi="Times New Roman" w:cs="Times New Roman"/>
        </w:rPr>
        <w:t xml:space="preserve"> for a full description of meteorologic and oceanographic controls on flow speeds and directions in Faga’alu Bay. </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1B0DA2DF"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w:t>
      </w:r>
      <w:r w:rsidR="00491DA3" w:rsidRPr="00F00397">
        <w:rPr>
          <w:rFonts w:ascii="Times New Roman" w:hAnsi="Times New Roman" w:cs="Times New Roman"/>
          <w:i/>
          <w:iCs/>
        </w:rPr>
        <w:t>SSY</w:t>
      </w:r>
      <w:r w:rsidR="00491DA3" w:rsidRPr="009C7F0B">
        <w:rPr>
          <w:rFonts w:ascii="Times New Roman" w:hAnsi="Times New Roman" w:cs="Times New Roman"/>
        </w:rPr>
        <w:t xml:space="preserve"> </w:t>
      </w:r>
      <w:r w:rsidR="002F494F" w:rsidRPr="009C7F0B">
        <w:rPr>
          <w:rFonts w:ascii="Times New Roman" w:hAnsi="Times New Roman" w:cs="Times New Roman"/>
        </w:rPr>
        <w:t xml:space="preserve">(tons) and </w:t>
      </w:r>
      <w:r w:rsidR="009D1407" w:rsidRPr="008A0406">
        <w:rPr>
          <w:rFonts w:ascii="Times New Roman" w:hAnsi="Times New Roman" w:cs="Times New Roman"/>
          <w:i/>
        </w:rPr>
        <w:t>Hmean</w:t>
      </w:r>
      <w:r w:rsidR="00647015" w:rsidRPr="009C7F0B">
        <w:rPr>
          <w:rFonts w:ascii="Times New Roman" w:hAnsi="Times New Roman" w:cs="Times New Roman"/>
        </w:rPr>
        <w:t xml:space="preserve"> </w:t>
      </w:r>
      <w:r w:rsidR="009D1407">
        <w:rPr>
          <w:rFonts w:ascii="Times New Roman" w:hAnsi="Times New Roman" w:cs="Times New Roman"/>
        </w:rPr>
        <w:t xml:space="preserve">(m) </w:t>
      </w:r>
      <w:r w:rsidR="00647015" w:rsidRPr="009C7F0B">
        <w:rPr>
          <w:rFonts w:ascii="Times New Roman" w:hAnsi="Times New Roman" w:cs="Times New Roman"/>
        </w:rPr>
        <w:t>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The significance of the correlation between sediment accumulation and individual driving variables (</w:t>
      </w:r>
      <w:r w:rsidR="002F494F" w:rsidRPr="00F00397">
        <w:rPr>
          <w:rFonts w:ascii="Times New Roman" w:hAnsi="Times New Roman" w:cs="Times New Roman"/>
          <w:i/>
          <w:iCs/>
        </w:rPr>
        <w:t>SSY</w:t>
      </w:r>
      <w:r w:rsidR="002F494F" w:rsidRPr="009C7F0B">
        <w:rPr>
          <w:rFonts w:ascii="Times New Roman" w:hAnsi="Times New Roman" w:cs="Times New Roman"/>
        </w:rPr>
        <w:t xml:space="preserve"> or </w:t>
      </w:r>
      <w:r w:rsidR="009D1407" w:rsidRPr="008A0406">
        <w:rPr>
          <w:rFonts w:ascii="Times New Roman" w:hAnsi="Times New Roman" w:cs="Times New Roman"/>
          <w:i/>
        </w:rPr>
        <w:t>Hmean</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73F01D9B" w14:textId="77777777" w:rsidR="00667F1D"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w:t>
      </w:r>
      <w:r w:rsidRPr="00F00397">
        <w:rPr>
          <w:rFonts w:ascii="Times New Roman" w:hAnsi="Times New Roman" w:cs="Times New Roman"/>
          <w:i/>
          <w:iCs/>
        </w:rPr>
        <w:t>SSY</w:t>
      </w:r>
      <w:r w:rsidRPr="009C7F0B">
        <w:rPr>
          <w:rFonts w:ascii="Times New Roman" w:hAnsi="Times New Roman" w:cs="Times New Roman"/>
        </w:rPr>
        <w:t xml:space="preserve"> and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Pr="009C7F0B">
        <w:rPr>
          <w:rFonts w:ascii="Times New Roman" w:hAnsi="Times New Roman" w:cs="Times New Roman"/>
        </w:rPr>
        <w:t xml:space="preserve">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w:t>
      </w:r>
      <w:r w:rsidR="00667F1D">
        <w:rPr>
          <w:rFonts w:ascii="Times New Roman" w:hAnsi="Times New Roman" w:cs="Times New Roman"/>
        </w:rPr>
        <w:t xml:space="preserve"> so</w:t>
      </w:r>
      <w:r w:rsidRPr="009C7F0B">
        <w:rPr>
          <w:rFonts w:ascii="Times New Roman" w:hAnsi="Times New Roman" w:cs="Times New Roman"/>
        </w:rPr>
        <w:t xml:space="preserve"> could be treated as independent variables in the multiple regression. A multiple linear regression between sediment accumulation vs. </w:t>
      </w:r>
      <w:r w:rsidRPr="00F00397">
        <w:rPr>
          <w:rFonts w:ascii="Times New Roman" w:hAnsi="Times New Roman" w:cs="Times New Roman"/>
          <w:i/>
          <w:iCs/>
        </w:rPr>
        <w:t>SSY</w:t>
      </w:r>
      <w:r w:rsidRPr="009C7F0B">
        <w:rPr>
          <w:rFonts w:ascii="Times New Roman" w:hAnsi="Times New Roman" w:cs="Times New Roman"/>
        </w:rPr>
        <w:t xml:space="preserve"> and</w:t>
      </w:r>
      <w:r w:rsidR="009F4D07">
        <w:rPr>
          <w:rFonts w:ascii="Times New Roman" w:hAnsi="Times New Roman" w:cs="Times New Roman"/>
        </w:rPr>
        <w:t xml:space="preserve"> </w:t>
      </w:r>
      <w:r w:rsidR="009D1407" w:rsidRPr="008A0406">
        <w:rPr>
          <w:rFonts w:ascii="Times New Roman" w:hAnsi="Times New Roman" w:cs="Times New Roman"/>
          <w:i/>
        </w:rPr>
        <w:t>Hmean</w:t>
      </w:r>
      <w:r w:rsidR="009D1407" w:rsidDel="009D1407">
        <w:rPr>
          <w:rFonts w:ascii="Times New Roman" w:hAnsi="Times New Roman" w:cs="Times New Roman"/>
        </w:rPr>
        <w:t xml:space="preserve"> </w:t>
      </w:r>
      <w:r w:rsidRPr="009C7F0B">
        <w:rPr>
          <w:rFonts w:ascii="Times New Roman" w:hAnsi="Times New Roman" w:cs="Times New Roman"/>
        </w:rPr>
        <w:t>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w:t>
      </w:r>
    </w:p>
    <w:p w14:paraId="259E61F1" w14:textId="10088AB6"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r w:rsidR="00667F1D">
        <w:rPr>
          <w:rFonts w:ascii="Times New Roman" w:hAnsi="Times New Roman" w:cs="Times New Roman"/>
        </w:rPr>
        <w:t xml:space="preserve">More sophisticated accumulation sensors that could resolve accumulation more frequently </w:t>
      </w:r>
      <w:r w:rsidR="00667F1D">
        <w:rPr>
          <w:rFonts w:ascii="Times New Roman" w:hAnsi="Times New Roman" w:cs="Times New Roman"/>
        </w:rPr>
        <w:fldChar w:fldCharType="begin" w:fldLock="1"/>
      </w:r>
      <w:r w:rsidR="006B7697">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Pr>
          <w:rFonts w:ascii="Times New Roman" w:hAnsi="Times New Roman" w:cs="Times New Roman"/>
        </w:rPr>
        <w:fldChar w:fldCharType="separate"/>
      </w:r>
      <w:r w:rsidR="00667F1D" w:rsidRPr="00667F1D">
        <w:rPr>
          <w:rFonts w:ascii="Times New Roman" w:hAnsi="Times New Roman" w:cs="Times New Roman"/>
          <w:noProof/>
        </w:rPr>
        <w:t>(Whinney et al., 2017)</w:t>
      </w:r>
      <w:r w:rsidR="00667F1D">
        <w:rPr>
          <w:rFonts w:ascii="Times New Roman" w:hAnsi="Times New Roman" w:cs="Times New Roman"/>
        </w:rPr>
        <w:fldChar w:fldCharType="end"/>
      </w:r>
      <w:r w:rsidR="00667F1D">
        <w:rPr>
          <w:rFonts w:ascii="Times New Roman" w:hAnsi="Times New Roman" w:cs="Times New Roman"/>
        </w:rPr>
        <w:t xml:space="preserve"> were not available at the time of deployment.</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r w:rsidRPr="009C7F0B">
        <w:rPr>
          <w:rFonts w:ascii="Times New Roman" w:hAnsi="Times New Roman" w:cs="Times New Roman"/>
        </w:rPr>
        <w:t>3. Results</w:t>
      </w:r>
    </w:p>
    <w:p w14:paraId="049ED59C" w14:textId="77777777" w:rsidR="00491DA3" w:rsidRPr="009C7F0B" w:rsidRDefault="00491DA3" w:rsidP="009C7F0B">
      <w:pPr>
        <w:spacing w:after="0"/>
        <w:rPr>
          <w:rFonts w:ascii="Times New Roman" w:hAnsi="Times New Roman" w:cs="Times New Roman"/>
        </w:rPr>
      </w:pPr>
    </w:p>
    <w:p w14:paraId="622302DB" w14:textId="1F1827CA" w:rsidR="00491DA3" w:rsidRPr="009D1407"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w:t>
      </w:r>
      <w:r w:rsidR="009D1407">
        <w:rPr>
          <w:rFonts w:ascii="Times New Roman" w:hAnsi="Times New Roman" w:cs="Times New Roman"/>
        </w:rPr>
        <w:t>(</w:t>
      </w:r>
      <w:r w:rsidR="009D1407" w:rsidRPr="00667F1D">
        <w:rPr>
          <w:rFonts w:ascii="Times New Roman" w:hAnsi="Times New Roman" w:cs="Times New Roman"/>
          <w:i/>
          <w:iCs/>
        </w:rPr>
        <w:t>SSY</w:t>
      </w:r>
      <w:r w:rsidR="009D1407">
        <w:rPr>
          <w:rFonts w:ascii="Times New Roman" w:hAnsi="Times New Roman" w:cs="Times New Roman"/>
        </w:rPr>
        <w:t xml:space="preserve">) </w:t>
      </w:r>
      <w:r w:rsidRPr="009C7F0B">
        <w:rPr>
          <w:rFonts w:ascii="Times New Roman" w:hAnsi="Times New Roman" w:cs="Times New Roman"/>
        </w:rPr>
        <w:t xml:space="preserve">and </w:t>
      </w:r>
      <w:r w:rsidR="0077169E" w:rsidRPr="009C7F0B">
        <w:rPr>
          <w:rFonts w:ascii="Times New Roman" w:hAnsi="Times New Roman" w:cs="Times New Roman"/>
        </w:rPr>
        <w:t xml:space="preserve">mean </w:t>
      </w:r>
      <w:r w:rsidRPr="009C7F0B">
        <w:rPr>
          <w:rFonts w:ascii="Times New Roman" w:hAnsi="Times New Roman" w:cs="Times New Roman"/>
        </w:rPr>
        <w:t>wave heights</w:t>
      </w:r>
      <w:r w:rsidR="009D1407">
        <w:rPr>
          <w:rFonts w:ascii="Times New Roman" w:hAnsi="Times New Roman" w:cs="Times New Roman"/>
        </w:rPr>
        <w:t xml:space="preserve"> (</w:t>
      </w:r>
      <w:r w:rsidR="009D1407" w:rsidRPr="008A0406">
        <w:rPr>
          <w:rFonts w:ascii="Times New Roman" w:hAnsi="Times New Roman" w:cs="Times New Roman"/>
          <w:i/>
        </w:rPr>
        <w:t>Hmean</w:t>
      </w:r>
      <w:r w:rsidR="009D1407">
        <w:rPr>
          <w:rFonts w:ascii="Times New Roman" w:hAnsi="Times New Roman" w:cs="Times New Roman"/>
        </w:rPr>
        <w:t>)</w:t>
      </w:r>
    </w:p>
    <w:p w14:paraId="2966DF68" w14:textId="77777777" w:rsidR="006B7697" w:rsidRDefault="002903D1" w:rsidP="009F4D07">
      <w:pPr>
        <w:spacing w:after="0"/>
        <w:ind w:firstLine="720"/>
        <w:rPr>
          <w:rFonts w:ascii="Times New Roman" w:hAnsi="Times New Roman" w:cs="Times New Roman"/>
        </w:rPr>
      </w:pPr>
      <w:r w:rsidRPr="009C7F0B">
        <w:rPr>
          <w:rFonts w:ascii="Times New Roman" w:hAnsi="Times New Roman" w:cs="Times New Roman"/>
        </w:rPr>
        <w:t xml:space="preserve"> </w:t>
      </w:r>
      <w:r w:rsidR="00491DA3" w:rsidRPr="009C7F0B">
        <w:rPr>
          <w:rFonts w:ascii="Times New Roman" w:hAnsi="Times New Roman" w:cs="Times New Roman"/>
        </w:rPr>
        <w:t xml:space="preserve">Seasonal patterns of </w:t>
      </w:r>
      <w:r w:rsidR="00667F1D" w:rsidRPr="00667F1D">
        <w:rPr>
          <w:rFonts w:ascii="Times New Roman" w:hAnsi="Times New Roman" w:cs="Times New Roman"/>
          <w:i/>
          <w:iCs/>
        </w:rPr>
        <w:t>Hmean</w:t>
      </w:r>
      <w:r w:rsidR="00491DA3" w:rsidRPr="009C7F0B">
        <w:rPr>
          <w:rFonts w:ascii="Times New Roman" w:hAnsi="Times New Roman" w:cs="Times New Roman"/>
        </w:rPr>
        <w:t xml:space="preserve"> and </w:t>
      </w:r>
      <w:r w:rsidR="00A949C6" w:rsidRPr="00667F1D">
        <w:rPr>
          <w:rFonts w:ascii="Times New Roman" w:hAnsi="Times New Roman" w:cs="Times New Roman"/>
          <w:i/>
          <w:iCs/>
        </w:rPr>
        <w:t>SSY</w:t>
      </w:r>
      <w:r w:rsidR="00491DA3" w:rsidRPr="009C7F0B">
        <w:rPr>
          <w:rFonts w:ascii="Times New Roman" w:hAnsi="Times New Roman" w:cs="Times New Roman"/>
        </w:rPr>
        <w:t xml:space="preserve"> were hypothesized to vary such that large </w:t>
      </w:r>
      <w:r w:rsidR="009D1407" w:rsidRPr="008A0406">
        <w:rPr>
          <w:rFonts w:ascii="Times New Roman" w:hAnsi="Times New Roman" w:cs="Times New Roman"/>
          <w:i/>
        </w:rPr>
        <w:t>Hmean</w:t>
      </w:r>
      <w:r w:rsidR="00491DA3" w:rsidRPr="009C7F0B">
        <w:rPr>
          <w:rFonts w:ascii="Times New Roman" w:hAnsi="Times New Roman" w:cs="Times New Roman"/>
        </w:rPr>
        <w:t xml:space="preserve">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caus</w:t>
      </w:r>
      <w:r w:rsidR="00667F1D">
        <w:rPr>
          <w:rFonts w:ascii="Times New Roman" w:hAnsi="Times New Roman" w:cs="Times New Roman"/>
        </w:rPr>
        <w:t>ing</w:t>
      </w:r>
      <w:r w:rsidR="00491DA3" w:rsidRPr="009C7F0B">
        <w:rPr>
          <w:rFonts w:ascii="Times New Roman" w:hAnsi="Times New Roman" w:cs="Times New Roman"/>
        </w:rPr>
        <w:t xml:space="preserve"> low terrigenous sediment accumulation.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 xml:space="preserve">mostly followed the </w:t>
      </w:r>
      <w:r w:rsidR="006B7697">
        <w:rPr>
          <w:rFonts w:ascii="Times New Roman" w:hAnsi="Times New Roman" w:cs="Times New Roman"/>
        </w:rPr>
        <w:t>expected</w:t>
      </w:r>
      <w:r w:rsidR="00491DA3" w:rsidRPr="009C7F0B">
        <w:rPr>
          <w:rFonts w:ascii="Times New Roman" w:hAnsi="Times New Roman" w:cs="Times New Roman"/>
        </w:rPr>
        <w:t xml:space="preserve"> pattern with peak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occurring around June-August and lowest</w:t>
      </w:r>
      <w:r w:rsidR="00F660C4" w:rsidRPr="009C7F0B">
        <w:rPr>
          <w:rFonts w:ascii="Times New Roman" w:hAnsi="Times New Roman" w:cs="Times New Roman"/>
        </w:rPr>
        <w:t xml:space="preserve"> </w:t>
      </w:r>
      <w:r w:rsidR="00491DA3" w:rsidRPr="009C7F0B">
        <w:rPr>
          <w:rFonts w:ascii="Times New Roman" w:hAnsi="Times New Roman" w:cs="Times New Roman"/>
        </w:rPr>
        <w:t xml:space="preserve">during December-February, with the exception of larger than expected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in April 2014 and January 2015</w:t>
      </w:r>
      <w:r w:rsidR="006B7697">
        <w:rPr>
          <w:rFonts w:ascii="Times New Roman" w:hAnsi="Times New Roman" w:cs="Times New Roman"/>
        </w:rPr>
        <w:t xml:space="preserve"> driven by discrete, large swell events</w:t>
      </w:r>
      <w:r w:rsidR="00491DA3" w:rsidRPr="009C7F0B">
        <w:rPr>
          <w:rFonts w:ascii="Times New Roman" w:hAnsi="Times New Roman" w:cs="Times New Roman"/>
        </w:rPr>
        <w:t xml:space="preserve">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p>
    <w:p w14:paraId="5615CF15" w14:textId="48991D0F" w:rsidR="00491DA3" w:rsidRPr="009C7F0B" w:rsidRDefault="00491DA3" w:rsidP="009F4D07">
      <w:pPr>
        <w:spacing w:after="0"/>
        <w:ind w:firstLine="720"/>
        <w:rPr>
          <w:rFonts w:ascii="Times New Roman" w:hAnsi="Times New Roman" w:cs="Times New Roman"/>
        </w:rPr>
      </w:pPr>
      <w:r w:rsidRPr="006B7697">
        <w:rPr>
          <w:rFonts w:ascii="Times New Roman" w:hAnsi="Times New Roman" w:cs="Times New Roman"/>
          <w:i/>
          <w:iCs/>
        </w:rPr>
        <w:t>SSY</w:t>
      </w:r>
      <w:r w:rsidRPr="009C7F0B">
        <w:rPr>
          <w:rFonts w:ascii="Times New Roman" w:hAnsi="Times New Roman" w:cs="Times New Roman"/>
        </w:rPr>
        <w:t xml:space="preserve"> did not follow the </w:t>
      </w:r>
      <w:r w:rsidR="006B7697">
        <w:rPr>
          <w:rFonts w:ascii="Times New Roman" w:hAnsi="Times New Roman" w:cs="Times New Roman"/>
        </w:rPr>
        <w:t xml:space="preserve">expected pattern of low </w:t>
      </w:r>
      <w:r w:rsidR="006B7697" w:rsidRPr="006B7697">
        <w:rPr>
          <w:rFonts w:ascii="Times New Roman" w:hAnsi="Times New Roman" w:cs="Times New Roman"/>
          <w:i/>
          <w:iCs/>
        </w:rPr>
        <w:t>SSY</w:t>
      </w:r>
      <w:r w:rsidR="006B7697">
        <w:rPr>
          <w:rFonts w:ascii="Times New Roman" w:hAnsi="Times New Roman" w:cs="Times New Roman"/>
        </w:rPr>
        <w:t xml:space="preserve"> in the dry season and high </w:t>
      </w:r>
      <w:r w:rsidR="006B7697" w:rsidRPr="006B7697">
        <w:rPr>
          <w:rFonts w:ascii="Times New Roman" w:hAnsi="Times New Roman" w:cs="Times New Roman"/>
          <w:i/>
          <w:iCs/>
        </w:rPr>
        <w:t>SSY</w:t>
      </w:r>
      <w:r w:rsidR="006B7697">
        <w:rPr>
          <w:rFonts w:ascii="Times New Roman" w:hAnsi="Times New Roman" w:cs="Times New Roman"/>
        </w:rPr>
        <w:t xml:space="preserve"> in the wet season</w:t>
      </w:r>
      <w:r w:rsidRPr="009C7F0B">
        <w:rPr>
          <w:rFonts w:ascii="Times New Roman" w:hAnsi="Times New Roman" w:cs="Times New Roman"/>
        </w:rPr>
        <w:t xml:space="preserve">. The highest </w:t>
      </w:r>
      <w:r w:rsidRPr="006B7697">
        <w:rPr>
          <w:rFonts w:ascii="Times New Roman" w:hAnsi="Times New Roman" w:cs="Times New Roman"/>
          <w:i/>
          <w:iCs/>
        </w:rPr>
        <w:t>SSY</w:t>
      </w:r>
      <w:r w:rsidRPr="009C7F0B">
        <w:rPr>
          <w:rFonts w:ascii="Times New Roman" w:hAnsi="Times New Roman" w:cs="Times New Roman"/>
        </w:rPr>
        <w:t xml:space="preserve"> was observed during the July-September 2014 period </w:t>
      </w:r>
      <w:r w:rsidR="00A949C6">
        <w:rPr>
          <w:rFonts w:ascii="Times New Roman" w:hAnsi="Times New Roman" w:cs="Times New Roman"/>
        </w:rPr>
        <w:t>because</w:t>
      </w:r>
      <w:r w:rsidRPr="009C7F0B">
        <w:rPr>
          <w:rFonts w:ascii="Times New Roman" w:hAnsi="Times New Roman" w:cs="Times New Roman"/>
        </w:rPr>
        <w:t xml:space="preserve"> </w:t>
      </w:r>
      <w:r w:rsidR="00A949C6">
        <w:rPr>
          <w:rFonts w:ascii="Times New Roman" w:hAnsi="Times New Roman" w:cs="Times New Roman"/>
        </w:rPr>
        <w:t>(</w:t>
      </w:r>
      <w:r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Pr="009C7F0B">
        <w:rPr>
          <w:rFonts w:ascii="Times New Roman" w:hAnsi="Times New Roman" w:cs="Times New Roman"/>
        </w:rPr>
        <w:t xml:space="preserve">July 2014,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(Messina &amp; Biggs, 2016)</w:t>
      </w:r>
      <w:r w:rsidRPr="009C7F0B">
        <w:rPr>
          <w:rFonts w:ascii="Times New Roman" w:hAnsi="Times New Roman" w:cs="Times New Roman"/>
        </w:rPr>
        <w:fldChar w:fldCharType="end"/>
      </w:r>
      <w:r w:rsidRPr="009C7F0B">
        <w:rPr>
          <w:rFonts w:ascii="Times New Roman" w:hAnsi="Times New Roman" w:cs="Times New Roman"/>
        </w:rPr>
        <w:t xml:space="preserve">, and </w:t>
      </w:r>
      <w:r w:rsidR="009C7F0B">
        <w:rPr>
          <w:rFonts w:ascii="Times New Roman" w:hAnsi="Times New Roman" w:cs="Times New Roman"/>
        </w:rPr>
        <w:t>(</w:t>
      </w:r>
      <w:r w:rsidRPr="009C7F0B">
        <w:rPr>
          <w:rFonts w:ascii="Times New Roman" w:hAnsi="Times New Roman" w:cs="Times New Roman"/>
        </w:rPr>
        <w:t xml:space="preserve">2) sediment mitigation at the quarry in October significantly reduced total SSY from </w:t>
      </w:r>
      <w:r w:rsidRPr="009C7F0B">
        <w:rPr>
          <w:rFonts w:ascii="Times New Roman" w:hAnsi="Times New Roman" w:cs="Times New Roman"/>
        </w:rPr>
        <w:lastRenderedPageBreak/>
        <w:t xml:space="preserve">the watershed that would have occurred during the 2014-2015 wet season (October-April)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0FF83404" w:rsidR="0003387C" w:rsidRPr="009C7F0B" w:rsidRDefault="006B7697" w:rsidP="009C7F0B">
      <w:pPr>
        <w:spacing w:after="0"/>
        <w:ind w:firstLine="720"/>
        <w:rPr>
          <w:rFonts w:ascii="Times New Roman" w:hAnsi="Times New Roman" w:cs="Times New Roman"/>
        </w:rPr>
      </w:pPr>
      <w:r>
        <w:rPr>
          <w:rFonts w:ascii="Times New Roman" w:hAnsi="Times New Roman" w:cs="Times New Roman"/>
        </w:rPr>
        <w:fldChar w:fldCharType="begin" w:fldLock="1"/>
      </w:r>
      <w:r w:rsidR="003F47DF">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Pr>
          <w:rFonts w:ascii="Times New Roman" w:hAnsi="Times New Roman" w:cs="Times New Roman"/>
        </w:rPr>
        <w:t xml:space="preserve"> </w:t>
      </w:r>
      <w:r w:rsidR="00B855F3" w:rsidRPr="009C7F0B">
        <w:rPr>
          <w:rFonts w:ascii="Times New Roman" w:hAnsi="Times New Roman" w:cs="Times New Roman"/>
        </w:rPr>
        <w:t>showed that the orientation of wind and wave-forcing over the southern reef caused clockwise water cir</w:t>
      </w:r>
      <w:r w:rsidR="0077169E" w:rsidRPr="009C7F0B">
        <w:rPr>
          <w:rFonts w:ascii="Times New Roman" w:hAnsi="Times New Roman" w:cs="Times New Roman"/>
        </w:rPr>
        <w:t xml:space="preserve">culation over the </w:t>
      </w:r>
      <w:r w:rsidR="009D1407">
        <w:rPr>
          <w:rFonts w:ascii="Times New Roman" w:hAnsi="Times New Roman" w:cs="Times New Roman"/>
        </w:rPr>
        <w:t xml:space="preserve">more energetic </w:t>
      </w:r>
      <w:r w:rsidR="0077169E" w:rsidRPr="009C7F0B">
        <w:rPr>
          <w:rFonts w:ascii="Times New Roman" w:hAnsi="Times New Roman" w:cs="Times New Roman"/>
        </w:rPr>
        <w:t>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00B855F3" w:rsidRPr="009C7F0B">
        <w:rPr>
          <w:rFonts w:ascii="Times New Roman" w:hAnsi="Times New Roman" w:cs="Times New Roman"/>
        </w:rPr>
        <w:t xml:space="preserve"> deflecting sediment plumes from Faga’alu Stream over the </w:t>
      </w:r>
      <w:r w:rsidR="009D1407">
        <w:rPr>
          <w:rFonts w:ascii="Times New Roman" w:hAnsi="Times New Roman" w:cs="Times New Roman"/>
        </w:rPr>
        <w:t xml:space="preserve">more quiescent </w:t>
      </w:r>
      <w:r w:rsidR="00B855F3" w:rsidRPr="009C7F0B">
        <w:rPr>
          <w:rFonts w:ascii="Times New Roman" w:hAnsi="Times New Roman" w:cs="Times New Roman"/>
        </w:rPr>
        <w:t>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00B855F3" w:rsidRPr="009C7F0B">
        <w:rPr>
          <w:rFonts w:ascii="Times New Roman" w:hAnsi="Times New Roman" w:cs="Times New Roman"/>
        </w:rPr>
        <w:t xml:space="preserve"> (</w:t>
      </w:r>
      <w:r w:rsidR="00B855F3" w:rsidRPr="009C7F0B">
        <w:rPr>
          <w:rFonts w:ascii="Times New Roman" w:hAnsi="Times New Roman" w:cs="Times New Roman"/>
        </w:rPr>
        <w:fldChar w:fldCharType="begin"/>
      </w:r>
      <w:r w:rsidR="00B855F3" w:rsidRPr="009C7F0B">
        <w:rPr>
          <w:rFonts w:ascii="Times New Roman" w:hAnsi="Times New Roman" w:cs="Times New Roman"/>
        </w:rPr>
        <w:instrText xml:space="preserve"> REF _Ref447092869 \h </w:instrText>
      </w:r>
      <w:r w:rsidR="00B855F3" w:rsidRPr="009C7F0B">
        <w:rPr>
          <w:rFonts w:ascii="Times New Roman" w:hAnsi="Times New Roman" w:cs="Times New Roman"/>
        </w:rPr>
      </w:r>
      <w:r w:rsidR="00B855F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00B855F3" w:rsidRPr="009C7F0B">
        <w:rPr>
          <w:rFonts w:ascii="Times New Roman" w:hAnsi="Times New Roman" w:cs="Times New Roman"/>
        </w:rPr>
        <w:fldChar w:fldCharType="end"/>
      </w:r>
      <w:r w:rsidR="00B855F3"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57DF1">
        <w:rPr>
          <w:rFonts w:ascii="Times New Roman" w:hAnsi="Times New Roman" w:cs="Times New Roman"/>
        </w:rPr>
        <w:t xml:space="preserve"> (</w:t>
      </w:r>
      <w:r w:rsidR="00057DF1">
        <w:rPr>
          <w:rFonts w:ascii="Times New Roman" w:hAnsi="Times New Roman" w:cs="Times New Roman"/>
        </w:rPr>
        <w:fldChar w:fldCharType="begin"/>
      </w:r>
      <w:r w:rsidR="00057DF1">
        <w:rPr>
          <w:rFonts w:ascii="Times New Roman" w:hAnsi="Times New Roman" w:cs="Times New Roman"/>
        </w:rPr>
        <w:instrText xml:space="preserve"> REF _Ref447092869 \h </w:instrText>
      </w:r>
      <w:r w:rsidR="00057DF1">
        <w:rPr>
          <w:rFonts w:ascii="Times New Roman" w:hAnsi="Times New Roman" w:cs="Times New Roman"/>
        </w:rPr>
      </w:r>
      <w:r w:rsidR="00057DF1">
        <w:rPr>
          <w:rFonts w:ascii="Times New Roman" w:hAnsi="Times New Roman" w:cs="Times New Roman"/>
        </w:rPr>
        <w:fldChar w:fldCharType="separate"/>
      </w:r>
      <w:r w:rsidR="00057DF1" w:rsidRPr="003B287B">
        <w:rPr>
          <w:rFonts w:ascii="Times New Roman" w:hAnsi="Times New Roman" w:cs="Times New Roman"/>
        </w:rPr>
        <w:t xml:space="preserve">Figure </w:t>
      </w:r>
      <w:r w:rsidR="00057DF1" w:rsidRPr="003B287B">
        <w:rPr>
          <w:rFonts w:ascii="Times New Roman" w:hAnsi="Times New Roman" w:cs="Times New Roman"/>
          <w:noProof/>
        </w:rPr>
        <w:t>4</w:t>
      </w:r>
      <w:r w:rsidR="00057DF1">
        <w:rPr>
          <w:rFonts w:ascii="Times New Roman" w:hAnsi="Times New Roman" w:cs="Times New Roman"/>
        </w:rPr>
        <w:fldChar w:fldCharType="end"/>
      </w:r>
      <w:r w:rsidR="00710B1E">
        <w:rPr>
          <w:rFonts w:ascii="Times New Roman" w:hAnsi="Times New Roman" w:cs="Times New Roman"/>
        </w:rPr>
        <w:t>b). U</w:t>
      </w:r>
      <w:r w:rsidR="002A5045" w:rsidRPr="009C7F0B">
        <w:rPr>
          <w:rFonts w:ascii="Times New Roman" w:hAnsi="Times New Roman" w:cs="Times New Roman"/>
        </w:rPr>
        <w:t>nder calm wave and wind conditions</w:t>
      </w:r>
      <w:r w:rsidR="00710B1E">
        <w:rPr>
          <w:rFonts w:ascii="Times New Roman" w:hAnsi="Times New Roman" w:cs="Times New Roman"/>
        </w:rPr>
        <w:t>,</w:t>
      </w:r>
      <w:r w:rsidR="00F660C4" w:rsidRPr="009C7F0B">
        <w:rPr>
          <w:rFonts w:ascii="Times New Roman" w:hAnsi="Times New Roman" w:cs="Times New Roman"/>
        </w:rPr>
        <w:t xml:space="preserve"> </w:t>
      </w:r>
      <w:r w:rsidR="008B2837">
        <w:rPr>
          <w:rFonts w:ascii="Times New Roman" w:hAnsi="Times New Roman" w:cs="Times New Roman"/>
        </w:rPr>
        <w:t xml:space="preserve">the reef was clear of sediment </w:t>
      </w:r>
      <w:r w:rsidR="00EB420F">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 xml:space="preserve">c) and </w:t>
      </w:r>
      <w:r w:rsidR="008B2837">
        <w:rPr>
          <w:rFonts w:ascii="Times New Roman" w:hAnsi="Times New Roman" w:cs="Times New Roman"/>
        </w:rPr>
        <w:t xml:space="preserve">rainfall reached peak intensity </w:t>
      </w:r>
      <w:r w:rsidR="00710B1E">
        <w:rPr>
          <w:rFonts w:ascii="Times New Roman" w:hAnsi="Times New Roman" w:cs="Times New Roman"/>
        </w:rPr>
        <w:t>30 min later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d). Less than</w:t>
      </w:r>
      <w:r w:rsidR="008B2837">
        <w:rPr>
          <w:rFonts w:ascii="Times New Roman" w:hAnsi="Times New Roman" w:cs="Times New Roman"/>
        </w:rPr>
        <w:t xml:space="preserve"> 15 min </w:t>
      </w:r>
      <w:r w:rsidR="00710B1E">
        <w:rPr>
          <w:rFonts w:ascii="Times New Roman" w:hAnsi="Times New Roman" w:cs="Times New Roman"/>
        </w:rPr>
        <w:t xml:space="preserve">after peak rainfall intensity, </w:t>
      </w:r>
      <w:r w:rsidR="008B2837">
        <w:rPr>
          <w:rFonts w:ascii="Times New Roman" w:hAnsi="Times New Roman" w:cs="Times New Roman"/>
        </w:rPr>
        <w:t>sediment discharge</w:t>
      </w:r>
      <w:r w:rsidR="00710B1E">
        <w:rPr>
          <w:rFonts w:ascii="Times New Roman" w:hAnsi="Times New Roman" w:cs="Times New Roman"/>
        </w:rPr>
        <w:t>d</w:t>
      </w:r>
      <w:r w:rsidR="008B2837">
        <w:rPr>
          <w:rFonts w:ascii="Times New Roman" w:hAnsi="Times New Roman" w:cs="Times New Roman"/>
        </w:rPr>
        <w:t xml:space="preserve"> from the stream outlet </w:t>
      </w:r>
      <w:r w:rsidR="00BB7CFF">
        <w:rPr>
          <w:rFonts w:ascii="Times New Roman" w:hAnsi="Times New Roman" w:cs="Times New Roman"/>
        </w:rPr>
        <w:t xml:space="preserve">into the bay </w:t>
      </w:r>
      <w:r w:rsidR="00710B1E">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e)</w:t>
      </w:r>
      <w:r w:rsidR="008B2837">
        <w:rPr>
          <w:rFonts w:ascii="Times New Roman" w:hAnsi="Times New Roman" w:cs="Times New Roman"/>
        </w:rPr>
        <w:t xml:space="preserve">. </w:t>
      </w:r>
      <w:r w:rsidR="00710B1E">
        <w:rPr>
          <w:rFonts w:ascii="Times New Roman" w:hAnsi="Times New Roman" w:cs="Times New Roman"/>
        </w:rPr>
        <w:t>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f-g</w:t>
      </w:r>
      <w:r w:rsidR="006E4215">
        <w:rPr>
          <w:rFonts w:ascii="Times New Roman" w:hAnsi="Times New Roman" w:cs="Times New Roman"/>
        </w:rPr>
        <w:t>),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under calm conditions from</w:t>
      </w:r>
      <w:r>
        <w:rPr>
          <w:rFonts w:ascii="Times New Roman" w:hAnsi="Times New Roman" w:cs="Times New Roman"/>
        </w:rPr>
        <w:t xml:space="preserve"> </w:t>
      </w:r>
      <w:r>
        <w:rPr>
          <w:rFonts w:ascii="Times New Roman" w:hAnsi="Times New Roman" w:cs="Times New Roman"/>
        </w:rPr>
        <w:fldChar w:fldCharType="begin" w:fldLock="1"/>
      </w:r>
      <w:r w:rsidR="003F47DF">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w:t>
      </w:r>
      <w:r w:rsidR="00710B1E">
        <w:rPr>
          <w:rFonts w:ascii="Times New Roman" w:hAnsi="Times New Roman" w:cs="Times New Roman"/>
        </w:rPr>
        <w:t>The plume appears to have</w:t>
      </w:r>
      <w:r w:rsidR="008B2837">
        <w:rPr>
          <w:rFonts w:ascii="Times New Roman" w:hAnsi="Times New Roman" w:cs="Times New Roman"/>
        </w:rPr>
        <w:t xml:space="preserve"> reached peak concentration only 45 min after the initiation of rainfall and only 30 min after the plume first entered the </w:t>
      </w:r>
      <w:r w:rsidR="00710B1E">
        <w:rPr>
          <w:rFonts w:ascii="Times New Roman" w:hAnsi="Times New Roman" w:cs="Times New Roman"/>
        </w:rPr>
        <w:t>bay</w:t>
      </w:r>
      <w:r w:rsidR="008B2837">
        <w:rPr>
          <w:rFonts w:ascii="Times New Roman" w:hAnsi="Times New Roman" w:cs="Times New Roman"/>
        </w:rPr>
        <w:t>.</w:t>
      </w:r>
      <w:r w:rsidR="006E4215">
        <w:rPr>
          <w:rFonts w:ascii="Times New Roman" w:hAnsi="Times New Roman" w:cs="Times New Roman"/>
        </w:rPr>
        <w:t xml:space="preserve"> During the 14 February 2014</w:t>
      </w:r>
      <w:r>
        <w:rPr>
          <w:rFonts w:ascii="Times New Roman" w:hAnsi="Times New Roman" w:cs="Times New Roman"/>
        </w:rPr>
        <w:t xml:space="preserve"> rain</w:t>
      </w:r>
      <w:r w:rsidR="006E4215">
        <w:rPr>
          <w:rFonts w:ascii="Times New Roman" w:hAnsi="Times New Roman" w:cs="Times New Roman"/>
        </w:rPr>
        <w:t xml:space="preserve">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while the sediment plume</w:t>
      </w:r>
      <w:r>
        <w:rPr>
          <w:rFonts w:ascii="Times New Roman" w:hAnsi="Times New Roman" w:cs="Times New Roman"/>
        </w:rPr>
        <w:t xml:space="preserve"> flowed past and</w:t>
      </w:r>
      <w:r w:rsidR="00F660C4" w:rsidRPr="009C7F0B">
        <w:rPr>
          <w:rFonts w:ascii="Times New Roman" w:hAnsi="Times New Roman" w:cs="Times New Roman"/>
        </w:rPr>
        <w:t xml:space="preserve"> extended out over the </w:t>
      </w:r>
      <w:r w:rsidR="00DA26E3">
        <w:rPr>
          <w:rFonts w:ascii="Times New Roman" w:hAnsi="Times New Roman" w:cs="Times New Roman"/>
        </w:rPr>
        <w:t xml:space="preserve">northern </w:t>
      </w:r>
      <w:r w:rsidR="00F660C4" w:rsidRPr="009C7F0B">
        <w:rPr>
          <w:rFonts w:ascii="Times New Roman" w:hAnsi="Times New Roman" w:cs="Times New Roman"/>
        </w:rPr>
        <w:t>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65FA7DC9"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w:t>
      </w:r>
      <w:r w:rsidR="00141D56">
        <w:rPr>
          <w:rFonts w:ascii="Times New Roman" w:hAnsi="Times New Roman" w:cs="Times New Roman"/>
        </w:rPr>
        <w:t>accumula</w:t>
      </w:r>
      <w:r w:rsidRPr="009C7F0B">
        <w:rPr>
          <w:rFonts w:ascii="Times New Roman" w:hAnsi="Times New Roman" w:cs="Times New Roman"/>
        </w:rPr>
        <w:t xml:space="preserve">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2E42B31A"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Faga’alu Stream is the </w:t>
      </w:r>
      <w:r w:rsidR="006B7697">
        <w:rPr>
          <w:rFonts w:ascii="Times New Roman" w:hAnsi="Times New Roman" w:cs="Times New Roman"/>
        </w:rPr>
        <w:t>dominant</w:t>
      </w:r>
      <w:r w:rsidRPr="009C7F0B">
        <w:rPr>
          <w:rFonts w:ascii="Times New Roman" w:hAnsi="Times New Roman" w:cs="Times New Roman"/>
        </w:rPr>
        <w:t xml:space="preserve"> source of fine terrigenous sediment, but </w:t>
      </w:r>
      <w:r w:rsidR="006B7697">
        <w:rPr>
          <w:rFonts w:ascii="Times New Roman" w:hAnsi="Times New Roman" w:cs="Times New Roman"/>
        </w:rPr>
        <w:t xml:space="preserve">sampled benthic sediment </w:t>
      </w:r>
      <w:r w:rsidRPr="009C7F0B">
        <w:rPr>
          <w:rFonts w:ascii="Times New Roman" w:hAnsi="Times New Roman" w:cs="Times New Roman"/>
        </w:rPr>
        <w:t>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Fine terrigenous sediment accounted for 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though including the coarse fraction increased the total percentage to 8-65%, 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 xml:space="preserve">terrigenous sediment near the stream outlet and on the </w:t>
      </w:r>
      <w:r w:rsidR="00740450">
        <w:rPr>
          <w:rFonts w:ascii="Times New Roman" w:hAnsi="Times New Roman" w:cs="Times New Roman"/>
        </w:rPr>
        <w:t xml:space="preserve">more quiescent </w:t>
      </w:r>
      <w:r w:rsidRPr="009C7F0B">
        <w:rPr>
          <w:rFonts w:ascii="Times New Roman" w:hAnsi="Times New Roman" w:cs="Times New Roman"/>
        </w:rPr>
        <w:t>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 xml:space="preserve">2x higher over the northern reef flat (~15%) compared to the </w:t>
      </w:r>
      <w:r w:rsidR="00740450">
        <w:rPr>
          <w:rFonts w:ascii="Times New Roman" w:hAnsi="Times New Roman" w:cs="Times New Roman"/>
        </w:rPr>
        <w:t xml:space="preserve">more energetic </w:t>
      </w:r>
      <w:r w:rsidRPr="009C7F0B">
        <w:rPr>
          <w:rFonts w:ascii="Times New Roman" w:hAnsi="Times New Roman" w:cs="Times New Roman"/>
        </w:rPr>
        <w:t>southern reef flat (8%). Near the stream outlet, benthic sediment was dominated by the terrigenous fraction (65% terrigenous) but showed similar percentages of organics as the reef flats.</w:t>
      </w:r>
    </w:p>
    <w:p w14:paraId="53F1467B" w14:textId="335FED73"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t>Mean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5A60A7">
        <w:rPr>
          <w:rFonts w:ascii="Times New Roman" w:hAnsi="Times New Roman" w:cs="Times New Roman"/>
        </w:rPr>
        <w:t>SedPods</w:t>
      </w:r>
      <w:r w:rsidRPr="009C7F0B">
        <w:rPr>
          <w:rFonts w:ascii="Times New Roman" w:hAnsi="Times New Roman" w:cs="Times New Roman"/>
        </w:rPr>
        <w:t xml:space="preserve">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5A60A7">
        <w:rPr>
          <w:rFonts w:ascii="Times New Roman" w:hAnsi="Times New Roman" w:cs="Times New Roman"/>
        </w:rPr>
        <w:t>SedPiods</w:t>
      </w:r>
      <w:r w:rsidRPr="009C7F0B">
        <w:rPr>
          <w:rFonts w:ascii="Times New Roman" w:hAnsi="Times New Roman" w:cs="Times New Roman"/>
        </w:rPr>
        <w:t xml:space="preserve">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5A60A7">
        <w:rPr>
          <w:rFonts w:ascii="Times New Roman" w:hAnsi="Times New Roman" w:cs="Times New Roman"/>
        </w:rPr>
        <w:t>SedPods</w:t>
      </w:r>
      <w:r w:rsidRPr="009C7F0B">
        <w:rPr>
          <w:rFonts w:ascii="Times New Roman" w:hAnsi="Times New Roman" w:cs="Times New Roman"/>
        </w:rPr>
        <w:t xml:space="preserve">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w:t>
      </w:r>
      <w:r w:rsidR="005A60A7">
        <w:rPr>
          <w:rFonts w:ascii="Times New Roman" w:hAnsi="Times New Roman" w:cs="Times New Roman"/>
        </w:rPr>
        <w:t>SedPods</w:t>
      </w:r>
      <w:r w:rsidR="003302A8">
        <w:rPr>
          <w:rFonts w:ascii="Times New Roman" w:hAnsi="Times New Roman" w:cs="Times New Roman"/>
        </w:rPr>
        <w:t xml:space="preserve"> compared to </w:t>
      </w:r>
      <w:r w:rsidR="005A60A7">
        <w:rPr>
          <w:rFonts w:ascii="Times New Roman" w:hAnsi="Times New Roman" w:cs="Times New Roman"/>
        </w:rPr>
        <w:t>traps</w:t>
      </w:r>
      <w:r w:rsidR="003302A8">
        <w:rPr>
          <w:rFonts w:ascii="Times New Roman" w:hAnsi="Times New Roman" w:cs="Times New Roman"/>
        </w:rPr>
        <w:t xml:space="preserve">, </w:t>
      </w:r>
      <w:r w:rsidRPr="009C7F0B">
        <w:rPr>
          <w:rFonts w:ascii="Times New Roman" w:hAnsi="Times New Roman" w:cs="Times New Roman"/>
        </w:rPr>
        <w:t>the</w:t>
      </w:r>
      <w:r w:rsidR="005A60A7">
        <w:rPr>
          <w:rFonts w:ascii="Times New Roman" w:hAnsi="Times New Roman" w:cs="Times New Roman"/>
        </w:rPr>
        <w:t>y observed generally the</w:t>
      </w:r>
      <w:r w:rsidRPr="009C7F0B">
        <w:rPr>
          <w:rFonts w:ascii="Times New Roman" w:hAnsi="Times New Roman" w:cs="Times New Roman"/>
        </w:rPr>
        <w:t xml:space="preserve"> same spatial pattern </w:t>
      </w:r>
      <w:r w:rsidR="005A60A7">
        <w:rPr>
          <w:rFonts w:ascii="Times New Roman" w:hAnsi="Times New Roman" w:cs="Times New Roman"/>
        </w:rPr>
        <w:t>as the traps. The only exceptions were on the energetic southern reef flat</w:t>
      </w:r>
      <w:r w:rsidR="003302A8">
        <w:rPr>
          <w:rFonts w:ascii="Times New Roman" w:hAnsi="Times New Roman" w:cs="Times New Roman"/>
        </w:rPr>
        <w:t xml:space="preserve">, </w:t>
      </w:r>
      <w:r w:rsidR="005A60A7">
        <w:rPr>
          <w:rFonts w:ascii="Times New Roman" w:hAnsi="Times New Roman" w:cs="Times New Roman"/>
        </w:rPr>
        <w:t>where</w:t>
      </w:r>
      <w:r w:rsidR="003302A8">
        <w:rPr>
          <w:rFonts w:ascii="Times New Roman" w:hAnsi="Times New Roman" w:cs="Times New Roman"/>
        </w:rPr>
        <w:t xml:space="preserve"> accumulation rates in traps were much higher than corresponding sediment pods</w:t>
      </w:r>
      <w:r w:rsidR="005A60A7">
        <w:rPr>
          <w:rFonts w:ascii="Times New Roman" w:hAnsi="Times New Roman" w:cs="Times New Roman"/>
        </w:rPr>
        <w:t xml:space="preserve"> (sites 3A and 3B)</w:t>
      </w:r>
      <w:r w:rsidR="002E17F7">
        <w:rPr>
          <w:rFonts w:ascii="Times New Roman" w:hAnsi="Times New Roman" w:cs="Times New Roman"/>
        </w:rPr>
        <w:t xml:space="preserve"> </w:t>
      </w:r>
      <w:r w:rsidR="005A60A7">
        <w:rPr>
          <w:rFonts w:ascii="Times New Roman" w:hAnsi="Times New Roman" w:cs="Times New Roman"/>
        </w:rPr>
        <w:t>due to greater</w:t>
      </w:r>
      <w:r w:rsidR="002E17F7">
        <w:rPr>
          <w:rFonts w:ascii="Times New Roman" w:hAnsi="Times New Roman" w:cs="Times New Roman"/>
        </w:rPr>
        <w:t xml:space="preserve"> wave-driven flow and </w:t>
      </w:r>
      <w:r w:rsidR="005A60A7">
        <w:rPr>
          <w:rFonts w:ascii="Times New Roman" w:hAnsi="Times New Roman" w:cs="Times New Roman"/>
        </w:rPr>
        <w:t xml:space="preserve">more available </w:t>
      </w:r>
      <w:r w:rsidR="002E17F7">
        <w:rPr>
          <w:rFonts w:ascii="Times New Roman" w:hAnsi="Times New Roman" w:cs="Times New Roman"/>
        </w:rPr>
        <w:t xml:space="preserve">benthic sediment </w:t>
      </w:r>
      <w:r w:rsidR="005A60A7">
        <w:rPr>
          <w:rFonts w:ascii="Times New Roman" w:hAnsi="Times New Roman" w:cs="Times New Roman"/>
        </w:rPr>
        <w:t xml:space="preserve">compared to sites in the quiescent, deeper back pools and </w:t>
      </w:r>
      <w:r w:rsidR="00856EED">
        <w:rPr>
          <w:rFonts w:ascii="Times New Roman" w:hAnsi="Times New Roman" w:cs="Times New Roman"/>
        </w:rPr>
        <w:t>on the forereef</w:t>
      </w:r>
      <w:r w:rsidR="005A60A7">
        <w:rPr>
          <w:rFonts w:ascii="Times New Roman" w:hAnsi="Times New Roman" w:cs="Times New Roman"/>
        </w:rPr>
        <w:t xml:space="preserve"> (site 2B</w:t>
      </w:r>
      <w:r w:rsidR="00856EED">
        <w:rPr>
          <w:rFonts w:ascii="Times New Roman" w:hAnsi="Times New Roman" w:cs="Times New Roman"/>
        </w:rPr>
        <w:t>, 2C, 3C</w:t>
      </w:r>
      <w:r w:rsidR="005A60A7">
        <w:rPr>
          <w:rFonts w:ascii="Times New Roman" w:hAnsi="Times New Roman" w:cs="Times New Roman"/>
        </w:rPr>
        <w:t>)</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3BC0FCCF"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lastRenderedPageBreak/>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w:t>
      </w:r>
      <w:r w:rsidR="00141D56">
        <w:rPr>
          <w:rFonts w:ascii="Times New Roman" w:hAnsi="Times New Roman" w:cs="Times New Roman"/>
        </w:rPr>
        <w:t>composition</w:t>
      </w:r>
      <w:r w:rsidRPr="003B287B">
        <w:rPr>
          <w:rFonts w:ascii="Times New Roman" w:hAnsi="Times New Roman" w:cs="Times New Roman"/>
        </w:rPr>
        <w:t xml:space="preserve"> of organic, terrigenous, and carbonate sediment were </w:t>
      </w:r>
      <w:r w:rsidR="00141D56">
        <w:rPr>
          <w:rFonts w:ascii="Times New Roman" w:hAnsi="Times New Roman" w:cs="Times New Roman"/>
        </w:rPr>
        <w:t xml:space="preserve">mostly </w:t>
      </w:r>
      <w:r w:rsidRPr="003B287B">
        <w:rPr>
          <w:rFonts w:ascii="Times New Roman" w:hAnsi="Times New Roman" w:cs="Times New Roman"/>
        </w:rPr>
        <w:t xml:space="preserve">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141D56">
        <w:rPr>
          <w:rFonts w:ascii="Times New Roman" w:hAnsi="Times New Roman" w:cs="Times New Roman"/>
        </w:rPr>
        <w:t>SedPods</w:t>
      </w:r>
      <w:r w:rsidRPr="003B287B">
        <w:rPr>
          <w:rFonts w:ascii="Times New Roman" w:hAnsi="Times New Roman" w:cs="Times New Roman"/>
        </w:rPr>
        <w:t xml:space="preserve">. </w:t>
      </w:r>
      <w:proofErr w:type="gramStart"/>
      <w:r w:rsidRPr="003B287B">
        <w:rPr>
          <w:rFonts w:ascii="Times New Roman" w:hAnsi="Times New Roman" w:cs="Times New Roman"/>
        </w:rPr>
        <w:t>With the exception of</w:t>
      </w:r>
      <w:proofErr w:type="gramEnd"/>
      <w:r w:rsidRPr="003B287B">
        <w:rPr>
          <w:rFonts w:ascii="Times New Roman" w:hAnsi="Times New Roman" w:cs="Times New Roman"/>
        </w:rPr>
        <w:t xml:space="preserve"> </w:t>
      </w:r>
      <w:r w:rsidR="00141D56">
        <w:rPr>
          <w:rFonts w:ascii="Times New Roman" w:hAnsi="Times New Roman" w:cs="Times New Roman"/>
        </w:rPr>
        <w:t xml:space="preserve">the </w:t>
      </w:r>
      <w:r w:rsidR="00022159" w:rsidRPr="003B287B">
        <w:rPr>
          <w:rFonts w:ascii="Times New Roman" w:hAnsi="Times New Roman" w:cs="Times New Roman"/>
        </w:rPr>
        <w:t xml:space="preserve">site </w:t>
      </w:r>
      <w:r w:rsidR="00141D56">
        <w:rPr>
          <w:rFonts w:ascii="Times New Roman" w:hAnsi="Times New Roman" w:cs="Times New Roman"/>
        </w:rPr>
        <w:t>at</w:t>
      </w:r>
      <w:r w:rsidR="00F033C8">
        <w:rPr>
          <w:rFonts w:ascii="Times New Roman" w:hAnsi="Times New Roman" w:cs="Times New Roman"/>
        </w:rPr>
        <w:t xml:space="preserve">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00141D56">
        <w:rPr>
          <w:rFonts w:ascii="Times New Roman" w:hAnsi="Times New Roman" w:cs="Times New Roman"/>
        </w:rPr>
        <w:t xml:space="preserve"> (2A)</w:t>
      </w:r>
      <w:r w:rsidRPr="003B287B">
        <w:rPr>
          <w:rFonts w:ascii="Times New Roman" w:hAnsi="Times New Roman" w:cs="Times New Roman"/>
        </w:rPr>
        <w:t xml:space="preserve">, sediment accumulation was </w:t>
      </w:r>
      <w:r w:rsidR="00141D56">
        <w:rPr>
          <w:rFonts w:ascii="Times New Roman" w:hAnsi="Times New Roman" w:cs="Times New Roman"/>
        </w:rPr>
        <w:t>mainly</w:t>
      </w:r>
      <w:r w:rsidRPr="003B287B">
        <w:rPr>
          <w:rFonts w:ascii="Times New Roman" w:hAnsi="Times New Roman" w:cs="Times New Roman"/>
        </w:rPr>
        <w:t xml:space="preserve"> carbonate</w:t>
      </w:r>
      <w:r w:rsidR="00141D56">
        <w:rPr>
          <w:rFonts w:ascii="Times New Roman" w:hAnsi="Times New Roman" w:cs="Times New Roman"/>
        </w:rPr>
        <w:t xml:space="preserve"> in traps and SedPods</w:t>
      </w:r>
      <w:r w:rsidR="00293109" w:rsidRPr="003B287B">
        <w:rPr>
          <w:rFonts w:ascii="Times New Roman" w:hAnsi="Times New Roman" w:cs="Times New Roman"/>
        </w:rPr>
        <w:t xml:space="preserve">. </w:t>
      </w:r>
      <w:r w:rsidRPr="003B287B">
        <w:rPr>
          <w:rFonts w:ascii="Times New Roman" w:hAnsi="Times New Roman" w:cs="Times New Roman"/>
        </w:rPr>
        <w:t xml:space="preserve">On the </w:t>
      </w:r>
      <w:r w:rsidR="00740450">
        <w:rPr>
          <w:rFonts w:ascii="Times New Roman" w:hAnsi="Times New Roman" w:cs="Times New Roman"/>
        </w:rPr>
        <w:t xml:space="preserve">more energetic </w:t>
      </w:r>
      <w:r w:rsidRPr="003B287B">
        <w:rPr>
          <w:rFonts w:ascii="Times New Roman" w:hAnsi="Times New Roman" w:cs="Times New Roman"/>
        </w:rPr>
        <w:t xml:space="preserve">southern reef, the ratio of terrigenous </w:t>
      </w:r>
      <w:r w:rsidR="00141D56">
        <w:rPr>
          <w:rFonts w:ascii="Times New Roman" w:hAnsi="Times New Roman" w:cs="Times New Roman"/>
        </w:rPr>
        <w:t>to</w:t>
      </w:r>
      <w:r w:rsidRPr="003B287B">
        <w:rPr>
          <w:rFonts w:ascii="Times New Roman" w:hAnsi="Times New Roman" w:cs="Times New Roman"/>
        </w:rPr>
        <w:t xml:space="preserve"> carbonate sediment </w:t>
      </w:r>
      <w:r w:rsidR="00141D56">
        <w:rPr>
          <w:rFonts w:ascii="Times New Roman" w:hAnsi="Times New Roman" w:cs="Times New Roman"/>
        </w:rPr>
        <w:t>accumulation</w:t>
      </w:r>
      <w:r w:rsidRPr="003B287B">
        <w:rPr>
          <w:rFonts w:ascii="Times New Roman" w:hAnsi="Times New Roman" w:cs="Times New Roman"/>
        </w:rPr>
        <w:t xml:space="preserve"> in </w:t>
      </w:r>
      <w:r w:rsidR="00D365F0" w:rsidRPr="003B287B">
        <w:rPr>
          <w:rFonts w:ascii="Times New Roman" w:hAnsi="Times New Roman" w:cs="Times New Roman"/>
        </w:rPr>
        <w:t>sediment trap</w:t>
      </w:r>
      <w:r w:rsidRPr="003B287B">
        <w:rPr>
          <w:rFonts w:ascii="Times New Roman" w:hAnsi="Times New Roman" w:cs="Times New Roman"/>
        </w:rPr>
        <w:t>s reflected the composition of surrounding benthic sediment</w:t>
      </w:r>
      <w:r w:rsidR="00141D56">
        <w:rPr>
          <w:rFonts w:ascii="Times New Roman" w:hAnsi="Times New Roman" w:cs="Times New Roman"/>
        </w:rPr>
        <w:t xml:space="preserve">, except for sites 3A and 3B on the </w:t>
      </w:r>
      <w:r w:rsidRPr="003B287B">
        <w:rPr>
          <w:rFonts w:ascii="Times New Roman" w:hAnsi="Times New Roman" w:cs="Times New Roman"/>
        </w:rPr>
        <w:t>southern reef</w:t>
      </w:r>
      <w:r w:rsidR="00141D56">
        <w:rPr>
          <w:rFonts w:ascii="Times New Roman" w:hAnsi="Times New Roman" w:cs="Times New Roman"/>
        </w:rPr>
        <w:t xml:space="preserve"> flat</w:t>
      </w:r>
      <w:r w:rsidRPr="003B287B">
        <w:rPr>
          <w:rFonts w:ascii="Times New Roman" w:hAnsi="Times New Roman" w:cs="Times New Roman"/>
        </w:rPr>
        <w:t xml:space="preserve"> </w:t>
      </w:r>
      <w:r w:rsidR="00141D56">
        <w:rPr>
          <w:rFonts w:ascii="Times New Roman" w:hAnsi="Times New Roman" w:cs="Times New Roman"/>
        </w:rPr>
        <w:t xml:space="preserve">where </w:t>
      </w:r>
      <w:r w:rsidRPr="003B287B">
        <w:rPr>
          <w:rFonts w:ascii="Times New Roman" w:hAnsi="Times New Roman" w:cs="Times New Roman"/>
        </w:rPr>
        <w:t xml:space="preserve">some small storm drains </w:t>
      </w:r>
      <w:r w:rsidR="00141D56">
        <w:rPr>
          <w:rFonts w:ascii="Times New Roman" w:hAnsi="Times New Roman" w:cs="Times New Roman"/>
        </w:rPr>
        <w:t>contribute terrigenous sediment during storms</w:t>
      </w:r>
      <w:r w:rsidRPr="003B287B">
        <w:rPr>
          <w:rFonts w:ascii="Times New Roman" w:hAnsi="Times New Roman" w:cs="Times New Roman"/>
        </w:rPr>
        <w:t>.</w:t>
      </w:r>
      <w:r w:rsidR="00F033C8">
        <w:rPr>
          <w:rFonts w:ascii="Times New Roman" w:hAnsi="Times New Roman" w:cs="Times New Roman"/>
        </w:rPr>
        <w:t xml:space="preserve"> On the </w:t>
      </w:r>
      <w:r w:rsidR="00740450">
        <w:rPr>
          <w:rFonts w:ascii="Times New Roman" w:hAnsi="Times New Roman" w:cs="Times New Roman"/>
        </w:rPr>
        <w:t xml:space="preserve">more quiescent </w:t>
      </w:r>
      <w:r w:rsidR="00F033C8">
        <w:rPr>
          <w:rFonts w:ascii="Times New Roman" w:hAnsi="Times New Roman" w:cs="Times New Roman"/>
        </w:rPr>
        <w:t>northern reef, the terrigenous fraction was higher than surrounding benthic sediment</w:t>
      </w:r>
      <w:r w:rsidR="00141D56" w:rsidRPr="00141D56">
        <w:rPr>
          <w:rFonts w:ascii="Times New Roman" w:hAnsi="Times New Roman" w:cs="Times New Roman"/>
        </w:rPr>
        <w:t xml:space="preserve"> </w:t>
      </w:r>
      <w:r w:rsidR="00141D56">
        <w:rPr>
          <w:rFonts w:ascii="Times New Roman" w:hAnsi="Times New Roman" w:cs="Times New Roman"/>
        </w:rPr>
        <w:t>in both traps and SedPods</w:t>
      </w:r>
      <w:r w:rsidR="00856EED">
        <w:rPr>
          <w:rFonts w:ascii="Times New Roman" w:hAnsi="Times New Roman" w:cs="Times New Roman"/>
        </w:rPr>
        <w:t>. T</w:t>
      </w:r>
      <w:r w:rsidR="00F033C8">
        <w:rPr>
          <w:rFonts w:ascii="Times New Roman" w:hAnsi="Times New Roman" w:cs="Times New Roman"/>
        </w:rPr>
        <w:t xml:space="preserve">he organic fraction was also higher than surrounding benthic sediment, but only in traps and not on </w:t>
      </w:r>
      <w:r w:rsidR="00141D56">
        <w:rPr>
          <w:rFonts w:ascii="Times New Roman" w:hAnsi="Times New Roman" w:cs="Times New Roman"/>
        </w:rPr>
        <w:t>SedPods</w:t>
      </w:r>
      <w:r w:rsidR="00F033C8">
        <w:rPr>
          <w:rFonts w:ascii="Times New Roman" w:hAnsi="Times New Roman" w:cs="Times New Roman"/>
        </w:rPr>
        <w:t xml:space="preserve">. </w:t>
      </w:r>
    </w:p>
    <w:p w14:paraId="08DCC262" w14:textId="77777777" w:rsidR="00A13A1D" w:rsidRPr="003B287B" w:rsidRDefault="00A13A1D" w:rsidP="003B287B">
      <w:pPr>
        <w:spacing w:after="0"/>
        <w:rPr>
          <w:rFonts w:ascii="Times New Roman" w:hAnsi="Times New Roman" w:cs="Times New Roman"/>
        </w:rPr>
      </w:pPr>
    </w:p>
    <w:p w14:paraId="6C7944A4" w14:textId="74298D7E"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w:t>
      </w:r>
      <w:r w:rsidR="00856EED">
        <w:rPr>
          <w:rFonts w:ascii="Times New Roman" w:hAnsi="Times New Roman" w:cs="Times New Roman"/>
        </w:rPr>
        <w:t>accumula</w:t>
      </w:r>
      <w:r w:rsidRPr="003B287B">
        <w:rPr>
          <w:rFonts w:ascii="Times New Roman" w:hAnsi="Times New Roman" w:cs="Times New Roman"/>
        </w:rPr>
        <w:t xml:space="preserve">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1C0A910D" w14:textId="2E4D2031" w:rsidR="004321DE" w:rsidRDefault="00A13A1D" w:rsidP="004321DE">
      <w:pPr>
        <w:spacing w:after="0"/>
        <w:ind w:firstLine="720"/>
        <w:rPr>
          <w:rFonts w:ascii="Times New Roman" w:hAnsi="Times New Roman" w:cs="Times New Roman"/>
          <w:noProof/>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w:t>
      </w:r>
      <w:r w:rsidR="00F53999">
        <w:rPr>
          <w:rFonts w:ascii="Times New Roman" w:hAnsi="Times New Roman" w:cs="Times New Roman"/>
        </w:rPr>
        <w:t>M</w:t>
      </w:r>
      <w:r w:rsidR="00F53999" w:rsidRPr="003B287B">
        <w:rPr>
          <w:rFonts w:ascii="Times New Roman" w:hAnsi="Times New Roman" w:cs="Times New Roman"/>
        </w:rPr>
        <w:t xml:space="preserve">ean </w:t>
      </w:r>
      <w:r w:rsidR="00F53999">
        <w:rPr>
          <w:rFonts w:ascii="Times New Roman" w:hAnsi="Times New Roman" w:cs="Times New Roman"/>
        </w:rPr>
        <w:t xml:space="preserve">total </w:t>
      </w:r>
      <w:r w:rsidR="00F53999" w:rsidRPr="003B287B">
        <w:rPr>
          <w:rFonts w:ascii="Times New Roman" w:hAnsi="Times New Roman" w:cs="Times New Roman"/>
        </w:rPr>
        <w:t>accumulation rates in traps</w:t>
      </w:r>
      <w:r w:rsidR="00F53999">
        <w:rPr>
          <w:rFonts w:ascii="Times New Roman" w:hAnsi="Times New Roman" w:cs="Times New Roman"/>
        </w:rPr>
        <w:t xml:space="preserve"> and SedPods</w:t>
      </w:r>
      <w:r w:rsidR="00F53999" w:rsidRPr="003B287B">
        <w:rPr>
          <w:rFonts w:ascii="Times New Roman" w:hAnsi="Times New Roman" w:cs="Times New Roman"/>
        </w:rPr>
        <w:t xml:space="preserve"> were higher on the </w:t>
      </w:r>
      <w:r w:rsidR="00F53999">
        <w:rPr>
          <w:rFonts w:ascii="Times New Roman" w:hAnsi="Times New Roman" w:cs="Times New Roman"/>
        </w:rPr>
        <w:t xml:space="preserve">more quiescent </w:t>
      </w:r>
      <w:r w:rsidR="00F53999" w:rsidRPr="003B287B">
        <w:rPr>
          <w:rFonts w:ascii="Times New Roman" w:hAnsi="Times New Roman" w:cs="Times New Roman"/>
        </w:rPr>
        <w:t xml:space="preserve">northern reef than the </w:t>
      </w:r>
      <w:r w:rsidR="00F53999">
        <w:rPr>
          <w:rFonts w:ascii="Times New Roman" w:hAnsi="Times New Roman" w:cs="Times New Roman"/>
        </w:rPr>
        <w:t xml:space="preserve">more energetic </w:t>
      </w:r>
      <w:r w:rsidR="00F53999" w:rsidRPr="003B287B">
        <w:rPr>
          <w:rFonts w:ascii="Times New Roman" w:hAnsi="Times New Roman" w:cs="Times New Roman"/>
        </w:rPr>
        <w:t>southern reef for all deployment periods</w:t>
      </w:r>
      <w:r w:rsidR="00F53999">
        <w:rPr>
          <w:rFonts w:ascii="Times New Roman" w:hAnsi="Times New Roman" w:cs="Times New Roman"/>
        </w:rPr>
        <w:t xml:space="preserve"> </w:t>
      </w:r>
      <w:r w:rsidR="00F53999" w:rsidRPr="003B287B">
        <w:rPr>
          <w:rFonts w:ascii="Times New Roman" w:hAnsi="Times New Roman" w:cs="Times New Roman"/>
          <w:noProof/>
        </w:rPr>
        <w:t>(</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w:t>
      </w:r>
      <w:r w:rsidR="00F53999" w:rsidRPr="00EC5D97">
        <w:rPr>
          <w:rFonts w:ascii="Times New Roman" w:hAnsi="Times New Roman" w:cs="Times New Roman"/>
        </w:rPr>
        <w:t xml:space="preserve"> </w:t>
      </w:r>
      <w:r w:rsidR="00EC5D97">
        <w:rPr>
          <w:rFonts w:ascii="Times New Roman" w:hAnsi="Times New Roman" w:cs="Times New Roman"/>
          <w:noProof/>
        </w:rPr>
        <w:t>Although</w:t>
      </w:r>
      <w:r w:rsidR="00EC5D97" w:rsidRPr="003B287B">
        <w:rPr>
          <w:rFonts w:ascii="Times New Roman" w:hAnsi="Times New Roman" w:cs="Times New Roman"/>
          <w:noProof/>
        </w:rPr>
        <w:t xml:space="preserve"> the mean sediment accumulation rates illustrate broad characterizations of sediment regimes over the northern and southern reefs, no strong temporal patterns in mean terrigenous sediment accumulation were evident in the time series.</w:t>
      </w:r>
      <w:r w:rsidR="00F53999" w:rsidRPr="00F53999">
        <w:rPr>
          <w:rFonts w:ascii="Times New Roman" w:hAnsi="Times New Roman" w:cs="Times New Roman"/>
          <w:noProof/>
        </w:rPr>
        <w:t xml:space="preserve"> </w:t>
      </w:r>
      <w:r w:rsidR="00F53999" w:rsidRPr="003B287B">
        <w:rPr>
          <w:rFonts w:ascii="Times New Roman" w:hAnsi="Times New Roman" w:cs="Times New Roman"/>
          <w:noProof/>
        </w:rPr>
        <w:t xml:space="preserve">On the northern reef, mean sediment accumulation rates on </w:t>
      </w:r>
      <w:r w:rsidR="00F53999">
        <w:rPr>
          <w:rFonts w:ascii="Times New Roman" w:hAnsi="Times New Roman" w:cs="Times New Roman"/>
          <w:noProof/>
        </w:rPr>
        <w:t>SedPods</w:t>
      </w:r>
      <w:r w:rsidR="00F53999" w:rsidRPr="003B287B">
        <w:rPr>
          <w:rFonts w:ascii="Times New Roman" w:hAnsi="Times New Roman" w:cs="Times New Roman"/>
          <w:noProof/>
        </w:rPr>
        <w:t xml:space="preserve"> </w:t>
      </w:r>
      <w:r w:rsidR="00F53999">
        <w:rPr>
          <w:rFonts w:ascii="Times New Roman" w:hAnsi="Times New Roman" w:cs="Times New Roman"/>
          <w:noProof/>
        </w:rPr>
        <w:t>were</w:t>
      </w:r>
      <w:r w:rsidR="00F53999" w:rsidRPr="003B287B">
        <w:rPr>
          <w:rFonts w:ascii="Times New Roman" w:hAnsi="Times New Roman" w:cs="Times New Roman"/>
          <w:noProof/>
        </w:rPr>
        <w:t xml:space="preserve"> </w:t>
      </w:r>
      <w:r w:rsidR="00F53999">
        <w:rPr>
          <w:rFonts w:ascii="Times New Roman" w:hAnsi="Times New Roman" w:cs="Times New Roman"/>
          <w:noProof/>
        </w:rPr>
        <w:t xml:space="preserve">generally </w:t>
      </w:r>
      <w:r w:rsidR="00F53999" w:rsidRPr="003B287B">
        <w:rPr>
          <w:rFonts w:ascii="Times New Roman" w:hAnsi="Times New Roman" w:cs="Times New Roman"/>
          <w:noProof/>
        </w:rPr>
        <w:t>lower during the May-October trade wind season, and higher during the October-April wet season</w:t>
      </w:r>
      <w:r w:rsidR="00F53999">
        <w:rPr>
          <w:rFonts w:ascii="Times New Roman" w:hAnsi="Times New Roman" w:cs="Times New Roman"/>
          <w:noProof/>
        </w:rPr>
        <w:t>,</w:t>
      </w:r>
      <w:r w:rsidR="00F53999" w:rsidRPr="003B287B">
        <w:rPr>
          <w:rFonts w:ascii="Times New Roman" w:hAnsi="Times New Roman" w:cs="Times New Roman"/>
          <w:noProof/>
        </w:rPr>
        <w:t xml:space="preserve"> but the patterns were not very strong (</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a).</w:t>
      </w:r>
    </w:p>
    <w:p w14:paraId="662DC088" w14:textId="77777777" w:rsidR="00F53999" w:rsidRDefault="00F53999" w:rsidP="00EC5D97">
      <w:pPr>
        <w:spacing w:after="0"/>
        <w:ind w:firstLine="720"/>
        <w:rPr>
          <w:rFonts w:ascii="Times New Roman" w:hAnsi="Times New Roman" w:cs="Times New Roman"/>
        </w:rPr>
      </w:pPr>
    </w:p>
    <w:p w14:paraId="7AAB9531" w14:textId="4087FBC1" w:rsidR="00CE7CD3" w:rsidRDefault="00F53999" w:rsidP="00CE7CD3">
      <w:pPr>
        <w:spacing w:after="0"/>
        <w:ind w:firstLine="720"/>
        <w:rPr>
          <w:rFonts w:ascii="Times New Roman" w:hAnsi="Times New Roman" w:cs="Times New Roman"/>
        </w:rPr>
      </w:pPr>
      <w:r w:rsidRPr="003B287B">
        <w:rPr>
          <w:rFonts w:ascii="Times New Roman" w:hAnsi="Times New Roman" w:cs="Times New Roman"/>
        </w:rPr>
        <w:t xml:space="preserve">On both the northern and southern reefs </w:t>
      </w:r>
      <w:r w:rsidRPr="003B287B">
        <w:rPr>
          <w:rFonts w:ascii="Times New Roman" w:hAnsi="Times New Roman" w:cs="Times New Roman"/>
          <w:noProof/>
        </w:rPr>
        <w:t xml:space="preserve">the highest rates of </w:t>
      </w:r>
      <w:r>
        <w:rPr>
          <w:rFonts w:ascii="Times New Roman" w:hAnsi="Times New Roman" w:cs="Times New Roman"/>
          <w:noProof/>
        </w:rPr>
        <w:t xml:space="preserve">total and </w:t>
      </w:r>
      <w:r w:rsidRPr="003B287B">
        <w:rPr>
          <w:rFonts w:ascii="Times New Roman" w:hAnsi="Times New Roman" w:cs="Times New Roman"/>
          <w:noProof/>
        </w:rPr>
        <w:t>carbonate sediment accumulation in sediment traps</w:t>
      </w:r>
      <w:r w:rsidRPr="003B287B">
        <w:rPr>
          <w:rFonts w:ascii="Times New Roman" w:hAnsi="Times New Roman" w:cs="Times New Roman"/>
        </w:rPr>
        <w:t xml:space="preserve"> </w:t>
      </w:r>
      <w:r w:rsidRPr="003B287B">
        <w:rPr>
          <w:rFonts w:ascii="Times New Roman" w:hAnsi="Times New Roman" w:cs="Times New Roman"/>
          <w:noProof/>
        </w:rPr>
        <w:t>were associated with</w:t>
      </w:r>
      <w:r w:rsidRPr="00EC5D97">
        <w:rPr>
          <w:rFonts w:ascii="Times New Roman" w:hAnsi="Times New Roman" w:cs="Times New Roman"/>
        </w:rPr>
        <w:t xml:space="preserve"> </w:t>
      </w:r>
      <w:r w:rsidRPr="003B287B">
        <w:rPr>
          <w:rFonts w:ascii="Times New Roman" w:hAnsi="Times New Roman" w:cs="Times New Roman"/>
        </w:rPr>
        <w:t xml:space="preserve">the three periods with highest </w:t>
      </w:r>
      <w:r>
        <w:rPr>
          <w:rFonts w:ascii="Times New Roman" w:hAnsi="Times New Roman" w:cs="Times New Roman"/>
          <w:i/>
          <w:iCs/>
        </w:rPr>
        <w:t xml:space="preserve">Hmean </w:t>
      </w:r>
      <w:r w:rsidRPr="003B287B">
        <w:rPr>
          <w:rFonts w:ascii="Times New Roman" w:hAnsi="Times New Roman" w:cs="Times New Roman"/>
        </w:rPr>
        <w:t>(March 2014, June-July 2014, and December 2014</w:t>
      </w:r>
      <w:r w:rsidRPr="003B287B">
        <w:rPr>
          <w:rFonts w:ascii="Times New Roman" w:hAnsi="Times New Roman" w:cs="Times New Roman"/>
          <w:noProof/>
        </w:rPr>
        <w:t>).</w:t>
      </w:r>
      <w:r>
        <w:rPr>
          <w:rFonts w:ascii="Times New Roman" w:hAnsi="Times New Roman" w:cs="Times New Roman"/>
          <w:noProof/>
        </w:rPr>
        <w:t xml:space="preserve"> </w:t>
      </w:r>
      <w:r w:rsidR="00CE7CD3" w:rsidRPr="003B287B">
        <w:rPr>
          <w:rFonts w:ascii="Times New Roman" w:hAnsi="Times New Roman" w:cs="Times New Roman"/>
        </w:rPr>
        <w:t xml:space="preserve">Carbonate sediment accumulation on </w:t>
      </w:r>
      <w:r w:rsidR="00CE7CD3">
        <w:rPr>
          <w:rFonts w:ascii="Times New Roman" w:hAnsi="Times New Roman" w:cs="Times New Roman"/>
        </w:rPr>
        <w:t>SedPods</w:t>
      </w:r>
      <w:r w:rsidR="00CE7CD3" w:rsidRPr="003B287B">
        <w:rPr>
          <w:rFonts w:ascii="Times New Roman" w:hAnsi="Times New Roman" w:cs="Times New Roman"/>
        </w:rPr>
        <w:t xml:space="preserve"> was positively correlated with </w:t>
      </w:r>
      <w:r w:rsidR="00CE7CD3">
        <w:rPr>
          <w:rFonts w:ascii="Times New Roman" w:hAnsi="Times New Roman" w:cs="Times New Roman"/>
          <w:i/>
          <w:iCs/>
        </w:rPr>
        <w:t>Hmean</w:t>
      </w:r>
      <w:r w:rsidR="00CE7CD3" w:rsidRPr="003B287B">
        <w:rPr>
          <w:rFonts w:ascii="Times New Roman" w:hAnsi="Times New Roman" w:cs="Times New Roman"/>
        </w:rPr>
        <w:t xml:space="preserve"> at only one site</w:t>
      </w:r>
      <w:r w:rsidR="00CE7CD3">
        <w:rPr>
          <w:rFonts w:ascii="Times New Roman" w:hAnsi="Times New Roman" w:cs="Times New Roman"/>
        </w:rPr>
        <w:t xml:space="preserve"> on the northern reef (site </w:t>
      </w:r>
      <w:r w:rsidR="00CE7CD3" w:rsidRPr="003B287B">
        <w:rPr>
          <w:rFonts w:ascii="Times New Roman" w:hAnsi="Times New Roman" w:cs="Times New Roman"/>
        </w:rPr>
        <w:t>1A</w:t>
      </w:r>
      <w:r w:rsidR="00CE7CD3">
        <w:rPr>
          <w:rFonts w:ascii="Times New Roman" w:hAnsi="Times New Roman" w:cs="Times New Roman"/>
        </w:rPr>
        <w:t>)</w:t>
      </w:r>
      <w:r w:rsidR="00CE7CD3" w:rsidRPr="003B287B">
        <w:rPr>
          <w:rFonts w:ascii="Times New Roman" w:hAnsi="Times New Roman" w:cs="Times New Roman"/>
        </w:rPr>
        <w:t xml:space="preserve"> (</w:t>
      </w:r>
      <w:r w:rsidR="00CE7CD3">
        <w:rPr>
          <w:rFonts w:ascii="Times New Roman" w:hAnsi="Times New Roman" w:cs="Times New Roman"/>
        </w:rPr>
        <w:fldChar w:fldCharType="begin"/>
      </w:r>
      <w:r w:rsidR="00CE7CD3">
        <w:rPr>
          <w:rFonts w:ascii="Times New Roman" w:hAnsi="Times New Roman" w:cs="Times New Roman"/>
        </w:rPr>
        <w:instrText xml:space="preserve"> REF _Ref446483309 \h </w:instrText>
      </w:r>
      <w:r w:rsidR="00CE7CD3">
        <w:rPr>
          <w:rFonts w:ascii="Times New Roman" w:hAnsi="Times New Roman" w:cs="Times New Roman"/>
        </w:rPr>
      </w:r>
      <w:r w:rsidR="00CE7CD3">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8</w:t>
      </w:r>
      <w:r w:rsidR="00CE7CD3">
        <w:rPr>
          <w:rFonts w:ascii="Times New Roman" w:hAnsi="Times New Roman" w:cs="Times New Roman"/>
        </w:rPr>
        <w:fldChar w:fldCharType="end"/>
      </w:r>
      <w:r w:rsidR="00CE7CD3">
        <w:rPr>
          <w:rFonts w:ascii="Times New Roman" w:hAnsi="Times New Roman" w:cs="Times New Roman"/>
        </w:rPr>
        <w:t xml:space="preserve">, </w:t>
      </w:r>
      <w:r w:rsidR="00CE7CD3" w:rsidRPr="003B287B">
        <w:rPr>
          <w:rFonts w:ascii="Times New Roman" w:hAnsi="Times New Roman" w:cs="Times New Roman"/>
        </w:rPr>
        <w:t xml:space="preserve">Table 2), </w:t>
      </w:r>
      <w:r w:rsidR="00CE7CD3">
        <w:rPr>
          <w:rFonts w:ascii="Times New Roman" w:hAnsi="Times New Roman" w:cs="Times New Roman"/>
        </w:rPr>
        <w:t xml:space="preserve">in an area with large supply of sand near the stream outlet </w:t>
      </w:r>
      <w:r w:rsidR="00CE7CD3" w:rsidRPr="003B287B">
        <w:rPr>
          <w:rFonts w:ascii="Times New Roman" w:hAnsi="Times New Roman" w:cs="Times New Roman"/>
        </w:rPr>
        <w:t>(</w:t>
      </w:r>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_Ref446590596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2</w:t>
      </w:r>
      <w:r w:rsidR="00CE7CD3" w:rsidRPr="003B287B">
        <w:rPr>
          <w:rFonts w:ascii="Times New Roman" w:hAnsi="Times New Roman" w:cs="Times New Roman"/>
        </w:rPr>
        <w:fldChar w:fldCharType="end"/>
      </w:r>
      <w:r w:rsidR="00CE7CD3" w:rsidRPr="003B287B">
        <w:rPr>
          <w:rFonts w:ascii="Times New Roman" w:hAnsi="Times New Roman" w:cs="Times New Roman"/>
        </w:rPr>
        <w:t xml:space="preserve">d). </w:t>
      </w:r>
    </w:p>
    <w:p w14:paraId="04B30F5C" w14:textId="13A6A243" w:rsidR="009D1296" w:rsidRDefault="009D1296" w:rsidP="009D129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Pr>
          <w:rFonts w:ascii="Times New Roman" w:hAnsi="Times New Roman" w:cs="Times New Roman"/>
        </w:rPr>
        <w:t xml:space="preserve">total and carbonate </w:t>
      </w:r>
      <w:r w:rsidRPr="003B287B">
        <w:rPr>
          <w:rFonts w:ascii="Times New Roman" w:hAnsi="Times New Roman" w:cs="Times New Roman"/>
        </w:rPr>
        <w:t>sediment accumulation</w:t>
      </w:r>
      <w:r>
        <w:rPr>
          <w:rFonts w:ascii="Times New Roman" w:hAnsi="Times New Roman" w:cs="Times New Roman"/>
        </w:rPr>
        <w:t xml:space="preserve"> in sediment traps </w:t>
      </w:r>
      <w:r w:rsidRPr="003B287B">
        <w:rPr>
          <w:rFonts w:ascii="Times New Roman" w:hAnsi="Times New Roman" w:cs="Times New Roman"/>
        </w:rPr>
        <w:t xml:space="preserve">was positively correlated with </w:t>
      </w:r>
      <w:r w:rsidRPr="008A0406">
        <w:rPr>
          <w:rFonts w:ascii="Times New Roman" w:hAnsi="Times New Roman" w:cs="Times New Roman"/>
          <w:i/>
          <w:noProof/>
        </w:rPr>
        <w:t>Hmean</w:t>
      </w:r>
      <w:r w:rsidRPr="003B287B">
        <w:rPr>
          <w:rFonts w:ascii="Times New Roman" w:hAnsi="Times New Roman" w:cs="Times New Roman"/>
        </w:rPr>
        <w:t xml:space="preserve"> at every site except </w:t>
      </w:r>
      <w:r>
        <w:rPr>
          <w:rFonts w:ascii="Times New Roman" w:hAnsi="Times New Roman" w:cs="Times New Roman"/>
        </w:rPr>
        <w:t>near the stream outlet (site 2A), on the more energetic southern reef in coral rubble (site 2B), and on the southern fore reef (site</w:t>
      </w:r>
      <w:r w:rsidRPr="003B287B">
        <w:rPr>
          <w:rFonts w:ascii="Times New Roman" w:hAnsi="Times New Roman" w:cs="Times New Roman"/>
        </w:rPr>
        <w:t xml:space="preserve"> 3C</w:t>
      </w:r>
      <w:r>
        <w:rPr>
          <w:rFonts w:ascii="Times New Roman" w:hAnsi="Times New Roman" w:cs="Times New Roman"/>
        </w:rPr>
        <w:t xml:space="preserve">). </w:t>
      </w:r>
      <w:r w:rsidRPr="008A0406">
        <w:rPr>
          <w:rFonts w:ascii="Times New Roman" w:hAnsi="Times New Roman" w:cs="Times New Roman"/>
          <w:i/>
          <w:noProof/>
        </w:rPr>
        <w:t>Hmean</w:t>
      </w:r>
      <w:r>
        <w:rPr>
          <w:rFonts w:ascii="Times New Roman" w:hAnsi="Times New Roman" w:cs="Times New Roman"/>
          <w:i/>
          <w:noProof/>
        </w:rPr>
        <w:t xml:space="preserve"> </w:t>
      </w:r>
      <w:r>
        <w:rPr>
          <w:rFonts w:ascii="Times New Roman" w:hAnsi="Times New Roman" w:cs="Times New Roman"/>
        </w:rPr>
        <w:t xml:space="preserve">was positively correlated with mean total and carbonate sediment accumulation in traps on the northern and southern reefs (Table 2), but when controlling for </w:t>
      </w:r>
      <w:r w:rsidRPr="00F44DFA">
        <w:rPr>
          <w:rFonts w:ascii="Times New Roman" w:hAnsi="Times New Roman" w:cs="Times New Roman"/>
          <w:i/>
          <w:iCs/>
        </w:rPr>
        <w:t>SSY</w:t>
      </w:r>
      <w:r>
        <w:rPr>
          <w:rFonts w:ascii="Times New Roman" w:hAnsi="Times New Roman" w:cs="Times New Roman"/>
        </w:rPr>
        <w:t xml:space="preserve"> in the multiple regression, only mean carbonate accumulation was weakly correlated with </w:t>
      </w:r>
      <w:r w:rsidRPr="008A0406">
        <w:rPr>
          <w:rFonts w:ascii="Times New Roman" w:hAnsi="Times New Roman" w:cs="Times New Roman"/>
          <w:i/>
          <w:noProof/>
        </w:rPr>
        <w:t>Hmean</w:t>
      </w:r>
      <w:r>
        <w:rPr>
          <w:rFonts w:ascii="Times New Roman" w:hAnsi="Times New Roman" w:cs="Times New Roman"/>
          <w:i/>
          <w:noProof/>
        </w:rPr>
        <w:t xml:space="preserve"> </w:t>
      </w:r>
      <w:r>
        <w:rPr>
          <w:rFonts w:ascii="Times New Roman" w:hAnsi="Times New Roman" w:cs="Times New Roman"/>
        </w:rPr>
        <w:t>on the northern reef (Table 3)</w:t>
      </w:r>
      <w:r w:rsidRPr="003B287B">
        <w:rPr>
          <w:rFonts w:ascii="Times New Roman" w:hAnsi="Times New Roman" w:cs="Times New Roman"/>
        </w:rPr>
        <w:t>.</w:t>
      </w:r>
    </w:p>
    <w:p w14:paraId="0BD1AA7E" w14:textId="1245162E" w:rsidR="009D1296" w:rsidRDefault="009D1296" w:rsidP="009D1296">
      <w:pPr>
        <w:spacing w:after="0"/>
        <w:ind w:firstLine="720"/>
        <w:rPr>
          <w:rFonts w:ascii="Times New Roman" w:hAnsi="Times New Roman" w:cs="Times New Roman"/>
        </w:rPr>
      </w:pPr>
      <w:r>
        <w:rPr>
          <w:rFonts w:ascii="Times New Roman" w:hAnsi="Times New Roman" w:cs="Times New Roman"/>
        </w:rPr>
        <w:t>T</w:t>
      </w:r>
      <w:r w:rsidR="00EC5D97" w:rsidRPr="003B287B">
        <w:rPr>
          <w:rFonts w:ascii="Times New Roman" w:hAnsi="Times New Roman" w:cs="Times New Roman"/>
        </w:rPr>
        <w:t xml:space="preserve">otal sediment accumulation was negatively correlated with </w:t>
      </w:r>
      <w:r w:rsidR="00EC5D97">
        <w:rPr>
          <w:rFonts w:ascii="Times New Roman" w:hAnsi="Times New Roman" w:cs="Times New Roman"/>
          <w:i/>
          <w:iCs/>
        </w:rPr>
        <w:t xml:space="preserve">Hmean </w:t>
      </w:r>
      <w:r w:rsidR="00EC5D97">
        <w:rPr>
          <w:rFonts w:ascii="Times New Roman" w:hAnsi="Times New Roman" w:cs="Times New Roman"/>
        </w:rPr>
        <w:t>in more energetic areas near the reef crest on the northern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1B</w:t>
      </w:r>
      <w:r w:rsidR="00EC5D97">
        <w:rPr>
          <w:rFonts w:ascii="Times New Roman" w:hAnsi="Times New Roman" w:cs="Times New Roman"/>
        </w:rPr>
        <w:t>)</w:t>
      </w:r>
      <w:r w:rsidR="00EC5D97" w:rsidRPr="003B287B">
        <w:rPr>
          <w:rFonts w:ascii="Times New Roman" w:hAnsi="Times New Roman" w:cs="Times New Roman"/>
        </w:rPr>
        <w:t xml:space="preserve"> and</w:t>
      </w:r>
      <w:r w:rsidR="00EC5D97">
        <w:rPr>
          <w:rFonts w:ascii="Times New Roman" w:hAnsi="Times New Roman" w:cs="Times New Roman"/>
        </w:rPr>
        <w:t xml:space="preserve"> southern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3B</w:t>
      </w:r>
      <w:r w:rsidR="00EC5D97">
        <w:rPr>
          <w:rFonts w:ascii="Times New Roman" w:hAnsi="Times New Roman" w:cs="Times New Roman"/>
        </w:rPr>
        <w:t>)</w:t>
      </w:r>
      <w:r w:rsidR="00EC5D97" w:rsidRPr="003B287B">
        <w:rPr>
          <w:rFonts w:ascii="Times New Roman" w:hAnsi="Times New Roman" w:cs="Times New Roman"/>
        </w:rPr>
        <w:t xml:space="preserve"> (Table 2)</w:t>
      </w:r>
      <w:r w:rsidR="00F53999">
        <w:rPr>
          <w:rFonts w:ascii="Times New Roman" w:hAnsi="Times New Roman" w:cs="Times New Roman"/>
        </w:rPr>
        <w:t xml:space="preserve"> where benthic sediment availability was low</w:t>
      </w:r>
      <w:r w:rsidR="00EC5D97" w:rsidRPr="003B287B">
        <w:rPr>
          <w:rFonts w:ascii="Times New Roman" w:hAnsi="Times New Roman" w:cs="Times New Roman"/>
        </w:rPr>
        <w:t xml:space="preserve">. </w:t>
      </w:r>
      <w:r w:rsidR="00CE7CD3">
        <w:rPr>
          <w:rFonts w:ascii="Times New Roman" w:hAnsi="Times New Roman" w:cs="Times New Roman"/>
        </w:rPr>
        <w:t>On the northern and southern</w:t>
      </w:r>
      <w:r w:rsidR="00CE7CD3" w:rsidRPr="003B287B">
        <w:rPr>
          <w:rFonts w:ascii="Times New Roman" w:hAnsi="Times New Roman" w:cs="Times New Roman"/>
        </w:rPr>
        <w:t xml:space="preserve"> fore</w:t>
      </w:r>
      <w:r w:rsidR="00CE7CD3">
        <w:rPr>
          <w:rFonts w:ascii="Times New Roman" w:hAnsi="Times New Roman" w:cs="Times New Roman"/>
        </w:rPr>
        <w:t xml:space="preserve"> </w:t>
      </w:r>
      <w:r w:rsidR="00CE7CD3" w:rsidRPr="003B287B">
        <w:rPr>
          <w:rFonts w:ascii="Times New Roman" w:hAnsi="Times New Roman" w:cs="Times New Roman"/>
        </w:rPr>
        <w:t>reef (</w:t>
      </w:r>
      <w:r w:rsidR="00CE7CD3">
        <w:rPr>
          <w:rFonts w:ascii="Times New Roman" w:hAnsi="Times New Roman" w:cs="Times New Roman"/>
        </w:rPr>
        <w:t xml:space="preserve">sites </w:t>
      </w:r>
      <w:r w:rsidR="00CE7CD3" w:rsidRPr="003B287B">
        <w:rPr>
          <w:rFonts w:ascii="Times New Roman" w:hAnsi="Times New Roman" w:cs="Times New Roman"/>
        </w:rPr>
        <w:t>1C, 2C, and 3C)</w:t>
      </w:r>
      <w:r w:rsidR="00CE7CD3">
        <w:rPr>
          <w:rFonts w:ascii="Times New Roman" w:hAnsi="Times New Roman" w:cs="Times New Roman"/>
        </w:rPr>
        <w:t>, u</w:t>
      </w:r>
      <w:r w:rsidR="00CE7CD3" w:rsidRPr="003B287B">
        <w:rPr>
          <w:rFonts w:ascii="Times New Roman" w:hAnsi="Times New Roman" w:cs="Times New Roman"/>
        </w:rPr>
        <w:t xml:space="preserve">nivariate and multivariate linear regressions showed both total and carbonate sediment accumulation in sediment traps were significantly correlated with </w:t>
      </w:r>
      <w:r w:rsidR="00CE7CD3">
        <w:rPr>
          <w:rFonts w:ascii="Times New Roman" w:hAnsi="Times New Roman" w:cs="Times New Roman"/>
          <w:i/>
          <w:iCs/>
        </w:rPr>
        <w:t>Hmean</w:t>
      </w:r>
      <w:r w:rsidR="00CE7CD3">
        <w:rPr>
          <w:rFonts w:ascii="Times New Roman" w:hAnsi="Times New Roman" w:cs="Times New Roman"/>
        </w:rPr>
        <w:t xml:space="preserve">, </w:t>
      </w:r>
      <w:r w:rsidR="00CE7CD3" w:rsidRPr="003B287B">
        <w:rPr>
          <w:rFonts w:ascii="Times New Roman" w:hAnsi="Times New Roman" w:cs="Times New Roman"/>
        </w:rPr>
        <w:t xml:space="preserve">and showed a nonlinear relationship with </w:t>
      </w:r>
      <w:r w:rsidR="00CE7CD3">
        <w:rPr>
          <w:rFonts w:ascii="Times New Roman" w:hAnsi="Times New Roman" w:cs="Times New Roman"/>
        </w:rPr>
        <w:t>w</w:t>
      </w:r>
      <w:r w:rsidR="00CE7CD3" w:rsidRPr="003B287B">
        <w:rPr>
          <w:rFonts w:ascii="Times New Roman" w:hAnsi="Times New Roman" w:cs="Times New Roman"/>
        </w:rPr>
        <w:t>ave</w:t>
      </w:r>
      <w:r w:rsidR="00CE7CD3">
        <w:rPr>
          <w:rFonts w:ascii="Times New Roman" w:hAnsi="Times New Roman" w:cs="Times New Roman"/>
        </w:rPr>
        <w:t xml:space="preserve"> height</w:t>
      </w:r>
      <w:r w:rsidR="00CE7CD3" w:rsidRPr="003B287B">
        <w:rPr>
          <w:rFonts w:ascii="Times New Roman" w:hAnsi="Times New Roman" w:cs="Times New Roman"/>
        </w:rPr>
        <w:t>s in many cases (</w:t>
      </w:r>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_Ref446605779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10</w:t>
      </w:r>
      <w:r w:rsidR="00CE7CD3" w:rsidRPr="003B287B">
        <w:rPr>
          <w:rFonts w:ascii="Times New Roman" w:hAnsi="Times New Roman" w:cs="Times New Roman"/>
        </w:rPr>
        <w:fldChar w:fldCharType="end"/>
      </w:r>
      <w:r w:rsidR="00CE7CD3" w:rsidRPr="003B287B">
        <w:rPr>
          <w:rFonts w:ascii="Times New Roman" w:hAnsi="Times New Roman" w:cs="Times New Roman"/>
        </w:rPr>
        <w:t>).</w:t>
      </w:r>
    </w:p>
    <w:p w14:paraId="1F3AD504" w14:textId="6948CF5B" w:rsidR="00E83079" w:rsidRDefault="00CE7CD3" w:rsidP="00F53999">
      <w:pPr>
        <w:spacing w:after="0"/>
        <w:ind w:firstLine="720"/>
        <w:rPr>
          <w:rFonts w:ascii="Times New Roman" w:hAnsi="Times New Roman" w:cs="Times New Roman"/>
        </w:rPr>
      </w:pPr>
      <w:r>
        <w:rPr>
          <w:rFonts w:ascii="Times New Roman" w:hAnsi="Times New Roman" w:cs="Times New Roman"/>
          <w:noProof/>
        </w:rPr>
        <w:t>Mean</w:t>
      </w:r>
      <w:r w:rsidR="00E83079" w:rsidRPr="003B287B">
        <w:rPr>
          <w:rFonts w:ascii="Times New Roman" w:hAnsi="Times New Roman" w:cs="Times New Roman"/>
          <w:noProof/>
        </w:rPr>
        <w:t xml:space="preserve"> terrigenous sediment accumulation in sediment traps </w:t>
      </w:r>
      <w:r w:rsidR="00E83079">
        <w:rPr>
          <w:rFonts w:ascii="Times New Roman" w:hAnsi="Times New Roman" w:cs="Times New Roman"/>
          <w:noProof/>
        </w:rPr>
        <w:t xml:space="preserve">on either the southern or northern reef </w:t>
      </w:r>
      <w:r w:rsidR="00E83079" w:rsidRPr="003B287B">
        <w:rPr>
          <w:rFonts w:ascii="Times New Roman" w:hAnsi="Times New Roman" w:cs="Times New Roman"/>
          <w:noProof/>
        </w:rPr>
        <w:t xml:space="preserve">did not seem to follow any pattern in </w:t>
      </w:r>
      <w:r w:rsidR="00E83079" w:rsidRPr="00F2527A">
        <w:rPr>
          <w:rFonts w:ascii="Times New Roman" w:hAnsi="Times New Roman" w:cs="Times New Roman"/>
          <w:i/>
          <w:iCs/>
          <w:noProof/>
        </w:rPr>
        <w:t>SSY</w:t>
      </w:r>
      <w:r w:rsidR="00E83079">
        <w:rPr>
          <w:rFonts w:ascii="Times New Roman" w:hAnsi="Times New Roman" w:cs="Times New Roman"/>
          <w:noProof/>
        </w:rPr>
        <w:t xml:space="preserve"> or</w:t>
      </w:r>
      <w:r w:rsidR="00E83079" w:rsidRPr="003B287B">
        <w:rPr>
          <w:rFonts w:ascii="Times New Roman" w:hAnsi="Times New Roman" w:cs="Times New Roman"/>
          <w:noProof/>
        </w:rPr>
        <w:t xml:space="preserve"> </w:t>
      </w:r>
      <w:r w:rsidR="00E83079" w:rsidRPr="008A0406">
        <w:rPr>
          <w:rFonts w:ascii="Times New Roman" w:hAnsi="Times New Roman" w:cs="Times New Roman"/>
          <w:i/>
          <w:noProof/>
        </w:rPr>
        <w:t>Hmean</w:t>
      </w:r>
      <w:r w:rsidR="00E83079" w:rsidRPr="003B287B">
        <w:rPr>
          <w:rFonts w:ascii="Times New Roman" w:hAnsi="Times New Roman" w:cs="Times New Roman"/>
          <w:noProof/>
        </w:rPr>
        <w:t xml:space="preserve">, and seemed to occur at a fairly constant rate over the study period. </w:t>
      </w:r>
      <w:r w:rsidR="00E83079">
        <w:rPr>
          <w:rFonts w:ascii="Times New Roman" w:hAnsi="Times New Roman" w:cs="Times New Roman"/>
          <w:noProof/>
        </w:rPr>
        <w:t xml:space="preserve">There is some evidence that terrigenous sediment accumulation was higher on SedPods following </w:t>
      </w:r>
      <w:r w:rsidR="009D1296">
        <w:rPr>
          <w:rFonts w:ascii="Times New Roman" w:hAnsi="Times New Roman" w:cs="Times New Roman"/>
          <w:noProof/>
        </w:rPr>
        <w:t xml:space="preserve">high </w:t>
      </w:r>
      <w:r w:rsidR="009D1296">
        <w:rPr>
          <w:rFonts w:ascii="Times New Roman" w:hAnsi="Times New Roman" w:cs="Times New Roman"/>
          <w:i/>
          <w:iCs/>
          <w:noProof/>
        </w:rPr>
        <w:t>SSY</w:t>
      </w:r>
      <w:r w:rsidR="00E83079">
        <w:rPr>
          <w:rFonts w:ascii="Times New Roman" w:hAnsi="Times New Roman" w:cs="Times New Roman"/>
          <w:noProof/>
        </w:rPr>
        <w:t xml:space="preserve"> in the July-August 2014 period, but </w:t>
      </w:r>
      <w:r w:rsidR="00F44DFA" w:rsidRPr="003B287B">
        <w:rPr>
          <w:rFonts w:ascii="Times New Roman" w:hAnsi="Times New Roman" w:cs="Times New Roman"/>
        </w:rPr>
        <w:t>terrigenous</w:t>
      </w:r>
      <w:r w:rsidR="00652A60" w:rsidRPr="003B287B">
        <w:rPr>
          <w:rFonts w:ascii="Times New Roman" w:hAnsi="Times New Roman" w:cs="Times New Roman"/>
        </w:rPr>
        <w:t xml:space="preserve"> </w:t>
      </w:r>
      <w:r w:rsidR="00B44692" w:rsidRPr="003B287B">
        <w:rPr>
          <w:rFonts w:ascii="Times New Roman" w:hAnsi="Times New Roman" w:cs="Times New Roman"/>
        </w:rPr>
        <w:t xml:space="preserve">sediment accumulation on </w:t>
      </w:r>
      <w:r w:rsidR="00E83079">
        <w:rPr>
          <w:rFonts w:ascii="Times New Roman" w:hAnsi="Times New Roman" w:cs="Times New Roman"/>
        </w:rPr>
        <w:t>SedPods</w:t>
      </w:r>
      <w:r w:rsidR="00B44692" w:rsidRPr="003B287B">
        <w:rPr>
          <w:rFonts w:ascii="Times New Roman" w:hAnsi="Times New Roman" w:cs="Times New Roman"/>
        </w:rPr>
        <w:t xml:space="preserve">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w:t>
      </w:r>
      <w:r w:rsidR="009D1296">
        <w:rPr>
          <w:rFonts w:ascii="Times New Roman" w:hAnsi="Times New Roman" w:cs="Times New Roman"/>
        </w:rPr>
        <w:t>linear</w:t>
      </w:r>
      <w:r w:rsidR="00DA1E03" w:rsidRPr="003B287B">
        <w:rPr>
          <w:rFonts w:ascii="Times New Roman" w:hAnsi="Times New Roman" w:cs="Times New Roman"/>
        </w:rPr>
        <w:t xml:space="preserve">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w:t>
      </w:r>
      <w:r w:rsidR="00B44692" w:rsidRPr="00E83079">
        <w:rPr>
          <w:rFonts w:ascii="Times New Roman" w:hAnsi="Times New Roman" w:cs="Times New Roman"/>
          <w:i/>
          <w:iCs/>
        </w:rPr>
        <w:t xml:space="preserve"> SSY</w:t>
      </w:r>
      <w:r w:rsidR="009002FB" w:rsidRPr="003B287B">
        <w:rPr>
          <w:rFonts w:ascii="Times New Roman" w:hAnsi="Times New Roman" w:cs="Times New Roman"/>
        </w:rPr>
        <w:t xml:space="preserve"> for any </w:t>
      </w:r>
      <w:r w:rsidR="00783D90" w:rsidRPr="003B287B">
        <w:rPr>
          <w:rFonts w:ascii="Times New Roman" w:hAnsi="Times New Roman" w:cs="Times New Roman"/>
        </w:rPr>
        <w:t>site</w:t>
      </w:r>
      <w:r w:rsidR="009002FB" w:rsidRPr="003B287B">
        <w:rPr>
          <w:rFonts w:ascii="Times New Roman" w:hAnsi="Times New Roman" w:cs="Times New Roman"/>
        </w:rPr>
        <w:t>s</w:t>
      </w:r>
      <w:r w:rsidR="00652A60">
        <w:rPr>
          <w:rFonts w:ascii="Times New Roman" w:hAnsi="Times New Roman" w:cs="Times New Roman"/>
        </w:rPr>
        <w:t xml:space="preserve"> </w:t>
      </w:r>
      <w:r w:rsidR="00652A60">
        <w:rPr>
          <w:rFonts w:ascii="Times New Roman" w:hAnsi="Times New Roman" w:cs="Times New Roman"/>
        </w:rPr>
        <w:lastRenderedPageBreak/>
        <w:t>(</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Tables 2-3)</w:t>
      </w:r>
      <w:r w:rsidR="003554C6" w:rsidRPr="003B287B">
        <w:rPr>
          <w:rFonts w:ascii="Times New Roman" w:hAnsi="Times New Roman" w:cs="Times New Roman"/>
        </w:rPr>
        <w:t xml:space="preserve">. </w:t>
      </w:r>
      <w:r w:rsidR="00F53999" w:rsidRPr="003B287B">
        <w:rPr>
          <w:rFonts w:ascii="Times New Roman" w:hAnsi="Times New Roman" w:cs="Times New Roman"/>
        </w:rPr>
        <w:t xml:space="preserve">Terrigenous sediment accumulation </w:t>
      </w:r>
      <w:r w:rsidR="00F53999">
        <w:rPr>
          <w:rFonts w:ascii="Times New Roman" w:hAnsi="Times New Roman" w:cs="Times New Roman"/>
        </w:rPr>
        <w:t xml:space="preserve">was only </w:t>
      </w:r>
      <w:r w:rsidR="009D1296">
        <w:rPr>
          <w:rFonts w:ascii="Times New Roman" w:hAnsi="Times New Roman" w:cs="Times New Roman"/>
        </w:rPr>
        <w:t xml:space="preserve">significantly </w:t>
      </w:r>
      <w:r w:rsidR="00F53999">
        <w:rPr>
          <w:rFonts w:ascii="Times New Roman" w:hAnsi="Times New Roman" w:cs="Times New Roman"/>
        </w:rPr>
        <w:t xml:space="preserve">correlated with </w:t>
      </w:r>
      <w:r w:rsidR="00F53999" w:rsidRPr="00F44DFA">
        <w:rPr>
          <w:rFonts w:ascii="Times New Roman" w:hAnsi="Times New Roman" w:cs="Times New Roman"/>
          <w:i/>
          <w:iCs/>
        </w:rPr>
        <w:t>SSY</w:t>
      </w:r>
      <w:r w:rsidR="00F53999">
        <w:rPr>
          <w:rFonts w:ascii="Times New Roman" w:hAnsi="Times New Roman" w:cs="Times New Roman"/>
        </w:rPr>
        <w:t xml:space="preserve"> on the far southern fore reef (site </w:t>
      </w:r>
      <w:r w:rsidR="00F53999" w:rsidRPr="003B287B">
        <w:rPr>
          <w:rFonts w:ascii="Times New Roman" w:hAnsi="Times New Roman" w:cs="Times New Roman"/>
        </w:rPr>
        <w:t>3C</w:t>
      </w:r>
      <w:r w:rsidR="00F53999">
        <w:rPr>
          <w:rFonts w:ascii="Times New Roman" w:hAnsi="Times New Roman" w:cs="Times New Roman"/>
        </w:rPr>
        <w:t>)</w:t>
      </w:r>
      <w:r w:rsidR="00F53999" w:rsidRPr="003B287B">
        <w:rPr>
          <w:rFonts w:ascii="Times New Roman" w:hAnsi="Times New Roman" w:cs="Times New Roman"/>
        </w:rPr>
        <w:t xml:space="preserve">, and the correlation was negative. Sediment </w:t>
      </w:r>
      <w:r w:rsidR="00F53999">
        <w:rPr>
          <w:rFonts w:ascii="Times New Roman" w:hAnsi="Times New Roman" w:cs="Times New Roman"/>
        </w:rPr>
        <w:t>accumulation was</w:t>
      </w:r>
      <w:r w:rsidR="00F53999" w:rsidRPr="003B287B">
        <w:rPr>
          <w:rFonts w:ascii="Times New Roman" w:hAnsi="Times New Roman" w:cs="Times New Roman"/>
        </w:rPr>
        <w:t xml:space="preserve"> very low at this fore reef site, and when controlling for </w:t>
      </w:r>
      <w:r w:rsidR="00F53999" w:rsidRPr="008A0406">
        <w:rPr>
          <w:rFonts w:ascii="Times New Roman" w:hAnsi="Times New Roman" w:cs="Times New Roman"/>
          <w:i/>
          <w:noProof/>
        </w:rPr>
        <w:t>Hmean</w:t>
      </w:r>
      <w:r w:rsidR="00F53999">
        <w:rPr>
          <w:rFonts w:ascii="Times New Roman" w:hAnsi="Times New Roman" w:cs="Times New Roman"/>
        </w:rPr>
        <w:t xml:space="preserve"> in the multivariate regression (Table 3)</w:t>
      </w:r>
      <w:r w:rsidR="00F53999" w:rsidRPr="003B287B">
        <w:rPr>
          <w:rFonts w:ascii="Times New Roman" w:hAnsi="Times New Roman" w:cs="Times New Roman"/>
        </w:rPr>
        <w:t>, there was no correlation (Table 3).</w:t>
      </w:r>
    </w:p>
    <w:p w14:paraId="2B168A54" w14:textId="21E866D1" w:rsidR="00FA3E45" w:rsidRPr="003B287B" w:rsidRDefault="00107B56" w:rsidP="00CE7CD3">
      <w:pPr>
        <w:spacing w:after="0"/>
        <w:ind w:firstLine="720"/>
        <w:rPr>
          <w:rFonts w:ascii="Times New Roman" w:hAnsi="Times New Roman" w:cs="Times New Roman"/>
        </w:rPr>
      </w:pPr>
      <w:r w:rsidRPr="003B287B">
        <w:rPr>
          <w:rFonts w:ascii="Times New Roman" w:hAnsi="Times New Roman" w:cs="Times New Roman"/>
        </w:rPr>
        <w:t>The strongest correlation between</w:t>
      </w:r>
      <w:r w:rsidR="00783D90" w:rsidRPr="00F53999">
        <w:rPr>
          <w:rFonts w:ascii="Times New Roman" w:hAnsi="Times New Roman" w:cs="Times New Roman"/>
          <w:i/>
          <w:iCs/>
        </w:rPr>
        <w:t xml:space="preserve"> SSY</w:t>
      </w:r>
      <w:r w:rsidR="00783D90" w:rsidRPr="003B287B">
        <w:rPr>
          <w:rFonts w:ascii="Times New Roman" w:hAnsi="Times New Roman" w:cs="Times New Roman"/>
        </w:rPr>
        <w:t xml:space="preserve"> and </w:t>
      </w:r>
      <w:r w:rsidRPr="003B287B">
        <w:rPr>
          <w:rFonts w:ascii="Times New Roman" w:hAnsi="Times New Roman" w:cs="Times New Roman"/>
        </w:rPr>
        <w:t xml:space="preserve">sediment accumulation (both </w:t>
      </w:r>
      <w:r w:rsidR="00652A60">
        <w:rPr>
          <w:rFonts w:ascii="Times New Roman" w:hAnsi="Times New Roman" w:cs="Times New Roman"/>
        </w:rPr>
        <w:t>t</w:t>
      </w:r>
      <w:r w:rsidR="00652A60" w:rsidRPr="003B287B">
        <w:rPr>
          <w:rFonts w:ascii="Times New Roman" w:hAnsi="Times New Roman" w:cs="Times New Roman"/>
        </w:rPr>
        <w:t xml:space="preserve">otal </w:t>
      </w:r>
      <w:r w:rsidRPr="003B287B">
        <w:rPr>
          <w:rFonts w:ascii="Times New Roman" w:hAnsi="Times New Roman" w:cs="Times New Roman"/>
        </w:rPr>
        <w:t xml:space="preserve">and </w:t>
      </w:r>
      <w:r w:rsidR="00652A60">
        <w:rPr>
          <w:rFonts w:ascii="Times New Roman" w:hAnsi="Times New Roman" w:cs="Times New Roman"/>
        </w:rPr>
        <w:t>t</w:t>
      </w:r>
      <w:r w:rsidR="00652A60" w:rsidRPr="003B287B">
        <w:rPr>
          <w:rFonts w:ascii="Times New Roman" w:hAnsi="Times New Roman" w:cs="Times New Roman"/>
        </w:rPr>
        <w:t>errigenous</w:t>
      </w:r>
      <w:r w:rsidRPr="003B287B">
        <w:rPr>
          <w:rFonts w:ascii="Times New Roman" w:hAnsi="Times New Roman" w:cs="Times New Roman"/>
        </w:rPr>
        <w:t xml:space="preserve">) was near the stream mouth </w:t>
      </w:r>
      <w:r w:rsidR="007B6398">
        <w:rPr>
          <w:rFonts w:ascii="Times New Roman" w:hAnsi="Times New Roman" w:cs="Times New Roman"/>
        </w:rPr>
        <w:t>(site 2A)</w:t>
      </w:r>
      <w:r w:rsidRPr="003B287B">
        <w:rPr>
          <w:rFonts w:ascii="Times New Roman" w:hAnsi="Times New Roman" w:cs="Times New Roman"/>
        </w:rPr>
        <w:t xml:space="preserve">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00B27E7C" w:rsidRPr="003B287B">
        <w:rPr>
          <w:rFonts w:ascii="Times New Roman" w:hAnsi="Times New Roman" w:cs="Times New Roman"/>
        </w:rPr>
        <w:t xml:space="preserve"> w</w:t>
      </w:r>
      <w:r w:rsidR="00731376">
        <w:rPr>
          <w:rFonts w:ascii="Times New Roman" w:hAnsi="Times New Roman" w:cs="Times New Roman"/>
        </w:rPr>
        <w:t xml:space="preserve">ere </w:t>
      </w:r>
      <w:r w:rsidR="00B27E7C" w:rsidRPr="003B287B">
        <w:rPr>
          <w:rFonts w:ascii="Times New Roman" w:hAnsi="Times New Roman" w:cs="Times New Roman"/>
        </w:rPr>
        <w:t xml:space="preserve">positively correlated with </w:t>
      </w:r>
      <w:r w:rsidR="00B27E7C" w:rsidRPr="00F53999">
        <w:rPr>
          <w:rFonts w:ascii="Times New Roman" w:hAnsi="Times New Roman" w:cs="Times New Roman"/>
          <w:i/>
          <w:iCs/>
        </w:rPr>
        <w:t>SSY</w:t>
      </w:r>
      <w:r w:rsidR="00B27E7C" w:rsidRPr="003B287B">
        <w:rPr>
          <w:rFonts w:ascii="Times New Roman" w:hAnsi="Times New Roman" w:cs="Times New Roman"/>
        </w:rPr>
        <w:t xml:space="preserve">, but terrigenous accumulation was not correlated </w:t>
      </w:r>
      <w:r w:rsidR="00731376">
        <w:rPr>
          <w:rFonts w:ascii="Times New Roman" w:hAnsi="Times New Roman" w:cs="Times New Roman"/>
        </w:rPr>
        <w:t xml:space="preserve">with </w:t>
      </w:r>
      <w:r w:rsidR="00731376" w:rsidRPr="00F53999">
        <w:rPr>
          <w:rFonts w:ascii="Times New Roman" w:hAnsi="Times New Roman" w:cs="Times New Roman"/>
          <w:i/>
          <w:iCs/>
        </w:rPr>
        <w:t>SSY</w:t>
      </w:r>
      <w:r w:rsidR="00731376">
        <w:rPr>
          <w:rFonts w:ascii="Times New Roman" w:hAnsi="Times New Roman" w:cs="Times New Roman"/>
        </w:rPr>
        <w:t xml:space="preserve"> in the univariate regression.</w:t>
      </w:r>
      <w:r w:rsidR="00240A8B" w:rsidRPr="003B287B">
        <w:rPr>
          <w:rFonts w:ascii="Times New Roman" w:hAnsi="Times New Roman" w:cs="Times New Roman"/>
        </w:rPr>
        <w:t xml:space="preserve"> When controlling for </w:t>
      </w:r>
      <w:r w:rsidR="00F53999">
        <w:rPr>
          <w:rFonts w:ascii="Times New Roman" w:hAnsi="Times New Roman" w:cs="Times New Roman"/>
          <w:i/>
          <w:iCs/>
        </w:rPr>
        <w:t>Hmean</w:t>
      </w:r>
      <w:r w:rsidR="00731376">
        <w:rPr>
          <w:rFonts w:ascii="Times New Roman" w:hAnsi="Times New Roman" w:cs="Times New Roman"/>
        </w:rPr>
        <w:t xml:space="preserve"> in the multivariate regression</w:t>
      </w:r>
      <w:r w:rsidR="00240A8B" w:rsidRPr="003B287B">
        <w:rPr>
          <w:rFonts w:ascii="Times New Roman" w:hAnsi="Times New Roman" w:cs="Times New Roman"/>
        </w:rPr>
        <w:t>,</w:t>
      </w:r>
      <w:r w:rsidR="00CE7CD3">
        <w:rPr>
          <w:rFonts w:ascii="Times New Roman" w:hAnsi="Times New Roman" w:cs="Times New Roman"/>
        </w:rPr>
        <w:t xml:space="preserve"> however,</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w:t>
      </w:r>
      <w:r w:rsidR="00240A8B" w:rsidRPr="00F53999">
        <w:rPr>
          <w:rFonts w:ascii="Times New Roman" w:hAnsi="Times New Roman" w:cs="Times New Roman"/>
          <w:i/>
          <w:iCs/>
        </w:rPr>
        <w:t>SSY</w:t>
      </w:r>
      <w:r w:rsidR="00240A8B" w:rsidRPr="003B287B">
        <w:rPr>
          <w:rFonts w:ascii="Times New Roman" w:hAnsi="Times New Roman" w:cs="Times New Roman"/>
        </w:rPr>
        <w:t xml:space="preserve"> (Table 3).</w:t>
      </w:r>
      <w:r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285D8359" w:rsidR="00424AB2" w:rsidRDefault="000A10B4" w:rsidP="003B287B">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FA6103" w:rsidRPr="003B287B">
        <w:rPr>
          <w:rFonts w:ascii="Times New Roman" w:hAnsi="Times New Roman" w:cs="Times New Roman"/>
        </w:rPr>
        <w:t>w</w:t>
      </w:r>
      <w:r w:rsidR="00324170">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w:t>
      </w:r>
      <w:r w:rsidR="0035759E" w:rsidRPr="00CE7CD3">
        <w:rPr>
          <w:rFonts w:ascii="Times New Roman" w:hAnsi="Times New Roman" w:cs="Times New Roman"/>
          <w:i/>
          <w:iCs/>
        </w:rPr>
        <w:t>SSY</w:t>
      </w:r>
      <w:r w:rsidR="0035759E">
        <w:rPr>
          <w:rFonts w:ascii="Times New Roman" w:hAnsi="Times New Roman" w:cs="Times New Roman"/>
        </w:rPr>
        <w:t xml:space="preserve">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w:t>
      </w:r>
      <w:r w:rsidR="00424AB2" w:rsidRPr="00CE7CD3">
        <w:rPr>
          <w:rFonts w:ascii="Times New Roman" w:hAnsi="Times New Roman" w:cs="Times New Roman"/>
          <w:i/>
          <w:iCs/>
        </w:rPr>
        <w:t>SSY</w:t>
      </w:r>
      <w:r w:rsidR="00424AB2">
        <w:rPr>
          <w:rFonts w:ascii="Times New Roman" w:hAnsi="Times New Roman" w:cs="Times New Roman"/>
        </w:rPr>
        <w:t xml:space="preserve">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A93F04">
        <w:rPr>
          <w:rFonts w:ascii="Times New Roman" w:hAnsi="Times New Roman" w:cs="Times New Roman"/>
        </w:rPr>
        <w:fldChar w:fldCharType="separate"/>
      </w:r>
      <w:r w:rsidR="00CD4D59" w:rsidRPr="00CD4D59">
        <w:rPr>
          <w:rFonts w:ascii="Times New Roman" w:hAnsi="Times New Roman" w:cs="Times New Roman"/>
          <w:noProof/>
        </w:rPr>
        <w:t>(Messina &amp;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p>
    <w:p w14:paraId="5F18706C" w14:textId="0358BF80" w:rsidR="0032773F" w:rsidRDefault="0032773F" w:rsidP="0032773F">
      <w:pPr>
        <w:spacing w:after="0"/>
        <w:ind w:firstLine="720"/>
        <w:rPr>
          <w:rFonts w:ascii="Times New Roman" w:hAnsi="Times New Roman" w:cs="Times New Roman"/>
        </w:rPr>
      </w:pPr>
      <w:r>
        <w:rPr>
          <w:rFonts w:ascii="Times New Roman" w:hAnsi="Times New Roman" w:cs="Times New Roman"/>
        </w:rPr>
        <w:t xml:space="preserve">Sediment accumulation was an order of magnitude higher in traps than </w:t>
      </w:r>
      <w:r w:rsidR="002742CF">
        <w:rPr>
          <w:rFonts w:ascii="Times New Roman" w:hAnsi="Times New Roman" w:cs="Times New Roman"/>
        </w:rPr>
        <w:t>on SedP</w:t>
      </w:r>
      <w:r>
        <w:rPr>
          <w:rFonts w:ascii="Times New Roman" w:hAnsi="Times New Roman" w:cs="Times New Roman"/>
        </w:rPr>
        <w:t>ods</w:t>
      </w:r>
      <w:r w:rsidRPr="009C7F0B">
        <w:rPr>
          <w:rFonts w:ascii="Times New Roman" w:hAnsi="Times New Roman" w:cs="Times New Roman"/>
        </w:rPr>
        <w:t xml:space="preserve">, indicating the enhanced trapping efficiency and reduced resuspension in sediment traps compared to </w:t>
      </w:r>
      <w:r w:rsidR="002742CF">
        <w:rPr>
          <w:rFonts w:ascii="Times New Roman" w:hAnsi="Times New Roman" w:cs="Times New Roman"/>
        </w:rPr>
        <w:t>SedP</w:t>
      </w:r>
      <w:r w:rsidRPr="009C7F0B">
        <w:rPr>
          <w:rFonts w:ascii="Times New Roman" w:hAnsi="Times New Roman" w:cs="Times New Roman"/>
        </w:rPr>
        <w:t>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w:t>
      </w:r>
      <w:r w:rsidR="002742CF">
        <w:rPr>
          <w:rFonts w:ascii="Times New Roman" w:hAnsi="Times New Roman" w:cs="Times New Roman"/>
        </w:rPr>
        <w:t>co-located</w:t>
      </w:r>
      <w:r w:rsidRPr="003B287B">
        <w:rPr>
          <w:rFonts w:ascii="Times New Roman" w:hAnsi="Times New Roman" w:cs="Times New Roman"/>
        </w:rPr>
        <w:t xml:space="preserve"> sediment traps and </w:t>
      </w:r>
      <w:r w:rsidR="002742CF">
        <w:rPr>
          <w:rFonts w:ascii="Times New Roman" w:hAnsi="Times New Roman" w:cs="Times New Roman"/>
        </w:rPr>
        <w:t>SedPods</w:t>
      </w:r>
      <w:r w:rsidRPr="003B287B">
        <w:rPr>
          <w:rFonts w:ascii="Times New Roman" w:hAnsi="Times New Roman" w:cs="Times New Roman"/>
        </w:rPr>
        <w:t xml:space="preserve"> to compare gross and net sediment accumulation across spatial gradients in hydrodynamic energy as well as the temporal patterns due to interaction between terrigenous sediment inputs and wave-induced resuspension. For example, </w:t>
      </w:r>
      <w:r w:rsidR="002742CF">
        <w:rPr>
          <w:rFonts w:ascii="Times New Roman" w:hAnsi="Times New Roman" w:cs="Times New Roman"/>
        </w:rPr>
        <w:t>near the northern reef crest (site</w:t>
      </w:r>
      <w:r w:rsidR="002742CF" w:rsidRPr="003B287B">
        <w:rPr>
          <w:rFonts w:ascii="Times New Roman" w:hAnsi="Times New Roman" w:cs="Times New Roman"/>
        </w:rPr>
        <w:t xml:space="preserve"> 1B</w:t>
      </w:r>
      <w:r w:rsidR="002742CF">
        <w:rPr>
          <w:rFonts w:ascii="Times New Roman" w:hAnsi="Times New Roman" w:cs="Times New Roman"/>
        </w:rPr>
        <w:t>)</w:t>
      </w:r>
      <w:r w:rsidR="000A10B4" w:rsidRPr="003B287B">
        <w:rPr>
          <w:rFonts w:ascii="Times New Roman" w:hAnsi="Times New Roman" w:cs="Times New Roman"/>
        </w:rPr>
        <w:t xml:space="preserve"> </w:t>
      </w:r>
      <w:r w:rsidRPr="003B287B">
        <w:rPr>
          <w:rFonts w:ascii="Times New Roman" w:hAnsi="Times New Roman" w:cs="Times New Roman"/>
        </w:rPr>
        <w:t xml:space="preserve">sediment accumulation on the </w:t>
      </w:r>
      <w:r w:rsidR="002742CF">
        <w:rPr>
          <w:rFonts w:ascii="Times New Roman" w:hAnsi="Times New Roman" w:cs="Times New Roman"/>
        </w:rPr>
        <w:t>SedPod</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w:t>
      </w:r>
      <w:r w:rsidR="002742CF" w:rsidRPr="003B287B">
        <w:rPr>
          <w:rFonts w:ascii="Times New Roman" w:hAnsi="Times New Roman" w:cs="Times New Roman"/>
        </w:rPr>
        <w:t xml:space="preserve">at </w:t>
      </w:r>
      <w:r w:rsidR="002742CF">
        <w:rPr>
          <w:rFonts w:ascii="Times New Roman" w:hAnsi="Times New Roman" w:cs="Times New Roman"/>
        </w:rPr>
        <w:t>the same site</w:t>
      </w:r>
      <w:r w:rsidR="002742CF" w:rsidRPr="003B287B">
        <w:rPr>
          <w:rFonts w:ascii="Times New Roman" w:hAnsi="Times New Roman" w:cs="Times New Roman"/>
        </w:rPr>
        <w:t xml:space="preserve"> </w:t>
      </w:r>
      <w:r w:rsidRPr="003B287B">
        <w:rPr>
          <w:rFonts w:ascii="Times New Roman" w:hAnsi="Times New Roman" w:cs="Times New Roman"/>
        </w:rPr>
        <w:t xml:space="preserve">sediment accumulation in the sediment trap was the highest of the northern reef sites. </w:t>
      </w:r>
      <w:r w:rsidR="002742CF">
        <w:rPr>
          <w:rFonts w:ascii="Times New Roman" w:hAnsi="Times New Roman" w:cs="Times New Roman"/>
        </w:rPr>
        <w:t xml:space="preserve">Total and terrigenous </w:t>
      </w:r>
      <w:r w:rsidRPr="003B287B">
        <w:rPr>
          <w:rFonts w:ascii="Times New Roman" w:hAnsi="Times New Roman" w:cs="Times New Roman"/>
        </w:rPr>
        <w:t xml:space="preserve">ediment accumulation on the </w:t>
      </w:r>
      <w:r w:rsidR="002742CF">
        <w:rPr>
          <w:rFonts w:ascii="Times New Roman" w:hAnsi="Times New Roman" w:cs="Times New Roman"/>
        </w:rPr>
        <w:t>SedPod</w:t>
      </w:r>
      <w:r w:rsidRPr="003B287B">
        <w:rPr>
          <w:rFonts w:ascii="Times New Roman" w:hAnsi="Times New Roman" w:cs="Times New Roman"/>
        </w:rPr>
        <w:t xml:space="preserve"> </w:t>
      </w:r>
      <w:r w:rsidR="000A10B4">
        <w:rPr>
          <w:rFonts w:ascii="Times New Roman" w:hAnsi="Times New Roman" w:cs="Times New Roman"/>
        </w:rPr>
        <w:t xml:space="preserve">at </w:t>
      </w:r>
      <w:r w:rsidR="002742CF">
        <w:rPr>
          <w:rFonts w:ascii="Times New Roman" w:hAnsi="Times New Roman" w:cs="Times New Roman"/>
        </w:rPr>
        <w:t xml:space="preserve">this </w:t>
      </w:r>
      <w:r w:rsidR="000A10B4">
        <w:rPr>
          <w:rFonts w:ascii="Times New Roman" w:hAnsi="Times New Roman" w:cs="Times New Roman"/>
        </w:rPr>
        <w:t xml:space="preserve">site </w:t>
      </w:r>
      <w:r w:rsidRPr="003B287B">
        <w:rPr>
          <w:rFonts w:ascii="Times New Roman" w:hAnsi="Times New Roman" w:cs="Times New Roman"/>
        </w:rPr>
        <w:t>was negatively correlated with waves</w:t>
      </w:r>
      <w:r w:rsidR="002742CF">
        <w:rPr>
          <w:rFonts w:ascii="Times New Roman" w:hAnsi="Times New Roman" w:cs="Times New Roman"/>
        </w:rPr>
        <w:t xml:space="preserve"> (</w:t>
      </w:r>
      <w:r w:rsidR="002742CF">
        <w:rPr>
          <w:rFonts w:ascii="Times New Roman" w:hAnsi="Times New Roman" w:cs="Times New Roman"/>
          <w:i/>
          <w:iCs/>
        </w:rPr>
        <w:t>Hmean</w:t>
      </w:r>
      <w:r w:rsidR="002742CF">
        <w:rPr>
          <w:rFonts w:ascii="Times New Roman" w:hAnsi="Times New Roman" w:cs="Times New Roman"/>
        </w:rPr>
        <w:t>)</w:t>
      </w:r>
      <w:r w:rsidRPr="003B287B">
        <w:rPr>
          <w:rFonts w:ascii="Times New Roman" w:hAnsi="Times New Roman" w:cs="Times New Roman"/>
        </w:rPr>
        <w:t xml:space="preserve">, while </w:t>
      </w:r>
      <w:r w:rsidR="002742CF">
        <w:rPr>
          <w:rFonts w:ascii="Times New Roman" w:hAnsi="Times New Roman" w:cs="Times New Roman"/>
        </w:rPr>
        <w:t xml:space="preserve">total and carbonate </w:t>
      </w:r>
      <w:r w:rsidRPr="003B287B">
        <w:rPr>
          <w:rFonts w:ascii="Times New Roman" w:hAnsi="Times New Roman" w:cs="Times New Roman"/>
        </w:rPr>
        <w:t xml:space="preserve">accumulation in the sediment trap was positively correlated with </w:t>
      </w:r>
      <w:r w:rsidR="002742CF">
        <w:rPr>
          <w:rFonts w:ascii="Times New Roman" w:hAnsi="Times New Roman" w:cs="Times New Roman"/>
        </w:rPr>
        <w:t>waves (</w:t>
      </w:r>
      <w:r w:rsidR="000A10B4" w:rsidRPr="008A0406">
        <w:rPr>
          <w:rFonts w:ascii="Times New Roman" w:hAnsi="Times New Roman" w:cs="Times New Roman"/>
          <w:i/>
          <w:noProof/>
        </w:rPr>
        <w:t>Hmean</w:t>
      </w:r>
      <w:r w:rsidR="002742CF">
        <w:rPr>
          <w:rFonts w:ascii="Times New Roman" w:hAnsi="Times New Roman" w:cs="Times New Roman"/>
          <w:iCs/>
          <w:noProof/>
        </w:rPr>
        <w:t>)</w:t>
      </w:r>
      <w:r w:rsidRPr="003B287B">
        <w:rPr>
          <w:rFonts w:ascii="Times New Roman" w:hAnsi="Times New Roman" w:cs="Times New Roman"/>
        </w:rPr>
        <w:t xml:space="preserve">. This indicates resuspended sediment was deposited in the sediment trap where it was not removed, while sediment deposited on the </w:t>
      </w:r>
      <w:r w:rsidR="002742CF">
        <w:rPr>
          <w:rFonts w:ascii="Times New Roman" w:hAnsi="Times New Roman" w:cs="Times New Roman"/>
        </w:rPr>
        <w:t>SedP</w:t>
      </w:r>
      <w:r w:rsidRPr="003B287B">
        <w:rPr>
          <w:rFonts w:ascii="Times New Roman" w:hAnsi="Times New Roman" w:cs="Times New Roman"/>
        </w:rPr>
        <w:t>od was frequently removed by energetic wave conditions</w:t>
      </w:r>
      <w:r>
        <w:rPr>
          <w:rFonts w:ascii="Times New Roman" w:hAnsi="Times New Roman" w:cs="Times New Roman"/>
        </w:rPr>
        <w:t xml:space="preserve"> near the reef crest, compared to in the more sheltered part of the embayment.</w:t>
      </w:r>
    </w:p>
    <w:p w14:paraId="479DB95F" w14:textId="23B9BC6C" w:rsidR="0032773F" w:rsidRDefault="0032773F" w:rsidP="003F47D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 xml:space="preserve">ly correlated with </w:t>
      </w:r>
      <w:r w:rsidR="000A10B4" w:rsidRPr="008A0406">
        <w:rPr>
          <w:rFonts w:ascii="Times New Roman" w:hAnsi="Times New Roman" w:cs="Times New Roman"/>
          <w:i/>
          <w:noProof/>
        </w:rPr>
        <w:t>Hmean</w:t>
      </w:r>
      <w:r w:rsidR="000A10B4" w:rsidRPr="003B287B" w:rsidDel="000A10B4">
        <w:rPr>
          <w:rFonts w:ascii="Times New Roman" w:hAnsi="Times New Roman" w:cs="Times New Roman"/>
        </w:rPr>
        <w:t xml:space="preserve"> </w:t>
      </w:r>
      <w:r w:rsidRPr="003B287B">
        <w:rPr>
          <w:rFonts w:ascii="Times New Roman" w:hAnsi="Times New Roman" w:cs="Times New Roman"/>
        </w:rPr>
        <w:t xml:space="preserve">(Table 2), but </w:t>
      </w:r>
      <w:r w:rsidR="002742CF">
        <w:rPr>
          <w:rFonts w:ascii="Times New Roman" w:hAnsi="Times New Roman" w:cs="Times New Roman"/>
        </w:rPr>
        <w:t>SedPods</w:t>
      </w:r>
      <w:r w:rsidRPr="003B287B">
        <w:rPr>
          <w:rFonts w:ascii="Times New Roman" w:hAnsi="Times New Roman" w:cs="Times New Roman"/>
        </w:rPr>
        <w:t xml:space="preserve"> showed no correlation. Sediment accumulation at these</w:t>
      </w:r>
      <w:r>
        <w:rPr>
          <w:rFonts w:ascii="Times New Roman" w:hAnsi="Times New Roman" w:cs="Times New Roman"/>
        </w:rPr>
        <w:t xml:space="preserve"> reef flat</w:t>
      </w:r>
      <w:r w:rsidRPr="003B287B">
        <w:rPr>
          <w:rFonts w:ascii="Times New Roman" w:hAnsi="Times New Roman" w:cs="Times New Roman"/>
        </w:rPr>
        <w:t xml:space="preserve"> sites </w:t>
      </w:r>
      <w:r w:rsidR="000A10B4">
        <w:rPr>
          <w:rFonts w:ascii="Times New Roman" w:hAnsi="Times New Roman" w:cs="Times New Roman"/>
        </w:rPr>
        <w:t>appeared to have been</w:t>
      </w:r>
      <w:r w:rsidR="000A10B4" w:rsidRPr="003B287B">
        <w:rPr>
          <w:rFonts w:ascii="Times New Roman" w:hAnsi="Times New Roman" w:cs="Times New Roman"/>
        </w:rPr>
        <w:t xml:space="preserv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w:t>
      </w:r>
      <w:proofErr w:type="gramStart"/>
      <w:r w:rsidRPr="003B287B">
        <w:rPr>
          <w:rFonts w:ascii="Times New Roman" w:hAnsi="Times New Roman" w:cs="Times New Roman"/>
        </w:rPr>
        <w:t>trap, but</w:t>
      </w:r>
      <w:proofErr w:type="gramEnd"/>
      <w:r w:rsidRPr="003B287B">
        <w:rPr>
          <w:rFonts w:ascii="Times New Roman" w:hAnsi="Times New Roman" w:cs="Times New Roman"/>
        </w:rPr>
        <w:t xml:space="preserve"> did not remain on the </w:t>
      </w:r>
      <w:r w:rsidR="003F47DF">
        <w:rPr>
          <w:rFonts w:ascii="Times New Roman" w:hAnsi="Times New Roman" w:cs="Times New Roman"/>
        </w:rPr>
        <w:t xml:space="preserve">SedPod </w:t>
      </w:r>
      <w:r w:rsidRPr="003B287B">
        <w:rPr>
          <w:rFonts w:ascii="Times New Roman" w:hAnsi="Times New Roman" w:cs="Times New Roman"/>
        </w:rPr>
        <w:t>due to energetic hydrodynamic conditions.</w:t>
      </w:r>
      <w:r w:rsidR="003F47DF">
        <w:rPr>
          <w:rFonts w:ascii="Times New Roman" w:hAnsi="Times New Roman" w:cs="Times New Roman"/>
        </w:rPr>
        <w:t xml:space="preserve"> </w:t>
      </w:r>
      <w:r w:rsidR="003F47DF">
        <w:rPr>
          <w:rFonts w:ascii="Times New Roman" w:hAnsi="Times New Roman" w:cs="Times New Roman"/>
          <w:noProof/>
        </w:rPr>
        <w:t xml:space="preserve">Sediment accumulation on sediment traps and SedPods was expected to be lower during periods </w:t>
      </w:r>
      <w:r w:rsidR="003F47DF">
        <w:rPr>
          <w:rFonts w:ascii="Times New Roman" w:hAnsi="Times New Roman" w:cs="Times New Roman"/>
          <w:noProof/>
        </w:rPr>
        <w:lastRenderedPageBreak/>
        <w:t>with higher mean wave heights due to flushing and removal, but sediment traps actually showed higher accumulation with higher waves. These unexpected results showed the influence of resuspension of surrounding benthic sediment that was retained in sediment traps, but not on SedPods.</w:t>
      </w:r>
    </w:p>
    <w:p w14:paraId="70B2F1C8" w14:textId="78885275" w:rsidR="0032773F" w:rsidRDefault="000A10B4" w:rsidP="0032773F">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32773F" w:rsidRPr="003B287B">
        <w:rPr>
          <w:rFonts w:ascii="Times New Roman" w:hAnsi="Times New Roman" w:cs="Times New Roman"/>
        </w:rPr>
        <w:t xml:space="preserve">was not significantly correlated with accumulation </w:t>
      </w:r>
      <w:r w:rsidR="0032773F">
        <w:rPr>
          <w:rFonts w:ascii="Times New Roman" w:hAnsi="Times New Roman" w:cs="Times New Roman"/>
        </w:rPr>
        <w:t xml:space="preserve">in sediment traps </w:t>
      </w:r>
      <w:r w:rsidR="0032773F" w:rsidRPr="003B287B">
        <w:rPr>
          <w:rFonts w:ascii="Times New Roman" w:hAnsi="Times New Roman" w:cs="Times New Roman"/>
        </w:rPr>
        <w:t xml:space="preserve">at only </w:t>
      </w:r>
      <w:r w:rsidR="0032773F">
        <w:rPr>
          <w:rFonts w:ascii="Times New Roman" w:hAnsi="Times New Roman" w:cs="Times New Roman"/>
        </w:rPr>
        <w:t>three</w:t>
      </w:r>
      <w:r w:rsidR="0032773F" w:rsidRPr="003B287B">
        <w:rPr>
          <w:rFonts w:ascii="Times New Roman" w:hAnsi="Times New Roman" w:cs="Times New Roman"/>
        </w:rPr>
        <w:t xml:space="preserve"> sites (2A</w:t>
      </w:r>
      <w:r w:rsidR="0032773F">
        <w:rPr>
          <w:rFonts w:ascii="Times New Roman" w:hAnsi="Times New Roman" w:cs="Times New Roman"/>
        </w:rPr>
        <w:t>,</w:t>
      </w:r>
      <w:r w:rsidR="0032773F" w:rsidRPr="003B287B">
        <w:rPr>
          <w:rFonts w:ascii="Times New Roman" w:hAnsi="Times New Roman" w:cs="Times New Roman"/>
        </w:rPr>
        <w:t xml:space="preserve"> 2B</w:t>
      </w:r>
      <w:r w:rsidR="0032773F">
        <w:rPr>
          <w:rFonts w:ascii="Times New Roman" w:hAnsi="Times New Roman" w:cs="Times New Roman"/>
        </w:rPr>
        <w:t>, and 3C), indicating</w:t>
      </w:r>
      <w:r w:rsidR="0032773F" w:rsidRPr="003B287B">
        <w:rPr>
          <w:rFonts w:ascii="Times New Roman" w:hAnsi="Times New Roman" w:cs="Times New Roman"/>
        </w:rPr>
        <w:t xml:space="preserve"> the lack of wave-driven resuspension or a lack of benthic sediment availability. Site 2A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 xml:space="preserve">in the most quiescent part of the bay and site 2B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in deeper water than the other reef flat sites</w:t>
      </w:r>
      <w:r w:rsidR="0032773F">
        <w:rPr>
          <w:rFonts w:ascii="Times New Roman" w:hAnsi="Times New Roman" w:cs="Times New Roman"/>
        </w:rPr>
        <w:t>, which limits resuspension. Site 2B</w:t>
      </w:r>
      <w:r w:rsidR="003F47DF">
        <w:rPr>
          <w:rFonts w:ascii="Times New Roman" w:hAnsi="Times New Roman" w:cs="Times New Roman"/>
        </w:rPr>
        <w:t xml:space="preserve"> also</w:t>
      </w:r>
      <w:r w:rsidR="0032773F">
        <w:rPr>
          <w:rFonts w:ascii="Times New Roman" w:hAnsi="Times New Roman" w:cs="Times New Roman"/>
        </w:rPr>
        <w:t xml:space="preserve"> lies</w:t>
      </w:r>
      <w:r w:rsidR="0032773F" w:rsidRPr="003B287B">
        <w:rPr>
          <w:rFonts w:ascii="Times New Roman" w:hAnsi="Times New Roman" w:cs="Times New Roman"/>
        </w:rPr>
        <w:t xml:space="preserve"> on coral rubble with very little sediment near the sediment trap</w:t>
      </w:r>
      <w:r w:rsidR="0032773F">
        <w:rPr>
          <w:rFonts w:ascii="Times New Roman" w:hAnsi="Times New Roman" w:cs="Times New Roman"/>
        </w:rPr>
        <w:t xml:space="preserve">, and results suggest that </w:t>
      </w:r>
      <w:r w:rsidR="0032773F" w:rsidRPr="003B287B">
        <w:rPr>
          <w:rFonts w:ascii="Times New Roman" w:hAnsi="Times New Roman" w:cs="Times New Roman"/>
        </w:rPr>
        <w:t xml:space="preserve">if any carbonate sediment is transported across the shallow reef flat, </w:t>
      </w:r>
      <w:r w:rsidR="00DC04C0">
        <w:rPr>
          <w:rFonts w:ascii="Times New Roman" w:hAnsi="Times New Roman" w:cs="Times New Roman"/>
        </w:rPr>
        <w:t>(e.g.,</w:t>
      </w:r>
      <w:r w:rsidR="0032773F">
        <w:rPr>
          <w:rFonts w:ascii="Times New Roman" w:hAnsi="Times New Roman" w:cs="Times New Roman"/>
        </w:rPr>
        <w:t xml:space="preserve"> </w:t>
      </w:r>
      <w:r w:rsidR="00DC04C0">
        <w:rPr>
          <w:rFonts w:ascii="Times New Roman" w:hAnsi="Times New Roman" w:cs="Times New Roman"/>
        </w:rPr>
        <w:t xml:space="preserve">sites </w:t>
      </w:r>
      <w:r w:rsidR="0032773F">
        <w:rPr>
          <w:rFonts w:ascii="Times New Roman" w:hAnsi="Times New Roman" w:cs="Times New Roman"/>
        </w:rPr>
        <w:t>3A and 3B</w:t>
      </w:r>
      <w:r w:rsidR="00DC04C0">
        <w:rPr>
          <w:rFonts w:ascii="Times New Roman" w:hAnsi="Times New Roman" w:cs="Times New Roman"/>
        </w:rPr>
        <w:t>)</w:t>
      </w:r>
      <w:r w:rsidR="0032773F" w:rsidRPr="003B287B">
        <w:rPr>
          <w:rFonts w:ascii="Times New Roman" w:hAnsi="Times New Roman" w:cs="Times New Roman"/>
        </w:rPr>
        <w:t>, it is deposited as the flow enters the deeper, back reef pools and currents slow</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0032773F" w:rsidRPr="003B287B">
        <w:rPr>
          <w:rFonts w:ascii="Times New Roman" w:hAnsi="Times New Roman" w:cs="Times New Roman"/>
        </w:rPr>
        <w:t xml:space="preserve">. </w:t>
      </w:r>
      <w:r w:rsidR="003F47DF">
        <w:rPr>
          <w:rFonts w:ascii="Times New Roman" w:hAnsi="Times New Roman" w:cs="Times New Roman"/>
        </w:rPr>
        <w:t>Forereef s</w:t>
      </w:r>
      <w:r w:rsidR="0032773F" w:rsidRPr="003B287B">
        <w:rPr>
          <w:rFonts w:ascii="Times New Roman" w:hAnsi="Times New Roman" w:cs="Times New Roman"/>
        </w:rPr>
        <w:t xml:space="preserve">ite 3C </w:t>
      </w:r>
      <w:r w:rsidR="00DC04C0">
        <w:rPr>
          <w:rFonts w:ascii="Times New Roman" w:hAnsi="Times New Roman" w:cs="Times New Roman"/>
        </w:rPr>
        <w:t>wa</w:t>
      </w:r>
      <w:r w:rsidR="00DC04C0" w:rsidRPr="003B287B">
        <w:rPr>
          <w:rFonts w:ascii="Times New Roman" w:hAnsi="Times New Roman" w:cs="Times New Roman"/>
        </w:rPr>
        <w:t xml:space="preserve">s </w:t>
      </w:r>
      <w:r w:rsidR="0032773F" w:rsidRPr="003B287B">
        <w:rPr>
          <w:rFonts w:ascii="Times New Roman" w:hAnsi="Times New Roman" w:cs="Times New Roman"/>
        </w:rPr>
        <w:t xml:space="preserve">the </w:t>
      </w:r>
      <w:r w:rsidR="00DC04C0">
        <w:rPr>
          <w:rFonts w:ascii="Times New Roman" w:hAnsi="Times New Roman" w:cs="Times New Roman"/>
        </w:rPr>
        <w:t xml:space="preserve">farthest </w:t>
      </w:r>
      <w:r w:rsidR="0032773F">
        <w:rPr>
          <w:rFonts w:ascii="Times New Roman" w:hAnsi="Times New Roman" w:cs="Times New Roman"/>
        </w:rPr>
        <w:t xml:space="preserve">from the stream outlet, which </w:t>
      </w:r>
      <w:r w:rsidR="00DC04C0">
        <w:rPr>
          <w:rFonts w:ascii="Times New Roman" w:hAnsi="Times New Roman" w:cs="Times New Roman"/>
        </w:rPr>
        <w:t xml:space="preserve">limited </w:t>
      </w:r>
      <w:r w:rsidR="0032773F">
        <w:rPr>
          <w:rFonts w:ascii="Times New Roman" w:hAnsi="Times New Roman" w:cs="Times New Roman"/>
        </w:rPr>
        <w:t xml:space="preserve">terrigenous sediment exposure, up-current of the reef flat, which limits carbonate sediment availability, and </w:t>
      </w:r>
      <w:r w:rsidR="0032773F" w:rsidRPr="003B287B">
        <w:rPr>
          <w:rFonts w:ascii="Times New Roman" w:hAnsi="Times New Roman" w:cs="Times New Roman"/>
        </w:rPr>
        <w:t>most exposed to wave energy</w:t>
      </w:r>
      <w:r w:rsidR="0032773F">
        <w:rPr>
          <w:rFonts w:ascii="Times New Roman" w:hAnsi="Times New Roman" w:cs="Times New Roman"/>
        </w:rPr>
        <w:t xml:space="preserve">, so unsurprisingly, </w:t>
      </w:r>
      <w:r w:rsidR="0032773F" w:rsidRPr="003B287B">
        <w:rPr>
          <w:rFonts w:ascii="Times New Roman" w:hAnsi="Times New Roman" w:cs="Times New Roman"/>
        </w:rPr>
        <w:t>collected sediment was nearly zero for most periods</w:t>
      </w:r>
      <w:r w:rsidR="003F47DF">
        <w:rPr>
          <w:rFonts w:ascii="Times New Roman" w:hAnsi="Times New Roman" w:cs="Times New Roman"/>
        </w:rPr>
        <w:t xml:space="preserve"> at that site</w:t>
      </w:r>
      <w:r w:rsidR="0032773F">
        <w:rPr>
          <w:rFonts w:ascii="Times New Roman" w:hAnsi="Times New Roman" w:cs="Times New Roman"/>
        </w:rPr>
        <w:t>.</w:t>
      </w:r>
    </w:p>
    <w:p w14:paraId="5E077275" w14:textId="77777777" w:rsidR="003F47DF" w:rsidRDefault="00AE13A5" w:rsidP="00AE13A5">
      <w:pPr>
        <w:spacing w:after="0"/>
        <w:ind w:firstLine="720"/>
        <w:rPr>
          <w:rFonts w:ascii="Times New Roman" w:hAnsi="Times New Roman" w:cs="Times New Roman"/>
          <w:noProof/>
        </w:rPr>
      </w:pPr>
      <w:r w:rsidRPr="003B287B">
        <w:rPr>
          <w:rFonts w:ascii="Times New Roman" w:hAnsi="Times New Roman" w:cs="Times New Roman"/>
          <w:noProof/>
        </w:rPr>
        <w:t xml:space="preserve">Sediment accumulation on </w:t>
      </w:r>
      <w:r w:rsidR="003F47DF">
        <w:rPr>
          <w:rFonts w:ascii="Times New Roman" w:hAnsi="Times New Roman" w:cs="Times New Roman"/>
          <w:noProof/>
        </w:rPr>
        <w:t>SedPods</w:t>
      </w:r>
      <w:r w:rsidRPr="003B287B">
        <w:rPr>
          <w:rFonts w:ascii="Times New Roman" w:hAnsi="Times New Roman" w:cs="Times New Roman"/>
          <w:noProof/>
        </w:rPr>
        <w:t xml:space="preserve"> 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low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noProof/>
        </w:rPr>
        <w:t xml:space="preserve">due to lower removal rates. </w:t>
      </w:r>
      <w:r w:rsidR="003F47DF">
        <w:rPr>
          <w:rFonts w:ascii="Times New Roman" w:hAnsi="Times New Roman" w:cs="Times New Roman"/>
          <w:noProof/>
        </w:rPr>
        <w:t>Indeed, t</w:t>
      </w:r>
      <w:r w:rsidRPr="003B287B">
        <w:rPr>
          <w:rFonts w:ascii="Times New Roman" w:hAnsi="Times New Roman" w:cs="Times New Roman"/>
        </w:rPr>
        <w:t xml:space="preserve">he negative correlations between total sediment accumulation and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rPr>
        <w:t>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003F47DF">
        <w:rPr>
          <w:rFonts w:ascii="Times New Roman" w:hAnsi="Times New Roman" w:cs="Times New Roman"/>
          <w:noProof/>
        </w:rPr>
        <w:t xml:space="preserve">SedPods </w:t>
      </w:r>
      <w:r w:rsidR="00BC3727">
        <w:rPr>
          <w:rFonts w:ascii="Times New Roman" w:hAnsi="Times New Roman" w:cs="Times New Roman"/>
          <w:noProof/>
        </w:rPr>
        <w:t xml:space="preserve">and </w:t>
      </w:r>
      <w:r w:rsidR="00571960" w:rsidRPr="008A0406">
        <w:rPr>
          <w:rFonts w:ascii="Times New Roman" w:hAnsi="Times New Roman" w:cs="Times New Roman"/>
          <w:i/>
          <w:noProof/>
        </w:rPr>
        <w:t>Hmean</w:t>
      </w:r>
      <w:r w:rsidR="00BC3727">
        <w:rPr>
          <w:rFonts w:ascii="Times New Roman" w:hAnsi="Times New Roman" w:cs="Times New Roman"/>
          <w:noProof/>
        </w:rPr>
        <w:t xml:space="preserve"> were not significant at all sites, </w:t>
      </w:r>
      <w:r w:rsidR="003F47DF">
        <w:rPr>
          <w:rFonts w:ascii="Times New Roman" w:hAnsi="Times New Roman" w:cs="Times New Roman"/>
          <w:noProof/>
        </w:rPr>
        <w:t xml:space="preserve">the </w:t>
      </w:r>
      <w:r w:rsidRPr="003B287B">
        <w:rPr>
          <w:rFonts w:ascii="Times New Roman" w:hAnsi="Times New Roman" w:cs="Times New Roman"/>
          <w:noProof/>
        </w:rPr>
        <w:t xml:space="preserve">highest sediment accumulation on </w:t>
      </w:r>
      <w:r w:rsidR="003F47DF">
        <w:rPr>
          <w:rFonts w:ascii="Times New Roman" w:hAnsi="Times New Roman" w:cs="Times New Roman"/>
          <w:noProof/>
        </w:rPr>
        <w:t>SedPods</w:t>
      </w:r>
      <w:r w:rsidRPr="003B287B">
        <w:rPr>
          <w:rFonts w:ascii="Times New Roman" w:hAnsi="Times New Roman" w:cs="Times New Roman"/>
          <w:noProof/>
        </w:rPr>
        <w:t xml:space="preserve"> coincided with </w:t>
      </w:r>
      <w:r w:rsidR="003F47DF">
        <w:rPr>
          <w:rFonts w:ascii="Times New Roman" w:hAnsi="Times New Roman" w:cs="Times New Roman"/>
          <w:noProof/>
        </w:rPr>
        <w:t xml:space="preserve">average </w:t>
      </w:r>
      <w:r w:rsidR="003F47DF" w:rsidRPr="003F47DF">
        <w:rPr>
          <w:rFonts w:ascii="Times New Roman" w:hAnsi="Times New Roman" w:cs="Times New Roman"/>
          <w:i/>
          <w:iCs/>
          <w:noProof/>
        </w:rPr>
        <w:t>SSY</w:t>
      </w:r>
      <w:r w:rsidR="003F47DF">
        <w:rPr>
          <w:rFonts w:ascii="Times New Roman" w:hAnsi="Times New Roman" w:cs="Times New Roman"/>
          <w:noProof/>
        </w:rPr>
        <w:t xml:space="preserve"> but </w:t>
      </w:r>
      <w:r w:rsidRPr="003B287B">
        <w:rPr>
          <w:rFonts w:ascii="Times New Roman" w:hAnsi="Times New Roman" w:cs="Times New Roman"/>
          <w:noProof/>
        </w:rPr>
        <w:t xml:space="preserve">low </w:t>
      </w:r>
      <w:r w:rsidR="00571960" w:rsidRPr="008A0406">
        <w:rPr>
          <w:rFonts w:ascii="Times New Roman" w:hAnsi="Times New Roman" w:cs="Times New Roman"/>
          <w:i/>
          <w:noProof/>
        </w:rPr>
        <w:t>Hmean</w:t>
      </w:r>
      <w:r w:rsidRPr="003B287B">
        <w:rPr>
          <w:rFonts w:ascii="Times New Roman" w:hAnsi="Times New Roman" w:cs="Times New Roman"/>
          <w:noProof/>
        </w:rPr>
        <w:t xml:space="preserve"> in Nove</w:t>
      </w:r>
      <w:r w:rsidR="003F47DF">
        <w:rPr>
          <w:rFonts w:ascii="Times New Roman" w:hAnsi="Times New Roman" w:cs="Times New Roman"/>
          <w:noProof/>
        </w:rPr>
        <w:t>m</w:t>
      </w:r>
      <w:r w:rsidRPr="003B287B">
        <w:rPr>
          <w:rFonts w:ascii="Times New Roman" w:hAnsi="Times New Roman" w:cs="Times New Roman"/>
          <w:noProof/>
        </w:rPr>
        <w:t>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w:t>
      </w:r>
    </w:p>
    <w:p w14:paraId="3C1AAF66" w14:textId="209A64CD"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 compared to the southern reef, and the configuration of sediment input from the stream and water circulation patterns that directed sediment plumes over the northern reef and channel</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expected to be higher during periods of</w:t>
      </w:r>
      <w:r w:rsidR="00AE13A5" w:rsidRPr="009C7F0B">
        <w:rPr>
          <w:rFonts w:ascii="Times New Roman" w:hAnsi="Times New Roman" w:cs="Times New Roman"/>
        </w:rPr>
        <w:t xml:space="preserve"> </w:t>
      </w:r>
      <w:r w:rsidR="00AE13A5">
        <w:rPr>
          <w:rFonts w:ascii="Times New Roman" w:hAnsi="Times New Roman" w:cs="Times New Roman"/>
        </w:rPr>
        <w:t xml:space="preserve">low </w:t>
      </w:r>
      <w:r w:rsidR="00870602" w:rsidRPr="008A0406">
        <w:rPr>
          <w:rFonts w:ascii="Times New Roman" w:hAnsi="Times New Roman" w:cs="Times New Roman"/>
          <w:i/>
          <w:noProof/>
        </w:rPr>
        <w:t>Hmean</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870602">
        <w:rPr>
          <w:rFonts w:ascii="Times New Roman" w:hAnsi="Times New Roman" w:cs="Times New Roman"/>
        </w:rPr>
        <w:t xml:space="preserve">; </w:t>
      </w:r>
      <w:r w:rsidR="00AE13A5" w:rsidRPr="003F47DF">
        <w:rPr>
          <w:rFonts w:ascii="Times New Roman" w:hAnsi="Times New Roman" w:cs="Times New Roman"/>
          <w:i/>
          <w:iCs/>
        </w:rPr>
        <w:t>SSY</w:t>
      </w:r>
      <w:r w:rsidR="00870602">
        <w:rPr>
          <w:rFonts w:ascii="Times New Roman" w:hAnsi="Times New Roman" w:cs="Times New Roman"/>
        </w:rPr>
        <w:t>, however,</w:t>
      </w:r>
      <w:r w:rsidR="00AE13A5">
        <w:rPr>
          <w:rFonts w:ascii="Times New Roman" w:hAnsi="Times New Roman" w:cs="Times New Roman"/>
        </w:rPr>
        <w:t xml:space="preserve">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 xml:space="preserve">gnificantly correlated with </w:t>
      </w:r>
      <w:r w:rsidR="00AE13A5" w:rsidRPr="003F47DF">
        <w:rPr>
          <w:rFonts w:ascii="Times New Roman" w:hAnsi="Times New Roman" w:cs="Times New Roman"/>
          <w:i/>
          <w:iCs/>
        </w:rPr>
        <w:t>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xml:space="preserve">, but sediment traps and </w:t>
      </w:r>
      <w:r w:rsidR="003F47DF">
        <w:rPr>
          <w:rFonts w:ascii="Times New Roman" w:hAnsi="Times New Roman" w:cs="Times New Roman"/>
        </w:rPr>
        <w:t>SedPods</w:t>
      </w:r>
      <w:r w:rsidR="00AE13A5" w:rsidRPr="003B287B">
        <w:rPr>
          <w:rFonts w:ascii="Times New Roman" w:hAnsi="Times New Roman" w:cs="Times New Roman"/>
        </w:rPr>
        <w:t xml:space="preserve">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w:t>
      </w:r>
      <w:r w:rsidR="00870602">
        <w:rPr>
          <w:rFonts w:ascii="Times New Roman" w:hAnsi="Times New Roman" w:cs="Times New Roman"/>
        </w:rPr>
        <w:t>,</w:t>
      </w:r>
      <w:r w:rsidR="00AE13A5" w:rsidRPr="003B287B">
        <w:rPr>
          <w:rFonts w:ascii="Times New Roman" w:hAnsi="Times New Roman" w:cs="Times New Roman"/>
        </w:rPr>
        <w:t xml:space="preserve"> especially near the stream outlet</w:t>
      </w:r>
      <w:r w:rsidR="00870602">
        <w:rPr>
          <w:rFonts w:ascii="Times New Roman" w:hAnsi="Times New Roman" w:cs="Times New Roman"/>
        </w:rPr>
        <w:t>,</w:t>
      </w:r>
      <w:r w:rsidR="00AE13A5" w:rsidRPr="003B287B">
        <w:rPr>
          <w:rFonts w:ascii="Times New Roman" w:hAnsi="Times New Roman" w:cs="Times New Roman"/>
        </w:rPr>
        <w:t xml:space="preserve"> </w:t>
      </w:r>
      <w:r w:rsidR="00870602" w:rsidRPr="003B287B">
        <w:rPr>
          <w:rFonts w:ascii="Times New Roman" w:hAnsi="Times New Roman" w:cs="Times New Roman"/>
        </w:rPr>
        <w:t>contain</w:t>
      </w:r>
      <w:r w:rsidR="00870602">
        <w:rPr>
          <w:rFonts w:ascii="Times New Roman" w:hAnsi="Times New Roman" w:cs="Times New Roman"/>
        </w:rPr>
        <w:t>ed</w:t>
      </w:r>
      <w:r w:rsidR="00870602" w:rsidRPr="003B287B">
        <w:rPr>
          <w:rFonts w:ascii="Times New Roman" w:hAnsi="Times New Roman" w:cs="Times New Roman"/>
        </w:rPr>
        <w:t xml:space="preserve"> </w:t>
      </w:r>
      <w:r w:rsidR="00AE13A5" w:rsidRPr="003B287B">
        <w:rPr>
          <w:rFonts w:ascii="Times New Roman" w:hAnsi="Times New Roman" w:cs="Times New Roman"/>
        </w:rPr>
        <w:t>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xml:space="preserve">), so these results could indicate resuspension and deposition of surrounding benthic sediment. However, all sediment traps on the northern reef showed higher terrigenous fractions than the surrounding benthic sediment, indicating terrigenous sediment supplied by the stream </w:t>
      </w:r>
      <w:r w:rsidR="00870602">
        <w:rPr>
          <w:rFonts w:ascii="Times New Roman" w:hAnsi="Times New Roman" w:cs="Times New Roman"/>
        </w:rPr>
        <w:t>wa</w:t>
      </w:r>
      <w:r w:rsidR="00870602" w:rsidRPr="003B287B">
        <w:rPr>
          <w:rFonts w:ascii="Times New Roman" w:hAnsi="Times New Roman" w:cs="Times New Roman"/>
        </w:rPr>
        <w:t xml:space="preserve">s </w:t>
      </w:r>
      <w:r w:rsidR="00AE13A5" w:rsidRPr="003B287B">
        <w:rPr>
          <w:rFonts w:ascii="Times New Roman" w:hAnsi="Times New Roman" w:cs="Times New Roman"/>
        </w:rPr>
        <w:t>advected through, but not accumulating on</w:t>
      </w:r>
      <w:r w:rsidR="00870602">
        <w:rPr>
          <w:rFonts w:ascii="Times New Roman" w:hAnsi="Times New Roman" w:cs="Times New Roman"/>
        </w:rPr>
        <w:t>,</w:t>
      </w:r>
      <w:r w:rsidR="00AE13A5" w:rsidRPr="003B287B">
        <w:rPr>
          <w:rFonts w:ascii="Times New Roman" w:hAnsi="Times New Roman" w:cs="Times New Roman"/>
        </w:rPr>
        <w:t xml:space="preserve">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 xml:space="preserve">complex hydrodynamic forcing and resuspension of previously deposited sediment are controlling sediment accumulation, and not simply a result of </w:t>
      </w:r>
      <w:r w:rsidR="00AE13A5" w:rsidRPr="003F47DF">
        <w:rPr>
          <w:rFonts w:ascii="Times New Roman" w:hAnsi="Times New Roman" w:cs="Times New Roman"/>
          <w:i/>
          <w:iCs/>
        </w:rPr>
        <w:t>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33F66458"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w:t>
      </w:r>
      <w:r w:rsidR="00870602">
        <w:rPr>
          <w:rFonts w:ascii="Times New Roman" w:hAnsi="Times New Roman" w:cs="Times New Roman"/>
        </w:rPr>
        <w:t xml:space="preserve">more energetic </w:t>
      </w:r>
      <w:r w:rsidRPr="003B287B">
        <w:rPr>
          <w:rFonts w:ascii="Times New Roman" w:hAnsi="Times New Roman" w:cs="Times New Roman"/>
        </w:rPr>
        <w:t xml:space="preserve">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870602" w:rsidRPr="008A0406">
        <w:rPr>
          <w:rFonts w:ascii="Times New Roman" w:hAnsi="Times New Roman" w:cs="Times New Roman"/>
          <w:i/>
          <w:noProof/>
        </w:rPr>
        <w:t>Hmean</w:t>
      </w:r>
      <w:r w:rsidR="00870602">
        <w:rPr>
          <w:rFonts w:ascii="Times New Roman" w:hAnsi="Times New Roman" w:cs="Times New Roman"/>
          <w:i/>
          <w:noProof/>
        </w:rPr>
        <w:t xml:space="preserve"> </w:t>
      </w:r>
      <w:r w:rsidRPr="003B287B">
        <w:rPr>
          <w:rFonts w:ascii="Times New Roman" w:hAnsi="Times New Roman" w:cs="Times New Roman"/>
        </w:rPr>
        <w:t xml:space="preserve">during other periods did not cause the same magnitude of sediment accumulation. The discrepancy could be due to the calculation of </w:t>
      </w:r>
      <w:r w:rsidR="00870602" w:rsidRPr="003F47DF">
        <w:rPr>
          <w:rFonts w:ascii="Times New Roman" w:hAnsi="Times New Roman" w:cs="Times New Roman"/>
          <w:i/>
          <w:iCs/>
          <w:noProof/>
        </w:rPr>
        <w:t>Hmean</w:t>
      </w:r>
      <w:r w:rsidR="00870602">
        <w:rPr>
          <w:rFonts w:ascii="Times New Roman" w:hAnsi="Times New Roman" w:cs="Times New Roman"/>
          <w:noProof/>
        </w:rPr>
        <w:t xml:space="preserve">, </w:t>
      </w:r>
      <w:r w:rsidRPr="00870602">
        <w:rPr>
          <w:rFonts w:ascii="Times New Roman" w:hAnsi="Times New Roman" w:cs="Times New Roman"/>
        </w:rPr>
        <w:t>which</w:t>
      </w:r>
      <w:r w:rsidRPr="003B287B">
        <w:rPr>
          <w:rFonts w:ascii="Times New Roman" w:hAnsi="Times New Roman" w:cs="Times New Roman"/>
        </w:rPr>
        <w:t xml:space="preserve"> would be the same for a period of low </w:t>
      </w:r>
      <w:r w:rsidR="00870602">
        <w:rPr>
          <w:rFonts w:ascii="Times New Roman" w:hAnsi="Times New Roman" w:cs="Times New Roman"/>
        </w:rPr>
        <w:t>mean wave energy with a few</w:t>
      </w:r>
      <w:r w:rsidRPr="003B287B">
        <w:rPr>
          <w:rFonts w:ascii="Times New Roman" w:hAnsi="Times New Roman" w:cs="Times New Roman"/>
        </w:rPr>
        <w:t xml:space="preserve"> medium wave events that caused little resuspension, versus a period of low </w:t>
      </w:r>
      <w:r w:rsidR="00D771C0" w:rsidRPr="003B287B">
        <w:rPr>
          <w:rFonts w:ascii="Times New Roman" w:hAnsi="Times New Roman" w:cs="Times New Roman"/>
        </w:rPr>
        <w:t xml:space="preserve">mean wave </w:t>
      </w:r>
      <w:r w:rsidR="00870602">
        <w:rPr>
          <w:rFonts w:ascii="Times New Roman" w:hAnsi="Times New Roman" w:cs="Times New Roman"/>
        </w:rPr>
        <w:t>energy</w:t>
      </w:r>
      <w:r w:rsidR="00870602" w:rsidRPr="003B287B">
        <w:rPr>
          <w:rFonts w:ascii="Times New Roman" w:hAnsi="Times New Roman" w:cs="Times New Roman"/>
        </w:rPr>
        <w:t xml:space="preserve"> </w:t>
      </w:r>
      <w:r w:rsidRPr="003B287B">
        <w:rPr>
          <w:rFonts w:ascii="Times New Roman" w:hAnsi="Times New Roman" w:cs="Times New Roman"/>
        </w:rPr>
        <w:t xml:space="preserve">punctuated by one exceptionally high wave event that caused exponentially more resuspension, which appears to be the case in March </w:t>
      </w:r>
      <w:r w:rsidRPr="003B287B">
        <w:rPr>
          <w:rFonts w:ascii="Times New Roman" w:hAnsi="Times New Roman" w:cs="Times New Roman"/>
        </w:rPr>
        <w:lastRenderedPageBreak/>
        <w:t>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w:t>
      </w:r>
      <w:r w:rsidR="00870602">
        <w:rPr>
          <w:rFonts w:ascii="Times New Roman" w:hAnsi="Times New Roman" w:cs="Times New Roman"/>
        </w:rPr>
        <w:t>wave</w:t>
      </w:r>
      <w:r w:rsidR="00870602" w:rsidRPr="003B287B">
        <w:rPr>
          <w:rFonts w:ascii="Times New Roman" w:hAnsi="Times New Roman" w:cs="Times New Roman"/>
        </w:rPr>
        <w:t xml:space="preserve"> </w:t>
      </w:r>
      <w:r w:rsidRPr="003B287B">
        <w:rPr>
          <w:rFonts w:ascii="Times New Roman" w:hAnsi="Times New Roman" w:cs="Times New Roman"/>
        </w:rPr>
        <w:t>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A similar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xml:space="preserve">. This large </w:t>
      </w:r>
      <w:r w:rsidR="005C1C74" w:rsidRPr="003F47DF">
        <w:rPr>
          <w:rFonts w:ascii="Times New Roman" w:hAnsi="Times New Roman" w:cs="Times New Roman"/>
          <w:i/>
          <w:iCs/>
        </w:rPr>
        <w:t>SSY</w:t>
      </w:r>
      <w:r w:rsidR="005C1C74">
        <w:rPr>
          <w:rFonts w:ascii="Times New Roman" w:hAnsi="Times New Roman" w:cs="Times New Roman"/>
        </w:rPr>
        <w:t xml:space="preserve">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r w:rsidR="005C1C74">
        <w:rPr>
          <w:rFonts w:ascii="Times New Roman" w:hAnsi="Times New Roman" w:cs="Times New Roman"/>
        </w:rPr>
        <w:t>.</w:t>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5C09C2A7"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outlet</w:t>
      </w:r>
      <w:r w:rsidR="001F7173">
        <w:rPr>
          <w:rFonts w:ascii="Times New Roman" w:hAnsi="Times New Roman" w:cs="Times New Roman"/>
        </w:rPr>
        <w:t xml:space="preserve"> </w:t>
      </w:r>
      <w:r w:rsidR="00DA01B6">
        <w:rPr>
          <w:rFonts w:ascii="Times New Roman" w:hAnsi="Times New Roman" w:cs="Times New Roman"/>
        </w:rPr>
        <w:t xml:space="preserve">of streams in small, tropical watersheds in low latitudes </w:t>
      </w:r>
      <w:r w:rsidR="001F7173">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001F7173">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w:t>
      </w:r>
      <w:r w:rsidR="00800AD6">
        <w:rPr>
          <w:rFonts w:ascii="Times New Roman" w:hAnsi="Times New Roman" w:cs="Times New Roman"/>
        </w:rPr>
        <w:t>ited</w:t>
      </w:r>
      <w:r w:rsidR="00467BF5" w:rsidRPr="003B287B">
        <w:rPr>
          <w:rFonts w:ascii="Times New Roman" w:hAnsi="Times New Roman" w:cs="Times New Roman"/>
        </w:rPr>
        <w:t xml:space="preserve">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w:t>
      </w:r>
      <w:r w:rsidR="00DA01B6">
        <w:rPr>
          <w:rFonts w:ascii="Times New Roman" w:hAnsi="Times New Roman" w:cs="Times New Roman"/>
        </w:rPr>
        <w:t xml:space="preserve">larger </w:t>
      </w:r>
      <w:r w:rsidR="00467BF5" w:rsidRPr="003B287B">
        <w:rPr>
          <w:rFonts w:ascii="Times New Roman" w:hAnsi="Times New Roman" w:cs="Times New Roman"/>
        </w:rPr>
        <w:t>particle sizes</w:t>
      </w:r>
      <w:r w:rsidR="004152F7" w:rsidRPr="003B287B">
        <w:rPr>
          <w:rFonts w:ascii="Times New Roman" w:hAnsi="Times New Roman" w:cs="Times New Roman"/>
        </w:rPr>
        <w:t xml:space="preserve"> </w:t>
      </w:r>
      <w:r w:rsidR="00467BF5" w:rsidRPr="003B287B">
        <w:rPr>
          <w:rFonts w:ascii="Times New Roman" w:hAnsi="Times New Roman" w:cs="Times New Roman"/>
        </w:rPr>
        <w:t xml:space="preserve">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 xml:space="preserve">plume is depleted of larger particle sizes, leaving only silts and clays with </w:t>
      </w:r>
      <w:r w:rsidR="00800AD6">
        <w:rPr>
          <w:rFonts w:ascii="Times New Roman" w:hAnsi="Times New Roman" w:cs="Times New Roman"/>
        </w:rPr>
        <w:t xml:space="preserve">longer </w:t>
      </w:r>
      <w:r w:rsidR="00467BF5" w:rsidRPr="003B287B">
        <w:rPr>
          <w:rFonts w:ascii="Times New Roman" w:hAnsi="Times New Roman" w:cs="Times New Roman"/>
        </w:rPr>
        <w:t>settling times.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and strongly influence settling velocity. </w:t>
      </w:r>
      <w:r w:rsidR="00AE13A5">
        <w:rPr>
          <w:rFonts w:ascii="Times New Roman" w:hAnsi="Times New Roman" w:cs="Times New Roman"/>
        </w:rPr>
        <w:t xml:space="preserve">Further research on particle size distributions of </w:t>
      </w:r>
      <w:r w:rsidR="00AE13A5" w:rsidRPr="00800AD6">
        <w:rPr>
          <w:rFonts w:ascii="Times New Roman" w:hAnsi="Times New Roman" w:cs="Times New Roman"/>
          <w:i/>
          <w:iCs/>
        </w:rPr>
        <w:t>SSY</w:t>
      </w:r>
      <w:r w:rsidR="00AE13A5">
        <w:rPr>
          <w:rFonts w:ascii="Times New Roman" w:hAnsi="Times New Roman" w:cs="Times New Roman"/>
        </w:rPr>
        <w:t xml:space="preserve"> from the watershed and accumulation on the reef are needed to understand these processes.</w:t>
      </w:r>
    </w:p>
    <w:p w14:paraId="295626D1" w14:textId="553926B0"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w:t>
      </w:r>
      <w:r w:rsidR="00DA01B6">
        <w:rPr>
          <w:rFonts w:ascii="Times New Roman" w:hAnsi="Times New Roman" w:cs="Times New Roman"/>
        </w:rPr>
        <w:t xml:space="preserve"> </w:t>
      </w:r>
      <w:r w:rsidRPr="003B287B">
        <w:rPr>
          <w:rFonts w:ascii="Times New Roman" w:hAnsi="Times New Roman" w:cs="Times New Roman"/>
        </w:rPr>
        <w:t>reef within 15-30 min, though residence times of the underlying seawater are likely greater than 1 hr under calm conditions</w:t>
      </w:r>
      <w:r w:rsidR="00987422" w:rsidRPr="003B287B">
        <w:rPr>
          <w:rFonts w:ascii="Times New Roman" w:hAnsi="Times New Roman" w:cs="Times New Roman"/>
        </w:rPr>
        <w:t xml:space="preserve"> </w:t>
      </w:r>
      <w:r w:rsidR="00800AD6">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800AD6">
        <w:rPr>
          <w:rFonts w:ascii="Times New Roman" w:hAnsi="Times New Roman" w:cs="Times New Roman"/>
        </w:rPr>
        <w:fldChar w:fldCharType="separate"/>
      </w:r>
      <w:r w:rsidR="00800AD6" w:rsidRPr="00800AD6">
        <w:rPr>
          <w:rFonts w:ascii="Times New Roman" w:hAnsi="Times New Roman" w:cs="Times New Roman"/>
          <w:noProof/>
        </w:rPr>
        <w:t>(C. D. Storlazzi et al., 2018)</w:t>
      </w:r>
      <w:r w:rsidR="00800AD6">
        <w:rPr>
          <w:rFonts w:ascii="Times New Roman" w:hAnsi="Times New Roman" w:cs="Times New Roman"/>
        </w:rPr>
        <w:fldChar w:fldCharType="end"/>
      </w:r>
      <w:r w:rsidR="00800AD6">
        <w:rPr>
          <w:rFonts w:ascii="Times New Roman" w:hAnsi="Times New Roman" w:cs="Times New Roman"/>
        </w:rPr>
        <w:t xml:space="preserve">. </w:t>
      </w:r>
      <w:r w:rsidR="00B2597C">
        <w:rPr>
          <w:rFonts w:ascii="Times New Roman" w:hAnsi="Times New Roman" w:cs="Times New Roman"/>
        </w:rPr>
        <w:t>This illustrate</w:t>
      </w:r>
      <w:r w:rsidR="00ED4647">
        <w:rPr>
          <w:rFonts w:ascii="Times New Roman" w:hAnsi="Times New Roman" w:cs="Times New Roman"/>
        </w:rPr>
        <w:t>d</w:t>
      </w:r>
      <w:r w:rsidR="00B2597C">
        <w:rPr>
          <w:rFonts w:ascii="Times New Roman" w:hAnsi="Times New Roman" w:cs="Times New Roman"/>
        </w:rPr>
        <w:t xml:space="preserve">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r w:rsidR="00800AD6">
        <w:rPr>
          <w:rFonts w:ascii="Times New Roman" w:hAnsi="Times New Roman" w:cs="Times New Roman"/>
        </w:rPr>
        <w:t xml:space="preserve">velocity of the </w:t>
      </w:r>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r w:rsidR="00ED4647">
        <w:rPr>
          <w:rFonts w:ascii="Times New Roman" w:hAnsi="Times New Roman" w:cs="Times New Roman"/>
        </w:rPr>
        <w:t>In the field</w:t>
      </w:r>
      <w:r w:rsidR="00DA01B6">
        <w:rPr>
          <w:rFonts w:ascii="Times New Roman" w:hAnsi="Times New Roman" w:cs="Times New Roman"/>
        </w:rPr>
        <w:t>,</w:t>
      </w:r>
      <w:r w:rsidR="00ED4647">
        <w:rPr>
          <w:rFonts w:ascii="Times New Roman" w:hAnsi="Times New Roman" w:cs="Times New Roman"/>
        </w:rPr>
        <w:t xml:space="preserve"> the plume </w:t>
      </w:r>
      <w:r w:rsidR="00DA01B6">
        <w:rPr>
          <w:rFonts w:ascii="Times New Roman" w:hAnsi="Times New Roman" w:cs="Times New Roman"/>
        </w:rPr>
        <w:t xml:space="preserve">was observed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w:t>
      </w:r>
      <w:r w:rsidR="00DA01B6">
        <w:rPr>
          <w:rFonts w:ascii="Times New Roman" w:hAnsi="Times New Roman" w:cs="Times New Roman"/>
        </w:rPr>
        <w:t>thick</w:t>
      </w:r>
      <w:r w:rsidR="00DA01B6" w:rsidRPr="009C7F0B">
        <w:rPr>
          <w:rFonts w:ascii="Times New Roman" w:hAnsi="Times New Roman" w:cs="Times New Roman"/>
        </w:rPr>
        <w:t xml:space="preserve"> </w:t>
      </w:r>
      <w:r w:rsidR="00B2597C" w:rsidRPr="009C7F0B">
        <w:rPr>
          <w:rFonts w:ascii="Times New Roman" w:hAnsi="Times New Roman" w:cs="Times New Roman"/>
        </w:rPr>
        <w:t>(</w:t>
      </w:r>
      <w:r w:rsidR="00DA01B6" w:rsidRPr="009C7F0B">
        <w:rPr>
          <w:rFonts w:ascii="Times New Roman" w:hAnsi="Times New Roman" w:cs="Times New Roman"/>
        </w:rPr>
        <w:fldChar w:fldCharType="begin"/>
      </w:r>
      <w:r w:rsidR="00DA01B6" w:rsidRPr="009C7F0B">
        <w:rPr>
          <w:rFonts w:ascii="Times New Roman" w:hAnsi="Times New Roman" w:cs="Times New Roman"/>
        </w:rPr>
        <w:instrText xml:space="preserve"> REF _Ref447092869 \h </w:instrText>
      </w:r>
      <w:r w:rsidR="00DA01B6" w:rsidRPr="009C7F0B">
        <w:rPr>
          <w:rFonts w:ascii="Times New Roman" w:hAnsi="Times New Roman" w:cs="Times New Roman"/>
        </w:rPr>
      </w:r>
      <w:r w:rsidR="00DA01B6" w:rsidRPr="009C7F0B">
        <w:rPr>
          <w:rFonts w:ascii="Times New Roman" w:hAnsi="Times New Roman" w:cs="Times New Roman"/>
        </w:rPr>
        <w:fldChar w:fldCharType="separate"/>
      </w:r>
      <w:r w:rsidR="00DA01B6" w:rsidRPr="009C7F0B">
        <w:rPr>
          <w:rFonts w:ascii="Times New Roman" w:hAnsi="Times New Roman" w:cs="Times New Roman"/>
        </w:rPr>
        <w:t xml:space="preserve">Figure </w:t>
      </w:r>
      <w:r w:rsidR="00DA01B6" w:rsidRPr="009C7F0B">
        <w:rPr>
          <w:rFonts w:ascii="Times New Roman" w:hAnsi="Times New Roman" w:cs="Times New Roman"/>
          <w:noProof/>
        </w:rPr>
        <w:t>4</w:t>
      </w:r>
      <w:r w:rsidR="00DA01B6" w:rsidRPr="009C7F0B">
        <w:rPr>
          <w:rFonts w:ascii="Times New Roman" w:hAnsi="Times New Roman" w:cs="Times New Roman"/>
        </w:rPr>
        <w:fldChar w:fldCharType="end"/>
      </w:r>
      <w:r w:rsidR="00DA01B6">
        <w:rPr>
          <w:rFonts w:ascii="Times New Roman" w:hAnsi="Times New Roman" w:cs="Times New Roman"/>
        </w:rPr>
        <w:t>e-g</w:t>
      </w:r>
      <w:r w:rsidR="00B2597C" w:rsidRPr="009C7F0B">
        <w:rPr>
          <w:rFonts w:ascii="Times New Roman" w:hAnsi="Times New Roman" w:cs="Times New Roman"/>
        </w:rPr>
        <w:t>).</w:t>
      </w:r>
      <w:r w:rsidR="00B2597C">
        <w:rPr>
          <w:rFonts w:ascii="Times New Roman" w:hAnsi="Times New Roman" w:cs="Times New Roman"/>
        </w:rPr>
        <w:t xml:space="preserve"> </w:t>
      </w:r>
      <w:r w:rsidR="00ED4647" w:rsidRPr="003B287B">
        <w:rPr>
          <w:rFonts w:ascii="Times New Roman" w:hAnsi="Times New Roman" w:cs="Times New Roman"/>
        </w:rPr>
        <w:t xml:space="preserve">Under calm conditions, Stokes settling velocity of </w:t>
      </w:r>
      <w:r w:rsidR="00DA01B6">
        <w:rPr>
          <w:rFonts w:ascii="Times New Roman" w:hAnsi="Times New Roman" w:cs="Times New Roman"/>
        </w:rPr>
        <w:t xml:space="preserve">volcaniclastic </w:t>
      </w:r>
      <w:r w:rsidR="00ED4647" w:rsidRPr="003B287B">
        <w:rPr>
          <w:rFonts w:ascii="Times New Roman" w:hAnsi="Times New Roman" w:cs="Times New Roman"/>
        </w:rPr>
        <w:t>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00DA01B6">
        <w:rPr>
          <w:rFonts w:ascii="Times New Roman" w:hAnsi="Times New Roman" w:cs="Times New Roman"/>
        </w:rPr>
        <w:t>settle out of the water column</w:t>
      </w:r>
      <w:r w:rsidRPr="003B287B">
        <w:rPr>
          <w:rFonts w:ascii="Times New Roman" w:hAnsi="Times New Roman" w:cs="Times New Roman"/>
        </w:rPr>
        <w:t xml:space="preserve"> before reaching the fore</w:t>
      </w:r>
      <w:r w:rsidR="00DA01B6">
        <w:rPr>
          <w:rFonts w:ascii="Times New Roman" w:hAnsi="Times New Roman" w:cs="Times New Roman"/>
        </w:rPr>
        <w:t xml:space="preserve"> </w:t>
      </w:r>
      <w:r w:rsidRPr="003B287B">
        <w:rPr>
          <w:rFonts w:ascii="Times New Roman" w:hAnsi="Times New Roman" w:cs="Times New Roman"/>
        </w:rPr>
        <w:t>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w:t>
      </w:r>
      <w:r w:rsidR="00DA01B6">
        <w:rPr>
          <w:rFonts w:ascii="Times New Roman" w:hAnsi="Times New Roman" w:cs="Times New Roman"/>
        </w:rPr>
        <w:t xml:space="preserve"> </w:t>
      </w:r>
      <w:r w:rsidR="00987422" w:rsidRPr="003B287B">
        <w:rPr>
          <w:rFonts w:ascii="Times New Roman" w:hAnsi="Times New Roman" w:cs="Times New Roman"/>
        </w:rPr>
        <w:t xml:space="preserve">reef are likely never deposited </w:t>
      </w:r>
      <w:r w:rsidR="00DA01B6">
        <w:rPr>
          <w:rFonts w:ascii="Times New Roman" w:hAnsi="Times New Roman" w:cs="Times New Roman"/>
        </w:rPr>
        <w:t xml:space="preserve">on the reef </w:t>
      </w:r>
      <w:r w:rsidR="00987422" w:rsidRPr="003B287B">
        <w:rPr>
          <w:rFonts w:ascii="Times New Roman" w:hAnsi="Times New Roman" w:cs="Times New Roman"/>
        </w:rPr>
        <w:t>given their slow settling velocities</w:t>
      </w:r>
      <w:r w:rsidR="00800AD6">
        <w:rPr>
          <w:rFonts w:ascii="Times New Roman" w:hAnsi="Times New Roman" w:cs="Times New Roman"/>
        </w:rPr>
        <w:t xml:space="preserve"> and increasing depth of the forereef</w:t>
      </w:r>
      <w:r w:rsidRPr="003B287B">
        <w:rPr>
          <w:rFonts w:ascii="Times New Roman" w:hAnsi="Times New Roman" w:cs="Times New Roman"/>
        </w:rPr>
        <w:t>.</w:t>
      </w:r>
      <w:r w:rsidR="001F7173">
        <w:rPr>
          <w:rFonts w:ascii="Times New Roman" w:hAnsi="Times New Roman" w:cs="Times New Roman"/>
        </w:rPr>
        <w:t xml:space="preserve"> </w:t>
      </w:r>
      <w:r w:rsidR="00DA01B6">
        <w:rPr>
          <w:rFonts w:ascii="Times New Roman" w:hAnsi="Times New Roman" w:cs="Times New Roman"/>
        </w:rPr>
        <w:t xml:space="preserve">Although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polbul.2015.10.049","ISSN":"0025326X","author":[{"dropping-particle":"","family":"Jones","given":"Ross","non-dropping-particle":"","parse-names":false,"suffix":""},{"dropping-particle":"","family":"Bessell-Browne","given":"Pia","non-dropping-particle":"","parse-names":false,"suffix":""},{"dropping-particle":"","family":"Fisher","given":"Rebecca","non-dropping-particle":"","parse-names":false,"suffix":""},{"dropping-particle":"","family":"Klonowski","given":"Wojciech","non-dropping-particle":"","parse-names":false,"suffix":""},{"dropping-particle":"","family":"Slivkoff","given":"Matthew","non-dropping-particle":"","parse-names":false,"suffix":""}],"container-title":"Marine Pollution Bulletin","id":"ITEM-1","issue":"1","issued":{"date-parts":[["2015"]]},"page":"9-29","publisher":"Elsevier B.V.","title":"Assessing the impacts of sediments from dredging on corals","type":"article-journal","volume":"102"},"uris":["http://www.mendeley.com/documents/?uuid=23631791-7318-41f6-8643-5a3fd01cd361"]},{"id":"ITEM-2","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Reefs","id":"ITEM-2","issue":"3","issued":{"date-parts":[["2015"]]},"page":"967-975","publisher":"Springer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ecosystems","type":"article-journal","volume":"34"},"uris":["http://www.mendeley.com/documents/?uuid=a3dd87e0-49cc-42f1-8b9a-b91656c0208b"]}],"mendeley":{"formattedCitation":"(Jones et al., 2015; Curt D. Storlazzi et al., 2015)","plainTextFormattedCitation":"(Jones et al., 2015; Curt D. Storlazzi et al., 2015)","previouslyFormattedCitation":"(Jones et al., 2015; Curt D. Storlazzi et al., 2015)"},"properties":{"noteIndex":0},"schema":"https://github.com/citation-style-language/schema/raw/master/csl-citation.json"}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(Jones et al., 2015; Curt D.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18FA2CA9" w14:textId="7A863A49" w:rsidR="00483684" w:rsidRDefault="00483684" w:rsidP="00483684">
      <w:pPr>
        <w:spacing w:after="0"/>
        <w:ind w:firstLine="720"/>
        <w:rPr>
          <w:rFonts w:ascii="Times New Roman" w:hAnsi="Times New Roman" w:cs="Times New Roman"/>
        </w:rPr>
      </w:pPr>
      <w:r>
        <w:rPr>
          <w:rFonts w:ascii="Times New Roman" w:hAnsi="Times New Roman" w:cs="Times New Roman"/>
        </w:rPr>
        <w:t>Although the sediment plume from the stream, observed in the time-lapse photography (</w:t>
      </w:r>
      <w:r>
        <w:rPr>
          <w:rFonts w:ascii="Times New Roman" w:hAnsi="Times New Roman" w:cs="Times New Roman"/>
        </w:rPr>
        <w:fldChar w:fldCharType="begin"/>
      </w:r>
      <w:r>
        <w:rPr>
          <w:rFonts w:ascii="Times New Roman" w:hAnsi="Times New Roman" w:cs="Times New Roman"/>
        </w:rPr>
        <w:instrText xml:space="preserve"> REF _Ref447092869 \h </w:instrText>
      </w:r>
      <w:r>
        <w:rPr>
          <w:rFonts w:ascii="Times New Roman" w:hAnsi="Times New Roman" w:cs="Times New Roman"/>
        </w:rPr>
      </w:r>
      <w:r>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moved independently of underlying seawater, t</w:t>
      </w:r>
      <w:r w:rsidRPr="003B287B">
        <w:rPr>
          <w:rFonts w:ascii="Times New Roman" w:hAnsi="Times New Roman" w:cs="Times New Roman"/>
        </w:rPr>
        <w:t xml:space="preserve">he spatial distribution of sediment </w:t>
      </w:r>
      <w:r w:rsidRPr="003B287B">
        <w:rPr>
          <w:rFonts w:ascii="Times New Roman" w:hAnsi="Times New Roman" w:cs="Times New Roman"/>
        </w:rPr>
        <w:lastRenderedPageBreak/>
        <w:t>accumulat</w:t>
      </w:r>
      <w:r>
        <w:rPr>
          <w:rFonts w:ascii="Times New Roman" w:hAnsi="Times New Roman" w:cs="Times New Roman"/>
        </w:rPr>
        <w:t xml:space="preserve">ion on sediment pods corresponded with spatially distributed patterns of water residence time described by </w:t>
      </w:r>
      <w:r>
        <w:rPr>
          <w:rFonts w:ascii="Times New Roman" w:hAnsi="Times New Roman" w:cs="Times New Roman"/>
        </w:rPr>
        <w:fldChar w:fldCharType="begin" w:fldLock="1"/>
      </w:r>
      <w:r w:rsidR="00137DE0">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00800AD6" w:rsidRPr="00800AD6">
        <w:rPr>
          <w:rFonts w:ascii="Times New Roman" w:hAnsi="Times New Roman" w:cs="Times New Roman"/>
          <w:noProof/>
        </w:rPr>
        <w:t xml:space="preserve">Storlazzi et al., </w:t>
      </w:r>
      <w:r w:rsidR="00800AD6">
        <w:rPr>
          <w:rFonts w:ascii="Times New Roman" w:hAnsi="Times New Roman" w:cs="Times New Roman"/>
          <w:noProof/>
        </w:rPr>
        <w:t>(</w:t>
      </w:r>
      <w:r w:rsidR="00800AD6" w:rsidRPr="00800AD6">
        <w:rPr>
          <w:rFonts w:ascii="Times New Roman" w:hAnsi="Times New Roman" w:cs="Times New Roman"/>
          <w:noProof/>
        </w:rPr>
        <w:t>2018)</w:t>
      </w:r>
      <w:r>
        <w:rPr>
          <w:rFonts w:ascii="Times New Roman" w:hAnsi="Times New Roman" w:cs="Times New Roman"/>
        </w:rPr>
        <w:fldChar w:fldCharType="end"/>
      </w:r>
      <w:r w:rsidRPr="003B287B">
        <w:rPr>
          <w:rFonts w:ascii="Times New Roman" w:hAnsi="Times New Roman" w:cs="Times New Roman"/>
        </w:rPr>
        <w:t>.</w:t>
      </w:r>
      <w:r>
        <w:rPr>
          <w:rFonts w:ascii="Times New Roman" w:hAnsi="Times New Roman" w:cs="Times New Roman"/>
        </w:rPr>
        <w:t xml:space="preserve"> Higher sediment accumulation on </w:t>
      </w:r>
      <w:r w:rsidR="00800AD6">
        <w:rPr>
          <w:rFonts w:ascii="Times New Roman" w:hAnsi="Times New Roman" w:cs="Times New Roman"/>
        </w:rPr>
        <w:t>SedPods</w:t>
      </w:r>
      <w:r>
        <w:rPr>
          <w:rFonts w:ascii="Times New Roman" w:hAnsi="Times New Roman" w:cs="Times New Roman"/>
        </w:rPr>
        <w:t xml:space="preserve"> was observed where water residence time was expected to be higher, </w:t>
      </w:r>
      <w:r w:rsidR="00403F27">
        <w:rPr>
          <w:rFonts w:ascii="Times New Roman" w:hAnsi="Times New Roman" w:cs="Times New Roman"/>
        </w:rPr>
        <w:t xml:space="preserve">such as </w:t>
      </w:r>
      <w:r>
        <w:rPr>
          <w:rFonts w:ascii="Times New Roman" w:hAnsi="Times New Roman" w:cs="Times New Roman"/>
        </w:rPr>
        <w:t xml:space="preserve">on the </w:t>
      </w:r>
      <w:r w:rsidR="00403F27">
        <w:rPr>
          <w:rFonts w:ascii="Times New Roman" w:hAnsi="Times New Roman" w:cs="Times New Roman"/>
        </w:rPr>
        <w:t xml:space="preserve">more quiescent </w:t>
      </w:r>
      <w:r>
        <w:rPr>
          <w:rFonts w:ascii="Times New Roman" w:hAnsi="Times New Roman" w:cs="Times New Roman"/>
        </w:rPr>
        <w:t>northern reef, compared to the more energetic southern reef where water residence time was predicted to be low.</w:t>
      </w:r>
      <w:r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9517709"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w:t>
      </w:r>
      <w:r w:rsidR="00021DF2">
        <w:rPr>
          <w:rFonts w:ascii="Times New Roman" w:hAnsi="Times New Roman" w:cs="Times New Roman"/>
        </w:rPr>
        <w:t xml:space="preserve"> rates</w:t>
      </w:r>
      <w:r w:rsidRPr="003B287B">
        <w:rPr>
          <w:rFonts w:ascii="Times New Roman" w:hAnsi="Times New Roman" w:cs="Times New Roman"/>
        </w:rPr>
        <w:t xml:space="preserve"> to coral health</w:t>
      </w:r>
    </w:p>
    <w:p w14:paraId="73B9D1DB" w14:textId="2574A710" w:rsidR="008F0101" w:rsidRPr="00B2597C" w:rsidRDefault="00812CDF" w:rsidP="00B2597C">
      <w:pPr>
        <w:spacing w:after="0"/>
        <w:ind w:firstLine="720"/>
        <w:rPr>
          <w:rFonts w:ascii="Times New Roman" w:hAnsi="Times New Roman" w:cs="Times New Roman"/>
        </w:rPr>
      </w:pPr>
      <w:r>
        <w:rPr>
          <w:rFonts w:ascii="Times New Roman" w:hAnsi="Times New Roman" w:cs="Times New Roman"/>
        </w:rPr>
        <w:t>S</w:t>
      </w:r>
      <w:r w:rsidR="00B52647" w:rsidRPr="003B287B">
        <w:rPr>
          <w:rFonts w:ascii="Times New Roman" w:hAnsi="Times New Roman" w:cs="Times New Roman"/>
        </w:rPr>
        <w:t>ediment accumulation</w:t>
      </w:r>
      <w:r w:rsidR="00021DF2">
        <w:rPr>
          <w:rFonts w:ascii="Times New Roman" w:hAnsi="Times New Roman" w:cs="Times New Roman"/>
        </w:rPr>
        <w:t xml:space="preserve"> rates</w:t>
      </w:r>
      <w:r w:rsidR="00B52647" w:rsidRPr="003B287B">
        <w:rPr>
          <w:rFonts w:ascii="Times New Roman" w:hAnsi="Times New Roman" w:cs="Times New Roman"/>
        </w:rPr>
        <w:t xml:space="preserve"> in sediment traps on the northern reef exceeded literature values for coral health impact thresholds during some periods (</w:t>
      </w:r>
      <w:r w:rsidR="00B52647" w:rsidRPr="003B287B">
        <w:rPr>
          <w:rFonts w:ascii="Times New Roman" w:hAnsi="Times New Roman" w:cs="Times New Roman"/>
        </w:rPr>
        <w:fldChar w:fldCharType="begin"/>
      </w:r>
      <w:r w:rsidR="00B52647" w:rsidRPr="003B287B">
        <w:rPr>
          <w:rFonts w:ascii="Times New Roman" w:hAnsi="Times New Roman" w:cs="Times New Roman"/>
        </w:rPr>
        <w:instrText xml:space="preserve"> REF _Ref446490686 \h </w:instrText>
      </w:r>
      <w:r w:rsidR="00B52647" w:rsidRPr="003B287B">
        <w:rPr>
          <w:rFonts w:ascii="Times New Roman" w:hAnsi="Times New Roman" w:cs="Times New Roman"/>
        </w:rPr>
      </w:r>
      <w:r w:rsidR="00B52647" w:rsidRPr="003B287B">
        <w:rPr>
          <w:rFonts w:ascii="Times New Roman" w:hAnsi="Times New Roman" w:cs="Times New Roman"/>
        </w:rPr>
        <w:fldChar w:fldCharType="separate"/>
      </w:r>
      <w:r w:rsidR="00B52647" w:rsidRPr="003B287B">
        <w:rPr>
          <w:rFonts w:ascii="Times New Roman" w:hAnsi="Times New Roman" w:cs="Times New Roman"/>
        </w:rPr>
        <w:t xml:space="preserve">Figure </w:t>
      </w:r>
      <w:r w:rsidR="00B52647" w:rsidRPr="003B287B">
        <w:rPr>
          <w:rFonts w:ascii="Times New Roman" w:hAnsi="Times New Roman" w:cs="Times New Roman"/>
          <w:noProof/>
        </w:rPr>
        <w:t>9</w:t>
      </w:r>
      <w:r w:rsidR="00B52647" w:rsidRPr="003B287B">
        <w:rPr>
          <w:rFonts w:ascii="Times New Roman" w:hAnsi="Times New Roman" w:cs="Times New Roman"/>
        </w:rPr>
        <w:fldChar w:fldCharType="end"/>
      </w:r>
      <w:r w:rsidR="00B52647" w:rsidRPr="003B287B">
        <w:rPr>
          <w:rFonts w:ascii="Times New Roman" w:hAnsi="Times New Roman" w:cs="Times New Roman"/>
        </w:rPr>
        <w:t xml:space="preserve">), indicating acute sediment stress on corals in those areas </w:t>
      </w:r>
      <w:r w:rsidR="00B52647"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00B52647" w:rsidRPr="003B287B">
        <w:rPr>
          <w:rFonts w:ascii="Times New Roman" w:hAnsi="Times New Roman" w:cs="Times New Roman"/>
        </w:rPr>
        <w:fldChar w:fldCharType="end"/>
      </w:r>
      <w:r w:rsidR="00B52647"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00B52647" w:rsidRPr="003B287B">
        <w:rPr>
          <w:rFonts w:ascii="Times New Roman" w:hAnsi="Times New Roman" w:cs="Times New Roman"/>
        </w:rPr>
        <w:t xml:space="preserve">3B) exceeded </w:t>
      </w:r>
      <w:r>
        <w:rPr>
          <w:rFonts w:ascii="Times New Roman" w:hAnsi="Times New Roman" w:cs="Times New Roman"/>
        </w:rPr>
        <w:t xml:space="preserve">coral </w:t>
      </w:r>
      <w:r w:rsidR="00B52647" w:rsidRPr="003B287B">
        <w:rPr>
          <w:rFonts w:ascii="Times New Roman" w:hAnsi="Times New Roman" w:cs="Times New Roman"/>
        </w:rPr>
        <w:t xml:space="preserve">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w:t>
      </w:r>
      <w:r w:rsidR="008F0101"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xml:space="preserve">) reduced photosynthetically active radiation by ~80% at depths of only 0.2-0.4 m. This suggests that sediment impacts on photosynthesis are more acute and common over the </w:t>
      </w:r>
      <w:r>
        <w:rPr>
          <w:rFonts w:ascii="Times New Roman" w:hAnsi="Times New Roman" w:cs="Times New Roman"/>
        </w:rPr>
        <w:t xml:space="preserve">more quiescent </w:t>
      </w:r>
      <w:r w:rsidR="008F0101" w:rsidRPr="009C7F0B">
        <w:rPr>
          <w:rFonts w:ascii="Times New Roman" w:hAnsi="Times New Roman" w:cs="Times New Roman"/>
        </w:rPr>
        <w:t xml:space="preserve">northern reef and near the channel, compared to the </w:t>
      </w:r>
      <w:r>
        <w:rPr>
          <w:rFonts w:ascii="Times New Roman" w:hAnsi="Times New Roman" w:cs="Times New Roman"/>
        </w:rPr>
        <w:t xml:space="preserve">more energetic </w:t>
      </w:r>
      <w:r w:rsidR="008F0101" w:rsidRPr="009C7F0B">
        <w:rPr>
          <w:rFonts w:ascii="Times New Roman" w:hAnsi="Times New Roman" w:cs="Times New Roman"/>
        </w:rPr>
        <w:t>southern reef</w:t>
      </w:r>
      <w:r w:rsidR="00021DF2" w:rsidRPr="00021DF2">
        <w:rPr>
          <w:rFonts w:ascii="Times New Roman" w:hAnsi="Times New Roman" w:cs="Times New Roman"/>
        </w:rPr>
        <w:t xml:space="preserve"> </w:t>
      </w:r>
      <w:r w:rsidR="00021DF2">
        <w:rPr>
          <w:rFonts w:ascii="Times New Roman" w:hAnsi="Times New Roman" w:cs="Times New Roman"/>
        </w:rPr>
        <w:t xml:space="preserve">where </w:t>
      </w:r>
      <w:r w:rsidR="00021DF2">
        <w:rPr>
          <w:rFonts w:ascii="Times New Roman" w:hAnsi="Times New Roman" w:cs="Times New Roman"/>
        </w:rPr>
        <w:t>oceanic water with low SSC is transported across the southern reef crest by wave forcing</w:t>
      </w:r>
      <w:r w:rsidR="008F0101" w:rsidRPr="009C7F0B">
        <w:rPr>
          <w:rFonts w:ascii="Times New Roman" w:hAnsi="Times New Roman" w:cs="Times New Roman"/>
        </w:rPr>
        <w:t xml:space="preserve">. </w:t>
      </w:r>
    </w:p>
    <w:p w14:paraId="56C6E006" w14:textId="1AFA5FEE" w:rsidR="00570B3A" w:rsidRPr="003B287B" w:rsidRDefault="00137DE0" w:rsidP="003B287B">
      <w:pPr>
        <w:spacing w:after="0"/>
        <w:ind w:firstLine="720"/>
        <w:rPr>
          <w:rFonts w:ascii="Times New Roman" w:hAnsi="Times New Roman" w:cs="Times New Roman"/>
        </w:rPr>
      </w:pPr>
      <w:r>
        <w:rPr>
          <w:rFonts w:ascii="Times New Roman" w:hAnsi="Times New Roman" w:cs="Times New Roman"/>
        </w:rPr>
        <w:t>S</w:t>
      </w:r>
      <w:r w:rsidRPr="003B287B">
        <w:rPr>
          <w:rFonts w:ascii="Times New Roman" w:hAnsi="Times New Roman" w:cs="Times New Roman"/>
        </w:rPr>
        <w:t>ediment accumulation</w:t>
      </w:r>
      <w:r w:rsidRPr="003B287B">
        <w:rPr>
          <w:rFonts w:ascii="Times New Roman" w:hAnsi="Times New Roman" w:cs="Times New Roman"/>
        </w:rPr>
        <w:t xml:space="preserve"> </w:t>
      </w:r>
      <w:r>
        <w:rPr>
          <w:rFonts w:ascii="Times New Roman" w:hAnsi="Times New Roman" w:cs="Times New Roman"/>
        </w:rPr>
        <w:t xml:space="preserve">rates were </w:t>
      </w:r>
      <w:r w:rsidRPr="003B287B">
        <w:rPr>
          <w:rFonts w:ascii="Times New Roman" w:hAnsi="Times New Roman" w:cs="Times New Roman"/>
        </w:rPr>
        <w:t xml:space="preserve">an order of magnitude </w:t>
      </w:r>
      <w:r>
        <w:rPr>
          <w:rFonts w:ascii="Times New Roman" w:hAnsi="Times New Roman" w:cs="Times New Roman"/>
        </w:rPr>
        <w:t>higher in s</w:t>
      </w:r>
      <w:r w:rsidR="00570B3A" w:rsidRPr="003B287B">
        <w:rPr>
          <w:rFonts w:ascii="Times New Roman" w:hAnsi="Times New Roman" w:cs="Times New Roman"/>
        </w:rPr>
        <w:t>ediment traps</w:t>
      </w:r>
      <w:r>
        <w:rPr>
          <w:rFonts w:ascii="Times New Roman" w:hAnsi="Times New Roman" w:cs="Times New Roman"/>
        </w:rPr>
        <w:t xml:space="preserve"> compared to SedPods in</w:t>
      </w:r>
      <w:r w:rsidR="00570B3A" w:rsidRPr="003B287B">
        <w:rPr>
          <w:rFonts w:ascii="Times New Roman" w:hAnsi="Times New Roman" w:cs="Times New Roman"/>
        </w:rPr>
        <w:t xml:space="preserve"> areas of high flow</w:t>
      </w:r>
      <w:r w:rsidR="00021DF2">
        <w:rPr>
          <w:rFonts w:ascii="Times New Roman" w:hAnsi="Times New Roman" w:cs="Times New Roman"/>
        </w:rPr>
        <w:t xml:space="preserve"> velocities</w:t>
      </w:r>
      <w:r w:rsidR="00B2597C">
        <w:rPr>
          <w:rFonts w:ascii="Times New Roman" w:hAnsi="Times New Roman" w:cs="Times New Roman"/>
        </w:rPr>
        <w:t xml:space="preserve"> (sites</w:t>
      </w:r>
      <w:r w:rsidR="00570B3A" w:rsidRPr="003B287B">
        <w:rPr>
          <w:rFonts w:ascii="Times New Roman" w:hAnsi="Times New Roman" w:cs="Times New Roman"/>
        </w:rPr>
        <w:t xml:space="preserve"> 3A, 3B, and 1B</w:t>
      </w:r>
      <w:r w:rsidR="00B2597C">
        <w:rPr>
          <w:rFonts w:ascii="Times New Roman" w:hAnsi="Times New Roman" w:cs="Times New Roman"/>
        </w:rPr>
        <w:t>)</w:t>
      </w:r>
      <w:r w:rsidR="00570B3A" w:rsidRPr="003B287B">
        <w:rPr>
          <w:rFonts w:ascii="Times New Roman" w:hAnsi="Times New Roman" w:cs="Times New Roman"/>
        </w:rPr>
        <w:t xml:space="preserve">, but </w:t>
      </w:r>
      <w:r>
        <w:rPr>
          <w:rFonts w:ascii="Times New Roman" w:hAnsi="Times New Roman" w:cs="Times New Roman"/>
        </w:rPr>
        <w:t xml:space="preserve">rates were more </w:t>
      </w:r>
      <w:r w:rsidR="00570B3A" w:rsidRPr="003B287B">
        <w:rPr>
          <w:rFonts w:ascii="Times New Roman" w:hAnsi="Times New Roman" w:cs="Times New Roman"/>
        </w:rPr>
        <w:t xml:space="preserve">similar </w:t>
      </w:r>
      <w:r>
        <w:rPr>
          <w:rFonts w:ascii="Times New Roman" w:hAnsi="Times New Roman" w:cs="Times New Roman"/>
        </w:rPr>
        <w:t xml:space="preserve">between devices </w:t>
      </w:r>
      <w:r w:rsidR="00570B3A" w:rsidRPr="003B287B">
        <w:rPr>
          <w:rFonts w:ascii="Times New Roman" w:hAnsi="Times New Roman" w:cs="Times New Roman"/>
        </w:rPr>
        <w:t>in quiescent parts of the bay (</w:t>
      </w:r>
      <w:r w:rsidR="00B2597C">
        <w:rPr>
          <w:rFonts w:ascii="Times New Roman" w:hAnsi="Times New Roman" w:cs="Times New Roman"/>
        </w:rPr>
        <w:t xml:space="preserve">sites </w:t>
      </w:r>
      <w:r w:rsidR="00570B3A"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00570B3A" w:rsidRPr="003B287B">
        <w:rPr>
          <w:rFonts w:ascii="Times New Roman" w:hAnsi="Times New Roman" w:cs="Times New Roman"/>
        </w:rPr>
        <w:t xml:space="preserve">suggested </w:t>
      </w:r>
      <w:r w:rsidR="00B2597C">
        <w:rPr>
          <w:rFonts w:ascii="Times New Roman" w:hAnsi="Times New Roman" w:cs="Times New Roman"/>
        </w:rPr>
        <w:t>no</w:t>
      </w:r>
      <w:r w:rsidR="00570B3A" w:rsidRPr="003B287B">
        <w:rPr>
          <w:rFonts w:ascii="Times New Roman" w:hAnsi="Times New Roman" w:cs="Times New Roman"/>
        </w:rPr>
        <w:t xml:space="preserve"> net accumulation </w:t>
      </w:r>
      <w:r w:rsidR="00570B3A"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Curt D. Storlazzi et al., 2009)","plainTextFormattedCitation":"(Bothner et al., 2006; Curt D. Storlazzi et al., 2009)","previouslyFormattedCitation":"(Bothner et al., 2006; Curt D. Storlazzi et al., 2009)"},"properties":{"noteIndex":0},"schema":"https://github.com/citation-style-language/schema/raw/master/csl-citation.json"}</w:instrText>
      </w:r>
      <w:r w:rsidR="00570B3A" w:rsidRPr="003B287B">
        <w:rPr>
          <w:rFonts w:ascii="Times New Roman" w:hAnsi="Times New Roman" w:cs="Times New Roman"/>
        </w:rPr>
        <w:fldChar w:fldCharType="separate"/>
      </w:r>
      <w:r w:rsidR="00CE0924" w:rsidRPr="00CE0924">
        <w:rPr>
          <w:rFonts w:ascii="Times New Roman" w:hAnsi="Times New Roman" w:cs="Times New Roman"/>
          <w:noProof/>
        </w:rPr>
        <w:t>(Bothner et al., 2006; Curt D. Storlazzi et al., 2009)</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w:t>
      </w:r>
      <w:r w:rsidR="008B2837">
        <w:rPr>
          <w:rFonts w:ascii="Times New Roman" w:hAnsi="Times New Roman" w:cs="Times New Roman"/>
        </w:rPr>
        <w:t>A</w:t>
      </w:r>
      <w:r w:rsidR="00570B3A"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00570B3A" w:rsidRPr="003B287B">
        <w:rPr>
          <w:rFonts w:ascii="Times New Roman" w:hAnsi="Times New Roman" w:cs="Times New Roman"/>
        </w:rPr>
        <w:t xml:space="preserve">s cannot be used to estimate long term accumulation rates or coral health impacts, though both are often done </w:t>
      </w:r>
      <w:r w:rsidR="00570B3A"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3B287B">
        <w:rPr>
          <w:rFonts w:ascii="Times New Roman" w:hAnsi="Times New Roman" w:cs="Times New Roman"/>
        </w:rPr>
        <w:fldChar w:fldCharType="separate"/>
      </w:r>
      <w:r w:rsidR="00CD4D59" w:rsidRPr="00CD4D59">
        <w:rPr>
          <w:rFonts w:ascii="Times New Roman" w:hAnsi="Times New Roman" w:cs="Times New Roman"/>
          <w:noProof/>
        </w:rPr>
        <w:t>(Teneva et al., 2016)</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22024B08"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w:t>
      </w:r>
      <w:r w:rsidR="00137DE0">
        <w:rPr>
          <w:rFonts w:ascii="Times New Roman" w:hAnsi="Times New Roman" w:cs="Times New Roman"/>
        </w:rPr>
        <w:t xml:space="preserve"> </w:t>
      </w:r>
      <w:r w:rsidR="00137DE0">
        <w:rPr>
          <w:rFonts w:ascii="Times New Roman" w:hAnsi="Times New Roman" w:cs="Times New Roman"/>
        </w:rPr>
        <w:fldChar w:fldCharType="begin" w:fldLock="1"/>
      </w:r>
      <w:r w:rsidR="001D5A67">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Pr>
          <w:rFonts w:ascii="Times New Roman" w:hAnsi="Times New Roman" w:cs="Times New Roman"/>
        </w:rPr>
        <w:fldChar w:fldCharType="separate"/>
      </w:r>
      <w:r w:rsidR="00137DE0" w:rsidRPr="00137DE0">
        <w:rPr>
          <w:rFonts w:ascii="Times New Roman" w:hAnsi="Times New Roman" w:cs="Times New Roman"/>
          <w:noProof/>
        </w:rPr>
        <w:t>(Duckworth et al., 2017)</w:t>
      </w:r>
      <w:r w:rsidR="00137DE0">
        <w:rPr>
          <w:rFonts w:ascii="Times New Roman" w:hAnsi="Times New Roman" w:cs="Times New Roman"/>
        </w:rPr>
        <w:fldChar w:fldCharType="end"/>
      </w:r>
      <w:r w:rsidRPr="003B287B">
        <w:rPr>
          <w:rFonts w:ascii="Times New Roman" w:hAnsi="Times New Roman" w:cs="Times New Roman"/>
        </w:rPr>
        <w:t xml:space="preserve">. Ecologically relevant thresholds for harmful sediment accumulation rates on corals are not straightforward, are unavailable for </w:t>
      </w:r>
      <w:r w:rsidR="00137DE0">
        <w:rPr>
          <w:rFonts w:ascii="Times New Roman" w:hAnsi="Times New Roman" w:cs="Times New Roman"/>
        </w:rPr>
        <w:t>SedPods</w:t>
      </w:r>
      <w:r w:rsidRPr="003B287B">
        <w:rPr>
          <w:rFonts w:ascii="Times New Roman" w:hAnsi="Times New Roman" w:cs="Times New Roman"/>
        </w:rPr>
        <w:t xml:space="preserve">, and can vary widely in the literature for simple tube traps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3B287B">
        <w:rPr>
          <w:rFonts w:ascii="Times New Roman" w:hAnsi="Times New Roman" w:cs="Times New Roman"/>
        </w:rPr>
        <w:fldChar w:fldCharType="separate"/>
      </w:r>
      <w:r w:rsidR="00CD4D59" w:rsidRPr="00CD4D59">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137DE0">
        <w:rPr>
          <w:rFonts w:ascii="Times New Roman" w:hAnsi="Times New Roman" w:cs="Times New Roman"/>
        </w:rPr>
        <w:t xml:space="preserve"> on SedPods as measured here</w:t>
      </w:r>
      <w:r w:rsidRPr="003B287B">
        <w:rPr>
          <w:rFonts w:ascii="Times New Roman" w:hAnsi="Times New Roman" w:cs="Times New Roman"/>
        </w:rPr>
        <w:t>.</w:t>
      </w:r>
    </w:p>
    <w:p w14:paraId="188BB3B2" w14:textId="2EA75FD9"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w:t>
      </w:r>
      <w:r w:rsidRPr="00137DE0">
        <w:rPr>
          <w:rFonts w:ascii="Times New Roman" w:hAnsi="Times New Roman" w:cs="Times New Roman"/>
          <w:i/>
          <w:iCs/>
        </w:rPr>
        <w:t>SSY</w:t>
      </w:r>
      <w:r w:rsidRPr="003B287B">
        <w:rPr>
          <w:rFonts w:ascii="Times New Roman" w:hAnsi="Times New Roman" w:cs="Times New Roman"/>
        </w:rPr>
        <w:t xml:space="preserve">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(Curt D. Storlazzi et al., 2015)</w:t>
      </w:r>
      <w:r w:rsidRPr="003B287B">
        <w:rPr>
          <w:rFonts w:ascii="Times New Roman" w:hAnsi="Times New Roman" w:cs="Times New Roman"/>
        </w:rPr>
        <w:fldChar w:fldCharType="end"/>
      </w:r>
      <w:r w:rsidRPr="003B287B">
        <w:rPr>
          <w:rFonts w:ascii="Times New Roman" w:hAnsi="Times New Roman" w:cs="Times New Roman"/>
        </w:rPr>
        <w:t>.</w:t>
      </w:r>
    </w:p>
    <w:p w14:paraId="4494901E" w14:textId="3C61AC07"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w:t>
      </w:r>
      <w:r w:rsidRPr="00137DE0">
        <w:rPr>
          <w:rFonts w:ascii="Times New Roman" w:hAnsi="Times New Roman" w:cs="Times New Roman"/>
          <w:i/>
          <w:iCs/>
        </w:rPr>
        <w:t xml:space="preserve"> SSY</w:t>
      </w:r>
      <w:r w:rsidRPr="003B287B">
        <w:rPr>
          <w:rFonts w:ascii="Times New Roman" w:hAnsi="Times New Roman" w:cs="Times New Roman"/>
        </w:rPr>
        <w:t xml:space="preserve"> to the bay by ~3.6</w:t>
      </w:r>
      <w:r w:rsidR="008B2837">
        <w:rPr>
          <w:rFonts w:ascii="Times New Roman" w:hAnsi="Times New Roman" w:cs="Times New Roman"/>
        </w:rPr>
        <w:t>x</w:t>
      </w:r>
      <w:r w:rsidRPr="003B287B">
        <w:rPr>
          <w:rFonts w:ascii="Times New Roman" w:hAnsi="Times New Roman" w:cs="Times New Roman"/>
        </w:rPr>
        <w:t xml:space="preserve"> over the natural background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8B2837">
        <w:rPr>
          <w:rFonts w:ascii="Times New Roman" w:hAnsi="Times New Roman" w:cs="Times New Roman"/>
        </w:rPr>
        <w:fldChar w:fldCharType="separate"/>
      </w:r>
      <w:r w:rsidR="00CD4D59" w:rsidRPr="00CD4D59">
        <w:rPr>
          <w:rFonts w:ascii="Times New Roman" w:hAnsi="Times New Roman" w:cs="Times New Roman"/>
          <w:noProof/>
        </w:rPr>
        <w:t>(Messina &amp;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w:t>
      </w:r>
      <w:r w:rsidRPr="003B287B">
        <w:rPr>
          <w:rFonts w:ascii="Times New Roman" w:hAnsi="Times New Roman" w:cs="Times New Roman"/>
        </w:rPr>
        <w:lastRenderedPageBreak/>
        <w:t xml:space="preserve">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72DCB178"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18422C">
        <w:rPr>
          <w:rFonts w:ascii="Times New Roman" w:hAnsi="Times New Roman" w:cs="Times New Roman"/>
        </w:rPr>
        <w:t xml:space="preserve"> </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w:t>
      </w:r>
      <w:r w:rsidR="0018422C">
        <w:rPr>
          <w:rFonts w:ascii="Times New Roman" w:hAnsi="Times New Roman" w:cs="Times New Roman"/>
        </w:rPr>
        <w:t xml:space="preserve"> </w:t>
      </w:r>
      <w:r w:rsidR="00045EDC" w:rsidRPr="003B287B">
        <w:rPr>
          <w:rFonts w:ascii="Times New Roman" w:hAnsi="Times New Roman" w:cs="Times New Roman"/>
        </w:rPr>
        <w:t>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023109E0"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w:t>
      </w:r>
      <w:r w:rsidR="00137DE0">
        <w:rPr>
          <w:rFonts w:ascii="Times New Roman" w:hAnsi="Times New Roman" w:cs="Times New Roman"/>
        </w:rPr>
        <w:t>a</w:t>
      </w:r>
      <w:r w:rsidRPr="003B287B">
        <w:rPr>
          <w:rFonts w:ascii="Times New Roman" w:hAnsi="Times New Roman" w:cs="Times New Roman"/>
        </w:rPr>
        <w:t xml:space="preserve"> stream outlet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Curt D. Storlazzi et al., 2009)","manualFormatting":"(Storlazzi et al. 2009; Field et al. 2012; Gray et al. 2012)","plainTextFormattedCitation":"(Bothner et al., 2006; Field et al., 2012; Gray et al., 2012; Curt D. Storlazzi et al., 2009)","previouslyFormattedCitation":"(Bothner et al., 2006; Field et al., 2012; Gray et al., 2012; Curt D. Storlazzi et al., 2009)"},"properties":{"noteIndex":0},"schema":"https://github.com/citation-style-language/schema/raw/master/csl-citation.json"}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w:t>
      </w:r>
      <w:r>
        <w:rPr>
          <w:rFonts w:ascii="Times New Roman" w:hAnsi="Times New Roman" w:cs="Times New Roman"/>
        </w:rPr>
        <w:t>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w:t>
      </w:r>
      <w:r w:rsidR="0018422C">
        <w:rPr>
          <w:rFonts w:ascii="Times New Roman" w:hAnsi="Times New Roman" w:cs="Times New Roman"/>
        </w:rPr>
        <w:t xml:space="preserve"> </w:t>
      </w:r>
      <w:r w:rsidR="0018422C">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Pr>
          <w:rFonts w:ascii="Times New Roman" w:hAnsi="Times New Roman" w:cs="Times New Roman"/>
        </w:rPr>
        <w:fldChar w:fldCharType="separate"/>
      </w:r>
      <w:r w:rsidR="00CD4D59" w:rsidRPr="00CD4D59">
        <w:rPr>
          <w:rFonts w:ascii="Times New Roman" w:hAnsi="Times New Roman" w:cs="Times New Roman"/>
          <w:noProof/>
        </w:rPr>
        <w:t>(Draut et al., 2009)</w:t>
      </w:r>
      <w:r w:rsidR="0018422C">
        <w:rPr>
          <w:rFonts w:ascii="Times New Roman" w:hAnsi="Times New Roman" w:cs="Times New Roman"/>
        </w:rPr>
        <w:fldChar w:fldCharType="end"/>
      </w:r>
      <w:r w:rsidRPr="003B287B">
        <w:rPr>
          <w:rFonts w:ascii="Times New Roman" w:hAnsi="Times New Roman" w:cs="Times New Roman"/>
        </w:rPr>
        <w:t>, and instead are determined by resuspension of previously deposited sediment</w:t>
      </w:r>
      <w:r w:rsidR="0018422C">
        <w:rPr>
          <w:rFonts w:ascii="Times New Roman" w:hAnsi="Times New Roman" w:cs="Times New Roman"/>
        </w:rPr>
        <w:t xml:space="preserve"> (Storlazzi and Jaffe, 2008; Storlazzi et al., 2009)</w:t>
      </w:r>
      <w:r>
        <w:rPr>
          <w:rFonts w:ascii="Times New Roman" w:hAnsi="Times New Roman" w:cs="Times New Roman"/>
        </w:rPr>
        <w:t>, as observed ov</w:t>
      </w:r>
      <w:r w:rsidR="00ED4647">
        <w:rPr>
          <w:rFonts w:ascii="Times New Roman" w:hAnsi="Times New Roman" w:cs="Times New Roman"/>
        </w:rPr>
        <w:t>er the reef flat in this study.</w:t>
      </w:r>
    </w:p>
    <w:p w14:paraId="1CB9A9AB" w14:textId="0E801002" w:rsidR="00292608" w:rsidRPr="003B287B" w:rsidRDefault="00A93F04" w:rsidP="00EB420F">
      <w:pPr>
        <w:spacing w:after="0"/>
        <w:ind w:firstLine="720"/>
      </w:pPr>
      <w:r w:rsidRPr="003B287B">
        <w:rPr>
          <w:rFonts w:ascii="Times New Roman" w:hAnsi="Times New Roman" w:cs="Times New Roman"/>
        </w:rPr>
        <w:t>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w:t>
      </w:r>
      <w:r w:rsidR="00137DE0">
        <w:rPr>
          <w:rFonts w:ascii="Times New Roman" w:hAnsi="Times New Roman" w:cs="Times New Roman"/>
        </w:rPr>
        <w:t xml:space="preserve"> carbonate</w:t>
      </w:r>
      <w:r w:rsidRPr="003B287B">
        <w:rPr>
          <w:rFonts w:ascii="Times New Roman" w:hAnsi="Times New Roman" w:cs="Times New Roman"/>
        </w:rPr>
        <w:t xml:space="preserve"> and storm-supplied terrigenous sediment in a small coral reef embayment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(Curt D. 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w:t>
      </w:r>
      <w:r w:rsidR="00137DE0">
        <w:rPr>
          <w:rFonts w:ascii="Times New Roman" w:hAnsi="Times New Roman" w:cs="Times New Roman"/>
        </w:rPr>
        <w:t>the location of the sediment trap</w:t>
      </w:r>
      <w:r>
        <w:rPr>
          <w:rFonts w:ascii="Times New Roman" w:hAnsi="Times New Roman" w:cs="Times New Roman"/>
        </w:rPr>
        <w:t xml:space="preserve">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w:t>
      </w:r>
      <w:r w:rsidR="00137DE0">
        <w:rPr>
          <w:rFonts w:ascii="Times New Roman" w:hAnsi="Times New Roman" w:cs="Times New Roman"/>
        </w:rPr>
        <w:t>explicitly sampled over</w:t>
      </w:r>
      <w:r w:rsidRPr="003B287B">
        <w:rPr>
          <w:rFonts w:ascii="Times New Roman" w:hAnsi="Times New Roman" w:cs="Times New Roman"/>
        </w:rPr>
        <w:t xml:space="preserve"> </w:t>
      </w:r>
      <w:r w:rsidR="00137DE0">
        <w:rPr>
          <w:rFonts w:ascii="Times New Roman" w:hAnsi="Times New Roman" w:cs="Times New Roman"/>
        </w:rPr>
        <w:t>spatial and depth gradients encompassing the whole reef</w:t>
      </w:r>
      <w:r>
        <w:rPr>
          <w:rFonts w:ascii="Times New Roman" w:hAnsi="Times New Roman" w:cs="Times New Roman"/>
        </w:rPr>
        <w:t xml:space="preserve">, </w:t>
      </w:r>
      <w:r w:rsidRPr="003B287B">
        <w:rPr>
          <w:rFonts w:ascii="Times New Roman" w:hAnsi="Times New Roman" w:cs="Times New Roman"/>
        </w:rPr>
        <w:t xml:space="preserve">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4BAC7F24" w:rsidR="00292608" w:rsidRPr="003B287B" w:rsidRDefault="00292608" w:rsidP="00F7231C">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w:t>
      </w:r>
      <w:r w:rsidRPr="001D5A67">
        <w:rPr>
          <w:rFonts w:ascii="Times New Roman" w:hAnsi="Times New Roman" w:cs="Times New Roman"/>
          <w:i/>
          <w:iCs/>
          <w:noProof/>
        </w:rPr>
        <w:t>SSY</w:t>
      </w:r>
      <w:r w:rsidRPr="003B287B">
        <w:rPr>
          <w:rFonts w:ascii="Times New Roman" w:hAnsi="Times New Roman" w:cs="Times New Roman"/>
          <w:noProof/>
        </w:rPr>
        <w:t xml:space="preserve">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sediment accumulation rates. Using upward-facing, optical backscatter instruments to measure sediment accumulation at hourly intervals (</w:t>
      </w:r>
      <w:r w:rsidR="001D5A67">
        <w:rPr>
          <w:rFonts w:ascii="Times New Roman" w:hAnsi="Times New Roman" w:cs="Times New Roman"/>
          <w:noProof/>
        </w:rPr>
        <w:fldChar w:fldCharType="begin" w:fldLock="1"/>
      </w:r>
      <w:r w:rsidR="001D5A67">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&amp; Ridd, 2005; Whinney et al., 2017)","plainTextFormattedCitation":"(Thomas &amp; Ridd, 2005; Whinney et al., 2017)","previouslyFormattedCitation":"(Thomas &amp; Ridd, 2005; Whinney et al., 2017)"},"properties":{"noteIndex":0},"schema":"https://github.com/citation-style-language/schema/raw/master/csl-citation.json"}</w:instrText>
      </w:r>
      <w:r w:rsidR="001D5A67">
        <w:rPr>
          <w:rFonts w:ascii="Times New Roman" w:hAnsi="Times New Roman" w:cs="Times New Roman"/>
          <w:noProof/>
        </w:rPr>
        <w:fldChar w:fldCharType="separate"/>
      </w:r>
      <w:r w:rsidR="001D5A67" w:rsidRPr="001D5A67">
        <w:rPr>
          <w:rFonts w:ascii="Times New Roman" w:hAnsi="Times New Roman" w:cs="Times New Roman"/>
          <w:noProof/>
        </w:rPr>
        <w:t>(Thomas &amp; Ridd, 2005; Whinney et al., 2017)</w:t>
      </w:r>
      <w:r w:rsidR="001D5A67">
        <w:rPr>
          <w:rFonts w:ascii="Times New Roman" w:hAnsi="Times New Roman" w:cs="Times New Roman"/>
          <w:noProof/>
        </w:rPr>
        <w:fldChar w:fldCharType="end"/>
      </w:r>
      <w:r w:rsidR="001D5A67">
        <w:rPr>
          <w:rFonts w:ascii="Times New Roman" w:hAnsi="Times New Roman" w:cs="Times New Roman"/>
          <w:noProof/>
        </w:rPr>
        <w:t xml:space="preserve"> </w:t>
      </w:r>
      <w:r w:rsidRPr="003B287B">
        <w:rPr>
          <w:rFonts w:ascii="Times New Roman" w:hAnsi="Times New Roman" w:cs="Times New Roman"/>
          <w:noProof/>
        </w:rPr>
        <w:t>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lastRenderedPageBreak/>
        <w:fldChar w:fldCharType="begin" w:fldLock="1"/>
      </w:r>
      <w:r w:rsidR="00CE0924">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Curt D. Storlazzi et al., 2009)","plainTextFormattedCitation":"(Pomeroy et al., 2015; Curt D. Storlazzi et al., 2009)","previouslyFormattedCitation":"(Pomeroy et al., 2015; Curt D. Storlazzi et al., 2009)"},"properties":{"noteIndex":0},"schema":"https://github.com/citation-style-language/schema/raw/master/csl-citation.json"}</w:instrText>
      </w:r>
      <w:r w:rsidRPr="003B287B">
        <w:rPr>
          <w:rFonts w:ascii="Times New Roman" w:hAnsi="Times New Roman" w:cs="Times New Roman"/>
          <w:noProof/>
        </w:rPr>
        <w:fldChar w:fldCharType="separate"/>
      </w:r>
      <w:r w:rsidR="00CE0924" w:rsidRPr="00CE0924">
        <w:rPr>
          <w:rFonts w:ascii="Times New Roman" w:hAnsi="Times New Roman" w:cs="Times New Roman"/>
          <w:noProof/>
        </w:rPr>
        <w:t>(Pomeroy et al., 2015; Curt D. Storlazzi et al., 2009)</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3B287B">
        <w:rPr>
          <w:rFonts w:ascii="Times New Roman" w:hAnsi="Times New Roman" w:cs="Times New Roman"/>
        </w:rPr>
        <w:t xml:space="preserve"> </w:t>
      </w:r>
    </w:p>
    <w:p w14:paraId="4A1A004D" w14:textId="16B9671C" w:rsidR="00292608"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This period </w:t>
      </w:r>
      <w:r w:rsidR="0018422C">
        <w:rPr>
          <w:rFonts w:ascii="Times New Roman" w:hAnsi="Times New Roman" w:cs="Times New Roman"/>
        </w:rPr>
        <w:t xml:space="preserve">of study described here </w:t>
      </w:r>
      <w:r w:rsidRPr="003B287B">
        <w:rPr>
          <w:rFonts w:ascii="Times New Roman" w:hAnsi="Times New Roman" w:cs="Times New Roman"/>
        </w:rPr>
        <w:t xml:space="preserve">included </w:t>
      </w:r>
      <w:r w:rsidR="0018422C">
        <w:rPr>
          <w:rFonts w:ascii="Times New Roman" w:hAnsi="Times New Roman" w:cs="Times New Roman"/>
        </w:rPr>
        <w:t xml:space="preserve">terrestrial </w:t>
      </w:r>
      <w:r w:rsidRPr="003B287B">
        <w:rPr>
          <w:rFonts w:ascii="Times New Roman" w:hAnsi="Times New Roman" w:cs="Times New Roman"/>
        </w:rPr>
        <w:t xml:space="preserve">mitigation actions that significantly reduced </w:t>
      </w:r>
      <w:r w:rsidRPr="001D5A67">
        <w:rPr>
          <w:rFonts w:ascii="Times New Roman" w:hAnsi="Times New Roman" w:cs="Times New Roman"/>
          <w:i/>
          <w:iCs/>
        </w:rPr>
        <w:t>SSY</w:t>
      </w:r>
      <w:r w:rsidRPr="003B287B">
        <w:rPr>
          <w:rFonts w:ascii="Times New Roman" w:hAnsi="Times New Roman" w:cs="Times New Roman"/>
        </w:rPr>
        <w:t xml:space="preserve"> to the </w:t>
      </w:r>
      <w:r w:rsidR="0018422C">
        <w:rPr>
          <w:rFonts w:ascii="Times New Roman" w:hAnsi="Times New Roman" w:cs="Times New Roman"/>
        </w:rPr>
        <w:t>b</w:t>
      </w:r>
      <w:r w:rsidR="0018422C" w:rsidRPr="003B287B">
        <w:rPr>
          <w:rFonts w:ascii="Times New Roman" w:hAnsi="Times New Roman" w:cs="Times New Roman"/>
        </w:rPr>
        <w:t>ay</w:t>
      </w:r>
      <w:r w:rsidRPr="003B287B">
        <w:rPr>
          <w:rFonts w:ascii="Times New Roman" w:hAnsi="Times New Roman" w:cs="Times New Roman"/>
        </w:rPr>
        <w:t xml:space="preserve">, making precipitation a poor predictor of </w:t>
      </w:r>
      <w:r w:rsidRPr="001D5A67">
        <w:rPr>
          <w:rFonts w:ascii="Times New Roman" w:hAnsi="Times New Roman" w:cs="Times New Roman"/>
          <w:i/>
          <w:iCs/>
        </w:rPr>
        <w:t>SSY</w:t>
      </w:r>
      <w:r w:rsidRPr="003B287B">
        <w:rPr>
          <w:rFonts w:ascii="Times New Roman" w:hAnsi="Times New Roman" w:cs="Times New Roman"/>
        </w:rPr>
        <w:t xml:space="preserve">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w:t>
      </w:r>
      <w:r w:rsidRPr="001D5A67">
        <w:rPr>
          <w:rFonts w:ascii="Times New Roman" w:hAnsi="Times New Roman" w:cs="Times New Roman"/>
          <w:i/>
          <w:iCs/>
        </w:rPr>
        <w:t xml:space="preserve">SSY </w:t>
      </w:r>
      <w:r w:rsidRPr="003B287B">
        <w:rPr>
          <w:rFonts w:ascii="Times New Roman" w:hAnsi="Times New Roman" w:cs="Times New Roman"/>
        </w:rPr>
        <w:t xml:space="preserve">from the stream are used. The approach presented in this paper illustrates how measurements of </w:t>
      </w:r>
      <w:r w:rsidRPr="001D5A67">
        <w:rPr>
          <w:rFonts w:ascii="Times New Roman" w:hAnsi="Times New Roman" w:cs="Times New Roman"/>
          <w:i/>
          <w:iCs/>
        </w:rPr>
        <w:t>SSY</w:t>
      </w:r>
      <w:r w:rsidRPr="003B287B">
        <w:rPr>
          <w:rFonts w:ascii="Times New Roman" w:hAnsi="Times New Roman" w:cs="Times New Roman"/>
        </w:rPr>
        <w:t xml:space="preserve">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185EC845" w14:textId="77777777" w:rsidR="00580744" w:rsidRDefault="00580744" w:rsidP="003B287B">
      <w:pPr>
        <w:spacing w:after="0"/>
        <w:ind w:firstLine="720"/>
        <w:rPr>
          <w:rFonts w:ascii="Times New Roman" w:hAnsi="Times New Roman" w:cs="Times New Roman"/>
        </w:rPr>
      </w:pPr>
    </w:p>
    <w:p w14:paraId="58B74AFE" w14:textId="77777777" w:rsidR="00EB420F" w:rsidRDefault="00EB420F" w:rsidP="00EB420F">
      <w:pPr>
        <w:pStyle w:val="Heading1"/>
      </w:pPr>
      <w:r>
        <w:t>Acknowledgements</w:t>
      </w:r>
    </w:p>
    <w:p w14:paraId="40B9BFF8" w14:textId="71280967" w:rsidR="000B2540" w:rsidRDefault="00EB420F" w:rsidP="000B2540">
      <w:pPr>
        <w:spacing w:after="0"/>
      </w:pPr>
      <w:r>
        <w:tab/>
      </w:r>
      <w:r w:rsidR="000B2540">
        <w:t>This work was carried out in collaboration between San Diego State University and the US Geological Survey's Pacific Coral Reef Project. Funding was provided by the NOAA Coral Reef Conservation Program and the US Geological Survey's Coastal and Marine Geology Program. We would like to thank Dr. Michael Favazza for providing logistical support in the field, and Meagan Curtis at the Department of Marine and Wildlife Resources for coordinating and conducting diving operations. Don Vargo at American Samoa Community College provided laboratory space and resources, and Whitney Sears carried out sediment composition analyses at Sarah Gray’s Laboratory at University of San Diego. Use of trademark names does not imply USGS endorsement of products.</w:t>
      </w:r>
    </w:p>
    <w:p w14:paraId="52D16ADD" w14:textId="1C8419E7" w:rsidR="007E3E41" w:rsidRPr="003B287B" w:rsidRDefault="007E3E41" w:rsidP="00EB420F">
      <w:r w:rsidRPr="003B287B">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 w:name="_Ref446470632"/>
    </w:p>
    <w:p w14:paraId="25046F38" w14:textId="529EF6B8" w:rsidR="007E3E41" w:rsidRPr="003B287B" w:rsidRDefault="007E3E41" w:rsidP="003B287B">
      <w:pPr>
        <w:keepNext/>
        <w:keepLines/>
        <w:spacing w:after="0"/>
        <w:rPr>
          <w:rFonts w:ascii="Times New Roman" w:hAnsi="Times New Roman" w:cs="Times New Roman"/>
        </w:rPr>
      </w:pPr>
      <w:bookmarkStart w:id="2" w:name="_Ref447276231"/>
      <w:bookmarkStart w:id="3" w:name="_Ref447181793"/>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
      <w:bookmarkEnd w:id="2"/>
      <w:r w:rsidR="00CC4698" w:rsidRPr="003B287B">
        <w:rPr>
          <w:rFonts w:ascii="Times New Roman" w:hAnsi="Times New Roman" w:cs="Times New Roman"/>
        </w:rPr>
        <w:t xml:space="preserve">. </w:t>
      </w:r>
      <w:r w:rsidRPr="003B287B">
        <w:rPr>
          <w:rFonts w:ascii="Times New Roman" w:hAnsi="Times New Roman" w:cs="Times New Roman"/>
        </w:rPr>
        <w:t>Maps of the study area and instrumentation in Faga'alu Bay.</w:t>
      </w:r>
      <w:r w:rsidR="00FF6F82">
        <w:rPr>
          <w:rFonts w:ascii="Times New Roman" w:hAnsi="Times New Roman" w:cs="Times New Roman"/>
        </w:rPr>
        <w:t xml:space="preserve"> a) Location of American Samoa in the South Pacific region. b) Location of Faga’alu Bay on Tutuila Island, American Samoa. c)</w:t>
      </w:r>
      <w:r w:rsidRPr="003B287B">
        <w:rPr>
          <w:rFonts w:ascii="Times New Roman" w:hAnsi="Times New Roman" w:cs="Times New Roman"/>
        </w:rPr>
        <w:t xml:space="preserve">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in press)","plainTextFormattedCitation":"(Messina &amp; Biggs, 2016)","previouslyFormattedCitation":"(Messina &amp; Biggs, 2016)"},"properties":{"noteIndex":0},"schema":"https://github.com/citation-style-language/schema/raw/master/csl-citation.json"}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3"/>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3B287B" w:rsidRDefault="002903D1" w:rsidP="003B287B">
      <w:pPr>
        <w:spacing w:after="0"/>
        <w:rPr>
          <w:rFonts w:ascii="Times New Roman" w:hAnsi="Times New Roman" w:cs="Times New Roman"/>
        </w:rPr>
      </w:pPr>
      <w:bookmarkStart w:id="4" w:name="_Ref446590596"/>
      <w:bookmarkStart w:id="5"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4"/>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s at high tide. a-b) At Site 3A in an area of branching coral rubble, approximately 2</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w:t>
      </w:r>
      <w:r w:rsidR="00D62E3C">
        <w:rPr>
          <w:rFonts w:ascii="Times New Roman" w:hAnsi="Times New Roman" w:cs="Times New Roman"/>
        </w:rPr>
        <w:t>imately</w:t>
      </w:r>
      <w:r w:rsidRPr="003B287B">
        <w:rPr>
          <w:rFonts w:ascii="Times New Roman" w:hAnsi="Times New Roman" w:cs="Times New Roman"/>
        </w:rPr>
        <w:t xml:space="preserve"> 10</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d) At Site 1B, the surrounding area is mixed terrigenous and carbonate benthic sediment.</w:t>
      </w:r>
      <w:bookmarkEnd w:id="5"/>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3B287B" w:rsidRDefault="00491DA3" w:rsidP="003B287B">
      <w:pPr>
        <w:spacing w:after="0"/>
        <w:rPr>
          <w:rFonts w:ascii="Times New Roman" w:hAnsi="Times New Roman" w:cs="Times New Roman"/>
        </w:rPr>
      </w:pPr>
      <w:bookmarkStart w:id="6" w:name="_Ref446330860"/>
      <w:bookmarkStart w:id="7" w:name="_Ref447182090"/>
      <w:bookmarkStart w:id="8"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6"/>
      <w:r w:rsidR="00B855F3" w:rsidRPr="003B287B">
        <w:rPr>
          <w:rFonts w:ascii="Times New Roman" w:hAnsi="Times New Roman" w:cs="Times New Roman"/>
          <w:noProof/>
        </w:rPr>
        <w:t>.</w:t>
      </w:r>
      <w:bookmarkEnd w:id="7"/>
      <w:r w:rsidR="00C604D7" w:rsidRPr="003B287B">
        <w:rPr>
          <w:rFonts w:ascii="Times New Roman" w:hAnsi="Times New Roman" w:cs="Times New Roman"/>
          <w:noProof/>
        </w:rPr>
        <w:t xml:space="preserve"> </w:t>
      </w:r>
      <w:r w:rsidR="00FF6F82">
        <w:rPr>
          <w:rFonts w:ascii="Times New Roman" w:hAnsi="Times New Roman" w:cs="Times New Roman"/>
          <w:noProof/>
        </w:rPr>
        <w:t xml:space="preserve">Suspended sediment yield from Faga’alu Stream (SSY) and wave conditions at the study site during sediment trap deployments. </w:t>
      </w:r>
      <w:r w:rsidR="00ED31C3">
        <w:rPr>
          <w:rFonts w:ascii="Times New Roman" w:hAnsi="Times New Roman" w:cs="Times New Roman"/>
        </w:rPr>
        <w:t>a</w:t>
      </w:r>
      <w:r w:rsidRPr="003B287B">
        <w:rPr>
          <w:rFonts w:ascii="Times New Roman" w:hAnsi="Times New Roman" w:cs="Times New Roman"/>
        </w:rPr>
        <w:t>)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FF6F82">
        <w:rPr>
          <w:rFonts w:ascii="Times New Roman" w:hAnsi="Times New Roman" w:cs="Times New Roman"/>
        </w:rPr>
        <w:t>ield (SSY) (tons).</w:t>
      </w:r>
      <w:r w:rsidR="00ED31C3">
        <w:rPr>
          <w:rFonts w:ascii="Times New Roman" w:hAnsi="Times New Roman" w:cs="Times New Roman"/>
        </w:rPr>
        <w:t xml:space="preserve"> b</w:t>
      </w:r>
      <w:r w:rsidR="00DD6565">
        <w:rPr>
          <w:rFonts w:ascii="Times New Roman" w:hAnsi="Times New Roman" w:cs="Times New Roman"/>
        </w:rPr>
        <w:t>)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8"/>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3F47DF" w:rsidRPr="004B5AD5" w:rsidRDefault="003F47DF"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3F47DF" w:rsidRDefault="003F47DF" w:rsidP="00F660C4">
                              <w:pPr>
                                <w:spacing w:after="0"/>
                                <w:jc w:val="center"/>
                              </w:pPr>
                              <w:r>
                                <w:t>Camera</w:t>
                              </w:r>
                            </w:p>
                            <w:p w14:paraId="6DF33C9B" w14:textId="250B3913" w:rsidR="003F47DF" w:rsidRDefault="003F47DF"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" adj="12992,,16081" fillcolor="white [3212]" stroked="f" strokeweight="1pt">
                  <v:textbox>
                    <w:txbxContent>
                      <w:p w14:paraId="0A4B422C" w14:textId="77777777" w:rsidR="003F47DF" w:rsidRPr="004B5AD5" w:rsidRDefault="003F47DF"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" filled="f" stroked="f" strokeweight=".5pt">
                  <v:textbox>
                    <w:txbxContent>
                      <w:p w14:paraId="33BCD2E4" w14:textId="77777777" w:rsidR="003F47DF" w:rsidRDefault="003F47DF" w:rsidP="00F660C4">
                        <w:pPr>
                          <w:spacing w:after="0"/>
                          <w:jc w:val="center"/>
                        </w:pPr>
                        <w:r>
                          <w:t>Camera</w:t>
                        </w:r>
                      </w:p>
                      <w:p w14:paraId="6DF33C9B" w14:textId="250B3913" w:rsidR="003F47DF" w:rsidRDefault="003F47DF"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3F47DF" w:rsidRPr="00760CB9" w:rsidRDefault="003F47DF"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3F47DF" w:rsidRPr="00760CB9" w:rsidRDefault="003F47DF"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3B287B" w:rsidRDefault="003854F2"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3F47DF" w:rsidRPr="00760CB9" w:rsidRDefault="003F47DF"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3F47DF" w:rsidRPr="00760CB9" w:rsidRDefault="003F47DF"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3B287B">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46347A4D" w:rsidR="00F660C4" w:rsidRPr="003B287B" w:rsidRDefault="00F660C4" w:rsidP="003B287B">
      <w:pPr>
        <w:spacing w:after="0"/>
        <w:rPr>
          <w:rFonts w:ascii="Times New Roman" w:hAnsi="Times New Roman" w:cs="Times New Roman"/>
        </w:rPr>
      </w:pPr>
      <w:bookmarkStart w:id="9" w:name="_Ref447092869"/>
      <w:bookmarkStart w:id="10"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9"/>
      <w:r w:rsidRPr="003B287B">
        <w:rPr>
          <w:rFonts w:ascii="Times New Roman" w:hAnsi="Times New Roman" w:cs="Times New Roman"/>
        </w:rPr>
        <w:t xml:space="preserve">. </w:t>
      </w:r>
      <w:r w:rsidR="001E6DD4">
        <w:rPr>
          <w:rFonts w:ascii="Times New Roman" w:hAnsi="Times New Roman" w:cs="Times New Roman"/>
        </w:rPr>
        <w:t xml:space="preserve">Time lapse photography of a sediment plume discharged from Faga’alu Stream following a rain event 2/21/14. </w:t>
      </w:r>
      <w:r w:rsidRPr="003B287B">
        <w:rPr>
          <w:rFonts w:ascii="Times New Roman" w:hAnsi="Times New Roman" w:cs="Times New Roman"/>
        </w:rPr>
        <w:t>a) Illustration of dominant wind and wave-</w:t>
      </w:r>
      <w:proofErr w:type="gramStart"/>
      <w:r w:rsidRPr="003B287B">
        <w:rPr>
          <w:rFonts w:ascii="Times New Roman" w:hAnsi="Times New Roman" w:cs="Times New Roman"/>
        </w:rPr>
        <w:t>forcing, and</w:t>
      </w:r>
      <w:proofErr w:type="gramEnd"/>
      <w:r w:rsidRPr="003B287B">
        <w:rPr>
          <w:rFonts w:ascii="Times New Roman" w:hAnsi="Times New Roman" w:cs="Times New Roman"/>
        </w:rPr>
        <w:t xml:space="preserve">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w:t>
      </w:r>
      <w:r w:rsidRPr="003B287B">
        <w:rPr>
          <w:rFonts w:ascii="Times New Roman" w:hAnsi="Times New Roman" w:cs="Times New Roman"/>
        </w:rPr>
        <w:lastRenderedPageBreak/>
        <w:t>the same spatial pattern, and an apparent diminishing of sediment concentrations over the northern reef.</w:t>
      </w:r>
      <w:bookmarkEnd w:id="10"/>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7FE6861" w14:textId="1846B4A6" w:rsidR="002722D7" w:rsidRDefault="002722D7" w:rsidP="003B287B">
      <w:pPr>
        <w:keepNext/>
        <w:keepLines/>
        <w:spacing w:after="0"/>
        <w:rPr>
          <w:rFonts w:ascii="Times New Roman" w:hAnsi="Times New Roman" w:cs="Times New Roman"/>
        </w:rPr>
      </w:pPr>
      <w:r>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4"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5F856B85" w:rsidR="00167B89" w:rsidRPr="003B287B" w:rsidRDefault="00167B89" w:rsidP="003B287B">
      <w:pPr>
        <w:spacing w:after="0"/>
        <w:rPr>
          <w:rFonts w:ascii="Times New Roman" w:hAnsi="Times New Roman" w:cs="Times New Roman"/>
        </w:rPr>
      </w:pPr>
      <w:bookmarkStart w:id="11" w:name="_Ref446325490"/>
      <w:bookmarkStart w:id="12"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11"/>
      <w:r w:rsidRPr="003B287B">
        <w:rPr>
          <w:rFonts w:ascii="Times New Roman" w:hAnsi="Times New Roman" w:cs="Times New Roman"/>
        </w:rPr>
        <w:t>. Mean</w:t>
      </w:r>
      <w:r w:rsidR="001E6DD4">
        <w:rPr>
          <w:rFonts w:ascii="Times New Roman" w:hAnsi="Times New Roman" w:cs="Times New Roman"/>
        </w:rPr>
        <w:t xml:space="preserve"> sediment</w:t>
      </w:r>
      <w:r w:rsidRPr="003B287B">
        <w:rPr>
          <w:rFonts w:ascii="Times New Roman" w:hAnsi="Times New Roman" w:cs="Times New Roman"/>
        </w:rPr>
        <w:t xml:space="preserve"> accumulation rate</w:t>
      </w:r>
      <w:r w:rsidR="001E6DD4">
        <w:rPr>
          <w:rFonts w:ascii="Times New Roman" w:hAnsi="Times New Roman" w:cs="Times New Roman"/>
        </w:rPr>
        <w:t>s</w:t>
      </w:r>
      <w:r w:rsidRPr="003B287B">
        <w:rPr>
          <w:rFonts w:ascii="Times New Roman" w:hAnsi="Times New Roman" w:cs="Times New Roman"/>
        </w:rPr>
        <w:t xml:space="preserv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w:t>
      </w:r>
      <w:r w:rsidR="001E6DD4">
        <w:rPr>
          <w:rFonts w:ascii="Times New Roman" w:hAnsi="Times New Roman" w:cs="Times New Roman"/>
        </w:rPr>
        <w:t xml:space="preserve">at sediment traps and sediment pods in Faga’alu Bay during all deployments. </w:t>
      </w:r>
      <w:r w:rsidRPr="003B287B">
        <w:rPr>
          <w:rFonts w:ascii="Times New Roman" w:hAnsi="Times New Roman" w:cs="Times New Roman"/>
        </w:rPr>
        <w:t xml:space="preserve">a) </w:t>
      </w:r>
      <w:r w:rsidR="001E6DD4">
        <w:rPr>
          <w:rFonts w:ascii="Times New Roman" w:hAnsi="Times New Roman" w:cs="Times New Roman"/>
        </w:rPr>
        <w:t>S</w:t>
      </w:r>
      <w:r w:rsidR="00D365F0" w:rsidRPr="003B287B">
        <w:rPr>
          <w:rFonts w:ascii="Times New Roman" w:hAnsi="Times New Roman" w:cs="Times New Roman"/>
        </w:rPr>
        <w:t>ediment traps</w:t>
      </w:r>
      <w:r w:rsidR="001E6DD4">
        <w:rPr>
          <w:rFonts w:ascii="Times New Roman" w:hAnsi="Times New Roman" w:cs="Times New Roman"/>
        </w:rPr>
        <w:t xml:space="preserve">. </w:t>
      </w:r>
      <w:r w:rsidRPr="003B287B">
        <w:rPr>
          <w:rFonts w:ascii="Times New Roman" w:hAnsi="Times New Roman" w:cs="Times New Roman"/>
        </w:rPr>
        <w:t xml:space="preserve">b) </w:t>
      </w:r>
      <w:r w:rsidR="001E6DD4">
        <w:rPr>
          <w:rFonts w:ascii="Times New Roman" w:hAnsi="Times New Roman" w:cs="Times New Roman"/>
        </w:rPr>
        <w:t>S</w:t>
      </w:r>
      <w:r w:rsidR="00D365F0" w:rsidRPr="003B287B">
        <w:rPr>
          <w:rFonts w:ascii="Times New Roman" w:hAnsi="Times New Roman" w:cs="Times New Roman"/>
        </w:rPr>
        <w:t>ediment pod</w:t>
      </w:r>
      <w:r w:rsidRPr="003B287B">
        <w:rPr>
          <w:rFonts w:ascii="Times New Roman" w:hAnsi="Times New Roman" w:cs="Times New Roman"/>
        </w:rPr>
        <w:t xml:space="preserve">s. c) Benthic sediment composition. Note: Subplot scales are different for visualization purposes, </w:t>
      </w:r>
      <w:proofErr w:type="gramStart"/>
      <w:r w:rsidRPr="003B287B">
        <w:rPr>
          <w:rFonts w:ascii="Times New Roman" w:hAnsi="Times New Roman" w:cs="Times New Roman"/>
        </w:rPr>
        <w:t>can’t</w:t>
      </w:r>
      <w:proofErr w:type="gramEnd"/>
      <w:r w:rsidRPr="003B287B">
        <w:rPr>
          <w:rFonts w:ascii="Times New Roman" w:hAnsi="Times New Roman" w:cs="Times New Roman"/>
        </w:rPr>
        <w:t xml:space="preserve"> compare sizes of charts, hence numbers included.</w:t>
      </w:r>
      <w:bookmarkEnd w:id="12"/>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5">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3E399B63" w:rsidR="00A13A1D" w:rsidRPr="003B287B" w:rsidRDefault="00A13A1D" w:rsidP="003B287B">
      <w:pPr>
        <w:spacing w:after="0"/>
        <w:rPr>
          <w:rFonts w:ascii="Times New Roman" w:hAnsi="Times New Roman" w:cs="Times New Roman"/>
        </w:rPr>
      </w:pPr>
      <w:bookmarkStart w:id="13" w:name="_Ref446470696"/>
      <w:bookmarkStart w:id="14"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13"/>
      <w:r w:rsidRPr="003B287B">
        <w:rPr>
          <w:rFonts w:ascii="Times New Roman" w:hAnsi="Times New Roman" w:cs="Times New Roman"/>
        </w:rPr>
        <w:t>. Mean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14"/>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3B287B" w:rsidRDefault="00A13A1D" w:rsidP="003B287B">
      <w:pPr>
        <w:spacing w:after="0"/>
        <w:rPr>
          <w:rFonts w:ascii="Times New Roman" w:hAnsi="Times New Roman" w:cs="Times New Roman"/>
        </w:rPr>
      </w:pPr>
      <w:bookmarkStart w:id="15"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002722D7">
        <w:rPr>
          <w:rFonts w:ascii="Times New Roman" w:hAnsi="Times New Roman" w:cs="Times New Roman"/>
        </w:rPr>
        <w:t xml:space="preserve"> </w:t>
      </w:r>
      <w:r w:rsidRPr="003B287B">
        <w:rPr>
          <w:rFonts w:ascii="Times New Roman" w:hAnsi="Times New Roman" w:cs="Times New Roman"/>
        </w:rPr>
        <w:t xml:space="preserve">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15"/>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7">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3B287B" w:rsidRDefault="009002FB" w:rsidP="003B287B">
      <w:pPr>
        <w:spacing w:after="0"/>
        <w:rPr>
          <w:rFonts w:ascii="Times New Roman" w:hAnsi="Times New Roman" w:cs="Times New Roman"/>
        </w:rPr>
      </w:pPr>
      <w:bookmarkStart w:id="16" w:name="_Ref446483309"/>
      <w:bookmarkStart w:id="17"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16"/>
      <w:r w:rsidRPr="003B287B">
        <w:rPr>
          <w:rFonts w:ascii="Times New Roman" w:hAnsi="Times New Roman" w:cs="Times New Roman"/>
        </w:rPr>
        <w:t xml:space="preserve">. Time </w:t>
      </w:r>
      <w:proofErr w:type="gramStart"/>
      <w:r w:rsidRPr="003B287B">
        <w:rPr>
          <w:rFonts w:ascii="Times New Roman" w:hAnsi="Times New Roman" w:cs="Times New Roman"/>
        </w:rPr>
        <w:t>series'</w:t>
      </w:r>
      <w:proofErr w:type="gramEnd"/>
      <w:r w:rsidRPr="003B287B">
        <w:rPr>
          <w:rFonts w:ascii="Times New Roman" w:hAnsi="Times New Roman" w:cs="Times New Roman"/>
        </w:rPr>
        <w:t xml:space="preserve"> of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17"/>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8">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72F3DFD" w:rsidR="009002FB" w:rsidRPr="003B287B" w:rsidRDefault="009002FB" w:rsidP="003B287B">
      <w:pPr>
        <w:spacing w:after="0"/>
        <w:rPr>
          <w:rFonts w:ascii="Times New Roman" w:hAnsi="Times New Roman" w:cs="Times New Roman"/>
        </w:rPr>
      </w:pPr>
      <w:bookmarkStart w:id="18" w:name="_Ref446490686"/>
      <w:bookmarkStart w:id="19"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18"/>
      <w:r w:rsidRPr="003B287B">
        <w:rPr>
          <w:rFonts w:ascii="Times New Roman" w:hAnsi="Times New Roman" w:cs="Times New Roman"/>
        </w:rPr>
        <w:t xml:space="preserve">. Time </w:t>
      </w:r>
      <w:proofErr w:type="gramStart"/>
      <w:r w:rsidRPr="003B287B">
        <w:rPr>
          <w:rFonts w:ascii="Times New Roman" w:hAnsi="Times New Roman" w:cs="Times New Roman"/>
        </w:rPr>
        <w:t>series'</w:t>
      </w:r>
      <w:proofErr w:type="gramEnd"/>
      <w:r w:rsidRPr="003B287B">
        <w:rPr>
          <w:rFonts w:ascii="Times New Roman" w:hAnsi="Times New Roman" w:cs="Times New Roman"/>
        </w:rPr>
        <w:t xml:space="preserve">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w:t>
      </w:r>
      <w:r w:rsidR="002722D7">
        <w:rPr>
          <w:rFonts w:ascii="Times New Roman" w:hAnsi="Times New Roman" w:cs="Times New Roman"/>
        </w:rPr>
        <w:t xml:space="preserve">shown as dotted horizontal lines: &lt;100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no stress, 100 – 300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recruits, 300 – 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colonies, &gt;500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lethal</w:t>
      </w:r>
      <w:r w:rsidRPr="003B287B">
        <w:rPr>
          <w:rFonts w:ascii="Times New Roman" w:hAnsi="Times New Roman" w:cs="Times New Roman"/>
        </w:rPr>
        <w:t>.</w:t>
      </w:r>
      <w:bookmarkEnd w:id="19"/>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20" w:name="_Ref446605779"/>
      <w:bookmarkStart w:id="21"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20"/>
      <w:r w:rsidRPr="003B287B">
        <w:rPr>
          <w:rFonts w:ascii="Times New Roman" w:hAnsi="Times New Roman" w:cs="Times New Roman"/>
        </w:rPr>
        <w:t xml:space="preserve">. Correlations between total sediment accumulations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21"/>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4206C13" w14:textId="2DA0C4F3" w:rsidR="001D5A67" w:rsidRPr="001D5A67" w:rsidRDefault="00265673" w:rsidP="001D5A67">
      <w:pPr>
        <w:widowControl w:val="0"/>
        <w:autoSpaceDE w:val="0"/>
        <w:autoSpaceDN w:val="0"/>
        <w:adjustRightInd w:val="0"/>
        <w:spacing w:before="100" w:after="100"/>
        <w:ind w:left="480" w:hanging="480"/>
        <w:rPr>
          <w:rFonts w:ascii="Times New Roman" w:hAnsi="Times New Roman" w:cs="Times New Roman"/>
          <w:noProof/>
          <w:szCs w:val="24"/>
        </w:rPr>
      </w:pPr>
      <w:r w:rsidRPr="003B287B">
        <w:fldChar w:fldCharType="begin" w:fldLock="1"/>
      </w:r>
      <w:r w:rsidRPr="00A949C6">
        <w:instrText xml:space="preserve">ADDIN Mendeley Bibliography CSL_BIBLIOGRAPHY </w:instrText>
      </w:r>
      <w:r w:rsidRPr="003B287B">
        <w:fldChar w:fldCharType="separate"/>
      </w:r>
      <w:r w:rsidR="001D5A67" w:rsidRPr="001D5A67">
        <w:rPr>
          <w:rFonts w:ascii="Times New Roman" w:hAnsi="Times New Roman" w:cs="Times New Roman"/>
          <w:noProof/>
          <w:szCs w:val="24"/>
        </w:rPr>
        <w:t xml:space="preserve">Basher, L., Hicks, D., Clapp, B., &amp; Hewitt, T. (2011). Sediment yield response to large storm events and forest harvesting, Motueka River, New Zealand. </w:t>
      </w:r>
      <w:r w:rsidR="001D5A67" w:rsidRPr="001D5A67">
        <w:rPr>
          <w:rFonts w:ascii="Times New Roman" w:hAnsi="Times New Roman" w:cs="Times New Roman"/>
          <w:i/>
          <w:iCs/>
          <w:noProof/>
          <w:szCs w:val="24"/>
        </w:rPr>
        <w:t>New Zealand Journal of Marine and Freshwater Research</w:t>
      </w:r>
      <w:r w:rsidR="001D5A67" w:rsidRPr="001D5A67">
        <w:rPr>
          <w:rFonts w:ascii="Times New Roman" w:hAnsi="Times New Roman" w:cs="Times New Roman"/>
          <w:noProof/>
          <w:szCs w:val="24"/>
        </w:rPr>
        <w:t xml:space="preserve">, </w:t>
      </w:r>
      <w:r w:rsidR="001D5A67" w:rsidRPr="001D5A67">
        <w:rPr>
          <w:rFonts w:ascii="Times New Roman" w:hAnsi="Times New Roman" w:cs="Times New Roman"/>
          <w:i/>
          <w:iCs/>
          <w:noProof/>
          <w:szCs w:val="24"/>
        </w:rPr>
        <w:t>45</w:t>
      </w:r>
      <w:r w:rsidR="001D5A67" w:rsidRPr="001D5A67">
        <w:rPr>
          <w:rFonts w:ascii="Times New Roman" w:hAnsi="Times New Roman" w:cs="Times New Roman"/>
          <w:noProof/>
          <w:szCs w:val="24"/>
        </w:rPr>
        <w:t>(3), 333–356. https://doi.org/10.1080/00288330.2011.570350</w:t>
      </w:r>
    </w:p>
    <w:p w14:paraId="4ADEF7B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Bégin, C., Brooks, G., Larson, R. a., Dragićević, S., Ramos Scharrón, C. E., &amp; Coté, I. M. (2014). Increased sediment loads over coral reefs in Saint Lucia in relation to land use change in contributing watersheds. </w:t>
      </w:r>
      <w:r w:rsidRPr="001D5A67">
        <w:rPr>
          <w:rFonts w:ascii="Times New Roman" w:hAnsi="Times New Roman" w:cs="Times New Roman"/>
          <w:i/>
          <w:iCs/>
          <w:noProof/>
          <w:szCs w:val="24"/>
        </w:rPr>
        <w:t>Ocean and Coastal Management</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95</w:t>
      </w:r>
      <w:r w:rsidRPr="001D5A67">
        <w:rPr>
          <w:rFonts w:ascii="Times New Roman" w:hAnsi="Times New Roman" w:cs="Times New Roman"/>
          <w:noProof/>
          <w:szCs w:val="24"/>
        </w:rPr>
        <w:t>, 35–45. https://doi.org/10.1016/j.ocecoaman.2014.03.018</w:t>
      </w:r>
    </w:p>
    <w:p w14:paraId="66D2B12D"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Bellwood, D. R., &amp; Fulton, C. J. (2008). Sediment-mediated suppression of herbivory on coral reefs: Decreasing resilience to rising sea-levels and climate change? </w:t>
      </w:r>
      <w:r w:rsidRPr="001D5A67">
        <w:rPr>
          <w:rFonts w:ascii="Times New Roman" w:hAnsi="Times New Roman" w:cs="Times New Roman"/>
          <w:i/>
          <w:iCs/>
          <w:noProof/>
          <w:szCs w:val="24"/>
        </w:rPr>
        <w:t>Limnology and Oceanography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53</w:t>
      </w:r>
      <w:r w:rsidRPr="001D5A67">
        <w:rPr>
          <w:rFonts w:ascii="Times New Roman" w:hAnsi="Times New Roman" w:cs="Times New Roman"/>
          <w:noProof/>
          <w:szCs w:val="24"/>
        </w:rPr>
        <w:t>(6), 2695–2701. https://doi.org/10.4319/lo.2008.53.6.2695</w:t>
      </w:r>
    </w:p>
    <w:p w14:paraId="3BE3E8E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Bever, A. J., McNinch, J. E., &amp; Harris, C. K. (2011). Hydrodynamics and sediment-transport in the nearshore of Poverty Bay, New Zealand: Observations of nearshore sediment segregation and oceanic storms. </w:t>
      </w:r>
      <w:r w:rsidRPr="001D5A67">
        <w:rPr>
          <w:rFonts w:ascii="Times New Roman" w:hAnsi="Times New Roman" w:cs="Times New Roman"/>
          <w:i/>
          <w:iCs/>
          <w:noProof/>
          <w:szCs w:val="24"/>
        </w:rPr>
        <w:t>Continental Shelf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31</w:t>
      </w:r>
      <w:r w:rsidRPr="001D5A67">
        <w:rPr>
          <w:rFonts w:ascii="Times New Roman" w:hAnsi="Times New Roman" w:cs="Times New Roman"/>
          <w:noProof/>
          <w:szCs w:val="24"/>
        </w:rPr>
        <w:t>(6), 507–526. https://doi.org/10.1016/j.csr.2010.12.007</w:t>
      </w:r>
    </w:p>
    <w:p w14:paraId="316BEDA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Bothner, M. H., Reynolds, R. L., Casso, M. A., Storlazzi, C. D., &amp; Field, M. E. (2006). Quantity, composition, and source of sediment collected in sediment traps along the fringing coral reef off Molokai, Hawaii.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52</w:t>
      </w:r>
      <w:r w:rsidRPr="001D5A67">
        <w:rPr>
          <w:rFonts w:ascii="Times New Roman" w:hAnsi="Times New Roman" w:cs="Times New Roman"/>
          <w:noProof/>
          <w:szCs w:val="24"/>
        </w:rPr>
        <w:t>(9), 1034–1047. https://doi.org/10.1016/j.marpolbul.2006.01.008</w:t>
      </w:r>
    </w:p>
    <w:p w14:paraId="14889E1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Brooks, G., Devine, B., Larson, R., &amp; Rood, B. (2007). Sedimentary Development of Coral Bay , St . John , USVI : A Shift From Natural to Anthropogenic Influences. </w:t>
      </w:r>
      <w:r w:rsidRPr="001D5A67">
        <w:rPr>
          <w:rFonts w:ascii="Times New Roman" w:hAnsi="Times New Roman" w:cs="Times New Roman"/>
          <w:i/>
          <w:iCs/>
          <w:noProof/>
          <w:szCs w:val="24"/>
        </w:rPr>
        <w:t>Caribbean Journal of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43</w:t>
      </w:r>
      <w:r w:rsidRPr="001D5A67">
        <w:rPr>
          <w:rFonts w:ascii="Times New Roman" w:hAnsi="Times New Roman" w:cs="Times New Roman"/>
          <w:noProof/>
          <w:szCs w:val="24"/>
        </w:rPr>
        <w:t>(2), 226–243.</w:t>
      </w:r>
    </w:p>
    <w:p w14:paraId="5825DFAD"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Browne, N. K. ., Smithers, S. G. ., Perry, C. T. ., &amp; Ridd, P. V. . (2012). A Field-Based technique for measuring sediment flux on coral reefs: Application to turbid reefs on the great barrier reef.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28</w:t>
      </w:r>
      <w:r w:rsidRPr="001D5A67">
        <w:rPr>
          <w:rFonts w:ascii="Times New Roman" w:hAnsi="Times New Roman" w:cs="Times New Roman"/>
          <w:noProof/>
          <w:szCs w:val="24"/>
        </w:rPr>
        <w:t>(5), 1247–1262. https://doi.org/10.2112/JCOASTRES-D-11-00171.1</w:t>
      </w:r>
    </w:p>
    <w:p w14:paraId="4002CB5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Cochran, S. A., Gibbs, A. E., D’Antonio, N. L., &amp; Storlazzi, C. D. (2016). </w:t>
      </w:r>
      <w:r w:rsidRPr="001D5A67">
        <w:rPr>
          <w:rFonts w:ascii="Times New Roman" w:hAnsi="Times New Roman" w:cs="Times New Roman"/>
          <w:i/>
          <w:iCs/>
          <w:noProof/>
          <w:szCs w:val="24"/>
        </w:rPr>
        <w:t>Benthic habitat map of U.S. Coral Reef Task Force Faga‘alu Bay priority study area, Tutuila, American Samoa: U.S. Geological Survey Open-File Rport 2016-1077</w:t>
      </w:r>
      <w:r w:rsidRPr="001D5A67">
        <w:rPr>
          <w:rFonts w:ascii="Times New Roman" w:hAnsi="Times New Roman" w:cs="Times New Roman"/>
          <w:noProof/>
          <w:szCs w:val="24"/>
        </w:rPr>
        <w:t>. https://doi.org/http://dx.doi.org/10.3133/</w:t>
      </w:r>
    </w:p>
    <w:p w14:paraId="463F73C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Craig, P. (2009). </w:t>
      </w:r>
      <w:r w:rsidRPr="001D5A67">
        <w:rPr>
          <w:rFonts w:ascii="Times New Roman" w:hAnsi="Times New Roman" w:cs="Times New Roman"/>
          <w:i/>
          <w:iCs/>
          <w:noProof/>
          <w:szCs w:val="24"/>
        </w:rPr>
        <w:t>Natural History Guide to American Samoa</w:t>
      </w:r>
      <w:r w:rsidRPr="001D5A67">
        <w:rPr>
          <w:rFonts w:ascii="Times New Roman" w:hAnsi="Times New Roman" w:cs="Times New Roman"/>
          <w:noProof/>
          <w:szCs w:val="24"/>
        </w:rPr>
        <w:t>. National Park of American Samoa.</w:t>
      </w:r>
    </w:p>
    <w:p w14:paraId="0B48F1A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Dames &amp; Moore. (1981). </w:t>
      </w:r>
      <w:r w:rsidRPr="001D5A67">
        <w:rPr>
          <w:rFonts w:ascii="Times New Roman" w:hAnsi="Times New Roman" w:cs="Times New Roman"/>
          <w:i/>
          <w:iCs/>
          <w:noProof/>
          <w:szCs w:val="24"/>
        </w:rPr>
        <w:t>Hydrologic Investigation of Surface Water for Water Supply and Hydropower</w:t>
      </w:r>
      <w:r w:rsidRPr="001D5A67">
        <w:rPr>
          <w:rFonts w:ascii="Times New Roman" w:hAnsi="Times New Roman" w:cs="Times New Roman"/>
          <w:noProof/>
          <w:szCs w:val="24"/>
        </w:rPr>
        <w:t xml:space="preserve"> (p. 63). U.S. Army Engineer District, Honolulu.</w:t>
      </w:r>
    </w:p>
    <w:p w14:paraId="086B9081"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DeMartini, E., Jokiel, P., Beets, J., Stender, Y., Storlazzi, C., Minton, D., &amp; Conklin, E. (2013). Terrigenous sediment impact on coral recruitment and growth affects the use of coral habitat by recruit parrotfishes (F. Scaridae). </w:t>
      </w:r>
      <w:r w:rsidRPr="001D5A67">
        <w:rPr>
          <w:rFonts w:ascii="Times New Roman" w:hAnsi="Times New Roman" w:cs="Times New Roman"/>
          <w:i/>
          <w:iCs/>
          <w:noProof/>
          <w:szCs w:val="24"/>
        </w:rPr>
        <w:t>Journal of Coastal Conservation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17</w:t>
      </w:r>
      <w:r w:rsidRPr="001D5A67">
        <w:rPr>
          <w:rFonts w:ascii="Times New Roman" w:hAnsi="Times New Roman" w:cs="Times New Roman"/>
          <w:noProof/>
          <w:szCs w:val="24"/>
        </w:rPr>
        <w:t>(3), 417–429. https://doi.org/10.1007/s11852-013-0247-2</w:t>
      </w:r>
    </w:p>
    <w:p w14:paraId="21934981"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Draut, A. E., Bothner, M. H., Field, M. E., Reynolds, R. L., Cochran, S.A.Logan, J. B., Storlazzi, C. D., &amp; Berg, C. J. (2009). Supply and dispersal of flood sediment from a steep, tropical watershed: Hanalei Bay, Kaua’i, Hawai’i, USA. </w:t>
      </w:r>
      <w:r w:rsidRPr="001D5A67">
        <w:rPr>
          <w:rFonts w:ascii="Times New Roman" w:hAnsi="Times New Roman" w:cs="Times New Roman"/>
          <w:i/>
          <w:iCs/>
          <w:noProof/>
          <w:szCs w:val="24"/>
        </w:rPr>
        <w:t>Geological Society of America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121</w:t>
      </w:r>
      <w:r w:rsidRPr="001D5A67">
        <w:rPr>
          <w:rFonts w:ascii="Times New Roman" w:hAnsi="Times New Roman" w:cs="Times New Roman"/>
          <w:noProof/>
          <w:szCs w:val="24"/>
        </w:rPr>
        <w:t>(3–4), 574–585. https://doi.org/10.1130/B26367.1</w:t>
      </w:r>
    </w:p>
    <w:p w14:paraId="2A77ACE3"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Duckworth, A., Giofre, N., &amp; Jones, R. (2017). Coral morphology and sedimentation.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125</w:t>
      </w:r>
      <w:r w:rsidRPr="001D5A67">
        <w:rPr>
          <w:rFonts w:ascii="Times New Roman" w:hAnsi="Times New Roman" w:cs="Times New Roman"/>
          <w:noProof/>
          <w:szCs w:val="24"/>
        </w:rPr>
        <w:t>(1–2), 289–300. https://doi.org/10.1016/j.marpolbul.2017.08.036</w:t>
      </w:r>
    </w:p>
    <w:p w14:paraId="4C303DD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Duvert, C., Nord, G., Gratiot, N., Navratil, O., Nadal-Romero, E., Mathys, N., Némery, J., Regüés, D., García-Ruiz, J. M., Gallart, F., &amp; Esteves, M. (2012). Towards prediction of suspended sediment yield from peak discharge in small erodible mountainous catchments (0.45–22km2) of France, Mexico and Spain. </w:t>
      </w:r>
      <w:r w:rsidRPr="001D5A67">
        <w:rPr>
          <w:rFonts w:ascii="Times New Roman" w:hAnsi="Times New Roman" w:cs="Times New Roman"/>
          <w:i/>
          <w:iCs/>
          <w:noProof/>
          <w:szCs w:val="24"/>
        </w:rPr>
        <w:t>Journal of Hydrology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454</w:t>
      </w:r>
      <w:r w:rsidRPr="001D5A67">
        <w:rPr>
          <w:rFonts w:ascii="Times New Roman" w:hAnsi="Times New Roman" w:cs="Times New Roman"/>
          <w:noProof/>
          <w:szCs w:val="24"/>
        </w:rPr>
        <w:t>–</w:t>
      </w:r>
      <w:r w:rsidRPr="001D5A67">
        <w:rPr>
          <w:rFonts w:ascii="Times New Roman" w:hAnsi="Times New Roman" w:cs="Times New Roman"/>
          <w:i/>
          <w:iCs/>
          <w:noProof/>
          <w:szCs w:val="24"/>
        </w:rPr>
        <w:t>455</w:t>
      </w:r>
      <w:r w:rsidRPr="001D5A67">
        <w:rPr>
          <w:rFonts w:ascii="Times New Roman" w:hAnsi="Times New Roman" w:cs="Times New Roman"/>
          <w:noProof/>
          <w:szCs w:val="24"/>
        </w:rPr>
        <w:t>, 42–55. https://doi.org/10.1016/j.jhydrol.2012.05.048</w:t>
      </w:r>
    </w:p>
    <w:p w14:paraId="71C0E52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Erftemeijer, P. L. a, Riegl, B., Hoeksema, B. W., &amp; Todd, P. a. (2012). Environmental impacts of dredging and other sediment disturbances on corals: A review.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64</w:t>
      </w:r>
      <w:r w:rsidRPr="001D5A67">
        <w:rPr>
          <w:rFonts w:ascii="Times New Roman" w:hAnsi="Times New Roman" w:cs="Times New Roman"/>
          <w:noProof/>
          <w:szCs w:val="24"/>
        </w:rPr>
        <w:t>(9), 1737–1765. https://doi.org/10.1016/j.marpolbul.2012.05.008</w:t>
      </w:r>
    </w:p>
    <w:p w14:paraId="1023DBA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Fabricius, K. E. (2005). Effects of terrestrial runoff on the ecology of corals and coral reefs: review and synthesis.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50</w:t>
      </w:r>
      <w:r w:rsidRPr="001D5A67">
        <w:rPr>
          <w:rFonts w:ascii="Times New Roman" w:hAnsi="Times New Roman" w:cs="Times New Roman"/>
          <w:noProof/>
          <w:szCs w:val="24"/>
        </w:rPr>
        <w:t>(2), 125–146. https://doi.org/10.1016/j.marpolbul.2004.11.028</w:t>
      </w:r>
    </w:p>
    <w:p w14:paraId="4AAEE22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Fabricius, K. E., De’ath, G., Humphrey, C., Zagorskis, I., &amp; Schaffelke, B. (2012). Intra-annual variation in turbidity in response to terrestrial runoff on near-shore coral reefs of the Great Barrier Reef.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116</w:t>
      </w:r>
      <w:r w:rsidRPr="001D5A67">
        <w:rPr>
          <w:rFonts w:ascii="Times New Roman" w:hAnsi="Times New Roman" w:cs="Times New Roman"/>
          <w:noProof/>
          <w:szCs w:val="24"/>
        </w:rPr>
        <w:t>, 57–65. http://www.sciencedirect.com/science/article/pii/S0272771412000832</w:t>
      </w:r>
    </w:p>
    <w:p w14:paraId="32269A08"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Feagaimaalii-Luamanu, J. (2016, January 19). High surf generated by TC Victor washes over roads and property. </w:t>
      </w:r>
      <w:r w:rsidRPr="001D5A67">
        <w:rPr>
          <w:rFonts w:ascii="Times New Roman" w:hAnsi="Times New Roman" w:cs="Times New Roman"/>
          <w:i/>
          <w:iCs/>
          <w:noProof/>
          <w:szCs w:val="24"/>
        </w:rPr>
        <w:t>Samoa News</w:t>
      </w:r>
      <w:r w:rsidRPr="001D5A67">
        <w:rPr>
          <w:rFonts w:ascii="Times New Roman" w:hAnsi="Times New Roman" w:cs="Times New Roman"/>
          <w:noProof/>
          <w:szCs w:val="24"/>
        </w:rPr>
        <w:t>. http://www.samoanews.com/content/en/high-surf-generated-tc-victor-washes-over-roads-and-property</w:t>
      </w:r>
    </w:p>
    <w:p w14:paraId="0DEFF0A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Field, M. E., Chezar, H., &amp; Storlazzi, C. D. (2012). SedPods: a low-cost coral proxy for measuring net sedimentation.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(1), 155–159. https://doi.org/10.1007/s00338-012-0953-5</w:t>
      </w:r>
    </w:p>
    <w:p w14:paraId="48F04F5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Gray, S. C., Sears, W., Kolupski, M. L., Hastings, Z. C., Przyuski, N. W., Fox, M. D., &amp; Degrood, A. (2012). Factors affecting land-based sedimentation in coastal bays, US Virgin Islands. </w:t>
      </w:r>
      <w:r w:rsidRPr="001D5A67">
        <w:rPr>
          <w:rFonts w:ascii="Times New Roman" w:hAnsi="Times New Roman" w:cs="Times New Roman"/>
          <w:i/>
          <w:iCs/>
          <w:noProof/>
          <w:szCs w:val="24"/>
        </w:rPr>
        <w:t>12th International Coral Reef Symposium</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July</w:t>
      </w:r>
      <w:r w:rsidRPr="001D5A67">
        <w:rPr>
          <w:rFonts w:ascii="Times New Roman" w:hAnsi="Times New Roman" w:cs="Times New Roman"/>
          <w:noProof/>
          <w:szCs w:val="24"/>
        </w:rPr>
        <w:t>, 9–13.</w:t>
      </w:r>
    </w:p>
    <w:p w14:paraId="4621D06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Heiri, O., Lotter, A. F., &amp; Lemcke, G. (2001). Loss on ignition as a method for estimating organic and carbonate content in sediments : reproducibility and comparability of results. </w:t>
      </w:r>
      <w:r w:rsidRPr="001D5A67">
        <w:rPr>
          <w:rFonts w:ascii="Times New Roman" w:hAnsi="Times New Roman" w:cs="Times New Roman"/>
          <w:i/>
          <w:iCs/>
          <w:noProof/>
          <w:szCs w:val="24"/>
        </w:rPr>
        <w:t>Journal of Paleolimnology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25</w:t>
      </w:r>
      <w:r w:rsidRPr="001D5A67">
        <w:rPr>
          <w:rFonts w:ascii="Times New Roman" w:hAnsi="Times New Roman" w:cs="Times New Roman"/>
          <w:noProof/>
          <w:szCs w:val="24"/>
        </w:rPr>
        <w:t>, 101–110.</w:t>
      </w:r>
    </w:p>
    <w:p w14:paraId="1A44873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Hettler, J., Irion, G., &amp; Lehmann, B. (1997). Environmental impact of mining waste disposal on a tropical lowland river system: a case study on the Ok Tedi Mine, Papua New Guinea. </w:t>
      </w:r>
      <w:r w:rsidRPr="001D5A67">
        <w:rPr>
          <w:rFonts w:ascii="Times New Roman" w:hAnsi="Times New Roman" w:cs="Times New Roman"/>
          <w:i/>
          <w:iCs/>
          <w:noProof/>
          <w:szCs w:val="24"/>
        </w:rPr>
        <w:t>Mineralium Deposita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(3), 280–291. https://doi.org/10.1007/s001260050093</w:t>
      </w:r>
    </w:p>
    <w:p w14:paraId="5203F842"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Hoitink, A. J. F., &amp; Hoekstra, P. (2003). Hydrodynamic control of the supply of reworked terrigenous sediment to coral reefs in the Bay of Banten (NW Java, Indonesia).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58</w:t>
      </w:r>
      <w:r w:rsidRPr="001D5A67">
        <w:rPr>
          <w:rFonts w:ascii="Times New Roman" w:hAnsi="Times New Roman" w:cs="Times New Roman"/>
          <w:noProof/>
          <w:szCs w:val="24"/>
        </w:rPr>
        <w:t>(4), 743–755.</w:t>
      </w:r>
    </w:p>
    <w:p w14:paraId="7D57ED6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Holst-Rice, S., Messina, A., Biggs, T. W., Vargas-Angel, B., &amp; Whitall, D. (2016). </w:t>
      </w:r>
      <w:r w:rsidRPr="001D5A67">
        <w:rPr>
          <w:rFonts w:ascii="Times New Roman" w:hAnsi="Times New Roman" w:cs="Times New Roman"/>
          <w:i/>
          <w:iCs/>
          <w:noProof/>
          <w:szCs w:val="24"/>
        </w:rPr>
        <w:t>Baseline Assessment of Fagaʻalu Watershed: A Ridge to Reef Assessment in Support of Sediment Reduction Activities and Future Evaluation of their Success</w:t>
      </w:r>
      <w:r w:rsidRPr="001D5A67">
        <w:rPr>
          <w:rFonts w:ascii="Times New Roman" w:hAnsi="Times New Roman" w:cs="Times New Roman"/>
          <w:noProof/>
          <w:szCs w:val="24"/>
        </w:rPr>
        <w:t>. NOAA Coral Reef Conservation Program. https://doi.org/10.7289/V5BK19C3</w:t>
      </w:r>
    </w:p>
    <w:p w14:paraId="313BFBD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Jokiel, P. L., Rodgers, K. S., Storlazzi, C. D., Field, M. E., Lager, C. V., &amp; Lager, D. (2014). Response of reef corals on a fringing reef flat to elevated suspended-sediment concentrations: Molokaʻi, Hawaiʻi. </w:t>
      </w:r>
      <w:r w:rsidRPr="001D5A67">
        <w:rPr>
          <w:rFonts w:ascii="Times New Roman" w:hAnsi="Times New Roman" w:cs="Times New Roman"/>
          <w:i/>
          <w:iCs/>
          <w:noProof/>
          <w:szCs w:val="24"/>
        </w:rPr>
        <w:t>PeerJ</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w:t>
      </w:r>
      <w:r w:rsidRPr="001D5A67">
        <w:rPr>
          <w:rFonts w:ascii="Times New Roman" w:hAnsi="Times New Roman" w:cs="Times New Roman"/>
          <w:noProof/>
          <w:szCs w:val="24"/>
        </w:rPr>
        <w:t>(e699). https://doi.org/10.7717/peerj.699</w:t>
      </w:r>
    </w:p>
    <w:p w14:paraId="653A069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Jones, R., Bessell-Browne, P., Fisher, R., Klonowski, W., &amp; Slivkoff, M. (2015). Assessing the impacts of sediments from dredging on corals.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102</w:t>
      </w:r>
      <w:r w:rsidRPr="001D5A67">
        <w:rPr>
          <w:rFonts w:ascii="Times New Roman" w:hAnsi="Times New Roman" w:cs="Times New Roman"/>
          <w:noProof/>
          <w:szCs w:val="24"/>
        </w:rPr>
        <w:t>(1), 9–29. https://doi.org/10.1016/j.marpolbul.2015.10.049</w:t>
      </w:r>
    </w:p>
    <w:p w14:paraId="7E1C406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Klein, C. J., Jupiter, S. D., Selig, E. R., Watts, M. E., Halpern, B. S., Kamal, M., Roelfsema, C., &amp; Possingham, H. P. (2012). Forest conservation delivers highly variable coral reef conservation outcomes. </w:t>
      </w:r>
      <w:r w:rsidRPr="001D5A67">
        <w:rPr>
          <w:rFonts w:ascii="Times New Roman" w:hAnsi="Times New Roman" w:cs="Times New Roman"/>
          <w:i/>
          <w:iCs/>
          <w:noProof/>
          <w:szCs w:val="24"/>
        </w:rPr>
        <w:t>Ecological Applications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22</w:t>
      </w:r>
      <w:r w:rsidRPr="001D5A67">
        <w:rPr>
          <w:rFonts w:ascii="Times New Roman" w:hAnsi="Times New Roman" w:cs="Times New Roman"/>
          <w:noProof/>
          <w:szCs w:val="24"/>
        </w:rPr>
        <w:t>(4), 1246–1256. http://www.ncbi.nlm.nih.gov/pubmed/22827132</w:t>
      </w:r>
    </w:p>
    <w:p w14:paraId="1CE0607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Meng, P.-J., Lee, H.-J., Wang, J.-T., Chen, C.-C., Lin, H.-J., Tew, K. S., &amp; Hsieh, W.-J. (2008). A long-term survey on anthropogenic impacts to the water quality of coral reefs, southern Taiwan. </w:t>
      </w:r>
      <w:r w:rsidRPr="001D5A67">
        <w:rPr>
          <w:rFonts w:ascii="Times New Roman" w:hAnsi="Times New Roman" w:cs="Times New Roman"/>
          <w:i/>
          <w:iCs/>
          <w:noProof/>
          <w:szCs w:val="24"/>
        </w:rPr>
        <w:t>Environmental Pollution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156</w:t>
      </w:r>
      <w:r w:rsidRPr="001D5A67">
        <w:rPr>
          <w:rFonts w:ascii="Times New Roman" w:hAnsi="Times New Roman" w:cs="Times New Roman"/>
          <w:noProof/>
          <w:szCs w:val="24"/>
        </w:rPr>
        <w:t>(1), 67–75. https://doi.org/10.1016/j.envpol.2007.12.039</w:t>
      </w:r>
    </w:p>
    <w:p w14:paraId="66E1074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Messina, A. T., &amp; Biggs, T. W. (2016). Contributions of human activities to suspended sediment yield during storm events from a small, steep, tropical watershed. </w:t>
      </w:r>
      <w:r w:rsidRPr="001D5A67">
        <w:rPr>
          <w:rFonts w:ascii="Times New Roman" w:hAnsi="Times New Roman" w:cs="Times New Roman"/>
          <w:i/>
          <w:iCs/>
          <w:noProof/>
          <w:szCs w:val="24"/>
        </w:rPr>
        <w:t>Journal of Hydrology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538</w:t>
      </w:r>
      <w:r w:rsidRPr="001D5A67">
        <w:rPr>
          <w:rFonts w:ascii="Times New Roman" w:hAnsi="Times New Roman" w:cs="Times New Roman"/>
          <w:noProof/>
          <w:szCs w:val="24"/>
        </w:rPr>
        <w:t>, 726–742.</w:t>
      </w:r>
    </w:p>
    <w:p w14:paraId="61E1E18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Militello, A., Scheffner, N. W., &amp; Thompson, E. F. (2003). </w:t>
      </w:r>
      <w:r w:rsidRPr="001D5A67">
        <w:rPr>
          <w:rFonts w:ascii="Times New Roman" w:hAnsi="Times New Roman" w:cs="Times New Roman"/>
          <w:i/>
          <w:iCs/>
          <w:noProof/>
          <w:szCs w:val="24"/>
        </w:rPr>
        <w:t>Hurrican-Induced Stage-Frequency Relationships for the Territory of American Samoa. USACOE Technical Report CHL-98-33</w:t>
      </w:r>
      <w:r w:rsidRPr="001D5A67">
        <w:rPr>
          <w:rFonts w:ascii="Times New Roman" w:hAnsi="Times New Roman" w:cs="Times New Roman"/>
          <w:noProof/>
          <w:szCs w:val="24"/>
        </w:rPr>
        <w:t>.</w:t>
      </w:r>
    </w:p>
    <w:p w14:paraId="3196AA2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Muzuka, A. N. N., Dubi, A. M., Muhando, C. A., &amp; Shaghude, Y. W. (2010). Impact of hydrographic parameters and seasonal variation in sediment fluxes on coral status at Chumbe and Bawe reefs, Zanzibar, Tanzania.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89</w:t>
      </w:r>
      <w:r w:rsidRPr="001D5A67">
        <w:rPr>
          <w:rFonts w:ascii="Times New Roman" w:hAnsi="Times New Roman" w:cs="Times New Roman"/>
          <w:noProof/>
          <w:szCs w:val="24"/>
        </w:rPr>
        <w:t>(2), 137–144.</w:t>
      </w:r>
    </w:p>
    <w:p w14:paraId="7C09678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Nakamura, S. (1984). </w:t>
      </w:r>
      <w:r w:rsidRPr="001D5A67">
        <w:rPr>
          <w:rFonts w:ascii="Times New Roman" w:hAnsi="Times New Roman" w:cs="Times New Roman"/>
          <w:i/>
          <w:iCs/>
          <w:noProof/>
          <w:szCs w:val="24"/>
        </w:rPr>
        <w:t>Soil Survey of American Samoa</w:t>
      </w:r>
      <w:r w:rsidRPr="001D5A67">
        <w:rPr>
          <w:rFonts w:ascii="Times New Roman" w:hAnsi="Times New Roman" w:cs="Times New Roman"/>
          <w:noProof/>
          <w:szCs w:val="24"/>
        </w:rPr>
        <w:t>. US Department of Agriculture Soil Conservation Service. http://books.google.com/books?id=NSCSQgAACAAJ</w:t>
      </w:r>
    </w:p>
    <w:p w14:paraId="0FD5F1C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PACIOOS, P. I. O. O. S. (2016). </w:t>
      </w:r>
      <w:r w:rsidRPr="001D5A67">
        <w:rPr>
          <w:rFonts w:ascii="Times New Roman" w:hAnsi="Times New Roman" w:cs="Times New Roman"/>
          <w:i/>
          <w:iCs/>
          <w:noProof/>
          <w:szCs w:val="24"/>
        </w:rPr>
        <w:t>WaveWatch III Samoa Regional Model</w:t>
      </w:r>
      <w:r w:rsidRPr="001D5A67">
        <w:rPr>
          <w:rFonts w:ascii="Times New Roman" w:hAnsi="Times New Roman" w:cs="Times New Roman"/>
          <w:noProof/>
          <w:szCs w:val="24"/>
        </w:rPr>
        <w:t>. http://oos.soest.hawaii.edu/pacioos/</w:t>
      </w:r>
    </w:p>
    <w:p w14:paraId="1DA90E4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Perreault, J. (2010). </w:t>
      </w:r>
      <w:r w:rsidRPr="001D5A67">
        <w:rPr>
          <w:rFonts w:ascii="Times New Roman" w:hAnsi="Times New Roman" w:cs="Times New Roman"/>
          <w:i/>
          <w:iCs/>
          <w:noProof/>
          <w:szCs w:val="24"/>
        </w:rPr>
        <w:t>Development of a Water Budget in a Tropical Setting Accounting for Mountain Front Recharge: Tutuila, American Samoa</w:t>
      </w:r>
      <w:r w:rsidRPr="001D5A67">
        <w:rPr>
          <w:rFonts w:ascii="Times New Roman" w:hAnsi="Times New Roman" w:cs="Times New Roman"/>
          <w:noProof/>
          <w:szCs w:val="24"/>
        </w:rPr>
        <w:t xml:space="preserve"> (Issue August). University of Hawai’i.</w:t>
      </w:r>
    </w:p>
    <w:p w14:paraId="799568F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Pomeroy, A. W. M., Lowe, R. J., Ghisalberti, M., Storlazzi, C. D., Cuttler, M., &amp; Symonds, G. (2015). Mechanics of Sediment Suspension and Transport Within a Fringing Reef. </w:t>
      </w:r>
      <w:r w:rsidRPr="001D5A67">
        <w:rPr>
          <w:rFonts w:ascii="Times New Roman" w:hAnsi="Times New Roman" w:cs="Times New Roman"/>
          <w:i/>
          <w:iCs/>
          <w:noProof/>
          <w:szCs w:val="24"/>
        </w:rPr>
        <w:t>Coastal Sediments 2015</w:t>
      </w:r>
      <w:r w:rsidRPr="001D5A67">
        <w:rPr>
          <w:rFonts w:ascii="Times New Roman" w:hAnsi="Times New Roman" w:cs="Times New Roman"/>
          <w:noProof/>
          <w:szCs w:val="24"/>
        </w:rPr>
        <w:t>, 1–14.</w:t>
      </w:r>
    </w:p>
    <w:p w14:paraId="73E9E91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Ramos-Scharrón, C. E., &amp; Macdonald, L. H. (2007). Measurement and prediction of natural and anthropogenic sediment sources, St. John, US Virgin Islands. </w:t>
      </w:r>
      <w:r w:rsidRPr="001D5A67">
        <w:rPr>
          <w:rFonts w:ascii="Times New Roman" w:hAnsi="Times New Roman" w:cs="Times New Roman"/>
          <w:i/>
          <w:iCs/>
          <w:noProof/>
          <w:szCs w:val="24"/>
        </w:rPr>
        <w:t>Catena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71</w:t>
      </w:r>
      <w:r w:rsidRPr="001D5A67">
        <w:rPr>
          <w:rFonts w:ascii="Times New Roman" w:hAnsi="Times New Roman" w:cs="Times New Roman"/>
          <w:noProof/>
          <w:szCs w:val="24"/>
        </w:rPr>
        <w:t>(2), 250–266.</w:t>
      </w:r>
    </w:p>
    <w:p w14:paraId="6FA0B55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Rangel-Buitrago, N., Anfuso, G., Phillips, M., Thomas, T., Alvarez, O., &amp; Forero, M. (2014). Characterization of wave climate and extreme events into the SW Spanish and Wales coasts as a first step to define their wave energy potential.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70</w:t>
      </w:r>
      <w:r w:rsidRPr="001D5A67">
        <w:rPr>
          <w:rFonts w:ascii="Times New Roman" w:hAnsi="Times New Roman" w:cs="Times New Roman"/>
          <w:noProof/>
          <w:szCs w:val="24"/>
        </w:rPr>
        <w:t>(March 2016), 314–319. https://doi.org/10.2112/SI70-053.1</w:t>
      </w:r>
    </w:p>
    <w:p w14:paraId="035A4A5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Ryan, K. E., Walsh, J. P., Corbett, D. R., &amp; Winter,  a. (2008). A record of recent change in terrestrial sedimentation in a coral-reef environment, La Parguera, Puerto Rico: a response to coastal development?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56</w:t>
      </w:r>
      <w:r w:rsidRPr="001D5A67">
        <w:rPr>
          <w:rFonts w:ascii="Times New Roman" w:hAnsi="Times New Roman" w:cs="Times New Roman"/>
          <w:noProof/>
          <w:szCs w:val="24"/>
        </w:rPr>
        <w:t>(6), 1177–1183. https://doi.org/10.1016/j.marpolbul.2008.02.017</w:t>
      </w:r>
    </w:p>
    <w:p w14:paraId="39E29CD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Santisteban, J. I., Mediavilla, R., Lopez-Pamo, E., Dabrio, C. J., Zapata, M. B. R., Garcia, M. J. G., Castano, S., &amp; Martínez-Alfaro, P. E. (2004). Loss on ignition: a qualitative or quantitative method for organic matter and carbonate mineral content in sediments? </w:t>
      </w:r>
      <w:r w:rsidRPr="001D5A67">
        <w:rPr>
          <w:rFonts w:ascii="Times New Roman" w:hAnsi="Times New Roman" w:cs="Times New Roman"/>
          <w:i/>
          <w:iCs/>
          <w:noProof/>
          <w:szCs w:val="24"/>
        </w:rPr>
        <w:t xml:space="preserve">Journal </w:t>
      </w:r>
      <w:r w:rsidRPr="001D5A67">
        <w:rPr>
          <w:rFonts w:ascii="Times New Roman" w:hAnsi="Times New Roman" w:cs="Times New Roman"/>
          <w:i/>
          <w:iCs/>
          <w:noProof/>
          <w:szCs w:val="24"/>
        </w:rPr>
        <w:lastRenderedPageBreak/>
        <w:t>of Paleolimnology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(3), 287–299.</w:t>
      </w:r>
    </w:p>
    <w:p w14:paraId="45A77E2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Seymour, R. J. (2011). Evidence for Changes to the Northeast Pacific Wave Climate.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27</w:t>
      </w:r>
      <w:r w:rsidRPr="001D5A67">
        <w:rPr>
          <w:rFonts w:ascii="Times New Roman" w:hAnsi="Times New Roman" w:cs="Times New Roman"/>
          <w:noProof/>
          <w:szCs w:val="24"/>
        </w:rPr>
        <w:t>(1), 194–201. https://doi.org/10.2112/JCOASTRES-D-09-00149.1</w:t>
      </w:r>
    </w:p>
    <w:p w14:paraId="45A08CA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 D., Cheriton, O. M., Messina, A. M., &amp; Biggs, T. W. (2018). Meteorologic, oceanographic, and geomorphic controls on circulation and residence time in a coral reef-lined embayment: Faga’alu Bay, American Samoa.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https://doi.org/10.1007/s00338-018-1671-4</w:t>
      </w:r>
    </w:p>
    <w:p w14:paraId="3B4058E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Field, M. E., &amp; Bothner, M. H. (2011). The use (and misuse) of sediment traps in coral reef environments: theory, observations, and suggested protocols.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30</w:t>
      </w:r>
      <w:r w:rsidRPr="001D5A67">
        <w:rPr>
          <w:rFonts w:ascii="Times New Roman" w:hAnsi="Times New Roman" w:cs="Times New Roman"/>
          <w:noProof/>
          <w:szCs w:val="24"/>
        </w:rPr>
        <w:t>(1), 23–38.</w:t>
      </w:r>
    </w:p>
    <w:p w14:paraId="2EA064C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Field, M. E., Bothner, M. H., Presto, M. K., &amp; Draut, A. E. (2009). Sedimentation processes in a coral reef embayment: Hanalei Bay, Kauai. </w:t>
      </w:r>
      <w:r w:rsidRPr="001D5A67">
        <w:rPr>
          <w:rFonts w:ascii="Times New Roman" w:hAnsi="Times New Roman" w:cs="Times New Roman"/>
          <w:i/>
          <w:iCs/>
          <w:noProof/>
          <w:szCs w:val="24"/>
        </w:rPr>
        <w:t>Marine Geology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264</w:t>
      </w:r>
      <w:r w:rsidRPr="001D5A67">
        <w:rPr>
          <w:rFonts w:ascii="Times New Roman" w:hAnsi="Times New Roman" w:cs="Times New Roman"/>
          <w:noProof/>
          <w:szCs w:val="24"/>
        </w:rPr>
        <w:t>(3–4), 140–151. https://doi.org/10.1016/j.margeo.2009.05.002</w:t>
      </w:r>
    </w:p>
    <w:p w14:paraId="5A46D04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&amp; Jaffe, B. E. (2008). The relative contribution of processes driving variability in flow, shear, and turbidity over a fringing coral reef: West Maui, Hawaii.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77</w:t>
      </w:r>
      <w:r w:rsidRPr="001D5A67">
        <w:rPr>
          <w:rFonts w:ascii="Times New Roman" w:hAnsi="Times New Roman" w:cs="Times New Roman"/>
          <w:noProof/>
          <w:szCs w:val="24"/>
        </w:rPr>
        <w:t>(4), 549–564.</w:t>
      </w:r>
    </w:p>
    <w:p w14:paraId="69B01CA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Norris, B. K., &amp; Rosenberger, K. J. (2015). The influence of grain size, grain color, and suspended-sediment concentration on light attenuation: Why fine-grained terrestrial sediment is bad for coral reef ecosystems.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34</w:t>
      </w:r>
      <w:r w:rsidRPr="001D5A67">
        <w:rPr>
          <w:rFonts w:ascii="Times New Roman" w:hAnsi="Times New Roman" w:cs="Times New Roman"/>
          <w:noProof/>
          <w:szCs w:val="24"/>
        </w:rPr>
        <w:t>(3), 967–975. https://doi.org/10.1007/s00338-015-1268-0</w:t>
      </w:r>
    </w:p>
    <w:p w14:paraId="2448717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Tebbett, S. B., Goatley, C. H. R., &amp; Bellwood, D. R. (2017). Fine sediments suppress detritivory on coral reefs.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https://doi.org/10.1016/j.marpolbul.2016.11.016</w:t>
      </w:r>
    </w:p>
    <w:p w14:paraId="0A349AB3"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Teneva, L. T., Mcmanus, M. A., Jerolmon, C., Neuheimer, A. B., Clark, S. J., Walker, G., Kaho, K., Shimabukuro, E., Ostrander, C., &amp; Kittinger, J. N. (2016). Understanding Reef Flat Sediment Regimes and Hydrodynamics can Inform Erosion Mitigation on Land. </w:t>
      </w:r>
      <w:r w:rsidRPr="001D5A67">
        <w:rPr>
          <w:rFonts w:ascii="Times New Roman" w:hAnsi="Times New Roman" w:cs="Times New Roman"/>
          <w:i/>
          <w:iCs/>
          <w:noProof/>
          <w:szCs w:val="24"/>
        </w:rPr>
        <w:t>Collabra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w:t>
      </w:r>
      <w:r w:rsidRPr="001D5A67">
        <w:rPr>
          <w:rFonts w:ascii="Times New Roman" w:hAnsi="Times New Roman" w:cs="Times New Roman"/>
          <w:noProof/>
          <w:szCs w:val="24"/>
        </w:rPr>
        <w:t>(1), 1–12.</w:t>
      </w:r>
    </w:p>
    <w:p w14:paraId="1F1F83A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Thomas, S., &amp; Ridd, P. (2005). Field assessment of innovative sensor for monitoring of sediment accumulation at inshore coral reefs.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51</w:t>
      </w:r>
      <w:r w:rsidRPr="001D5A67">
        <w:rPr>
          <w:rFonts w:ascii="Times New Roman" w:hAnsi="Times New Roman" w:cs="Times New Roman"/>
          <w:noProof/>
          <w:szCs w:val="24"/>
        </w:rPr>
        <w:t>(1–4), 470–480. https://doi.org/10.1016/j.marpolbul.2004.10.026</w:t>
      </w:r>
    </w:p>
    <w:p w14:paraId="170B0B4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Thompson, E. F., &amp; Demirbilek, Z. (2002). </w:t>
      </w:r>
      <w:r w:rsidRPr="001D5A67">
        <w:rPr>
          <w:rFonts w:ascii="Times New Roman" w:hAnsi="Times New Roman" w:cs="Times New Roman"/>
          <w:i/>
          <w:iCs/>
          <w:noProof/>
          <w:szCs w:val="24"/>
        </w:rPr>
        <w:t>Wave Response, Pago Pago Harbor, Island of Tutuila, Territory of American Samoa. USACOE Coastal and Hydraulics Laboratory ERDC/CHL TR-02-20</w:t>
      </w:r>
      <w:r w:rsidRPr="001D5A67">
        <w:rPr>
          <w:rFonts w:ascii="Times New Roman" w:hAnsi="Times New Roman" w:cs="Times New Roman"/>
          <w:noProof/>
          <w:szCs w:val="24"/>
        </w:rPr>
        <w:t xml:space="preserve"> (Issue September).</w:t>
      </w:r>
    </w:p>
    <w:p w14:paraId="1DBC08D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Tonkin &amp; Taylor International Ltd. (1989). </w:t>
      </w:r>
      <w:r w:rsidRPr="001D5A67">
        <w:rPr>
          <w:rFonts w:ascii="Times New Roman" w:hAnsi="Times New Roman" w:cs="Times New Roman"/>
          <w:i/>
          <w:iCs/>
          <w:noProof/>
          <w:szCs w:val="24"/>
        </w:rPr>
        <w:t>Hydropower feasibility studies interim report - Phase 1. Ref: 97/10163</w:t>
      </w:r>
      <w:r w:rsidRPr="001D5A67">
        <w:rPr>
          <w:rFonts w:ascii="Times New Roman" w:hAnsi="Times New Roman" w:cs="Times New Roman"/>
          <w:noProof/>
          <w:szCs w:val="24"/>
        </w:rPr>
        <w:t>.</w:t>
      </w:r>
    </w:p>
    <w:p w14:paraId="51AD0C5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Vetter, O. (2013). </w:t>
      </w:r>
      <w:r w:rsidRPr="001D5A67">
        <w:rPr>
          <w:rFonts w:ascii="Times New Roman" w:hAnsi="Times New Roman" w:cs="Times New Roman"/>
          <w:i/>
          <w:iCs/>
          <w:noProof/>
          <w:szCs w:val="24"/>
        </w:rPr>
        <w:t>Inter-Disciplinary Study of Flow Dynamics and Sedimentation Effects on Coral Colonies in Faga’alu Bay, American Samoa: Oceanographic Investigation Summary. NOAA CRCP Project #417</w:t>
      </w:r>
      <w:r w:rsidRPr="001D5A67">
        <w:rPr>
          <w:rFonts w:ascii="Times New Roman" w:hAnsi="Times New Roman" w:cs="Times New Roman"/>
          <w:noProof/>
          <w:szCs w:val="24"/>
        </w:rPr>
        <w:t>. http://data.nodc.noaa.gov/coris/library/NOAA/CRCP/project/417/Fagaalu_Oceanographic_Document.pdf</w:t>
      </w:r>
    </w:p>
    <w:p w14:paraId="76BEF0F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Victor, S., Neth, L., Golbuu, Y., Wolanski, E., &amp; Richmond, R. H. (2006). Sedimentation in mangroves and coral reefs in a wet tropical island, Pohnpei, Micronesia.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66</w:t>
      </w:r>
      <w:r w:rsidRPr="001D5A67">
        <w:rPr>
          <w:rFonts w:ascii="Times New Roman" w:hAnsi="Times New Roman" w:cs="Times New Roman"/>
          <w:noProof/>
          <w:szCs w:val="24"/>
        </w:rPr>
        <w:t>(3–4), 409–416. https://doi.org/10.1016/j.ecss.2005.07.025</w:t>
      </w:r>
    </w:p>
    <w:p w14:paraId="1630317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Warrick, J. A., Mertes, L. A. K., Washburn, L., &amp; Siegel, D. A. (2004). Dispersal forcing of southern California river plumes, based on field and remote sensing observations. </w:t>
      </w:r>
      <w:r w:rsidRPr="001D5A67">
        <w:rPr>
          <w:rFonts w:ascii="Times New Roman" w:hAnsi="Times New Roman" w:cs="Times New Roman"/>
          <w:i/>
          <w:iCs/>
          <w:noProof/>
          <w:szCs w:val="24"/>
        </w:rPr>
        <w:t>Geo-Marine Letters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24</w:t>
      </w:r>
      <w:r w:rsidRPr="001D5A67">
        <w:rPr>
          <w:rFonts w:ascii="Times New Roman" w:hAnsi="Times New Roman" w:cs="Times New Roman"/>
          <w:noProof/>
          <w:szCs w:val="24"/>
        </w:rPr>
        <w:t>(1), 46–52.</w:t>
      </w:r>
    </w:p>
    <w:p w14:paraId="51E773E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Weber, M., de Beer, D., Lott, C., Polerecky, L., Kohls, K., Abed, R. M. M., Ferdelman, T. G., &amp; Fabricius, K. E. (2012). Mechanisms of damage to corals exposed to sedimentation. </w:t>
      </w:r>
      <w:r w:rsidRPr="001D5A67">
        <w:rPr>
          <w:rFonts w:ascii="Times New Roman" w:hAnsi="Times New Roman" w:cs="Times New Roman"/>
          <w:i/>
          <w:iCs/>
          <w:noProof/>
          <w:szCs w:val="24"/>
        </w:rPr>
        <w:t>Proceedings of the National Academy of Sciences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109</w:t>
      </w:r>
      <w:r w:rsidRPr="001D5A67">
        <w:rPr>
          <w:rFonts w:ascii="Times New Roman" w:hAnsi="Times New Roman" w:cs="Times New Roman"/>
          <w:noProof/>
          <w:szCs w:val="24"/>
        </w:rPr>
        <w:t>(24), E1558–E1567.</w:t>
      </w:r>
    </w:p>
    <w:p w14:paraId="3757646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Whinney, J., Jones, R., Duckworth, A., &amp; Ridd, P. (2017). Continuous in situ monitoring of sediment deposition in shallow benthic environments.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https://doi.org/10.1007/s00338-016-1536-7</w:t>
      </w:r>
    </w:p>
    <w:p w14:paraId="2EB38F52"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Wolanski, E., Fabricius, K. E., Spagnol, S., &amp; Brinkman, R. (2005). Fine sediment budget on an inner-shelf coral-fringed island, Great Barrier Reef of Australia.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65</w:t>
      </w:r>
      <w:r w:rsidRPr="001D5A67">
        <w:rPr>
          <w:rFonts w:ascii="Times New Roman" w:hAnsi="Times New Roman" w:cs="Times New Roman"/>
          <w:noProof/>
          <w:szCs w:val="24"/>
        </w:rPr>
        <w:t>(1), 153–158.</w:t>
      </w:r>
    </w:p>
    <w:p w14:paraId="398E16B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Wolanski, E., Richmond, R. H., Davis, G., &amp; Bonito, V. (2003). Water and fine sediment dynamics in transient river plumes in a small, reef-fringed bay, Guam.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56</w:t>
      </w:r>
      <w:r w:rsidRPr="001D5A67">
        <w:rPr>
          <w:rFonts w:ascii="Times New Roman" w:hAnsi="Times New Roman" w:cs="Times New Roman"/>
          <w:noProof/>
          <w:szCs w:val="24"/>
        </w:rPr>
        <w:t>(5–6), 1029–1040. https://doi.org/10.1016/S0272-7714(02)00321-9</w:t>
      </w:r>
    </w:p>
    <w:p w14:paraId="1B09D00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rPr>
      </w:pPr>
      <w:r w:rsidRPr="001D5A67">
        <w:rPr>
          <w:rFonts w:ascii="Times New Roman" w:hAnsi="Times New Roman" w:cs="Times New Roman"/>
          <w:noProof/>
          <w:szCs w:val="24"/>
        </w:rPr>
        <w:t xml:space="preserve">Wong, M. (1996). </w:t>
      </w:r>
      <w:r w:rsidRPr="001D5A67">
        <w:rPr>
          <w:rFonts w:ascii="Times New Roman" w:hAnsi="Times New Roman" w:cs="Times New Roman"/>
          <w:i/>
          <w:iCs/>
          <w:noProof/>
          <w:szCs w:val="24"/>
        </w:rPr>
        <w:t>Analysis of Streamflow Characteristics for Streams on the Island of Tutuila, American Samoa. U.S. Geological Survey Water-Resources Investigations Report 95-4185</w:t>
      </w:r>
      <w:r w:rsidRPr="001D5A67">
        <w:rPr>
          <w:rFonts w:ascii="Times New Roman" w:hAnsi="Times New Roman" w:cs="Times New Roman"/>
          <w:noProof/>
          <w:szCs w:val="24"/>
        </w:rPr>
        <w:t>. U.S. Geological Survey.</w:t>
      </w:r>
    </w:p>
    <w:p w14:paraId="1A57E2BC" w14:textId="631A0BB3" w:rsidR="00265673" w:rsidRPr="0074336C" w:rsidRDefault="00265673" w:rsidP="003B287B">
      <w:pPr>
        <w:spacing w:after="0"/>
        <w:rPr>
          <w:rFonts w:ascii="Times New Roman" w:hAnsi="Times New Roman" w:cs="Times New Roman"/>
        </w:rPr>
      </w:pPr>
      <w:r w:rsidRPr="003B287B">
        <w:rPr>
          <w:rFonts w:ascii="Times New Roman" w:hAnsi="Times New Roman" w:cs="Times New Roman"/>
        </w:rPr>
        <w:fldChar w:fldCharType="end"/>
      </w:r>
    </w:p>
    <w:sectPr w:rsidR="00265673" w:rsidRPr="0074336C" w:rsidSect="008340DA">
      <w:headerReference w:type="default" r:id="rId20"/>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1CC84" w14:textId="77777777" w:rsidR="00965E4A" w:rsidRDefault="00965E4A" w:rsidP="008340DA">
      <w:pPr>
        <w:spacing w:after="0"/>
      </w:pPr>
      <w:r>
        <w:separator/>
      </w:r>
    </w:p>
  </w:endnote>
  <w:endnote w:type="continuationSeparator" w:id="0">
    <w:p w14:paraId="51A064CD" w14:textId="77777777" w:rsidR="00965E4A" w:rsidRDefault="00965E4A"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8735964"/>
      <w:docPartObj>
        <w:docPartGallery w:val="Page Numbers (Bottom of Page)"/>
        <w:docPartUnique/>
      </w:docPartObj>
    </w:sdtPr>
    <w:sdtEndPr>
      <w:rPr>
        <w:noProof/>
      </w:rPr>
    </w:sdtEndPr>
    <w:sdtContent>
      <w:p w14:paraId="01F3FE01" w14:textId="77777777" w:rsidR="003F47DF" w:rsidRDefault="003F47D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8640E62" w14:textId="77777777" w:rsidR="003F47DF" w:rsidRDefault="003F4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2FD649" w14:textId="77777777" w:rsidR="00965E4A" w:rsidRDefault="00965E4A" w:rsidP="008340DA">
      <w:pPr>
        <w:spacing w:after="0"/>
      </w:pPr>
      <w:r>
        <w:separator/>
      </w:r>
    </w:p>
  </w:footnote>
  <w:footnote w:type="continuationSeparator" w:id="0">
    <w:p w14:paraId="10EAD6D1" w14:textId="77777777" w:rsidR="00965E4A" w:rsidRDefault="00965E4A" w:rsidP="008340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082306"/>
      <w:docPartObj>
        <w:docPartGallery w:val="Page Numbers (Top of Page)"/>
        <w:docPartUnique/>
      </w:docPartObj>
    </w:sdtPr>
    <w:sdtEndPr>
      <w:rPr>
        <w:noProof/>
      </w:rPr>
    </w:sdtEndPr>
    <w:sdtContent>
      <w:p w14:paraId="1C09FBE2" w14:textId="77777777" w:rsidR="003F47DF" w:rsidRDefault="003F47DF">
        <w:pPr>
          <w:pStyle w:val="Header"/>
          <w:jc w:val="center"/>
        </w:pPr>
        <w:r>
          <w:fldChar w:fldCharType="begin"/>
        </w:r>
        <w:r>
          <w:instrText xml:space="preserve"> PAGE   \* MERGEFORMAT </w:instrText>
        </w:r>
        <w:r>
          <w:fldChar w:fldCharType="separate"/>
        </w:r>
        <w:r>
          <w:rPr>
            <w:noProof/>
          </w:rPr>
          <w:t>4</w:t>
        </w:r>
        <w:r>
          <w:rPr>
            <w:noProof/>
          </w:rPr>
          <w:fldChar w:fldCharType="end"/>
        </w:r>
      </w:p>
    </w:sdtContent>
  </w:sdt>
  <w:p w14:paraId="4610DE19" w14:textId="77777777" w:rsidR="003F47DF" w:rsidRDefault="003F47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0DA"/>
    <w:rsid w:val="00021DF2"/>
    <w:rsid w:val="00022159"/>
    <w:rsid w:val="0003387C"/>
    <w:rsid w:val="00045EDC"/>
    <w:rsid w:val="00056B22"/>
    <w:rsid w:val="00057DF1"/>
    <w:rsid w:val="000A006E"/>
    <w:rsid w:val="000A10B4"/>
    <w:rsid w:val="000B2540"/>
    <w:rsid w:val="000D0D1F"/>
    <w:rsid w:val="000E29D6"/>
    <w:rsid w:val="000F1173"/>
    <w:rsid w:val="001027D2"/>
    <w:rsid w:val="00107B56"/>
    <w:rsid w:val="00114AFF"/>
    <w:rsid w:val="00120BD7"/>
    <w:rsid w:val="0012520E"/>
    <w:rsid w:val="00137DE0"/>
    <w:rsid w:val="00141D56"/>
    <w:rsid w:val="00151CCC"/>
    <w:rsid w:val="00167B89"/>
    <w:rsid w:val="0018422C"/>
    <w:rsid w:val="001B5629"/>
    <w:rsid w:val="001D5A67"/>
    <w:rsid w:val="001E1466"/>
    <w:rsid w:val="001E50A3"/>
    <w:rsid w:val="001E6DD4"/>
    <w:rsid w:val="001F7173"/>
    <w:rsid w:val="00200417"/>
    <w:rsid w:val="002116B4"/>
    <w:rsid w:val="00240A8B"/>
    <w:rsid w:val="00265673"/>
    <w:rsid w:val="00267162"/>
    <w:rsid w:val="00270E8F"/>
    <w:rsid w:val="002722D7"/>
    <w:rsid w:val="002742CF"/>
    <w:rsid w:val="002903D1"/>
    <w:rsid w:val="00292608"/>
    <w:rsid w:val="00293109"/>
    <w:rsid w:val="00294701"/>
    <w:rsid w:val="002A5045"/>
    <w:rsid w:val="002C51CD"/>
    <w:rsid w:val="002C563E"/>
    <w:rsid w:val="002D21F3"/>
    <w:rsid w:val="002E17F7"/>
    <w:rsid w:val="002F494F"/>
    <w:rsid w:val="00324170"/>
    <w:rsid w:val="0032773F"/>
    <w:rsid w:val="003302A8"/>
    <w:rsid w:val="00351E78"/>
    <w:rsid w:val="003554C6"/>
    <w:rsid w:val="0035759E"/>
    <w:rsid w:val="003854F2"/>
    <w:rsid w:val="003B287B"/>
    <w:rsid w:val="003B7453"/>
    <w:rsid w:val="003B79C6"/>
    <w:rsid w:val="003F47DF"/>
    <w:rsid w:val="00403F27"/>
    <w:rsid w:val="00414440"/>
    <w:rsid w:val="004152F7"/>
    <w:rsid w:val="00424AB2"/>
    <w:rsid w:val="004321DE"/>
    <w:rsid w:val="0043303D"/>
    <w:rsid w:val="00434E16"/>
    <w:rsid w:val="00436400"/>
    <w:rsid w:val="00464E77"/>
    <w:rsid w:val="00467BF5"/>
    <w:rsid w:val="004735E7"/>
    <w:rsid w:val="00483684"/>
    <w:rsid w:val="00491DA3"/>
    <w:rsid w:val="004B3E23"/>
    <w:rsid w:val="004C313C"/>
    <w:rsid w:val="004C3887"/>
    <w:rsid w:val="004D075D"/>
    <w:rsid w:val="004D30B4"/>
    <w:rsid w:val="004D4EAD"/>
    <w:rsid w:val="004F2CE9"/>
    <w:rsid w:val="00500D36"/>
    <w:rsid w:val="00512B2A"/>
    <w:rsid w:val="0052707D"/>
    <w:rsid w:val="00544FF4"/>
    <w:rsid w:val="005571C0"/>
    <w:rsid w:val="005603E0"/>
    <w:rsid w:val="00560B45"/>
    <w:rsid w:val="00570B3A"/>
    <w:rsid w:val="00571960"/>
    <w:rsid w:val="00580744"/>
    <w:rsid w:val="005871A3"/>
    <w:rsid w:val="0059092E"/>
    <w:rsid w:val="00597FC5"/>
    <w:rsid w:val="005A0941"/>
    <w:rsid w:val="005A60A7"/>
    <w:rsid w:val="005C1C74"/>
    <w:rsid w:val="005C3C14"/>
    <w:rsid w:val="005E2E0A"/>
    <w:rsid w:val="005E311A"/>
    <w:rsid w:val="005E5BF6"/>
    <w:rsid w:val="005E7EC7"/>
    <w:rsid w:val="005F0DC1"/>
    <w:rsid w:val="00615A91"/>
    <w:rsid w:val="00641CEE"/>
    <w:rsid w:val="006437F2"/>
    <w:rsid w:val="00647015"/>
    <w:rsid w:val="00652A60"/>
    <w:rsid w:val="00667F1D"/>
    <w:rsid w:val="006932A1"/>
    <w:rsid w:val="006B3D53"/>
    <w:rsid w:val="006B7697"/>
    <w:rsid w:val="006B7B47"/>
    <w:rsid w:val="006E0918"/>
    <w:rsid w:val="006E4215"/>
    <w:rsid w:val="00702126"/>
    <w:rsid w:val="00702B42"/>
    <w:rsid w:val="00710B1E"/>
    <w:rsid w:val="00731376"/>
    <w:rsid w:val="00740450"/>
    <w:rsid w:val="0074336C"/>
    <w:rsid w:val="007679D0"/>
    <w:rsid w:val="0077169E"/>
    <w:rsid w:val="00783D90"/>
    <w:rsid w:val="007853D5"/>
    <w:rsid w:val="00786A50"/>
    <w:rsid w:val="007A6854"/>
    <w:rsid w:val="007B6398"/>
    <w:rsid w:val="007D7C9B"/>
    <w:rsid w:val="007E158A"/>
    <w:rsid w:val="007E3E41"/>
    <w:rsid w:val="007F54F5"/>
    <w:rsid w:val="00800AD6"/>
    <w:rsid w:val="00812CDF"/>
    <w:rsid w:val="00820F83"/>
    <w:rsid w:val="00822507"/>
    <w:rsid w:val="008340DA"/>
    <w:rsid w:val="00856274"/>
    <w:rsid w:val="00856EED"/>
    <w:rsid w:val="008612C3"/>
    <w:rsid w:val="00870602"/>
    <w:rsid w:val="00876477"/>
    <w:rsid w:val="00885739"/>
    <w:rsid w:val="008B0C67"/>
    <w:rsid w:val="008B2837"/>
    <w:rsid w:val="008D1E84"/>
    <w:rsid w:val="008F0101"/>
    <w:rsid w:val="009002FB"/>
    <w:rsid w:val="00905539"/>
    <w:rsid w:val="00907DFC"/>
    <w:rsid w:val="00925499"/>
    <w:rsid w:val="00933076"/>
    <w:rsid w:val="00946B83"/>
    <w:rsid w:val="00965E4A"/>
    <w:rsid w:val="00981208"/>
    <w:rsid w:val="00987422"/>
    <w:rsid w:val="00997BAD"/>
    <w:rsid w:val="009A0B2E"/>
    <w:rsid w:val="009C03C9"/>
    <w:rsid w:val="009C7F0B"/>
    <w:rsid w:val="009D1296"/>
    <w:rsid w:val="009D1407"/>
    <w:rsid w:val="009D4CD5"/>
    <w:rsid w:val="009D7722"/>
    <w:rsid w:val="009F4D07"/>
    <w:rsid w:val="00A11978"/>
    <w:rsid w:val="00A13A1D"/>
    <w:rsid w:val="00A17AF3"/>
    <w:rsid w:val="00A20362"/>
    <w:rsid w:val="00A3074D"/>
    <w:rsid w:val="00A42385"/>
    <w:rsid w:val="00A47431"/>
    <w:rsid w:val="00A85B7B"/>
    <w:rsid w:val="00A93F04"/>
    <w:rsid w:val="00A949C6"/>
    <w:rsid w:val="00AA2A2F"/>
    <w:rsid w:val="00AB5159"/>
    <w:rsid w:val="00AE13A5"/>
    <w:rsid w:val="00AF012A"/>
    <w:rsid w:val="00AF027F"/>
    <w:rsid w:val="00B03D61"/>
    <w:rsid w:val="00B24D98"/>
    <w:rsid w:val="00B2597C"/>
    <w:rsid w:val="00B27E7C"/>
    <w:rsid w:val="00B30433"/>
    <w:rsid w:val="00B44692"/>
    <w:rsid w:val="00B52647"/>
    <w:rsid w:val="00B60B38"/>
    <w:rsid w:val="00B7336D"/>
    <w:rsid w:val="00B855F3"/>
    <w:rsid w:val="00B978EC"/>
    <w:rsid w:val="00BA58F2"/>
    <w:rsid w:val="00BB7CFF"/>
    <w:rsid w:val="00BC3727"/>
    <w:rsid w:val="00BD5542"/>
    <w:rsid w:val="00C01AD5"/>
    <w:rsid w:val="00C06B38"/>
    <w:rsid w:val="00C10BE7"/>
    <w:rsid w:val="00C1674F"/>
    <w:rsid w:val="00C235E3"/>
    <w:rsid w:val="00C23C19"/>
    <w:rsid w:val="00C604D7"/>
    <w:rsid w:val="00C67695"/>
    <w:rsid w:val="00C810B0"/>
    <w:rsid w:val="00CB2B05"/>
    <w:rsid w:val="00CC4698"/>
    <w:rsid w:val="00CD4D59"/>
    <w:rsid w:val="00CE0924"/>
    <w:rsid w:val="00CE7CD3"/>
    <w:rsid w:val="00D00184"/>
    <w:rsid w:val="00D22953"/>
    <w:rsid w:val="00D25830"/>
    <w:rsid w:val="00D3382A"/>
    <w:rsid w:val="00D365F0"/>
    <w:rsid w:val="00D62E3C"/>
    <w:rsid w:val="00D771C0"/>
    <w:rsid w:val="00D86342"/>
    <w:rsid w:val="00D96F49"/>
    <w:rsid w:val="00DA01B6"/>
    <w:rsid w:val="00DA1E03"/>
    <w:rsid w:val="00DA26E3"/>
    <w:rsid w:val="00DB6795"/>
    <w:rsid w:val="00DC04C0"/>
    <w:rsid w:val="00DD1DFF"/>
    <w:rsid w:val="00DD5040"/>
    <w:rsid w:val="00DD6565"/>
    <w:rsid w:val="00DE096A"/>
    <w:rsid w:val="00DE7C2D"/>
    <w:rsid w:val="00DF4708"/>
    <w:rsid w:val="00E344D6"/>
    <w:rsid w:val="00E40F94"/>
    <w:rsid w:val="00E43AFC"/>
    <w:rsid w:val="00E609B8"/>
    <w:rsid w:val="00E83079"/>
    <w:rsid w:val="00EB420F"/>
    <w:rsid w:val="00EC5D97"/>
    <w:rsid w:val="00ED1B8E"/>
    <w:rsid w:val="00ED31C3"/>
    <w:rsid w:val="00ED4647"/>
    <w:rsid w:val="00EE0ABC"/>
    <w:rsid w:val="00F00397"/>
    <w:rsid w:val="00F033C8"/>
    <w:rsid w:val="00F04C94"/>
    <w:rsid w:val="00F06794"/>
    <w:rsid w:val="00F211CA"/>
    <w:rsid w:val="00F2527A"/>
    <w:rsid w:val="00F33313"/>
    <w:rsid w:val="00F44DFA"/>
    <w:rsid w:val="00F473AE"/>
    <w:rsid w:val="00F53999"/>
    <w:rsid w:val="00F660C4"/>
    <w:rsid w:val="00F7231C"/>
    <w:rsid w:val="00F761EF"/>
    <w:rsid w:val="00F876CA"/>
    <w:rsid w:val="00F93B04"/>
    <w:rsid w:val="00F9750C"/>
    <w:rsid w:val="00FA3E45"/>
    <w:rsid w:val="00FA57E7"/>
    <w:rsid w:val="00FA6103"/>
    <w:rsid w:val="00FB257D"/>
    <w:rsid w:val="00FB34F5"/>
    <w:rsid w:val="00FB5679"/>
    <w:rsid w:val="00FB7D5A"/>
    <w:rsid w:val="00FC04E6"/>
    <w:rsid w:val="00FC2DC9"/>
    <w:rsid w:val="00FC396F"/>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975D5"/>
  <w15:docId w15:val="{D9C1BBD4-2A4D-4AC5-9ACF-1EF449C99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99045-5522-4345-A659-F1B27DD67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30</Pages>
  <Words>47728</Words>
  <Characters>272056</Characters>
  <Application>Microsoft Office Word</Application>
  <DocSecurity>0</DocSecurity>
  <Lines>2267</Lines>
  <Paragraphs>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Messina, Alex</cp:lastModifiedBy>
  <cp:revision>12</cp:revision>
  <dcterms:created xsi:type="dcterms:W3CDTF">2020-12-07T23:47:00Z</dcterms:created>
  <dcterms:modified xsi:type="dcterms:W3CDTF">2020-12-10T03:46:00Z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f203cde2-1ec6-3704-94c3-a6fe967f24a7</vt:lpwstr>
  </property>
</Properties>
</file>